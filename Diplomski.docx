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proofErr w:type="gramStart"/>
      <w:r w:rsidRPr="00F31E8A">
        <w:rPr>
          <w:rFonts w:cs="Times New Roman"/>
          <w:szCs w:val="24"/>
        </w:rPr>
        <w:t>УНИВЕРЗИТЕТ  У</w:t>
      </w:r>
      <w:proofErr w:type="gramEnd"/>
      <w:r w:rsidRPr="00F31E8A">
        <w:rPr>
          <w:rFonts w:cs="Times New Roman"/>
          <w:szCs w:val="24"/>
        </w:rPr>
        <w:t xml:space="preserve">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proofErr w:type="gramStart"/>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proofErr w:type="gramEnd"/>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proofErr w:type="gramStart"/>
      <w:r w:rsidRPr="00F31E8A">
        <w:rPr>
          <w:rFonts w:cs="Times New Roman"/>
          <w:szCs w:val="24"/>
        </w:rPr>
        <w:t>др</w:t>
      </w:r>
      <w:proofErr w:type="gramEnd"/>
      <w:r w:rsidRPr="00F31E8A">
        <w:rPr>
          <w:rFonts w:cs="Times New Roman"/>
          <w:szCs w:val="24"/>
        </w:rPr>
        <w:t xml:space="preserve">,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r w:rsidR="00A53FA6" w:rsidRPr="00F31E8A">
        <w:rPr>
          <w:rFonts w:cs="Times New Roman"/>
          <w:szCs w:val="24"/>
        </w:rPr>
        <w:t>/0</w:t>
      </w:r>
      <w:del w:id="8" w:author="Andrija Ilic" w:date="2015-09-06T10:40:00Z">
        <w:r w:rsidR="00A53FA6" w:rsidRPr="00F31E8A" w:rsidDel="00CE3FC9">
          <w:rPr>
            <w:rFonts w:cs="Times New Roman"/>
            <w:szCs w:val="24"/>
          </w:rPr>
          <w:delText>5</w:delText>
        </w:r>
      </w:del>
      <w:ins w:id="9"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0" w:author="Andrija Ilic" w:date="2015-09-06T10:40:00Z">
        <w:r w:rsidR="00CE3FC9">
          <w:rPr>
            <w:rFonts w:cs="Times New Roman"/>
            <w:szCs w:val="24"/>
            <w:lang w:val="sr-Cyrl-RS"/>
          </w:rPr>
          <w:t>5</w:t>
        </w:r>
      </w:ins>
      <w:del w:id="11"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2" w:author="Andrija Ilic" w:date="2015-09-06T19:34:00Z"/>
            </w:rPr>
          </w:pPr>
          <w:del w:id="13" w:author="Andrija Ilic" w:date="2015-09-06T19:34:00Z">
            <w:r w:rsidDel="002A60DA">
              <w:delText>Садржај</w:delText>
            </w:r>
          </w:del>
        </w:p>
        <w:p w14:paraId="7E194B7F" w14:textId="128B4DF3" w:rsidR="0078654E" w:rsidDel="002A60DA" w:rsidRDefault="005F3F8E">
          <w:pPr>
            <w:pStyle w:val="TOCHeading"/>
            <w:jc w:val="center"/>
            <w:rPr>
              <w:ins w:id="14" w:author="Boni" w:date="2014-09-08T03:08:00Z"/>
              <w:del w:id="15" w:author="Andrija Ilic" w:date="2015-09-06T19:34:00Z"/>
              <w:rFonts w:asciiTheme="minorHAnsi" w:eastAsiaTheme="minorEastAsia" w:hAnsiTheme="minorHAnsi"/>
              <w:noProof/>
              <w:sz w:val="22"/>
            </w:rPr>
            <w:pPrChange w:id="16" w:author="Andrija Ilic" w:date="2015-09-06T19:34:00Z">
              <w:pPr>
                <w:pStyle w:val="TOC1"/>
                <w:tabs>
                  <w:tab w:val="right" w:leader="dot" w:pos="9017"/>
                </w:tabs>
              </w:pPr>
            </w:pPrChange>
          </w:pPr>
          <w:del w:id="17" w:author="Andrija Ilic" w:date="2015-09-06T19:34:00Z">
            <w:r w:rsidDel="002A60DA">
              <w:fldChar w:fldCharType="begin"/>
            </w:r>
            <w:r w:rsidR="009872C3" w:rsidDel="002A60DA">
              <w:delInstrText xml:space="preserve"> TOC \o "1-4" \h \z \u </w:delInstrText>
            </w:r>
            <w:r w:rsidDel="002A60DA">
              <w:fldChar w:fldCharType="separate"/>
            </w:r>
          </w:del>
          <w:ins w:id="18" w:author="Boni" w:date="2014-09-08T03:08:00Z">
            <w:del w:id="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1. Увод</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_Toc397909058 \h </w:delInstrText>
              </w:r>
            </w:del>
          </w:ins>
          <w:del w:id="20" w:author="Andrija Ilic" w:date="2015-09-06T19:34:00Z">
            <w:r w:rsidDel="002A60DA">
              <w:rPr>
                <w:b w:val="0"/>
                <w:bCs w:val="0"/>
                <w:noProof/>
                <w:webHidden/>
              </w:rPr>
            </w:r>
            <w:r w:rsidDel="002A60DA">
              <w:rPr>
                <w:b w:val="0"/>
                <w:bCs w:val="0"/>
                <w:noProof/>
                <w:webHidden/>
              </w:rPr>
              <w:fldChar w:fldCharType="separate"/>
            </w:r>
          </w:del>
          <w:ins w:id="21" w:author="Boni" w:date="2014-09-08T03:08:00Z">
            <w:del w:id="22" w:author="Andrija Ilic" w:date="2015-09-06T19:34:00Z">
              <w:r w:rsidR="0078654E" w:rsidDel="002A60DA">
                <w:rPr>
                  <w:noProof/>
                  <w:webHidden/>
                </w:rPr>
                <w:delText>3</w:delText>
              </w:r>
              <w:r w:rsidDel="002A60DA">
                <w:rPr>
                  <w:b w:val="0"/>
                  <w:bCs w:val="0"/>
                  <w:noProof/>
                  <w:webHidden/>
                </w:rPr>
                <w:fldChar w:fldCharType="end"/>
              </w:r>
              <w:r w:rsidRPr="003E06CD" w:rsidDel="002A60DA">
                <w:rPr>
                  <w:rStyle w:val="Hyperlink"/>
                  <w:b w:val="0"/>
                  <w:bCs w:val="0"/>
                  <w:noProof/>
                </w:rPr>
                <w:fldChar w:fldCharType="end"/>
              </w:r>
            </w:del>
          </w:ins>
        </w:p>
        <w:p w14:paraId="2B723B5A" w14:textId="40C0A472" w:rsidR="0078654E" w:rsidDel="002A60DA" w:rsidRDefault="005F3F8E">
          <w:pPr>
            <w:pStyle w:val="TOCHeading"/>
            <w:jc w:val="center"/>
            <w:rPr>
              <w:ins w:id="23" w:author="Boni" w:date="2014-09-08T03:08:00Z"/>
              <w:del w:id="24" w:author="Andrija Ilic" w:date="2015-09-06T19:34:00Z"/>
              <w:rFonts w:asciiTheme="minorHAnsi" w:eastAsiaTheme="minorEastAsia" w:hAnsiTheme="minorHAnsi"/>
              <w:noProof/>
              <w:sz w:val="22"/>
            </w:rPr>
            <w:pPrChange w:id="25" w:author="Andrija Ilic" w:date="2015-09-06T19:34:00Z">
              <w:pPr>
                <w:pStyle w:val="TOC1"/>
                <w:tabs>
                  <w:tab w:val="right" w:leader="dot" w:pos="9017"/>
                </w:tabs>
              </w:pPr>
            </w:pPrChange>
          </w:pPr>
          <w:ins w:id="26" w:author="Boni" w:date="2014-09-08T03:08:00Z">
            <w:del w:id="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 Tapestry 5.3</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_Toc397909059 \h </w:delInstrText>
              </w:r>
            </w:del>
          </w:ins>
          <w:del w:id="28" w:author="Andrija Ilic" w:date="2015-09-06T19:34:00Z">
            <w:r w:rsidDel="002A60DA">
              <w:rPr>
                <w:b w:val="0"/>
                <w:bCs w:val="0"/>
                <w:noProof/>
                <w:webHidden/>
              </w:rPr>
            </w:r>
            <w:r w:rsidDel="002A60DA">
              <w:rPr>
                <w:b w:val="0"/>
                <w:bCs w:val="0"/>
                <w:noProof/>
                <w:webHidden/>
              </w:rPr>
              <w:fldChar w:fldCharType="separate"/>
            </w:r>
          </w:del>
          <w:ins w:id="29" w:author="Boni" w:date="2014-09-08T03:08:00Z">
            <w:del w:id="30" w:author="Andrija Ilic" w:date="2015-09-06T19:34:00Z">
              <w:r w:rsidR="0078654E" w:rsidDel="002A60DA">
                <w:rPr>
                  <w:noProof/>
                  <w:webHidden/>
                </w:rPr>
                <w:delText>4</w:delText>
              </w:r>
              <w:r w:rsidDel="002A60DA">
                <w:rPr>
                  <w:b w:val="0"/>
                  <w:bCs w:val="0"/>
                  <w:noProof/>
                  <w:webHidden/>
                </w:rPr>
                <w:fldChar w:fldCharType="end"/>
              </w:r>
              <w:r w:rsidRPr="003E06CD" w:rsidDel="002A60DA">
                <w:rPr>
                  <w:rStyle w:val="Hyperlink"/>
                  <w:b w:val="0"/>
                  <w:bCs w:val="0"/>
                  <w:noProof/>
                </w:rPr>
                <w:fldChar w:fldCharType="end"/>
              </w:r>
            </w:del>
          </w:ins>
        </w:p>
        <w:p w14:paraId="585BBB0B" w14:textId="1637F427" w:rsidR="0078654E" w:rsidDel="002A60DA" w:rsidRDefault="005F3F8E">
          <w:pPr>
            <w:pStyle w:val="TOCHeading"/>
            <w:jc w:val="center"/>
            <w:rPr>
              <w:ins w:id="31" w:author="Boni" w:date="2014-09-08T03:08:00Z"/>
              <w:del w:id="32" w:author="Andrija Ilic" w:date="2015-09-06T19:34:00Z"/>
              <w:rFonts w:asciiTheme="minorHAnsi" w:eastAsiaTheme="minorEastAsia" w:hAnsiTheme="minorHAnsi"/>
              <w:noProof/>
              <w:sz w:val="22"/>
            </w:rPr>
            <w:pPrChange w:id="33" w:author="Andrija Ilic" w:date="2015-09-06T19:34:00Z">
              <w:pPr>
                <w:pStyle w:val="TOC2"/>
                <w:tabs>
                  <w:tab w:val="right" w:leader="dot" w:pos="9017"/>
                </w:tabs>
              </w:pPr>
            </w:pPrChange>
          </w:pPr>
          <w:ins w:id="34" w:author="Boni" w:date="2014-09-08T03:08:00Z">
            <w:del w:id="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_Toc397909060 \h </w:delInstrText>
              </w:r>
            </w:del>
          </w:ins>
          <w:del w:id="36" w:author="Andrija Ilic" w:date="2015-09-06T19:34:00Z">
            <w:r w:rsidDel="002A60DA">
              <w:rPr>
                <w:b w:val="0"/>
                <w:bCs w:val="0"/>
                <w:noProof/>
                <w:webHidden/>
              </w:rPr>
            </w:r>
            <w:r w:rsidDel="002A60DA">
              <w:rPr>
                <w:b w:val="0"/>
                <w:bCs w:val="0"/>
                <w:noProof/>
                <w:webHidden/>
              </w:rPr>
              <w:fldChar w:fldCharType="separate"/>
            </w:r>
          </w:del>
          <w:ins w:id="37" w:author="Boni" w:date="2014-09-08T03:08:00Z">
            <w:del w:id="38" w:author="Andrija Ilic" w:date="2015-09-06T19:34:00Z">
              <w:r w:rsidR="0078654E" w:rsidDel="002A60DA">
                <w:rPr>
                  <w:noProof/>
                  <w:webHidden/>
                </w:rPr>
                <w:delText>5</w:delText>
              </w:r>
              <w:r w:rsidDel="002A60DA">
                <w:rPr>
                  <w:b w:val="0"/>
                  <w:bCs w:val="0"/>
                  <w:noProof/>
                  <w:webHidden/>
                </w:rPr>
                <w:fldChar w:fldCharType="end"/>
              </w:r>
              <w:r w:rsidRPr="003E06CD" w:rsidDel="002A60DA">
                <w:rPr>
                  <w:rStyle w:val="Hyperlink"/>
                  <w:b w:val="0"/>
                  <w:bCs w:val="0"/>
                  <w:noProof/>
                </w:rPr>
                <w:fldChar w:fldCharType="end"/>
              </w:r>
            </w:del>
          </w:ins>
        </w:p>
        <w:p w14:paraId="52237C8C" w14:textId="5AE34C5F" w:rsidR="0078654E" w:rsidDel="002A60DA" w:rsidRDefault="005F3F8E">
          <w:pPr>
            <w:pStyle w:val="TOCHeading"/>
            <w:jc w:val="center"/>
            <w:rPr>
              <w:ins w:id="39" w:author="Boni" w:date="2014-09-08T03:08:00Z"/>
              <w:del w:id="40" w:author="Andrija Ilic" w:date="2015-09-06T19:34:00Z"/>
              <w:rFonts w:asciiTheme="minorHAnsi" w:eastAsiaTheme="minorEastAsia" w:hAnsiTheme="minorHAnsi"/>
              <w:noProof/>
              <w:sz w:val="22"/>
            </w:rPr>
            <w:pPrChange w:id="41" w:author="Andrija Ilic" w:date="2015-09-06T19:34:00Z">
              <w:pPr>
                <w:pStyle w:val="TOC3"/>
                <w:tabs>
                  <w:tab w:val="right" w:leader="dot" w:pos="9017"/>
                </w:tabs>
              </w:pPr>
            </w:pPrChange>
          </w:pPr>
          <w:ins w:id="42" w:author="Boni" w:date="2014-09-08T03:08:00Z">
            <w:del w:id="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_Toc397909061 \h </w:delInstrText>
              </w:r>
            </w:del>
          </w:ins>
          <w:del w:id="44" w:author="Andrija Ilic" w:date="2015-09-06T19:34:00Z">
            <w:r w:rsidDel="002A60DA">
              <w:rPr>
                <w:b w:val="0"/>
                <w:bCs w:val="0"/>
                <w:noProof/>
                <w:webHidden/>
              </w:rPr>
            </w:r>
            <w:r w:rsidDel="002A60DA">
              <w:rPr>
                <w:b w:val="0"/>
                <w:bCs w:val="0"/>
                <w:noProof/>
                <w:webHidden/>
              </w:rPr>
              <w:fldChar w:fldCharType="separate"/>
            </w:r>
          </w:del>
          <w:ins w:id="45" w:author="Boni" w:date="2014-09-08T03:08:00Z">
            <w:del w:id="46"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66DE1C0" w14:textId="7C284B1E" w:rsidR="0078654E" w:rsidDel="002A60DA" w:rsidRDefault="005F3F8E">
          <w:pPr>
            <w:pStyle w:val="TOCHeading"/>
            <w:jc w:val="center"/>
            <w:rPr>
              <w:ins w:id="47" w:author="Boni" w:date="2014-09-08T03:08:00Z"/>
              <w:del w:id="48" w:author="Andrija Ilic" w:date="2015-09-06T19:34:00Z"/>
              <w:rFonts w:asciiTheme="minorHAnsi" w:eastAsiaTheme="minorEastAsia" w:hAnsiTheme="minorHAnsi"/>
              <w:noProof/>
              <w:sz w:val="22"/>
            </w:rPr>
            <w:pPrChange w:id="49" w:author="Andrija Ilic" w:date="2015-09-06T19:34:00Z">
              <w:pPr>
                <w:pStyle w:val="TOC3"/>
                <w:tabs>
                  <w:tab w:val="right" w:leader="dot" w:pos="9017"/>
                </w:tabs>
              </w:pPr>
            </w:pPrChange>
          </w:pPr>
          <w:ins w:id="50" w:author="Boni" w:date="2014-09-08T03:08:00Z">
            <w:del w:id="5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_Toc397909062 \h </w:delInstrText>
              </w:r>
            </w:del>
          </w:ins>
          <w:del w:id="52" w:author="Andrija Ilic" w:date="2015-09-06T19:34:00Z">
            <w:r w:rsidDel="002A60DA">
              <w:rPr>
                <w:b w:val="0"/>
                <w:bCs w:val="0"/>
                <w:noProof/>
                <w:webHidden/>
              </w:rPr>
            </w:r>
            <w:r w:rsidDel="002A60DA">
              <w:rPr>
                <w:b w:val="0"/>
                <w:bCs w:val="0"/>
                <w:noProof/>
                <w:webHidden/>
              </w:rPr>
              <w:fldChar w:fldCharType="separate"/>
            </w:r>
          </w:del>
          <w:ins w:id="53" w:author="Boni" w:date="2014-09-08T03:08:00Z">
            <w:del w:id="54"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07A42E4" w14:textId="3C331B98" w:rsidR="0078654E" w:rsidDel="002A60DA" w:rsidRDefault="005F3F8E">
          <w:pPr>
            <w:pStyle w:val="TOCHeading"/>
            <w:jc w:val="center"/>
            <w:rPr>
              <w:ins w:id="55" w:author="Boni" w:date="2014-09-08T03:08:00Z"/>
              <w:del w:id="56" w:author="Andrija Ilic" w:date="2015-09-06T19:34:00Z"/>
              <w:rFonts w:asciiTheme="minorHAnsi" w:eastAsiaTheme="minorEastAsia" w:hAnsiTheme="minorHAnsi"/>
              <w:noProof/>
              <w:sz w:val="22"/>
            </w:rPr>
            <w:pPrChange w:id="57" w:author="Andrija Ilic" w:date="2015-09-06T19:34:00Z">
              <w:pPr>
                <w:pStyle w:val="TOC3"/>
                <w:tabs>
                  <w:tab w:val="right" w:leader="dot" w:pos="9017"/>
                </w:tabs>
              </w:pPr>
            </w:pPrChange>
          </w:pPr>
          <w:ins w:id="58" w:author="Boni" w:date="2014-09-08T03:08:00Z">
            <w:del w:id="5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_Toc397909063 \h </w:delInstrText>
              </w:r>
            </w:del>
          </w:ins>
          <w:del w:id="60" w:author="Andrija Ilic" w:date="2015-09-06T19:34:00Z">
            <w:r w:rsidDel="002A60DA">
              <w:rPr>
                <w:b w:val="0"/>
                <w:bCs w:val="0"/>
                <w:noProof/>
                <w:webHidden/>
              </w:rPr>
            </w:r>
            <w:r w:rsidDel="002A60DA">
              <w:rPr>
                <w:b w:val="0"/>
                <w:bCs w:val="0"/>
                <w:noProof/>
                <w:webHidden/>
              </w:rPr>
              <w:fldChar w:fldCharType="separate"/>
            </w:r>
          </w:del>
          <w:ins w:id="61" w:author="Boni" w:date="2014-09-08T03:08:00Z">
            <w:del w:id="62" w:author="Andrija Ilic" w:date="2015-09-06T19:34:00Z">
              <w:r w:rsidR="0078654E" w:rsidDel="002A60DA">
                <w:rPr>
                  <w:noProof/>
                  <w:webHidden/>
                </w:rPr>
                <w:delText>8</w:delText>
              </w:r>
              <w:r w:rsidDel="002A60DA">
                <w:rPr>
                  <w:b w:val="0"/>
                  <w:bCs w:val="0"/>
                  <w:noProof/>
                  <w:webHidden/>
                </w:rPr>
                <w:fldChar w:fldCharType="end"/>
              </w:r>
              <w:r w:rsidRPr="003E06CD" w:rsidDel="002A60DA">
                <w:rPr>
                  <w:rStyle w:val="Hyperlink"/>
                  <w:b w:val="0"/>
                  <w:bCs w:val="0"/>
                  <w:noProof/>
                </w:rPr>
                <w:fldChar w:fldCharType="end"/>
              </w:r>
            </w:del>
          </w:ins>
        </w:p>
        <w:p w14:paraId="5D64EAE2" w14:textId="17991A23" w:rsidR="0078654E" w:rsidDel="002A60DA" w:rsidRDefault="005F3F8E">
          <w:pPr>
            <w:pStyle w:val="TOCHeading"/>
            <w:jc w:val="center"/>
            <w:rPr>
              <w:ins w:id="63" w:author="Boni" w:date="2014-09-08T03:08:00Z"/>
              <w:del w:id="64" w:author="Andrija Ilic" w:date="2015-09-06T19:34:00Z"/>
              <w:rFonts w:asciiTheme="minorHAnsi" w:eastAsiaTheme="minorEastAsia" w:hAnsiTheme="minorHAnsi"/>
              <w:noProof/>
              <w:sz w:val="22"/>
            </w:rPr>
            <w:pPrChange w:id="65" w:author="Andrija Ilic" w:date="2015-09-06T19:34:00Z">
              <w:pPr>
                <w:pStyle w:val="TOC2"/>
                <w:tabs>
                  <w:tab w:val="right" w:leader="dot" w:pos="9017"/>
                </w:tabs>
              </w:pPr>
            </w:pPrChange>
          </w:pPr>
          <w:ins w:id="66" w:author="Boni" w:date="2014-09-08T03:08:00Z">
            <w:del w:id="6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_Toc397909064 \h </w:delInstrText>
              </w:r>
            </w:del>
          </w:ins>
          <w:del w:id="68" w:author="Andrija Ilic" w:date="2015-09-06T19:34:00Z">
            <w:r w:rsidDel="002A60DA">
              <w:rPr>
                <w:b w:val="0"/>
                <w:bCs w:val="0"/>
                <w:noProof/>
                <w:webHidden/>
              </w:rPr>
            </w:r>
            <w:r w:rsidDel="002A60DA">
              <w:rPr>
                <w:b w:val="0"/>
                <w:bCs w:val="0"/>
                <w:noProof/>
                <w:webHidden/>
              </w:rPr>
              <w:fldChar w:fldCharType="separate"/>
            </w:r>
          </w:del>
          <w:ins w:id="69" w:author="Boni" w:date="2014-09-08T03:08:00Z">
            <w:del w:id="70" w:author="Andrija Ilic" w:date="2015-09-06T19:34:00Z">
              <w:r w:rsidR="0078654E" w:rsidDel="002A60DA">
                <w:rPr>
                  <w:noProof/>
                  <w:webHidden/>
                </w:rPr>
                <w:delText>9</w:delText>
              </w:r>
              <w:r w:rsidDel="002A60DA">
                <w:rPr>
                  <w:b w:val="0"/>
                  <w:bCs w:val="0"/>
                  <w:noProof/>
                  <w:webHidden/>
                </w:rPr>
                <w:fldChar w:fldCharType="end"/>
              </w:r>
              <w:r w:rsidRPr="003E06CD" w:rsidDel="002A60DA">
                <w:rPr>
                  <w:rStyle w:val="Hyperlink"/>
                  <w:b w:val="0"/>
                  <w:bCs w:val="0"/>
                  <w:noProof/>
                </w:rPr>
                <w:fldChar w:fldCharType="end"/>
              </w:r>
            </w:del>
          </w:ins>
        </w:p>
        <w:p w14:paraId="0393D9F0" w14:textId="2F90637D" w:rsidR="0078654E" w:rsidDel="002A60DA" w:rsidRDefault="005F3F8E">
          <w:pPr>
            <w:pStyle w:val="TOCHeading"/>
            <w:jc w:val="center"/>
            <w:rPr>
              <w:ins w:id="71" w:author="Boni" w:date="2014-09-08T03:08:00Z"/>
              <w:del w:id="72" w:author="Andrija Ilic" w:date="2015-09-06T19:34:00Z"/>
              <w:rFonts w:asciiTheme="minorHAnsi" w:eastAsiaTheme="minorEastAsia" w:hAnsiTheme="minorHAnsi"/>
              <w:noProof/>
              <w:sz w:val="22"/>
            </w:rPr>
            <w:pPrChange w:id="73" w:author="Andrija Ilic" w:date="2015-09-06T19:34:00Z">
              <w:pPr>
                <w:pStyle w:val="TOC3"/>
                <w:tabs>
                  <w:tab w:val="right" w:leader="dot" w:pos="9017"/>
                </w:tabs>
              </w:pPr>
            </w:pPrChange>
          </w:pPr>
          <w:ins w:id="74" w:author="Boni" w:date="2014-09-08T03:08:00Z">
            <w:del w:id="7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_Toc397909065 \h </w:delInstrText>
              </w:r>
            </w:del>
          </w:ins>
          <w:del w:id="76" w:author="Andrija Ilic" w:date="2015-09-06T19:34:00Z">
            <w:r w:rsidDel="002A60DA">
              <w:rPr>
                <w:b w:val="0"/>
                <w:bCs w:val="0"/>
                <w:noProof/>
                <w:webHidden/>
              </w:rPr>
            </w:r>
            <w:r w:rsidDel="002A60DA">
              <w:rPr>
                <w:b w:val="0"/>
                <w:bCs w:val="0"/>
                <w:noProof/>
                <w:webHidden/>
              </w:rPr>
              <w:fldChar w:fldCharType="separate"/>
            </w:r>
          </w:del>
          <w:ins w:id="77" w:author="Boni" w:date="2014-09-08T03:08:00Z">
            <w:del w:id="78"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A1C8D00" w14:textId="197EB4E1" w:rsidR="0078654E" w:rsidDel="002A60DA" w:rsidRDefault="005F3F8E">
          <w:pPr>
            <w:pStyle w:val="TOCHeading"/>
            <w:jc w:val="center"/>
            <w:rPr>
              <w:ins w:id="79" w:author="Boni" w:date="2014-09-08T03:08:00Z"/>
              <w:del w:id="80" w:author="Andrija Ilic" w:date="2015-09-06T19:34:00Z"/>
              <w:rFonts w:asciiTheme="minorHAnsi" w:eastAsiaTheme="minorEastAsia" w:hAnsiTheme="minorHAnsi"/>
              <w:noProof/>
              <w:sz w:val="22"/>
            </w:rPr>
            <w:pPrChange w:id="81" w:author="Andrija Ilic" w:date="2015-09-06T19:34:00Z">
              <w:pPr>
                <w:pStyle w:val="TOC3"/>
                <w:tabs>
                  <w:tab w:val="right" w:leader="dot" w:pos="9017"/>
                </w:tabs>
              </w:pPr>
            </w:pPrChange>
          </w:pPr>
          <w:ins w:id="82" w:author="Boni" w:date="2014-09-08T03:08:00Z">
            <w:del w:id="8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_Toc397909066 \h </w:delInstrText>
              </w:r>
            </w:del>
          </w:ins>
          <w:del w:id="84" w:author="Andrija Ilic" w:date="2015-09-06T19:34:00Z">
            <w:r w:rsidDel="002A60DA">
              <w:rPr>
                <w:b w:val="0"/>
                <w:bCs w:val="0"/>
                <w:noProof/>
                <w:webHidden/>
              </w:rPr>
            </w:r>
            <w:r w:rsidDel="002A60DA">
              <w:rPr>
                <w:b w:val="0"/>
                <w:bCs w:val="0"/>
                <w:noProof/>
                <w:webHidden/>
              </w:rPr>
              <w:fldChar w:fldCharType="separate"/>
            </w:r>
          </w:del>
          <w:ins w:id="85" w:author="Boni" w:date="2014-09-08T03:08:00Z">
            <w:del w:id="86"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145A176A" w14:textId="56CA3B11" w:rsidR="0078654E" w:rsidDel="002A60DA" w:rsidRDefault="005F3F8E">
          <w:pPr>
            <w:pStyle w:val="TOCHeading"/>
            <w:jc w:val="center"/>
            <w:rPr>
              <w:ins w:id="87" w:author="Boni" w:date="2014-09-08T03:08:00Z"/>
              <w:del w:id="88" w:author="Andrija Ilic" w:date="2015-09-06T19:34:00Z"/>
              <w:rFonts w:asciiTheme="minorHAnsi" w:eastAsiaTheme="minorEastAsia" w:hAnsiTheme="minorHAnsi"/>
              <w:noProof/>
              <w:sz w:val="22"/>
            </w:rPr>
            <w:pPrChange w:id="89" w:author="Andrija Ilic" w:date="2015-09-06T19:34:00Z">
              <w:pPr>
                <w:pStyle w:val="TOC3"/>
                <w:tabs>
                  <w:tab w:val="right" w:leader="dot" w:pos="9017"/>
                </w:tabs>
              </w:pPr>
            </w:pPrChange>
          </w:pPr>
          <w:ins w:id="90" w:author="Boni" w:date="2014-09-08T03:08:00Z">
            <w:del w:id="9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_Toc397909067 \h </w:delInstrText>
              </w:r>
            </w:del>
          </w:ins>
          <w:del w:id="92" w:author="Andrija Ilic" w:date="2015-09-06T19:34:00Z">
            <w:r w:rsidDel="002A60DA">
              <w:rPr>
                <w:b w:val="0"/>
                <w:bCs w:val="0"/>
                <w:noProof/>
                <w:webHidden/>
              </w:rPr>
            </w:r>
            <w:r w:rsidDel="002A60DA">
              <w:rPr>
                <w:b w:val="0"/>
                <w:bCs w:val="0"/>
                <w:noProof/>
                <w:webHidden/>
              </w:rPr>
              <w:fldChar w:fldCharType="separate"/>
            </w:r>
          </w:del>
          <w:ins w:id="93" w:author="Boni" w:date="2014-09-08T03:08:00Z">
            <w:del w:id="94"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F40EBE3" w14:textId="7D21AD6B" w:rsidR="0078654E" w:rsidDel="002A60DA" w:rsidRDefault="005F3F8E">
          <w:pPr>
            <w:pStyle w:val="TOCHeading"/>
            <w:jc w:val="center"/>
            <w:rPr>
              <w:ins w:id="95" w:author="Boni" w:date="2014-09-08T03:08:00Z"/>
              <w:del w:id="96" w:author="Andrija Ilic" w:date="2015-09-06T19:34:00Z"/>
              <w:rFonts w:asciiTheme="minorHAnsi" w:eastAsiaTheme="minorEastAsia" w:hAnsiTheme="minorHAnsi"/>
              <w:noProof/>
              <w:sz w:val="22"/>
            </w:rPr>
            <w:pPrChange w:id="97" w:author="Andrija Ilic" w:date="2015-09-06T19:34:00Z">
              <w:pPr>
                <w:pStyle w:val="TOC1"/>
                <w:tabs>
                  <w:tab w:val="right" w:leader="dot" w:pos="9017"/>
                </w:tabs>
              </w:pPr>
            </w:pPrChange>
          </w:pPr>
          <w:ins w:id="98" w:author="Boni" w:date="2014-09-08T03:08:00Z">
            <w:del w:id="9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_Toc397909068 \h </w:delInstrText>
              </w:r>
            </w:del>
          </w:ins>
          <w:del w:id="100" w:author="Andrija Ilic" w:date="2015-09-06T19:34:00Z">
            <w:r w:rsidDel="002A60DA">
              <w:rPr>
                <w:b w:val="0"/>
                <w:bCs w:val="0"/>
                <w:noProof/>
                <w:webHidden/>
              </w:rPr>
            </w:r>
            <w:r w:rsidDel="002A60DA">
              <w:rPr>
                <w:b w:val="0"/>
                <w:bCs w:val="0"/>
                <w:noProof/>
                <w:webHidden/>
              </w:rPr>
              <w:fldChar w:fldCharType="separate"/>
            </w:r>
          </w:del>
          <w:ins w:id="101" w:author="Boni" w:date="2014-09-08T03:08:00Z">
            <w:del w:id="102" w:author="Andrija Ilic" w:date="2015-09-06T19:34:00Z">
              <w:r w:rsidR="0078654E" w:rsidDel="002A60DA">
                <w:rPr>
                  <w:noProof/>
                  <w:webHidden/>
                </w:rPr>
                <w:delText>12</w:delText>
              </w:r>
              <w:r w:rsidDel="002A60DA">
                <w:rPr>
                  <w:b w:val="0"/>
                  <w:bCs w:val="0"/>
                  <w:noProof/>
                  <w:webHidden/>
                </w:rPr>
                <w:fldChar w:fldCharType="end"/>
              </w:r>
              <w:r w:rsidRPr="003E06CD" w:rsidDel="002A60DA">
                <w:rPr>
                  <w:rStyle w:val="Hyperlink"/>
                  <w:b w:val="0"/>
                  <w:bCs w:val="0"/>
                  <w:noProof/>
                </w:rPr>
                <w:fldChar w:fldCharType="end"/>
              </w:r>
            </w:del>
          </w:ins>
        </w:p>
        <w:p w14:paraId="58A64E03" w14:textId="0515AE13" w:rsidR="0078654E" w:rsidDel="002A60DA" w:rsidRDefault="005F3F8E">
          <w:pPr>
            <w:pStyle w:val="TOCHeading"/>
            <w:jc w:val="center"/>
            <w:rPr>
              <w:ins w:id="103" w:author="Boni" w:date="2014-09-08T03:08:00Z"/>
              <w:del w:id="104" w:author="Andrija Ilic" w:date="2015-09-06T19:34:00Z"/>
              <w:rFonts w:asciiTheme="minorHAnsi" w:eastAsiaTheme="minorEastAsia" w:hAnsiTheme="minorHAnsi"/>
              <w:noProof/>
              <w:sz w:val="22"/>
            </w:rPr>
            <w:pPrChange w:id="105" w:author="Andrija Ilic" w:date="2015-09-06T19:34:00Z">
              <w:pPr>
                <w:pStyle w:val="TOC2"/>
                <w:tabs>
                  <w:tab w:val="right" w:leader="dot" w:pos="9017"/>
                </w:tabs>
              </w:pPr>
            </w:pPrChange>
          </w:pPr>
          <w:ins w:id="106" w:author="Boni" w:date="2014-09-08T03:08:00Z">
            <w:del w:id="10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_Toc397909069 \h </w:delInstrText>
              </w:r>
            </w:del>
          </w:ins>
          <w:del w:id="108" w:author="Andrija Ilic" w:date="2015-09-06T19:34:00Z">
            <w:r w:rsidDel="002A60DA">
              <w:rPr>
                <w:b w:val="0"/>
                <w:bCs w:val="0"/>
                <w:noProof/>
                <w:webHidden/>
              </w:rPr>
            </w:r>
            <w:r w:rsidDel="002A60DA">
              <w:rPr>
                <w:b w:val="0"/>
                <w:bCs w:val="0"/>
                <w:noProof/>
                <w:webHidden/>
              </w:rPr>
              <w:fldChar w:fldCharType="separate"/>
            </w:r>
          </w:del>
          <w:ins w:id="109" w:author="Boni" w:date="2014-09-08T03:08:00Z">
            <w:del w:id="110" w:author="Andrija Ilic" w:date="2015-09-06T19:34:00Z">
              <w:r w:rsidR="0078654E" w:rsidDel="002A60DA">
                <w:rPr>
                  <w:noProof/>
                  <w:webHidden/>
                </w:rPr>
                <w:delText>13</w:delText>
              </w:r>
              <w:r w:rsidDel="002A60DA">
                <w:rPr>
                  <w:b w:val="0"/>
                  <w:bCs w:val="0"/>
                  <w:noProof/>
                  <w:webHidden/>
                </w:rPr>
                <w:fldChar w:fldCharType="end"/>
              </w:r>
              <w:r w:rsidRPr="003E06CD" w:rsidDel="002A60DA">
                <w:rPr>
                  <w:rStyle w:val="Hyperlink"/>
                  <w:b w:val="0"/>
                  <w:bCs w:val="0"/>
                  <w:noProof/>
                </w:rPr>
                <w:fldChar w:fldCharType="end"/>
              </w:r>
            </w:del>
          </w:ins>
        </w:p>
        <w:p w14:paraId="7F0BAE2A" w14:textId="627FA6EF" w:rsidR="0078654E" w:rsidDel="002A60DA" w:rsidRDefault="005F3F8E">
          <w:pPr>
            <w:pStyle w:val="TOCHeading"/>
            <w:jc w:val="center"/>
            <w:rPr>
              <w:ins w:id="111" w:author="Boni" w:date="2014-09-08T03:08:00Z"/>
              <w:del w:id="112" w:author="Andrija Ilic" w:date="2015-09-06T19:34:00Z"/>
              <w:rFonts w:asciiTheme="minorHAnsi" w:eastAsiaTheme="minorEastAsia" w:hAnsiTheme="minorHAnsi"/>
              <w:noProof/>
              <w:sz w:val="22"/>
            </w:rPr>
            <w:pPrChange w:id="113" w:author="Andrija Ilic" w:date="2015-09-06T19:34:00Z">
              <w:pPr>
                <w:pStyle w:val="TOC3"/>
                <w:tabs>
                  <w:tab w:val="right" w:leader="dot" w:pos="9017"/>
                </w:tabs>
              </w:pPr>
            </w:pPrChange>
          </w:pPr>
          <w:ins w:id="114" w:author="Boni" w:date="2014-09-08T03:08:00Z">
            <w:del w:id="11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_Toc397909070 \h </w:delInstrText>
              </w:r>
            </w:del>
          </w:ins>
          <w:del w:id="116" w:author="Andrija Ilic" w:date="2015-09-06T19:34:00Z">
            <w:r w:rsidDel="002A60DA">
              <w:rPr>
                <w:b w:val="0"/>
                <w:bCs w:val="0"/>
                <w:noProof/>
                <w:webHidden/>
              </w:rPr>
            </w:r>
            <w:r w:rsidDel="002A60DA">
              <w:rPr>
                <w:b w:val="0"/>
                <w:bCs w:val="0"/>
                <w:noProof/>
                <w:webHidden/>
              </w:rPr>
              <w:fldChar w:fldCharType="separate"/>
            </w:r>
          </w:del>
          <w:ins w:id="117" w:author="Boni" w:date="2014-09-08T03:08:00Z">
            <w:del w:id="118" w:author="Andrija Ilic" w:date="2015-09-06T19:34:00Z">
              <w:r w:rsidR="0078654E" w:rsidDel="002A60DA">
                <w:rPr>
                  <w:noProof/>
                  <w:webHidden/>
                </w:rPr>
                <w:delText>14</w:delText>
              </w:r>
              <w:r w:rsidDel="002A60DA">
                <w:rPr>
                  <w:b w:val="0"/>
                  <w:bCs w:val="0"/>
                  <w:noProof/>
                  <w:webHidden/>
                </w:rPr>
                <w:fldChar w:fldCharType="end"/>
              </w:r>
              <w:r w:rsidRPr="003E06CD" w:rsidDel="002A60DA">
                <w:rPr>
                  <w:rStyle w:val="Hyperlink"/>
                  <w:b w:val="0"/>
                  <w:bCs w:val="0"/>
                  <w:noProof/>
                </w:rPr>
                <w:fldChar w:fldCharType="end"/>
              </w:r>
            </w:del>
          </w:ins>
        </w:p>
        <w:p w14:paraId="7E2582BB" w14:textId="54C9CBE5" w:rsidR="0078654E" w:rsidDel="002A60DA" w:rsidRDefault="005F3F8E">
          <w:pPr>
            <w:pStyle w:val="TOCHeading"/>
            <w:jc w:val="center"/>
            <w:rPr>
              <w:ins w:id="119" w:author="Boni" w:date="2014-09-08T03:08:00Z"/>
              <w:del w:id="120" w:author="Andrija Ilic" w:date="2015-09-06T19:34:00Z"/>
              <w:rFonts w:asciiTheme="minorHAnsi" w:eastAsiaTheme="minorEastAsia" w:hAnsiTheme="minorHAnsi"/>
              <w:noProof/>
              <w:sz w:val="22"/>
            </w:rPr>
            <w:pPrChange w:id="121" w:author="Andrija Ilic" w:date="2015-09-06T19:34:00Z">
              <w:pPr>
                <w:pStyle w:val="TOC2"/>
                <w:tabs>
                  <w:tab w:val="right" w:leader="dot" w:pos="9017"/>
                </w:tabs>
              </w:pPr>
            </w:pPrChange>
          </w:pPr>
          <w:ins w:id="122" w:author="Boni" w:date="2014-09-08T03:08:00Z">
            <w:del w:id="12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 Анализа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_Toc397909071 \h </w:delInstrText>
              </w:r>
            </w:del>
          </w:ins>
          <w:del w:id="124" w:author="Andrija Ilic" w:date="2015-09-06T19:34:00Z">
            <w:r w:rsidDel="002A60DA">
              <w:rPr>
                <w:b w:val="0"/>
                <w:bCs w:val="0"/>
                <w:noProof/>
                <w:webHidden/>
              </w:rPr>
            </w:r>
            <w:r w:rsidDel="002A60DA">
              <w:rPr>
                <w:b w:val="0"/>
                <w:bCs w:val="0"/>
                <w:noProof/>
                <w:webHidden/>
              </w:rPr>
              <w:fldChar w:fldCharType="separate"/>
            </w:r>
          </w:del>
          <w:ins w:id="125" w:author="Boni" w:date="2014-09-08T03:08:00Z">
            <w:del w:id="126"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00153B58" w14:textId="202EAB2D" w:rsidR="0078654E" w:rsidDel="002A60DA" w:rsidRDefault="005F3F8E">
          <w:pPr>
            <w:pStyle w:val="TOCHeading"/>
            <w:jc w:val="center"/>
            <w:rPr>
              <w:ins w:id="127" w:author="Boni" w:date="2014-09-08T03:08:00Z"/>
              <w:del w:id="128" w:author="Andrija Ilic" w:date="2015-09-06T19:34:00Z"/>
              <w:rFonts w:asciiTheme="minorHAnsi" w:eastAsiaTheme="minorEastAsia" w:hAnsiTheme="minorHAnsi"/>
              <w:noProof/>
              <w:sz w:val="22"/>
            </w:rPr>
            <w:pPrChange w:id="129" w:author="Andrija Ilic" w:date="2015-09-06T19:34:00Z">
              <w:pPr>
                <w:pStyle w:val="TOC3"/>
                <w:tabs>
                  <w:tab w:val="right" w:leader="dot" w:pos="9017"/>
                </w:tabs>
              </w:pPr>
            </w:pPrChange>
          </w:pPr>
          <w:ins w:id="130" w:author="Boni" w:date="2014-09-08T03:08:00Z">
            <w:del w:id="13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_Toc397909072 \h </w:delInstrText>
              </w:r>
            </w:del>
          </w:ins>
          <w:del w:id="132" w:author="Andrija Ilic" w:date="2015-09-06T19:34:00Z">
            <w:r w:rsidDel="002A60DA">
              <w:rPr>
                <w:b w:val="0"/>
                <w:bCs w:val="0"/>
                <w:noProof/>
                <w:webHidden/>
              </w:rPr>
            </w:r>
            <w:r w:rsidDel="002A60DA">
              <w:rPr>
                <w:b w:val="0"/>
                <w:bCs w:val="0"/>
                <w:noProof/>
                <w:webHidden/>
              </w:rPr>
              <w:fldChar w:fldCharType="separate"/>
            </w:r>
          </w:del>
          <w:ins w:id="133" w:author="Boni" w:date="2014-09-08T03:08:00Z">
            <w:del w:id="134"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499258BD" w14:textId="0A7C16CC" w:rsidR="0078654E" w:rsidDel="002A60DA" w:rsidRDefault="005F3F8E">
          <w:pPr>
            <w:pStyle w:val="TOCHeading"/>
            <w:jc w:val="center"/>
            <w:rPr>
              <w:ins w:id="135" w:author="Boni" w:date="2014-09-08T03:08:00Z"/>
              <w:del w:id="136" w:author="Andrija Ilic" w:date="2015-09-06T19:34:00Z"/>
              <w:rFonts w:asciiTheme="minorHAnsi" w:eastAsiaTheme="minorEastAsia" w:hAnsiTheme="minorHAnsi"/>
              <w:noProof/>
              <w:sz w:val="22"/>
            </w:rPr>
            <w:pPrChange w:id="137" w:author="Andrija Ilic" w:date="2015-09-06T19:34:00Z">
              <w:pPr>
                <w:pStyle w:val="TOC3"/>
                <w:tabs>
                  <w:tab w:val="right" w:leader="dot" w:pos="9017"/>
                </w:tabs>
              </w:pPr>
            </w:pPrChange>
          </w:pPr>
          <w:ins w:id="138" w:author="Boni" w:date="2014-09-08T03:08:00Z">
            <w:del w:id="13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_Toc397909073 \h </w:delInstrText>
              </w:r>
            </w:del>
          </w:ins>
          <w:del w:id="140" w:author="Andrija Ilic" w:date="2015-09-06T19:34:00Z">
            <w:r w:rsidDel="002A60DA">
              <w:rPr>
                <w:b w:val="0"/>
                <w:bCs w:val="0"/>
                <w:noProof/>
                <w:webHidden/>
              </w:rPr>
            </w:r>
            <w:r w:rsidDel="002A60DA">
              <w:rPr>
                <w:b w:val="0"/>
                <w:bCs w:val="0"/>
                <w:noProof/>
                <w:webHidden/>
              </w:rPr>
              <w:fldChar w:fldCharType="separate"/>
            </w:r>
          </w:del>
          <w:ins w:id="141" w:author="Boni" w:date="2014-09-08T03:08:00Z">
            <w:del w:id="142" w:author="Andrija Ilic" w:date="2015-09-06T19:34:00Z">
              <w:r w:rsidR="0078654E" w:rsidDel="002A60DA">
                <w:rPr>
                  <w:noProof/>
                  <w:webHidden/>
                </w:rPr>
                <w:delText>30</w:delText>
              </w:r>
              <w:r w:rsidDel="002A60DA">
                <w:rPr>
                  <w:b w:val="0"/>
                  <w:bCs w:val="0"/>
                  <w:noProof/>
                  <w:webHidden/>
                </w:rPr>
                <w:fldChar w:fldCharType="end"/>
              </w:r>
              <w:r w:rsidRPr="003E06CD" w:rsidDel="002A60DA">
                <w:rPr>
                  <w:rStyle w:val="Hyperlink"/>
                  <w:b w:val="0"/>
                  <w:bCs w:val="0"/>
                  <w:noProof/>
                </w:rPr>
                <w:fldChar w:fldCharType="end"/>
              </w:r>
            </w:del>
          </w:ins>
        </w:p>
        <w:p w14:paraId="0E63263A" w14:textId="1D8BF349" w:rsidR="0078654E" w:rsidDel="002A60DA" w:rsidRDefault="005F3F8E">
          <w:pPr>
            <w:pStyle w:val="TOCHeading"/>
            <w:jc w:val="center"/>
            <w:rPr>
              <w:ins w:id="143" w:author="Boni" w:date="2014-09-08T03:08:00Z"/>
              <w:del w:id="144" w:author="Andrija Ilic" w:date="2015-09-06T19:34:00Z"/>
              <w:rFonts w:asciiTheme="minorHAnsi" w:eastAsiaTheme="minorEastAsia" w:hAnsiTheme="minorHAnsi"/>
              <w:noProof/>
              <w:sz w:val="22"/>
            </w:rPr>
            <w:pPrChange w:id="145" w:author="Andrija Ilic" w:date="2015-09-06T19:34:00Z">
              <w:pPr>
                <w:pStyle w:val="TOC3"/>
                <w:tabs>
                  <w:tab w:val="right" w:leader="dot" w:pos="9017"/>
                </w:tabs>
              </w:pPr>
            </w:pPrChange>
          </w:pPr>
          <w:ins w:id="146" w:author="Boni" w:date="2014-09-08T03:08:00Z">
            <w:del w:id="14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_Toc397909074 \h </w:delInstrText>
              </w:r>
            </w:del>
          </w:ins>
          <w:del w:id="148" w:author="Andrija Ilic" w:date="2015-09-06T19:34:00Z">
            <w:r w:rsidDel="002A60DA">
              <w:rPr>
                <w:b w:val="0"/>
                <w:bCs w:val="0"/>
                <w:noProof/>
                <w:webHidden/>
              </w:rPr>
            </w:r>
            <w:r w:rsidDel="002A60DA">
              <w:rPr>
                <w:b w:val="0"/>
                <w:bCs w:val="0"/>
                <w:noProof/>
                <w:webHidden/>
              </w:rPr>
              <w:fldChar w:fldCharType="separate"/>
            </w:r>
          </w:del>
          <w:ins w:id="149" w:author="Boni" w:date="2014-09-08T03:08:00Z">
            <w:del w:id="150" w:author="Andrija Ilic" w:date="2015-09-06T19:34:00Z">
              <w:r w:rsidR="0078654E" w:rsidDel="002A60DA">
                <w:rPr>
                  <w:noProof/>
                  <w:webHidden/>
                </w:rPr>
                <w:delText>32</w:delText>
              </w:r>
              <w:r w:rsidDel="002A60DA">
                <w:rPr>
                  <w:b w:val="0"/>
                  <w:bCs w:val="0"/>
                  <w:noProof/>
                  <w:webHidden/>
                </w:rPr>
                <w:fldChar w:fldCharType="end"/>
              </w:r>
              <w:r w:rsidRPr="003E06CD" w:rsidDel="002A60DA">
                <w:rPr>
                  <w:rStyle w:val="Hyperlink"/>
                  <w:b w:val="0"/>
                  <w:bCs w:val="0"/>
                  <w:noProof/>
                </w:rPr>
                <w:fldChar w:fldCharType="end"/>
              </w:r>
            </w:del>
          </w:ins>
        </w:p>
        <w:p w14:paraId="0CBE3ED6" w14:textId="4CFC0168" w:rsidR="0078654E" w:rsidDel="002A60DA" w:rsidRDefault="005F3F8E">
          <w:pPr>
            <w:pStyle w:val="TOCHeading"/>
            <w:jc w:val="center"/>
            <w:rPr>
              <w:ins w:id="151" w:author="Boni" w:date="2014-09-08T03:08:00Z"/>
              <w:del w:id="152" w:author="Andrija Ilic" w:date="2015-09-06T19:34:00Z"/>
              <w:rFonts w:asciiTheme="minorHAnsi" w:eastAsiaTheme="minorEastAsia" w:hAnsiTheme="minorHAnsi"/>
              <w:noProof/>
              <w:sz w:val="22"/>
            </w:rPr>
            <w:pPrChange w:id="153" w:author="Andrija Ilic" w:date="2015-09-06T19:34:00Z">
              <w:pPr>
                <w:pStyle w:val="TOC3"/>
                <w:tabs>
                  <w:tab w:val="right" w:leader="dot" w:pos="9017"/>
                </w:tabs>
              </w:pPr>
            </w:pPrChange>
          </w:pPr>
          <w:ins w:id="154" w:author="Boni" w:date="2014-09-08T03:08:00Z">
            <w:del w:id="15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_Toc397909075 \h </w:delInstrText>
              </w:r>
            </w:del>
          </w:ins>
          <w:del w:id="156" w:author="Andrija Ilic" w:date="2015-09-06T19:34:00Z">
            <w:r w:rsidDel="002A60DA">
              <w:rPr>
                <w:b w:val="0"/>
                <w:bCs w:val="0"/>
                <w:noProof/>
                <w:webHidden/>
              </w:rPr>
            </w:r>
            <w:r w:rsidDel="002A60DA">
              <w:rPr>
                <w:b w:val="0"/>
                <w:bCs w:val="0"/>
                <w:noProof/>
                <w:webHidden/>
              </w:rPr>
              <w:fldChar w:fldCharType="separate"/>
            </w:r>
          </w:del>
          <w:ins w:id="157" w:author="Boni" w:date="2014-09-08T03:08:00Z">
            <w:del w:id="158" w:author="Andrija Ilic" w:date="2015-09-06T19:34:00Z">
              <w:r w:rsidR="0078654E" w:rsidDel="002A60DA">
                <w:rPr>
                  <w:noProof/>
                  <w:webHidden/>
                </w:rPr>
                <w:delText>33</w:delText>
              </w:r>
              <w:r w:rsidDel="002A60DA">
                <w:rPr>
                  <w:b w:val="0"/>
                  <w:bCs w:val="0"/>
                  <w:noProof/>
                  <w:webHidden/>
                </w:rPr>
                <w:fldChar w:fldCharType="end"/>
              </w:r>
              <w:r w:rsidRPr="003E06CD" w:rsidDel="002A60DA">
                <w:rPr>
                  <w:rStyle w:val="Hyperlink"/>
                  <w:b w:val="0"/>
                  <w:bCs w:val="0"/>
                  <w:noProof/>
                </w:rPr>
                <w:fldChar w:fldCharType="end"/>
              </w:r>
            </w:del>
          </w:ins>
        </w:p>
        <w:p w14:paraId="797D6152" w14:textId="6DA306EC" w:rsidR="0078654E" w:rsidDel="002A60DA" w:rsidRDefault="005F3F8E">
          <w:pPr>
            <w:pStyle w:val="TOCHeading"/>
            <w:jc w:val="center"/>
            <w:rPr>
              <w:ins w:id="159" w:author="Boni" w:date="2014-09-08T03:08:00Z"/>
              <w:del w:id="160" w:author="Andrija Ilic" w:date="2015-09-06T19:34:00Z"/>
              <w:rFonts w:asciiTheme="minorHAnsi" w:eastAsiaTheme="minorEastAsia" w:hAnsiTheme="minorHAnsi"/>
              <w:noProof/>
              <w:sz w:val="22"/>
            </w:rPr>
            <w:pPrChange w:id="161" w:author="Andrija Ilic" w:date="2015-09-06T19:34:00Z">
              <w:pPr>
                <w:pStyle w:val="TOC2"/>
                <w:tabs>
                  <w:tab w:val="right" w:leader="dot" w:pos="9017"/>
                </w:tabs>
              </w:pPr>
            </w:pPrChange>
          </w:pPr>
          <w:ins w:id="162" w:author="Boni" w:date="2014-09-08T03:08:00Z">
            <w:del w:id="16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_Toc397909076 \h </w:delInstrText>
              </w:r>
            </w:del>
          </w:ins>
          <w:del w:id="164" w:author="Andrija Ilic" w:date="2015-09-06T19:34:00Z">
            <w:r w:rsidDel="002A60DA">
              <w:rPr>
                <w:b w:val="0"/>
                <w:bCs w:val="0"/>
                <w:noProof/>
                <w:webHidden/>
              </w:rPr>
            </w:r>
            <w:r w:rsidDel="002A60DA">
              <w:rPr>
                <w:b w:val="0"/>
                <w:bCs w:val="0"/>
                <w:noProof/>
                <w:webHidden/>
              </w:rPr>
              <w:fldChar w:fldCharType="separate"/>
            </w:r>
          </w:del>
          <w:ins w:id="165" w:author="Boni" w:date="2014-09-08T03:08:00Z">
            <w:del w:id="166"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5A0B6EDD" w14:textId="6D269245" w:rsidR="0078654E" w:rsidDel="002A60DA" w:rsidRDefault="005F3F8E">
          <w:pPr>
            <w:pStyle w:val="TOCHeading"/>
            <w:jc w:val="center"/>
            <w:rPr>
              <w:ins w:id="167" w:author="Boni" w:date="2014-09-08T03:08:00Z"/>
              <w:del w:id="168" w:author="Andrija Ilic" w:date="2015-09-06T19:34:00Z"/>
              <w:rFonts w:asciiTheme="minorHAnsi" w:eastAsiaTheme="minorEastAsia" w:hAnsiTheme="minorHAnsi"/>
              <w:noProof/>
              <w:sz w:val="22"/>
            </w:rPr>
            <w:pPrChange w:id="169" w:author="Andrija Ilic" w:date="2015-09-06T19:34:00Z">
              <w:pPr>
                <w:pStyle w:val="TOC3"/>
                <w:tabs>
                  <w:tab w:val="right" w:leader="dot" w:pos="9017"/>
                </w:tabs>
              </w:pPr>
            </w:pPrChange>
          </w:pPr>
          <w:ins w:id="170" w:author="Boni" w:date="2014-09-08T03:08:00Z">
            <w:del w:id="17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_Toc397909077 \h </w:delInstrText>
              </w:r>
            </w:del>
          </w:ins>
          <w:del w:id="172" w:author="Andrija Ilic" w:date="2015-09-06T19:34:00Z">
            <w:r w:rsidDel="002A60DA">
              <w:rPr>
                <w:b w:val="0"/>
                <w:bCs w:val="0"/>
                <w:noProof/>
                <w:webHidden/>
              </w:rPr>
            </w:r>
            <w:r w:rsidDel="002A60DA">
              <w:rPr>
                <w:b w:val="0"/>
                <w:bCs w:val="0"/>
                <w:noProof/>
                <w:webHidden/>
              </w:rPr>
              <w:fldChar w:fldCharType="separate"/>
            </w:r>
          </w:del>
          <w:ins w:id="173" w:author="Boni" w:date="2014-09-08T03:08:00Z">
            <w:del w:id="174"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03A8F9AB" w14:textId="378B0ABD" w:rsidR="0078654E" w:rsidDel="002A60DA" w:rsidRDefault="005F3F8E">
          <w:pPr>
            <w:pStyle w:val="TOCHeading"/>
            <w:jc w:val="center"/>
            <w:rPr>
              <w:ins w:id="175" w:author="Boni" w:date="2014-09-08T03:08:00Z"/>
              <w:del w:id="176" w:author="Andrija Ilic" w:date="2015-09-06T19:34:00Z"/>
              <w:rFonts w:asciiTheme="minorHAnsi" w:eastAsiaTheme="minorEastAsia" w:hAnsiTheme="minorHAnsi"/>
              <w:noProof/>
              <w:sz w:val="22"/>
            </w:rPr>
            <w:pPrChange w:id="177" w:author="Andrija Ilic" w:date="2015-09-06T19:34:00Z">
              <w:pPr>
                <w:pStyle w:val="TOC3"/>
                <w:tabs>
                  <w:tab w:val="right" w:leader="dot" w:pos="9017"/>
                </w:tabs>
              </w:pPr>
            </w:pPrChange>
          </w:pPr>
          <w:ins w:id="178" w:author="Boni" w:date="2014-09-08T03:08:00Z">
            <w:del w:id="17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_Toc397909078 \h </w:delInstrText>
              </w:r>
            </w:del>
          </w:ins>
          <w:del w:id="180" w:author="Andrija Ilic" w:date="2015-09-06T19:34:00Z">
            <w:r w:rsidDel="002A60DA">
              <w:rPr>
                <w:b w:val="0"/>
                <w:bCs w:val="0"/>
                <w:noProof/>
                <w:webHidden/>
              </w:rPr>
            </w:r>
            <w:r w:rsidDel="002A60DA">
              <w:rPr>
                <w:b w:val="0"/>
                <w:bCs w:val="0"/>
                <w:noProof/>
                <w:webHidden/>
              </w:rPr>
              <w:fldChar w:fldCharType="separate"/>
            </w:r>
          </w:del>
          <w:ins w:id="181" w:author="Boni" w:date="2014-09-08T03:08:00Z">
            <w:del w:id="182" w:author="Andrija Ilic" w:date="2015-09-06T19:34:00Z">
              <w:r w:rsidR="0078654E" w:rsidDel="002A60DA">
                <w:rPr>
                  <w:noProof/>
                  <w:webHidden/>
                </w:rPr>
                <w:delText>35</w:delText>
              </w:r>
              <w:r w:rsidDel="002A60DA">
                <w:rPr>
                  <w:b w:val="0"/>
                  <w:bCs w:val="0"/>
                  <w:noProof/>
                  <w:webHidden/>
                </w:rPr>
                <w:fldChar w:fldCharType="end"/>
              </w:r>
              <w:r w:rsidRPr="003E06CD" w:rsidDel="002A60DA">
                <w:rPr>
                  <w:rStyle w:val="Hyperlink"/>
                  <w:b w:val="0"/>
                  <w:bCs w:val="0"/>
                  <w:noProof/>
                </w:rPr>
                <w:fldChar w:fldCharType="end"/>
              </w:r>
            </w:del>
          </w:ins>
        </w:p>
        <w:p w14:paraId="047EBF62" w14:textId="61382296" w:rsidR="0078654E" w:rsidDel="002A60DA" w:rsidRDefault="005F3F8E">
          <w:pPr>
            <w:pStyle w:val="TOCHeading"/>
            <w:jc w:val="center"/>
            <w:rPr>
              <w:ins w:id="183" w:author="Boni" w:date="2014-09-08T03:08:00Z"/>
              <w:del w:id="184" w:author="Andrija Ilic" w:date="2015-09-06T19:34:00Z"/>
              <w:rFonts w:asciiTheme="minorHAnsi" w:eastAsiaTheme="minorEastAsia" w:hAnsiTheme="minorHAnsi"/>
              <w:noProof/>
              <w:sz w:val="22"/>
            </w:rPr>
            <w:pPrChange w:id="185" w:author="Andrija Ilic" w:date="2015-09-06T19:34:00Z">
              <w:pPr>
                <w:pStyle w:val="TOC3"/>
                <w:tabs>
                  <w:tab w:val="right" w:leader="dot" w:pos="9017"/>
                </w:tabs>
              </w:pPr>
            </w:pPrChange>
          </w:pPr>
          <w:ins w:id="186" w:author="Boni" w:date="2014-09-08T03:08:00Z">
            <w:del w:id="18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_Toc397909079 \h </w:delInstrText>
              </w:r>
            </w:del>
          </w:ins>
          <w:del w:id="188" w:author="Andrija Ilic" w:date="2015-09-06T19:34:00Z">
            <w:r w:rsidDel="002A60DA">
              <w:rPr>
                <w:b w:val="0"/>
                <w:bCs w:val="0"/>
                <w:noProof/>
                <w:webHidden/>
              </w:rPr>
            </w:r>
            <w:r w:rsidDel="002A60DA">
              <w:rPr>
                <w:b w:val="0"/>
                <w:bCs w:val="0"/>
                <w:noProof/>
                <w:webHidden/>
              </w:rPr>
              <w:fldChar w:fldCharType="separate"/>
            </w:r>
          </w:del>
          <w:ins w:id="189" w:author="Boni" w:date="2014-09-08T03:08:00Z">
            <w:del w:id="190"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0D80D72A" w14:textId="3234C446" w:rsidR="0078654E" w:rsidDel="002A60DA" w:rsidRDefault="005F3F8E">
          <w:pPr>
            <w:pStyle w:val="TOCHeading"/>
            <w:jc w:val="center"/>
            <w:rPr>
              <w:ins w:id="191" w:author="Boni" w:date="2014-09-08T03:08:00Z"/>
              <w:del w:id="192" w:author="Andrija Ilic" w:date="2015-09-06T19:34:00Z"/>
              <w:rFonts w:asciiTheme="minorHAnsi" w:eastAsiaTheme="minorEastAsia" w:hAnsiTheme="minorHAnsi"/>
              <w:noProof/>
              <w:sz w:val="22"/>
            </w:rPr>
            <w:pPrChange w:id="193" w:author="Andrija Ilic" w:date="2015-09-06T19:34:00Z">
              <w:pPr>
                <w:pStyle w:val="TOC3"/>
                <w:tabs>
                  <w:tab w:val="right" w:leader="dot" w:pos="9017"/>
                </w:tabs>
              </w:pPr>
            </w:pPrChange>
          </w:pPr>
          <w:ins w:id="194" w:author="Boni" w:date="2014-09-08T03:08:00Z">
            <w:del w:id="19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_Toc397909080 \h </w:delInstrText>
              </w:r>
            </w:del>
          </w:ins>
          <w:del w:id="196" w:author="Andrija Ilic" w:date="2015-09-06T19:34:00Z">
            <w:r w:rsidDel="002A60DA">
              <w:rPr>
                <w:b w:val="0"/>
                <w:bCs w:val="0"/>
                <w:noProof/>
                <w:webHidden/>
              </w:rPr>
            </w:r>
            <w:r w:rsidDel="002A60DA">
              <w:rPr>
                <w:b w:val="0"/>
                <w:bCs w:val="0"/>
                <w:noProof/>
                <w:webHidden/>
              </w:rPr>
              <w:fldChar w:fldCharType="separate"/>
            </w:r>
          </w:del>
          <w:ins w:id="197" w:author="Boni" w:date="2014-09-08T03:08:00Z">
            <w:del w:id="198"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22CB2174" w14:textId="5CE39D00" w:rsidR="0078654E" w:rsidDel="002A60DA" w:rsidRDefault="005F3F8E">
          <w:pPr>
            <w:pStyle w:val="TOCHeading"/>
            <w:jc w:val="center"/>
            <w:rPr>
              <w:ins w:id="199" w:author="Boni" w:date="2014-09-08T03:08:00Z"/>
              <w:del w:id="200" w:author="Andrija Ilic" w:date="2015-09-06T19:34:00Z"/>
              <w:rFonts w:asciiTheme="minorHAnsi" w:eastAsiaTheme="minorEastAsia" w:hAnsiTheme="minorHAnsi"/>
              <w:noProof/>
              <w:sz w:val="22"/>
            </w:rPr>
            <w:pPrChange w:id="201" w:author="Andrija Ilic" w:date="2015-09-06T19:34:00Z">
              <w:pPr>
                <w:pStyle w:val="TOC3"/>
                <w:tabs>
                  <w:tab w:val="right" w:leader="dot" w:pos="9017"/>
                </w:tabs>
              </w:pPr>
            </w:pPrChange>
          </w:pPr>
          <w:ins w:id="202" w:author="Boni" w:date="2014-09-08T03:08:00Z">
            <w:del w:id="20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_Toc397909081 \h </w:delInstrText>
              </w:r>
            </w:del>
          </w:ins>
          <w:del w:id="204" w:author="Andrija Ilic" w:date="2015-09-06T19:34:00Z">
            <w:r w:rsidDel="002A60DA">
              <w:rPr>
                <w:b w:val="0"/>
                <w:bCs w:val="0"/>
                <w:noProof/>
                <w:webHidden/>
              </w:rPr>
            </w:r>
            <w:r w:rsidDel="002A60DA">
              <w:rPr>
                <w:b w:val="0"/>
                <w:bCs w:val="0"/>
                <w:noProof/>
                <w:webHidden/>
              </w:rPr>
              <w:fldChar w:fldCharType="separate"/>
            </w:r>
          </w:del>
          <w:ins w:id="205" w:author="Boni" w:date="2014-09-08T03:08:00Z">
            <w:del w:id="206" w:author="Andrija Ilic" w:date="2015-09-06T19:34:00Z">
              <w:r w:rsidR="0078654E" w:rsidDel="002A60DA">
                <w:rPr>
                  <w:noProof/>
                  <w:webHidden/>
                </w:rPr>
                <w:delText>42</w:delText>
              </w:r>
              <w:r w:rsidDel="002A60DA">
                <w:rPr>
                  <w:b w:val="0"/>
                  <w:bCs w:val="0"/>
                  <w:noProof/>
                  <w:webHidden/>
                </w:rPr>
                <w:fldChar w:fldCharType="end"/>
              </w:r>
              <w:r w:rsidRPr="003E06CD" w:rsidDel="002A60DA">
                <w:rPr>
                  <w:rStyle w:val="Hyperlink"/>
                  <w:b w:val="0"/>
                  <w:bCs w:val="0"/>
                  <w:noProof/>
                </w:rPr>
                <w:fldChar w:fldCharType="end"/>
              </w:r>
            </w:del>
          </w:ins>
        </w:p>
        <w:p w14:paraId="65CF25A5" w14:textId="4414EA38" w:rsidR="0078654E" w:rsidDel="002A60DA" w:rsidRDefault="005F3F8E">
          <w:pPr>
            <w:pStyle w:val="TOCHeading"/>
            <w:jc w:val="center"/>
            <w:rPr>
              <w:ins w:id="207" w:author="Boni" w:date="2014-09-08T03:08:00Z"/>
              <w:del w:id="208" w:author="Andrija Ilic" w:date="2015-09-06T19:34:00Z"/>
              <w:rFonts w:asciiTheme="minorHAnsi" w:eastAsiaTheme="minorEastAsia" w:hAnsiTheme="minorHAnsi"/>
              <w:noProof/>
              <w:sz w:val="22"/>
            </w:rPr>
            <w:pPrChange w:id="209" w:author="Andrija Ilic" w:date="2015-09-06T19:34:00Z">
              <w:pPr>
                <w:pStyle w:val="TOC3"/>
                <w:tabs>
                  <w:tab w:val="right" w:leader="dot" w:pos="9017"/>
                </w:tabs>
              </w:pPr>
            </w:pPrChange>
          </w:pPr>
          <w:ins w:id="210" w:author="Boni" w:date="2014-09-08T03:08:00Z">
            <w:del w:id="21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_Toc397909082 \h </w:delInstrText>
              </w:r>
            </w:del>
          </w:ins>
          <w:del w:id="212" w:author="Andrija Ilic" w:date="2015-09-06T19:34:00Z">
            <w:r w:rsidDel="002A60DA">
              <w:rPr>
                <w:b w:val="0"/>
                <w:bCs w:val="0"/>
                <w:noProof/>
                <w:webHidden/>
              </w:rPr>
            </w:r>
            <w:r w:rsidDel="002A60DA">
              <w:rPr>
                <w:b w:val="0"/>
                <w:bCs w:val="0"/>
                <w:noProof/>
                <w:webHidden/>
              </w:rPr>
              <w:fldChar w:fldCharType="separate"/>
            </w:r>
          </w:del>
          <w:ins w:id="213" w:author="Boni" w:date="2014-09-08T03:08:00Z">
            <w:del w:id="214" w:author="Andrija Ilic" w:date="2015-09-06T19:34:00Z">
              <w:r w:rsidR="0078654E" w:rsidDel="002A60DA">
                <w:rPr>
                  <w:noProof/>
                  <w:webHidden/>
                </w:rPr>
                <w:delText>47</w:delText>
              </w:r>
              <w:r w:rsidDel="002A60DA">
                <w:rPr>
                  <w:b w:val="0"/>
                  <w:bCs w:val="0"/>
                  <w:noProof/>
                  <w:webHidden/>
                </w:rPr>
                <w:fldChar w:fldCharType="end"/>
              </w:r>
              <w:r w:rsidRPr="003E06CD" w:rsidDel="002A60DA">
                <w:rPr>
                  <w:rStyle w:val="Hyperlink"/>
                  <w:b w:val="0"/>
                  <w:bCs w:val="0"/>
                  <w:noProof/>
                </w:rPr>
                <w:fldChar w:fldCharType="end"/>
              </w:r>
            </w:del>
          </w:ins>
        </w:p>
        <w:p w14:paraId="56E42838" w14:textId="4D50F462" w:rsidR="0078654E" w:rsidDel="002A60DA" w:rsidRDefault="005F3F8E">
          <w:pPr>
            <w:pStyle w:val="TOCHeading"/>
            <w:jc w:val="center"/>
            <w:rPr>
              <w:ins w:id="215" w:author="Boni" w:date="2014-09-08T03:08:00Z"/>
              <w:del w:id="216" w:author="Andrija Ilic" w:date="2015-09-06T19:34:00Z"/>
              <w:rFonts w:asciiTheme="minorHAnsi" w:eastAsiaTheme="minorEastAsia" w:hAnsiTheme="minorHAnsi"/>
              <w:noProof/>
              <w:sz w:val="22"/>
            </w:rPr>
            <w:pPrChange w:id="217" w:author="Andrija Ilic" w:date="2015-09-06T19:34:00Z">
              <w:pPr>
                <w:pStyle w:val="TOC3"/>
                <w:tabs>
                  <w:tab w:val="right" w:leader="dot" w:pos="9017"/>
                </w:tabs>
              </w:pPr>
            </w:pPrChange>
          </w:pPr>
          <w:ins w:id="218" w:author="Boni" w:date="2014-09-08T03:08:00Z">
            <w:del w:id="2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_Toc397909083 \h </w:delInstrText>
              </w:r>
            </w:del>
          </w:ins>
          <w:del w:id="220" w:author="Andrija Ilic" w:date="2015-09-06T19:34:00Z">
            <w:r w:rsidDel="002A60DA">
              <w:rPr>
                <w:b w:val="0"/>
                <w:bCs w:val="0"/>
                <w:noProof/>
                <w:webHidden/>
              </w:rPr>
            </w:r>
            <w:r w:rsidDel="002A60DA">
              <w:rPr>
                <w:b w:val="0"/>
                <w:bCs w:val="0"/>
                <w:noProof/>
                <w:webHidden/>
              </w:rPr>
              <w:fldChar w:fldCharType="separate"/>
            </w:r>
          </w:del>
          <w:ins w:id="221" w:author="Boni" w:date="2014-09-08T03:08:00Z">
            <w:del w:id="222"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09E7E129" w14:textId="357B2FEA" w:rsidR="0078654E" w:rsidDel="002A60DA" w:rsidRDefault="005F3F8E">
          <w:pPr>
            <w:pStyle w:val="TOCHeading"/>
            <w:jc w:val="center"/>
            <w:rPr>
              <w:ins w:id="223" w:author="Boni" w:date="2014-09-08T03:08:00Z"/>
              <w:del w:id="224" w:author="Andrija Ilic" w:date="2015-09-06T19:34:00Z"/>
              <w:rFonts w:asciiTheme="minorHAnsi" w:eastAsiaTheme="minorEastAsia" w:hAnsiTheme="minorHAnsi"/>
              <w:noProof/>
              <w:sz w:val="22"/>
            </w:rPr>
            <w:pPrChange w:id="225" w:author="Andrija Ilic" w:date="2015-09-06T19:34:00Z">
              <w:pPr>
                <w:pStyle w:val="TOC3"/>
                <w:tabs>
                  <w:tab w:val="right" w:leader="dot" w:pos="9017"/>
                </w:tabs>
              </w:pPr>
            </w:pPrChange>
          </w:pPr>
          <w:ins w:id="226" w:author="Boni" w:date="2014-09-08T03:08:00Z">
            <w:del w:id="2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_Toc397909084 \h </w:delInstrText>
              </w:r>
            </w:del>
          </w:ins>
          <w:del w:id="228" w:author="Andrija Ilic" w:date="2015-09-06T19:34:00Z">
            <w:r w:rsidDel="002A60DA">
              <w:rPr>
                <w:b w:val="0"/>
                <w:bCs w:val="0"/>
                <w:noProof/>
                <w:webHidden/>
              </w:rPr>
            </w:r>
            <w:r w:rsidDel="002A60DA">
              <w:rPr>
                <w:b w:val="0"/>
                <w:bCs w:val="0"/>
                <w:noProof/>
                <w:webHidden/>
              </w:rPr>
              <w:fldChar w:fldCharType="separate"/>
            </w:r>
          </w:del>
          <w:ins w:id="229" w:author="Boni" w:date="2014-09-08T03:08:00Z">
            <w:del w:id="230"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1FB59C31" w14:textId="6268F462" w:rsidR="0078654E" w:rsidDel="002A60DA" w:rsidRDefault="005F3F8E">
          <w:pPr>
            <w:pStyle w:val="TOCHeading"/>
            <w:jc w:val="center"/>
            <w:rPr>
              <w:ins w:id="231" w:author="Boni" w:date="2014-09-08T03:08:00Z"/>
              <w:del w:id="232" w:author="Andrija Ilic" w:date="2015-09-06T19:34:00Z"/>
              <w:rFonts w:asciiTheme="minorHAnsi" w:eastAsiaTheme="minorEastAsia" w:hAnsiTheme="minorHAnsi"/>
              <w:noProof/>
              <w:sz w:val="22"/>
            </w:rPr>
            <w:pPrChange w:id="233" w:author="Andrija Ilic" w:date="2015-09-06T19:34:00Z">
              <w:pPr>
                <w:pStyle w:val="TOC2"/>
                <w:tabs>
                  <w:tab w:val="right" w:leader="dot" w:pos="9017"/>
                </w:tabs>
              </w:pPr>
            </w:pPrChange>
          </w:pPr>
          <w:ins w:id="234" w:author="Boni" w:date="2014-09-08T03:08:00Z">
            <w:del w:id="2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_Toc397909085 \h </w:delInstrText>
              </w:r>
            </w:del>
          </w:ins>
          <w:del w:id="236" w:author="Andrija Ilic" w:date="2015-09-06T19:34:00Z">
            <w:r w:rsidDel="002A60DA">
              <w:rPr>
                <w:b w:val="0"/>
                <w:bCs w:val="0"/>
                <w:noProof/>
                <w:webHidden/>
              </w:rPr>
            </w:r>
            <w:r w:rsidDel="002A60DA">
              <w:rPr>
                <w:b w:val="0"/>
                <w:bCs w:val="0"/>
                <w:noProof/>
                <w:webHidden/>
              </w:rPr>
              <w:fldChar w:fldCharType="separate"/>
            </w:r>
          </w:del>
          <w:ins w:id="237" w:author="Boni" w:date="2014-09-08T03:08:00Z">
            <w:del w:id="238" w:author="Andrija Ilic" w:date="2015-09-06T19:34:00Z">
              <w:r w:rsidR="0078654E" w:rsidDel="002A60DA">
                <w:rPr>
                  <w:noProof/>
                  <w:webHidden/>
                </w:rPr>
                <w:delText>61</w:delText>
              </w:r>
              <w:r w:rsidDel="002A60DA">
                <w:rPr>
                  <w:b w:val="0"/>
                  <w:bCs w:val="0"/>
                  <w:noProof/>
                  <w:webHidden/>
                </w:rPr>
                <w:fldChar w:fldCharType="end"/>
              </w:r>
              <w:r w:rsidRPr="003E06CD" w:rsidDel="002A60DA">
                <w:rPr>
                  <w:rStyle w:val="Hyperlink"/>
                  <w:b w:val="0"/>
                  <w:bCs w:val="0"/>
                  <w:noProof/>
                </w:rPr>
                <w:fldChar w:fldCharType="end"/>
              </w:r>
            </w:del>
          </w:ins>
        </w:p>
        <w:p w14:paraId="1535C36B" w14:textId="37C4B0B1" w:rsidR="0078654E" w:rsidDel="002A60DA" w:rsidRDefault="005F3F8E">
          <w:pPr>
            <w:pStyle w:val="TOCHeading"/>
            <w:jc w:val="center"/>
            <w:rPr>
              <w:ins w:id="239" w:author="Boni" w:date="2014-09-08T03:08:00Z"/>
              <w:del w:id="240" w:author="Andrija Ilic" w:date="2015-09-06T19:34:00Z"/>
              <w:rFonts w:asciiTheme="minorHAnsi" w:eastAsiaTheme="minorEastAsia" w:hAnsiTheme="minorHAnsi"/>
              <w:noProof/>
              <w:sz w:val="22"/>
            </w:rPr>
            <w:pPrChange w:id="241" w:author="Andrija Ilic" w:date="2015-09-06T19:34:00Z">
              <w:pPr>
                <w:pStyle w:val="TOC2"/>
                <w:tabs>
                  <w:tab w:val="right" w:leader="dot" w:pos="9017"/>
                </w:tabs>
              </w:pPr>
            </w:pPrChange>
          </w:pPr>
          <w:ins w:id="242" w:author="Boni" w:date="2014-09-08T03:08:00Z">
            <w:del w:id="2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3.5 Закључак</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_Toc397909086 \h </w:delInstrText>
              </w:r>
            </w:del>
          </w:ins>
          <w:del w:id="244" w:author="Andrija Ilic" w:date="2015-09-06T19:34:00Z">
            <w:r w:rsidDel="002A60DA">
              <w:rPr>
                <w:b w:val="0"/>
                <w:bCs w:val="0"/>
                <w:noProof/>
                <w:webHidden/>
              </w:rPr>
            </w:r>
            <w:r w:rsidDel="002A60DA">
              <w:rPr>
                <w:b w:val="0"/>
                <w:bCs w:val="0"/>
                <w:noProof/>
                <w:webHidden/>
              </w:rPr>
              <w:fldChar w:fldCharType="separate"/>
            </w:r>
          </w:del>
          <w:ins w:id="245" w:author="Boni" w:date="2014-09-08T03:08:00Z">
            <w:del w:id="246" w:author="Andrija Ilic" w:date="2015-09-06T19:34:00Z">
              <w:r w:rsidR="0078654E" w:rsidDel="002A60DA">
                <w:rPr>
                  <w:noProof/>
                  <w:webHidden/>
                </w:rPr>
                <w:delText>63</w:delText>
              </w:r>
              <w:r w:rsidDel="002A60DA">
                <w:rPr>
                  <w:b w:val="0"/>
                  <w:bCs w:val="0"/>
                  <w:noProof/>
                  <w:webHidden/>
                </w:rPr>
                <w:fldChar w:fldCharType="end"/>
              </w:r>
              <w:r w:rsidRPr="003E06CD" w:rsidDel="002A60DA">
                <w:rPr>
                  <w:rStyle w:val="Hyperlink"/>
                  <w:b w:val="0"/>
                  <w:bCs w:val="0"/>
                  <w:noProof/>
                </w:rPr>
                <w:fldChar w:fldCharType="end"/>
              </w:r>
            </w:del>
          </w:ins>
        </w:p>
        <w:p w14:paraId="4A969B84" w14:textId="2AA95EA9" w:rsidR="00623D48" w:rsidDel="002A60DA" w:rsidRDefault="005F3F8E">
          <w:pPr>
            <w:pStyle w:val="TOCHeading"/>
            <w:jc w:val="center"/>
            <w:rPr>
              <w:del w:id="247" w:author="Andrija Ilic" w:date="2015-09-06T19:34:00Z"/>
              <w:rFonts w:asciiTheme="minorHAnsi" w:eastAsiaTheme="minorEastAsia" w:hAnsiTheme="minorHAnsi"/>
              <w:noProof/>
              <w:sz w:val="22"/>
            </w:rPr>
            <w:pPrChange w:id="248" w:author="Andrija Ilic" w:date="2015-09-06T19:34:00Z">
              <w:pPr>
                <w:pStyle w:val="TOC1"/>
                <w:tabs>
                  <w:tab w:val="right" w:leader="dot" w:pos="9017"/>
                </w:tabs>
              </w:pPr>
            </w:pPrChange>
          </w:pPr>
          <w:del w:id="249" w:author="Andrija Ilic" w:date="2015-09-06T19:34:00Z">
            <w:r w:rsidRPr="005F3F8E" w:rsidDel="002A60DA">
              <w:rPr>
                <w:rPrChange w:id="250"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1" w:author="Andrija Ilic" w:date="2015-09-06T19:34:00Z"/>
              <w:rFonts w:asciiTheme="minorHAnsi" w:eastAsiaTheme="minorEastAsia" w:hAnsiTheme="minorHAnsi"/>
              <w:noProof/>
              <w:sz w:val="22"/>
            </w:rPr>
            <w:pPrChange w:id="252" w:author="Andrija Ilic" w:date="2015-09-06T19:34:00Z">
              <w:pPr>
                <w:pStyle w:val="TOC1"/>
                <w:tabs>
                  <w:tab w:val="right" w:leader="dot" w:pos="9017"/>
                </w:tabs>
              </w:pPr>
            </w:pPrChange>
          </w:pPr>
          <w:del w:id="253" w:author="Andrija Ilic" w:date="2015-09-06T19:34:00Z">
            <w:r w:rsidRPr="005F3F8E" w:rsidDel="002A60DA">
              <w:rPr>
                <w:rPrChange w:id="254" w:author="Boni" w:date="2014-09-07T23:05:00Z">
                  <w:rPr>
                    <w:rStyle w:val="Hyperlink"/>
                    <w:noProof/>
                  </w:rPr>
                </w:rPrChange>
              </w:rPr>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5" w:author="Andrija Ilic" w:date="2015-09-06T19:34:00Z"/>
              <w:rFonts w:asciiTheme="minorHAnsi" w:eastAsiaTheme="minorEastAsia" w:hAnsiTheme="minorHAnsi"/>
              <w:noProof/>
              <w:sz w:val="22"/>
            </w:rPr>
            <w:pPrChange w:id="256" w:author="Andrija Ilic" w:date="2015-09-06T19:34:00Z">
              <w:pPr>
                <w:pStyle w:val="TOC2"/>
                <w:tabs>
                  <w:tab w:val="right" w:leader="dot" w:pos="9017"/>
                </w:tabs>
              </w:pPr>
            </w:pPrChange>
          </w:pPr>
          <w:del w:id="257" w:author="Andrija Ilic" w:date="2015-09-06T19:34:00Z">
            <w:r w:rsidRPr="005F3F8E" w:rsidDel="002A60DA">
              <w:rPr>
                <w:rPrChange w:id="258"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59" w:author="Andrija Ilic" w:date="2015-09-06T19:34:00Z"/>
              <w:rFonts w:asciiTheme="minorHAnsi" w:eastAsiaTheme="minorEastAsia" w:hAnsiTheme="minorHAnsi"/>
              <w:noProof/>
              <w:sz w:val="22"/>
            </w:rPr>
            <w:pPrChange w:id="260" w:author="Andrija Ilic" w:date="2015-09-06T19:34:00Z">
              <w:pPr>
                <w:pStyle w:val="TOC3"/>
                <w:tabs>
                  <w:tab w:val="right" w:leader="dot" w:pos="9017"/>
                </w:tabs>
              </w:pPr>
            </w:pPrChange>
          </w:pPr>
          <w:del w:id="261" w:author="Andrija Ilic" w:date="2015-09-06T19:34:00Z">
            <w:r w:rsidRPr="005F3F8E" w:rsidDel="002A60DA">
              <w:rPr>
                <w:rFonts w:eastAsia="Calibri"/>
                <w:rPrChange w:id="262"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3" w:author="Andrija Ilic" w:date="2015-09-06T19:34:00Z"/>
              <w:rFonts w:asciiTheme="minorHAnsi" w:eastAsiaTheme="minorEastAsia" w:hAnsiTheme="minorHAnsi"/>
              <w:noProof/>
              <w:sz w:val="22"/>
            </w:rPr>
            <w:pPrChange w:id="264" w:author="Andrija Ilic" w:date="2015-09-06T19:34:00Z">
              <w:pPr>
                <w:pStyle w:val="TOC3"/>
                <w:tabs>
                  <w:tab w:val="right" w:leader="dot" w:pos="9017"/>
                </w:tabs>
              </w:pPr>
            </w:pPrChange>
          </w:pPr>
          <w:del w:id="265" w:author="Andrija Ilic" w:date="2015-09-06T19:34:00Z">
            <w:r w:rsidRPr="005F3F8E" w:rsidDel="002A60DA">
              <w:rPr>
                <w:rFonts w:eastAsia="Courier Std"/>
                <w:rPrChange w:id="266"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7" w:author="Andrija Ilic" w:date="2015-09-06T19:34:00Z"/>
              <w:rFonts w:asciiTheme="minorHAnsi" w:eastAsiaTheme="minorEastAsia" w:hAnsiTheme="minorHAnsi"/>
              <w:noProof/>
              <w:sz w:val="22"/>
            </w:rPr>
            <w:pPrChange w:id="268" w:author="Andrija Ilic" w:date="2015-09-06T19:34:00Z">
              <w:pPr>
                <w:pStyle w:val="TOC2"/>
                <w:tabs>
                  <w:tab w:val="right" w:leader="dot" w:pos="9017"/>
                </w:tabs>
              </w:pPr>
            </w:pPrChange>
          </w:pPr>
          <w:del w:id="269" w:author="Andrija Ilic" w:date="2015-09-06T19:34:00Z">
            <w:r w:rsidRPr="005F3F8E" w:rsidDel="002A60DA">
              <w:rPr>
                <w:rFonts w:eastAsia="Courier Std"/>
                <w:rPrChange w:id="270"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1" w:author="Andrija Ilic" w:date="2015-09-06T19:34:00Z"/>
              <w:rFonts w:asciiTheme="minorHAnsi" w:eastAsiaTheme="minorEastAsia" w:hAnsiTheme="minorHAnsi"/>
              <w:noProof/>
              <w:sz w:val="22"/>
            </w:rPr>
            <w:pPrChange w:id="272" w:author="Andrija Ilic" w:date="2015-09-06T19:34:00Z">
              <w:pPr>
                <w:pStyle w:val="TOC3"/>
                <w:tabs>
                  <w:tab w:val="right" w:leader="dot" w:pos="9017"/>
                </w:tabs>
              </w:pPr>
            </w:pPrChange>
          </w:pPr>
          <w:del w:id="273" w:author="Andrija Ilic" w:date="2015-09-06T19:34:00Z">
            <w:r w:rsidRPr="005F3F8E" w:rsidDel="002A60DA">
              <w:rPr>
                <w:rFonts w:eastAsia="Courier Std"/>
                <w:rPrChange w:id="274"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5" w:author="Andrija Ilic" w:date="2015-09-06T19:34:00Z"/>
              <w:rFonts w:asciiTheme="minorHAnsi" w:eastAsiaTheme="minorEastAsia" w:hAnsiTheme="minorHAnsi"/>
              <w:noProof/>
              <w:sz w:val="22"/>
            </w:rPr>
            <w:pPrChange w:id="276" w:author="Andrija Ilic" w:date="2015-09-06T19:34:00Z">
              <w:pPr>
                <w:pStyle w:val="TOC3"/>
                <w:tabs>
                  <w:tab w:val="right" w:leader="dot" w:pos="9017"/>
                </w:tabs>
              </w:pPr>
            </w:pPrChange>
          </w:pPr>
          <w:del w:id="277" w:author="Andrija Ilic" w:date="2015-09-06T19:34:00Z">
            <w:r w:rsidRPr="005F3F8E" w:rsidDel="002A60DA">
              <w:rPr>
                <w:rFonts w:eastAsia="Courier Std"/>
                <w:rPrChange w:id="278"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79" w:author="Andrija Ilic" w:date="2015-09-06T19:34:00Z"/>
              <w:rFonts w:asciiTheme="minorHAnsi" w:eastAsiaTheme="minorEastAsia" w:hAnsiTheme="minorHAnsi"/>
              <w:noProof/>
              <w:sz w:val="22"/>
            </w:rPr>
            <w:pPrChange w:id="280" w:author="Andrija Ilic" w:date="2015-09-06T19:34:00Z">
              <w:pPr>
                <w:pStyle w:val="TOC3"/>
                <w:tabs>
                  <w:tab w:val="right" w:leader="dot" w:pos="9017"/>
                </w:tabs>
              </w:pPr>
            </w:pPrChange>
          </w:pPr>
          <w:del w:id="281" w:author="Andrija Ilic" w:date="2015-09-06T19:34:00Z">
            <w:r w:rsidRPr="005F3F8E" w:rsidDel="002A60DA">
              <w:rPr>
                <w:rFonts w:eastAsia="Courier Std"/>
                <w:rPrChange w:id="282"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3" w:author="Andrija Ilic" w:date="2015-09-06T19:34:00Z"/>
              <w:rFonts w:asciiTheme="minorHAnsi" w:eastAsiaTheme="minorEastAsia" w:hAnsiTheme="minorHAnsi"/>
              <w:noProof/>
              <w:sz w:val="22"/>
            </w:rPr>
            <w:pPrChange w:id="284" w:author="Andrija Ilic" w:date="2015-09-06T19:34:00Z">
              <w:pPr>
                <w:pStyle w:val="TOC1"/>
                <w:tabs>
                  <w:tab w:val="right" w:leader="dot" w:pos="9017"/>
                </w:tabs>
              </w:pPr>
            </w:pPrChange>
          </w:pPr>
          <w:del w:id="285" w:author="Andrija Ilic" w:date="2015-09-06T19:34:00Z">
            <w:r w:rsidRPr="005F3F8E" w:rsidDel="002A60DA">
              <w:rPr>
                <w:rPrChange w:id="286"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7" w:author="Andrija Ilic" w:date="2015-09-06T19:34:00Z"/>
              <w:rFonts w:asciiTheme="minorHAnsi" w:eastAsiaTheme="minorEastAsia" w:hAnsiTheme="minorHAnsi"/>
              <w:noProof/>
              <w:sz w:val="22"/>
            </w:rPr>
            <w:pPrChange w:id="288" w:author="Andrija Ilic" w:date="2015-09-06T19:34:00Z">
              <w:pPr>
                <w:pStyle w:val="TOC2"/>
                <w:tabs>
                  <w:tab w:val="right" w:leader="dot" w:pos="9017"/>
                </w:tabs>
              </w:pPr>
            </w:pPrChange>
          </w:pPr>
          <w:del w:id="289" w:author="Andrija Ilic" w:date="2015-09-06T19:34:00Z">
            <w:r w:rsidRPr="005F3F8E" w:rsidDel="002A60DA">
              <w:rPr>
                <w:rPrChange w:id="290"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1" w:author="Andrija Ilic" w:date="2015-09-06T19:34:00Z"/>
              <w:rFonts w:asciiTheme="minorHAnsi" w:eastAsiaTheme="minorEastAsia" w:hAnsiTheme="minorHAnsi"/>
              <w:noProof/>
              <w:sz w:val="22"/>
            </w:rPr>
            <w:pPrChange w:id="292" w:author="Andrija Ilic" w:date="2015-09-06T19:34:00Z">
              <w:pPr>
                <w:pStyle w:val="TOC3"/>
                <w:tabs>
                  <w:tab w:val="right" w:leader="dot" w:pos="9017"/>
                </w:tabs>
              </w:pPr>
            </w:pPrChange>
          </w:pPr>
          <w:del w:id="293" w:author="Andrija Ilic" w:date="2015-09-06T19:34:00Z">
            <w:r w:rsidRPr="005F3F8E" w:rsidDel="002A60DA">
              <w:rPr>
                <w:rPrChange w:id="294"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5" w:author="Andrija Ilic" w:date="2015-09-06T19:34:00Z"/>
              <w:rFonts w:asciiTheme="minorHAnsi" w:eastAsiaTheme="minorEastAsia" w:hAnsiTheme="minorHAnsi"/>
              <w:noProof/>
              <w:sz w:val="22"/>
            </w:rPr>
            <w:pPrChange w:id="296" w:author="Andrija Ilic" w:date="2015-09-06T19:34:00Z">
              <w:pPr>
                <w:pStyle w:val="TOC3"/>
                <w:tabs>
                  <w:tab w:val="right" w:leader="dot" w:pos="9017"/>
                </w:tabs>
              </w:pPr>
            </w:pPrChange>
          </w:pPr>
          <w:del w:id="297" w:author="Andrija Ilic" w:date="2015-09-06T19:34:00Z">
            <w:r w:rsidRPr="005F3F8E" w:rsidDel="002A60DA">
              <w:rPr>
                <w:rPrChange w:id="298"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299" w:author="Andrija Ilic" w:date="2015-09-06T19:34:00Z"/>
              <w:rFonts w:asciiTheme="minorHAnsi" w:eastAsiaTheme="minorEastAsia" w:hAnsiTheme="minorHAnsi"/>
              <w:noProof/>
              <w:sz w:val="22"/>
            </w:rPr>
            <w:pPrChange w:id="300" w:author="Andrija Ilic" w:date="2015-09-06T19:34:00Z">
              <w:pPr>
                <w:pStyle w:val="TOC2"/>
                <w:tabs>
                  <w:tab w:val="right" w:leader="dot" w:pos="9017"/>
                </w:tabs>
              </w:pPr>
            </w:pPrChange>
          </w:pPr>
          <w:del w:id="301" w:author="Andrija Ilic" w:date="2015-09-06T19:34:00Z">
            <w:r w:rsidRPr="005F3F8E" w:rsidDel="002A60DA">
              <w:rPr>
                <w:rPrChange w:id="302"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3" w:author="Andrija Ilic" w:date="2015-09-06T19:34:00Z"/>
              <w:rFonts w:asciiTheme="minorHAnsi" w:eastAsiaTheme="minorEastAsia" w:hAnsiTheme="minorHAnsi"/>
              <w:noProof/>
              <w:sz w:val="22"/>
            </w:rPr>
            <w:pPrChange w:id="304" w:author="Andrija Ilic" w:date="2015-09-06T19:34:00Z">
              <w:pPr>
                <w:pStyle w:val="TOC3"/>
                <w:tabs>
                  <w:tab w:val="right" w:leader="dot" w:pos="9017"/>
                </w:tabs>
              </w:pPr>
            </w:pPrChange>
          </w:pPr>
          <w:del w:id="305" w:author="Andrija Ilic" w:date="2015-09-06T19:34:00Z">
            <w:r w:rsidRPr="005F3F8E" w:rsidDel="002A60DA">
              <w:rPr>
                <w:rPrChange w:id="306"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7" w:author="Andrija Ilic" w:date="2015-09-06T19:34:00Z"/>
              <w:rFonts w:asciiTheme="minorHAnsi" w:eastAsiaTheme="minorEastAsia" w:hAnsiTheme="minorHAnsi"/>
              <w:noProof/>
              <w:sz w:val="22"/>
            </w:rPr>
            <w:pPrChange w:id="308" w:author="Andrija Ilic" w:date="2015-09-06T19:34:00Z">
              <w:pPr>
                <w:pStyle w:val="TOC4"/>
                <w:tabs>
                  <w:tab w:val="right" w:leader="dot" w:pos="9017"/>
                </w:tabs>
              </w:pPr>
            </w:pPrChange>
          </w:pPr>
          <w:del w:id="309" w:author="Andrija Ilic" w:date="2015-09-06T19:34:00Z">
            <w:r w:rsidRPr="005F3F8E" w:rsidDel="002A60DA">
              <w:rPr>
                <w:rPrChange w:id="310"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1" w:author="Andrija Ilic" w:date="2015-09-06T19:34:00Z"/>
              <w:rFonts w:asciiTheme="minorHAnsi" w:eastAsiaTheme="minorEastAsia" w:hAnsiTheme="minorHAnsi"/>
              <w:noProof/>
              <w:sz w:val="22"/>
            </w:rPr>
            <w:pPrChange w:id="312" w:author="Andrija Ilic" w:date="2015-09-06T19:34:00Z">
              <w:pPr>
                <w:pStyle w:val="TOC4"/>
                <w:tabs>
                  <w:tab w:val="right" w:leader="dot" w:pos="9017"/>
                </w:tabs>
              </w:pPr>
            </w:pPrChange>
          </w:pPr>
          <w:del w:id="313" w:author="Andrija Ilic" w:date="2015-09-06T19:34:00Z">
            <w:r w:rsidRPr="005F3F8E" w:rsidDel="002A60DA">
              <w:rPr>
                <w:rPrChange w:id="314"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5" w:author="Andrija Ilic" w:date="2015-09-06T19:34:00Z"/>
              <w:rFonts w:asciiTheme="minorHAnsi" w:eastAsiaTheme="minorEastAsia" w:hAnsiTheme="minorHAnsi"/>
              <w:noProof/>
              <w:sz w:val="22"/>
            </w:rPr>
            <w:pPrChange w:id="316" w:author="Andrija Ilic" w:date="2015-09-06T19:34:00Z">
              <w:pPr>
                <w:pStyle w:val="TOC3"/>
                <w:tabs>
                  <w:tab w:val="right" w:leader="dot" w:pos="9017"/>
                </w:tabs>
              </w:pPr>
            </w:pPrChange>
          </w:pPr>
          <w:del w:id="317" w:author="Andrija Ilic" w:date="2015-09-06T19:34:00Z">
            <w:r w:rsidRPr="005F3F8E" w:rsidDel="002A60DA">
              <w:rPr>
                <w:rPrChange w:id="318"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19" w:author="Andrija Ilic" w:date="2015-09-06T19:34:00Z"/>
              <w:rFonts w:asciiTheme="minorHAnsi" w:eastAsiaTheme="minorEastAsia" w:hAnsiTheme="minorHAnsi"/>
              <w:noProof/>
              <w:sz w:val="22"/>
            </w:rPr>
            <w:pPrChange w:id="320" w:author="Andrija Ilic" w:date="2015-09-06T19:34:00Z">
              <w:pPr>
                <w:pStyle w:val="TOC4"/>
                <w:tabs>
                  <w:tab w:val="right" w:leader="dot" w:pos="9017"/>
                </w:tabs>
              </w:pPr>
            </w:pPrChange>
          </w:pPr>
          <w:del w:id="321" w:author="Andrija Ilic" w:date="2015-09-06T19:34:00Z">
            <w:r w:rsidRPr="005F3F8E" w:rsidDel="002A60DA">
              <w:rPr>
                <w:rPrChange w:id="322"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3" w:author="Andrija Ilic" w:date="2015-09-06T19:34:00Z"/>
              <w:rFonts w:asciiTheme="minorHAnsi" w:eastAsiaTheme="minorEastAsia" w:hAnsiTheme="minorHAnsi"/>
              <w:noProof/>
              <w:sz w:val="22"/>
            </w:rPr>
            <w:pPrChange w:id="324" w:author="Andrija Ilic" w:date="2015-09-06T19:34:00Z">
              <w:pPr>
                <w:pStyle w:val="TOC4"/>
                <w:tabs>
                  <w:tab w:val="right" w:leader="dot" w:pos="9017"/>
                </w:tabs>
              </w:pPr>
            </w:pPrChange>
          </w:pPr>
          <w:del w:id="325" w:author="Andrija Ilic" w:date="2015-09-06T19:34:00Z">
            <w:r w:rsidRPr="005F3F8E" w:rsidDel="002A60DA">
              <w:rPr>
                <w:rPrChange w:id="326"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7" w:author="Andrija Ilic" w:date="2015-09-06T19:34:00Z"/>
              <w:rFonts w:asciiTheme="minorHAnsi" w:eastAsiaTheme="minorEastAsia" w:hAnsiTheme="minorHAnsi"/>
              <w:noProof/>
              <w:sz w:val="22"/>
            </w:rPr>
            <w:pPrChange w:id="328" w:author="Andrija Ilic" w:date="2015-09-06T19:34:00Z">
              <w:pPr>
                <w:pStyle w:val="TOC2"/>
                <w:tabs>
                  <w:tab w:val="right" w:leader="dot" w:pos="9017"/>
                </w:tabs>
              </w:pPr>
            </w:pPrChange>
          </w:pPr>
          <w:del w:id="329" w:author="Andrija Ilic" w:date="2015-09-06T19:34:00Z">
            <w:r w:rsidRPr="005F3F8E" w:rsidDel="002A60DA">
              <w:rPr>
                <w:rPrChange w:id="330"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1" w:author="Andrija Ilic" w:date="2015-09-06T19:34:00Z"/>
              <w:rFonts w:asciiTheme="minorHAnsi" w:eastAsiaTheme="minorEastAsia" w:hAnsiTheme="minorHAnsi"/>
              <w:noProof/>
              <w:sz w:val="22"/>
            </w:rPr>
            <w:pPrChange w:id="332" w:author="Andrija Ilic" w:date="2015-09-06T19:34:00Z">
              <w:pPr>
                <w:pStyle w:val="TOC3"/>
                <w:tabs>
                  <w:tab w:val="right" w:leader="dot" w:pos="9017"/>
                </w:tabs>
              </w:pPr>
            </w:pPrChange>
          </w:pPr>
          <w:del w:id="333" w:author="Andrija Ilic" w:date="2015-09-06T19:34:00Z">
            <w:r w:rsidRPr="005F3F8E" w:rsidDel="002A60DA">
              <w:rPr>
                <w:rPrChange w:id="334"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5" w:author="Andrija Ilic" w:date="2015-09-06T19:34:00Z"/>
              <w:rFonts w:asciiTheme="minorHAnsi" w:eastAsiaTheme="minorEastAsia" w:hAnsiTheme="minorHAnsi"/>
              <w:noProof/>
              <w:sz w:val="22"/>
            </w:rPr>
            <w:pPrChange w:id="336" w:author="Andrija Ilic" w:date="2015-09-06T19:34:00Z">
              <w:pPr>
                <w:pStyle w:val="TOC3"/>
                <w:tabs>
                  <w:tab w:val="right" w:leader="dot" w:pos="9017"/>
                </w:tabs>
              </w:pPr>
            </w:pPrChange>
          </w:pPr>
          <w:del w:id="337" w:author="Andrija Ilic" w:date="2015-09-06T19:34:00Z">
            <w:r w:rsidRPr="005F3F8E" w:rsidDel="002A60DA">
              <w:rPr>
                <w:rPrChange w:id="338"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39" w:author="Andrija Ilic" w:date="2015-09-06T19:34:00Z"/>
              <w:rFonts w:asciiTheme="minorHAnsi" w:eastAsiaTheme="minorEastAsia" w:hAnsiTheme="minorHAnsi"/>
              <w:noProof/>
              <w:sz w:val="22"/>
            </w:rPr>
            <w:pPrChange w:id="340" w:author="Andrija Ilic" w:date="2015-09-06T19:34:00Z">
              <w:pPr>
                <w:pStyle w:val="TOC3"/>
                <w:tabs>
                  <w:tab w:val="right" w:leader="dot" w:pos="9017"/>
                </w:tabs>
              </w:pPr>
            </w:pPrChange>
          </w:pPr>
          <w:del w:id="341" w:author="Andrija Ilic" w:date="2015-09-06T19:34:00Z">
            <w:r w:rsidRPr="005F3F8E" w:rsidDel="002A60DA">
              <w:rPr>
                <w:rPrChange w:id="342"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3" w:author="Andrija Ilic" w:date="2015-09-06T19:34:00Z"/>
              <w:rFonts w:asciiTheme="minorHAnsi" w:eastAsiaTheme="minorEastAsia" w:hAnsiTheme="minorHAnsi"/>
              <w:noProof/>
              <w:sz w:val="22"/>
            </w:rPr>
            <w:pPrChange w:id="344" w:author="Andrija Ilic" w:date="2015-09-06T19:34:00Z">
              <w:pPr>
                <w:pStyle w:val="TOC3"/>
                <w:tabs>
                  <w:tab w:val="right" w:leader="dot" w:pos="9017"/>
                </w:tabs>
              </w:pPr>
            </w:pPrChange>
          </w:pPr>
          <w:del w:id="345" w:author="Andrija Ilic" w:date="2015-09-06T19:34:00Z">
            <w:r w:rsidRPr="005F3F8E" w:rsidDel="002A60DA">
              <w:rPr>
                <w:rPrChange w:id="346"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7" w:author="Andrija Ilic" w:date="2015-09-06T19:34:00Z"/>
              <w:rFonts w:asciiTheme="minorHAnsi" w:eastAsiaTheme="minorEastAsia" w:hAnsiTheme="minorHAnsi"/>
              <w:noProof/>
              <w:sz w:val="22"/>
            </w:rPr>
            <w:pPrChange w:id="348" w:author="Andrija Ilic" w:date="2015-09-06T19:34:00Z">
              <w:pPr>
                <w:pStyle w:val="TOC3"/>
                <w:tabs>
                  <w:tab w:val="right" w:leader="dot" w:pos="9017"/>
                </w:tabs>
              </w:pPr>
            </w:pPrChange>
          </w:pPr>
          <w:del w:id="349" w:author="Andrija Ilic" w:date="2015-09-06T19:34:00Z">
            <w:r w:rsidRPr="005F3F8E" w:rsidDel="002A60DA">
              <w:rPr>
                <w:rPrChange w:id="350"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1" w:author="Andrija Ilic" w:date="2015-09-06T19:34:00Z"/>
              <w:rFonts w:asciiTheme="minorHAnsi" w:eastAsiaTheme="minorEastAsia" w:hAnsiTheme="minorHAnsi"/>
              <w:noProof/>
              <w:sz w:val="22"/>
            </w:rPr>
            <w:pPrChange w:id="352" w:author="Andrija Ilic" w:date="2015-09-06T19:34:00Z">
              <w:pPr>
                <w:pStyle w:val="TOC3"/>
                <w:tabs>
                  <w:tab w:val="right" w:leader="dot" w:pos="9017"/>
                </w:tabs>
              </w:pPr>
            </w:pPrChange>
          </w:pPr>
          <w:del w:id="353" w:author="Andrija Ilic" w:date="2015-09-06T19:34:00Z">
            <w:r w:rsidRPr="005F3F8E" w:rsidDel="002A60DA">
              <w:rPr>
                <w:rPrChange w:id="354"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5" w:author="Andrija Ilic" w:date="2015-09-06T19:34:00Z"/>
              <w:rFonts w:asciiTheme="minorHAnsi" w:eastAsiaTheme="minorEastAsia" w:hAnsiTheme="minorHAnsi"/>
              <w:noProof/>
              <w:sz w:val="22"/>
            </w:rPr>
            <w:pPrChange w:id="356" w:author="Andrija Ilic" w:date="2015-09-06T19:34:00Z">
              <w:pPr>
                <w:pStyle w:val="TOC3"/>
                <w:tabs>
                  <w:tab w:val="right" w:leader="dot" w:pos="9017"/>
                </w:tabs>
              </w:pPr>
            </w:pPrChange>
          </w:pPr>
          <w:del w:id="357" w:author="Andrija Ilic" w:date="2015-09-06T19:34:00Z">
            <w:r w:rsidRPr="005F3F8E" w:rsidDel="002A60DA">
              <w:rPr>
                <w:rPrChange w:id="358"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59" w:author="Andrija Ilic" w:date="2015-09-06T19:34:00Z"/>
              <w:rFonts w:asciiTheme="minorHAnsi" w:eastAsiaTheme="minorEastAsia" w:hAnsiTheme="minorHAnsi"/>
              <w:noProof/>
              <w:sz w:val="22"/>
            </w:rPr>
            <w:pPrChange w:id="360" w:author="Andrija Ilic" w:date="2015-09-06T19:34:00Z">
              <w:pPr>
                <w:pStyle w:val="TOC3"/>
                <w:tabs>
                  <w:tab w:val="right" w:leader="dot" w:pos="9017"/>
                </w:tabs>
              </w:pPr>
            </w:pPrChange>
          </w:pPr>
          <w:del w:id="361" w:author="Andrija Ilic" w:date="2015-09-06T19:34:00Z">
            <w:r w:rsidRPr="005F3F8E" w:rsidDel="002A60DA">
              <w:rPr>
                <w:rPrChange w:id="362"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3" w:author="Andrija Ilic" w:date="2015-09-06T19:34:00Z"/>
              <w:rFonts w:asciiTheme="minorHAnsi" w:eastAsiaTheme="minorEastAsia" w:hAnsiTheme="minorHAnsi"/>
              <w:noProof/>
              <w:sz w:val="22"/>
            </w:rPr>
            <w:pPrChange w:id="364" w:author="Andrija Ilic" w:date="2015-09-06T19:34:00Z">
              <w:pPr>
                <w:pStyle w:val="TOC2"/>
                <w:tabs>
                  <w:tab w:val="right" w:leader="dot" w:pos="9017"/>
                </w:tabs>
              </w:pPr>
            </w:pPrChange>
          </w:pPr>
          <w:del w:id="365" w:author="Andrija Ilic" w:date="2015-09-06T19:34:00Z">
            <w:r w:rsidRPr="005F3F8E" w:rsidDel="002A60DA">
              <w:rPr>
                <w:rPrChange w:id="366"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7" w:author="Andrija Ilic" w:date="2015-09-06T19:34:00Z"/>
              <w:rFonts w:asciiTheme="minorHAnsi" w:eastAsiaTheme="minorEastAsia" w:hAnsiTheme="minorHAnsi"/>
              <w:noProof/>
              <w:sz w:val="22"/>
            </w:rPr>
            <w:pPrChange w:id="368" w:author="Andrija Ilic" w:date="2015-09-06T19:34:00Z">
              <w:pPr>
                <w:pStyle w:val="TOC2"/>
                <w:tabs>
                  <w:tab w:val="right" w:leader="dot" w:pos="9017"/>
                </w:tabs>
              </w:pPr>
            </w:pPrChange>
          </w:pPr>
          <w:del w:id="369" w:author="Andrija Ilic" w:date="2015-09-06T19:34:00Z">
            <w:r w:rsidRPr="005F3F8E" w:rsidDel="002A60DA">
              <w:rPr>
                <w:rPrChange w:id="370"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1" w:author="Andrija Ilic" w:date="2015-09-06T19:34:00Z">
              <w:pPr/>
            </w:pPrChange>
          </w:pPr>
          <w:del w:id="372" w:author="Andrija Ilic" w:date="2015-09-06T19:34:00Z">
            <w:r w:rsidDel="002A60DA">
              <w:fldChar w:fldCharType="end"/>
            </w:r>
          </w:del>
        </w:p>
      </w:sdtContent>
    </w:sdt>
    <w:p w14:paraId="1B8B3315" w14:textId="77777777" w:rsidR="00252993" w:rsidRDefault="00252993">
      <w:pPr>
        <w:pStyle w:val="Heading1"/>
        <w:rPr>
          <w:ins w:id="373" w:author="Boni" w:date="2014-09-08T00:02:00Z"/>
          <w:bCs w:val="0"/>
        </w:rPr>
        <w:pPrChange w:id="374" w:author="Boni" w:date="2014-09-08T03:08:00Z">
          <w:pPr>
            <w:pStyle w:val="Heading1"/>
            <w:jc w:val="center"/>
          </w:pPr>
        </w:pPrChange>
      </w:pPr>
      <w:bookmarkStart w:id="375" w:name="_Toc395217749"/>
      <w:bookmarkStart w:id="376" w:name="_Toc395217802"/>
    </w:p>
    <w:p w14:paraId="4633699F" w14:textId="56D9A14C" w:rsidR="0032784A" w:rsidRDefault="00E724D0">
      <w:pPr>
        <w:pStyle w:val="Heading1"/>
        <w:numPr>
          <w:ilvl w:val="0"/>
          <w:numId w:val="49"/>
        </w:numPr>
        <w:jc w:val="center"/>
        <w:rPr>
          <w:ins w:id="377" w:author="Andrija Ilic" w:date="2015-09-06T19:35:00Z"/>
        </w:rPr>
        <w:pPrChange w:id="378" w:author="Andrija Ilic" w:date="2015-09-06T19:35:00Z">
          <w:pPr>
            <w:pStyle w:val="Heading1"/>
            <w:jc w:val="center"/>
          </w:pPr>
        </w:pPrChange>
      </w:pPr>
      <w:bookmarkStart w:id="379" w:name="_Toc397909058"/>
      <w:del w:id="380" w:author="Andrija Ilic" w:date="2015-09-06T19:35:00Z">
        <w:r w:rsidRPr="00E724D0" w:rsidDel="002A60DA">
          <w:rPr>
            <w:bCs w:val="0"/>
          </w:rPr>
          <w:delText>1.</w:delText>
        </w:r>
        <w:r w:rsidRPr="00E724D0" w:rsidDel="002A60DA">
          <w:delText xml:space="preserve"> </w:delText>
        </w:r>
      </w:del>
      <w:r w:rsidR="00E9331A" w:rsidRPr="00E724D0">
        <w:t>Увод</w:t>
      </w:r>
      <w:bookmarkEnd w:id="375"/>
      <w:bookmarkEnd w:id="376"/>
      <w:bookmarkEnd w:id="379"/>
    </w:p>
    <w:p w14:paraId="4D40D15D" w14:textId="77777777" w:rsidR="00BE589E" w:rsidRDefault="00BE589E">
      <w:pPr>
        <w:rPr>
          <w:ins w:id="381" w:author="Andrija Ilic" w:date="2015-09-14T21:59:00Z"/>
          <w:lang w:val="sr-Cyrl-RS"/>
        </w:rPr>
        <w:pPrChange w:id="382" w:author="Andrija Ilic" w:date="2015-09-06T19:35:00Z">
          <w:pPr>
            <w:pStyle w:val="Heading1"/>
            <w:jc w:val="center"/>
          </w:pPr>
        </w:pPrChange>
      </w:pPr>
    </w:p>
    <w:p w14:paraId="793A6F3A" w14:textId="6CA82AAC" w:rsidR="001D1DCA" w:rsidRPr="00BE0F10" w:rsidRDefault="001D1DCA">
      <w:pPr>
        <w:jc w:val="both"/>
        <w:rPr>
          <w:ins w:id="383" w:author="Andrija Ilic" w:date="2015-09-14T22:14:00Z"/>
          <w:szCs w:val="24"/>
          <w:lang w:val="sr-Cyrl-RS"/>
          <w:rPrChange w:id="384" w:author="Andrija Ilic" w:date="2015-09-14T22:34:00Z">
            <w:rPr>
              <w:ins w:id="385" w:author="Andrija Ilic" w:date="2015-09-14T22:14:00Z"/>
              <w:lang w:val="sr-Cyrl-RS"/>
            </w:rPr>
          </w:rPrChange>
        </w:rPr>
        <w:pPrChange w:id="386" w:author="Andrija Ilic" w:date="2015-09-14T22:14:00Z">
          <w:pPr>
            <w:pStyle w:val="ListParagraph"/>
            <w:numPr>
              <w:numId w:val="49"/>
            </w:numPr>
            <w:ind w:hanging="360"/>
            <w:jc w:val="both"/>
          </w:pPr>
        </w:pPrChange>
      </w:pPr>
      <w:ins w:id="387" w:author="Andrija Ilic" w:date="2015-09-14T22:13:00Z">
        <w:r w:rsidRPr="00BE0F10">
          <w:rPr>
            <w:szCs w:val="24"/>
            <w:lang w:val="sr-Cyrl-RS"/>
            <w:rPrChange w:id="388" w:author="Andrija Ilic" w:date="2015-09-14T22:34:00Z">
              <w:rPr>
                <w:lang w:val="sr-Cyrl-RS"/>
              </w:rPr>
            </w:rPrChange>
          </w:rPr>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proofErr w:type="gramStart"/>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proofErr w:type="gramEnd"/>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BE0F10">
          <w:rPr>
            <w:szCs w:val="24"/>
            <w:rPrChange w:id="398" w:author="Andrija Ilic" w:date="2015-09-14T22:34:00Z">
              <w:rPr/>
            </w:rPrChange>
          </w:rPr>
          <w:t>Tapestry 5 оквир</w:t>
        </w:r>
        <w:r w:rsidRPr="00BE0F10">
          <w:rPr>
            <w:szCs w:val="24"/>
            <w:lang w:val="sr-Cyrl-RS"/>
            <w:rPrChange w:id="399" w:author="Andrija Ilic" w:date="2015-09-14T22:34:00Z">
              <w:rPr>
                <w:lang w:val="sr-Cyrl-RS"/>
              </w:rPr>
            </w:rPrChange>
          </w:rPr>
          <w:t>.</w:t>
        </w:r>
      </w:ins>
    </w:p>
    <w:p w14:paraId="770BD5FC" w14:textId="07B395B2" w:rsidR="001D1DCA" w:rsidRDefault="001D1DCA">
      <w:pPr>
        <w:jc w:val="both"/>
        <w:rPr>
          <w:ins w:id="400" w:author="Andrija Ilic" w:date="2015-09-14T22:17:00Z"/>
          <w:szCs w:val="24"/>
        </w:rPr>
        <w:pPrChange w:id="401" w:author="Andrija Ilic" w:date="2015-09-14T22:14:00Z">
          <w:pPr>
            <w:pStyle w:val="ListParagraph"/>
            <w:numPr>
              <w:numId w:val="49"/>
            </w:numPr>
            <w:ind w:hanging="360"/>
            <w:jc w:val="both"/>
          </w:pPr>
        </w:pPrChange>
      </w:pPr>
      <w:ins w:id="402" w:author="Andrija Ilic" w:date="2015-09-14T22:14:00Z">
        <w:r w:rsidRPr="001D1DCA">
          <w:rPr>
            <w:szCs w:val="24"/>
            <w:rPrChange w:id="403" w:author="Andrija Ilic" w:date="2015-09-14T22:14:00Z">
              <w:rPr>
                <w:sz w:val="22"/>
              </w:rPr>
            </w:rPrChange>
          </w:rPr>
          <w:t>У друг</w:t>
        </w:r>
        <w:r>
          <w:rPr>
            <w:szCs w:val="24"/>
            <w:lang w:val="sr-Cyrl-RS"/>
          </w:rPr>
          <w:t>о</w:t>
        </w:r>
        <w:r w:rsidRPr="001D1DCA">
          <w:rPr>
            <w:szCs w:val="24"/>
            <w:rPrChange w:id="404" w:author="Andrija Ilic" w:date="2015-09-14T22:14:00Z">
              <w:rPr>
                <w:sz w:val="22"/>
              </w:rPr>
            </w:rPrChange>
          </w:rPr>
          <w:t>м п</w:t>
        </w:r>
        <w:r>
          <w:rPr>
            <w:szCs w:val="24"/>
            <w:lang w:val="sr-Cyrl-RS"/>
          </w:rPr>
          <w:t>о</w:t>
        </w:r>
        <w:r w:rsidRPr="001D1DCA">
          <w:rPr>
            <w:szCs w:val="24"/>
            <w:rPrChange w:id="405" w:author="Andrija Ilic" w:date="2015-09-14T22:14:00Z">
              <w:rPr>
                <w:sz w:val="22"/>
              </w:rPr>
            </w:rPrChange>
          </w:rPr>
          <w:t xml:space="preserve">глављу је представљен </w:t>
        </w:r>
        <w:r>
          <w:t>Tapestry оквир</w:t>
        </w:r>
        <w:r w:rsidRPr="001D1DCA">
          <w:rPr>
            <w:szCs w:val="24"/>
            <w:rPrChange w:id="406" w:author="Andrija Ilic" w:date="2015-09-14T22:14:00Z">
              <w:rPr>
                <w:sz w:val="22"/>
              </w:rPr>
            </w:rPrChange>
          </w:rPr>
          <w:t>. Представљен</w:t>
        </w:r>
      </w:ins>
      <w:ins w:id="407" w:author="Andrija Ilic" w:date="2015-09-14T22:15:00Z">
        <w:r>
          <w:rPr>
            <w:szCs w:val="24"/>
            <w:lang w:val="sr-Cyrl-RS"/>
          </w:rPr>
          <w:t xml:space="preserve">а </w:t>
        </w:r>
      </w:ins>
      <w:ins w:id="408" w:author="Andrija Ilic" w:date="2015-09-14T22:14:00Z">
        <w:r w:rsidRPr="001D1DCA">
          <w:rPr>
            <w:szCs w:val="24"/>
            <w:rPrChange w:id="409" w:author="Andrija Ilic" w:date="2015-09-14T22:14:00Z">
              <w:rPr>
                <w:sz w:val="22"/>
              </w:rPr>
            </w:rPrChange>
          </w:rPr>
          <w:t>је</w:t>
        </w:r>
      </w:ins>
      <w:ins w:id="410" w:author="Andrija Ilic" w:date="2015-09-14T22:15:00Z">
        <w:r>
          <w:rPr>
            <w:szCs w:val="24"/>
            <w:lang w:val="sr-Cyrl-RS"/>
          </w:rPr>
          <w:t xml:space="preserve"> историја развоја овог оквира, </w:t>
        </w:r>
      </w:ins>
      <w:ins w:id="411" w:author="Andrija Ilic" w:date="2015-09-14T22:14:00Z">
        <w:r w:rsidRPr="001D1DCA">
          <w:rPr>
            <w:szCs w:val="24"/>
            <w:rPrChange w:id="412" w:author="Andrija Ilic" w:date="2015-09-14T22:14:00Z">
              <w:rPr>
                <w:sz w:val="22"/>
              </w:rPr>
            </w:rPrChange>
          </w:rPr>
          <w:t xml:space="preserve"> Tapestry </w:t>
        </w:r>
      </w:ins>
      <w:ins w:id="413" w:author="Andrija Ilic" w:date="2015-09-14T22:33:00Z">
        <w:r w:rsidR="00BE0F10">
          <w:rPr>
            <w:szCs w:val="24"/>
            <w:lang w:val="sr-Cyrl-RS"/>
          </w:rPr>
          <w:t xml:space="preserve"> </w:t>
        </w:r>
      </w:ins>
      <w:ins w:id="414" w:author="Andrija Ilic" w:date="2015-09-14T22:14:00Z">
        <w:r w:rsidRPr="001D1DCA">
          <w:rPr>
            <w:szCs w:val="24"/>
            <w:rPrChange w:id="415" w:author="Andrija Ilic" w:date="2015-09-14T22:14:00Z">
              <w:rPr>
                <w:sz w:val="22"/>
              </w:rPr>
            </w:rPrChange>
          </w:rPr>
          <w:t xml:space="preserve">IoC, срж структуре Tapestry </w:t>
        </w:r>
      </w:ins>
      <w:ins w:id="416" w:author="Andrija Ilic" w:date="2015-09-14T22:15:00Z">
        <w:r>
          <w:rPr>
            <w:szCs w:val="24"/>
            <w:lang w:val="sr-Cyrl-RS"/>
          </w:rPr>
          <w:t>о</w:t>
        </w:r>
      </w:ins>
      <w:ins w:id="417" w:author="Andrija Ilic" w:date="2015-09-14T22:14:00Z">
        <w:r w:rsidRPr="001D1DCA">
          <w:rPr>
            <w:szCs w:val="24"/>
            <w:rPrChange w:id="418" w:author="Andrija Ilic" w:date="2015-09-14T22:14:00Z">
              <w:rPr>
                <w:sz w:val="22"/>
              </w:rPr>
            </w:rPrChange>
          </w:rPr>
          <w:t xml:space="preserve">квира и </w:t>
        </w:r>
        <w:r>
          <w:rPr>
            <w:szCs w:val="24"/>
          </w:rPr>
          <w:t>о</w:t>
        </w:r>
        <w:r w:rsidRPr="001D1DCA">
          <w:rPr>
            <w:szCs w:val="24"/>
            <w:rPrChange w:id="419" w:author="Andrija Ilic" w:date="2015-09-14T22:14:00Z">
              <w:rPr>
                <w:sz w:val="22"/>
              </w:rPr>
            </w:rPrChange>
          </w:rPr>
          <w:t>сн</w:t>
        </w:r>
      </w:ins>
      <w:ins w:id="420" w:author="Andrija Ilic" w:date="2015-09-14T22:16:00Z">
        <w:r>
          <w:rPr>
            <w:szCs w:val="24"/>
            <w:lang w:val="sr-Cyrl-RS"/>
          </w:rPr>
          <w:t>о</w:t>
        </w:r>
      </w:ins>
      <w:ins w:id="421" w:author="Andrija Ilic" w:date="2015-09-14T22:14:00Z">
        <w:r w:rsidRPr="001D1DCA">
          <w:rPr>
            <w:szCs w:val="24"/>
            <w:rPrChange w:id="422" w:author="Andrija Ilic" w:date="2015-09-14T22:14:00Z">
              <w:rPr>
                <w:sz w:val="22"/>
              </w:rPr>
            </w:rPrChange>
          </w:rPr>
          <w:t>вне к</w:t>
        </w:r>
      </w:ins>
      <w:ins w:id="423" w:author="Andrija Ilic" w:date="2015-09-14T22:16:00Z">
        <w:r>
          <w:rPr>
            <w:szCs w:val="24"/>
            <w:lang w:val="sr-Cyrl-RS"/>
          </w:rPr>
          <w:t>о</w:t>
        </w:r>
      </w:ins>
      <w:ins w:id="424" w:author="Andrija Ilic" w:date="2015-09-14T22:14:00Z">
        <w:r w:rsidRPr="001D1DCA">
          <w:rPr>
            <w:szCs w:val="24"/>
            <w:rPrChange w:id="425" w:author="Andrija Ilic" w:date="2015-09-14T22:14:00Z">
              <w:rPr>
                <w:sz w:val="22"/>
              </w:rPr>
            </w:rPrChange>
          </w:rPr>
          <w:t>мп</w:t>
        </w:r>
      </w:ins>
      <w:ins w:id="426" w:author="Andrija Ilic" w:date="2015-09-14T22:16:00Z">
        <w:r>
          <w:rPr>
            <w:szCs w:val="24"/>
            <w:lang w:val="sr-Cyrl-RS"/>
          </w:rPr>
          <w:t>о</w:t>
        </w:r>
      </w:ins>
      <w:ins w:id="427" w:author="Andrija Ilic" w:date="2015-09-14T22:14:00Z">
        <w:r w:rsidRPr="001D1DCA">
          <w:rPr>
            <w:szCs w:val="24"/>
            <w:rPrChange w:id="428" w:author="Andrija Ilic" w:date="2015-09-14T22:14:00Z">
              <w:rPr>
                <w:sz w:val="22"/>
              </w:rPr>
            </w:rPrChange>
          </w:rPr>
          <w:t xml:space="preserve">ненте Tapestry </w:t>
        </w:r>
      </w:ins>
      <w:ins w:id="429" w:author="Andrija Ilic" w:date="2015-09-14T22:16:00Z">
        <w:r>
          <w:rPr>
            <w:szCs w:val="24"/>
            <w:lang w:val="sr-Cyrl-RS"/>
          </w:rPr>
          <w:t>о</w:t>
        </w:r>
      </w:ins>
      <w:ins w:id="430" w:author="Andrija Ilic" w:date="2015-09-14T22:14:00Z">
        <w:r w:rsidRPr="001D1DCA">
          <w:rPr>
            <w:szCs w:val="24"/>
            <w:rPrChange w:id="431" w:author="Andrija Ilic" w:date="2015-09-14T22:14:00Z">
              <w:rPr>
                <w:sz w:val="22"/>
              </w:rPr>
            </w:rPrChange>
          </w:rPr>
          <w:t>квира к</w:t>
        </w:r>
      </w:ins>
      <w:ins w:id="432" w:author="Andrija Ilic" w:date="2015-09-14T22:16:00Z">
        <w:r>
          <w:rPr>
            <w:szCs w:val="24"/>
            <w:lang w:val="sr-Cyrl-RS"/>
          </w:rPr>
          <w:t>о</w:t>
        </w:r>
      </w:ins>
      <w:ins w:id="433" w:author="Andrija Ilic" w:date="2015-09-14T22:14:00Z">
        <w:r w:rsidRPr="001D1DCA">
          <w:rPr>
            <w:szCs w:val="24"/>
            <w:rPrChange w:id="434" w:author="Andrija Ilic" w:date="2015-09-14T22:14:00Z">
              <w:rPr>
                <w:sz w:val="22"/>
              </w:rPr>
            </w:rPrChange>
          </w:rPr>
          <w:t>је су иск</w:t>
        </w:r>
      </w:ins>
      <w:ins w:id="435" w:author="Andrija Ilic" w:date="2015-09-14T22:16:00Z">
        <w:r>
          <w:rPr>
            <w:szCs w:val="24"/>
            <w:lang w:val="sr-Cyrl-RS"/>
          </w:rPr>
          <w:t>о</w:t>
        </w:r>
      </w:ins>
      <w:ins w:id="436" w:author="Andrija Ilic" w:date="2015-09-14T22:14:00Z">
        <w:r w:rsidRPr="001D1DCA">
          <w:rPr>
            <w:szCs w:val="24"/>
            <w:rPrChange w:id="437" w:author="Andrija Ilic" w:date="2015-09-14T22:14:00Z">
              <w:rPr>
                <w:sz w:val="22"/>
              </w:rPr>
            </w:rPrChange>
          </w:rPr>
          <w:t xml:space="preserve">ришћене у </w:t>
        </w:r>
      </w:ins>
      <w:ins w:id="438" w:author="Andrija Ilic" w:date="2015-09-14T22:16:00Z">
        <w:r>
          <w:rPr>
            <w:szCs w:val="24"/>
            <w:lang w:val="sr-Cyrl-RS"/>
          </w:rPr>
          <w:t xml:space="preserve">развоју </w:t>
        </w:r>
      </w:ins>
      <w:ins w:id="439" w:author="Andrija Ilic" w:date="2015-09-14T22:17:00Z">
        <w:r>
          <w:rPr>
            <w:szCs w:val="24"/>
            <w:lang w:val="sr-Cyrl-RS"/>
          </w:rPr>
          <w:t xml:space="preserve">саме </w:t>
        </w:r>
      </w:ins>
      <w:ins w:id="440" w:author="Andrija Ilic" w:date="2015-09-14T22:16:00Z">
        <w:r>
          <w:rPr>
            <w:szCs w:val="24"/>
            <w:lang w:val="sr-Cyrl-RS"/>
          </w:rPr>
          <w:t>апликације</w:t>
        </w:r>
      </w:ins>
      <w:ins w:id="441" w:author="Andrija Ilic" w:date="2015-09-14T22:14:00Z">
        <w:r w:rsidRPr="001D1DCA">
          <w:rPr>
            <w:szCs w:val="24"/>
            <w:rPrChange w:id="442" w:author="Andrija Ilic" w:date="2015-09-14T22:14:00Z">
              <w:rPr>
                <w:sz w:val="22"/>
              </w:rPr>
            </w:rPrChange>
          </w:rPr>
          <w:t>.</w:t>
        </w:r>
      </w:ins>
    </w:p>
    <w:p w14:paraId="32040628" w14:textId="7B56B605" w:rsidR="008E12CB" w:rsidRDefault="001D1DCA">
      <w:pPr>
        <w:jc w:val="both"/>
        <w:rPr>
          <w:ins w:id="443" w:author="Andrija Ilic" w:date="2015-09-14T22:26:00Z"/>
          <w:szCs w:val="24"/>
          <w:lang w:val="sr-Cyrl-RS"/>
        </w:rPr>
        <w:pPrChange w:id="444" w:author="Andrija Ilic" w:date="2015-09-14T22:14:00Z">
          <w:pPr>
            <w:pStyle w:val="ListParagraph"/>
            <w:numPr>
              <w:numId w:val="49"/>
            </w:numPr>
            <w:ind w:hanging="360"/>
            <w:jc w:val="both"/>
          </w:pPr>
        </w:pPrChange>
      </w:pPr>
      <w:ins w:id="445" w:author="Andrija Ilic" w:date="2015-09-14T22:17:00Z">
        <w:r>
          <w:rPr>
            <w:szCs w:val="24"/>
            <w:lang w:val="sr-Cyrl-RS"/>
          </w:rPr>
          <w:t xml:space="preserve">У трећем поглављу су </w:t>
        </w:r>
      </w:ins>
      <w:ins w:id="446" w:author="Andrija Ilic" w:date="2015-09-14T22:24:00Z">
        <w:r w:rsidR="008E12CB">
          <w:rPr>
            <w:szCs w:val="24"/>
            <w:lang w:val="sr-Cyrl-RS"/>
          </w:rPr>
          <w:t>представљене</w:t>
        </w:r>
      </w:ins>
      <w:ins w:id="447" w:author="Andrija Ilic" w:date="2015-09-14T22:17:00Z">
        <w:r>
          <w:rPr>
            <w:szCs w:val="24"/>
            <w:lang w:val="sr-Cyrl-RS"/>
          </w:rPr>
          <w:t xml:space="preserve"> остал</w:t>
        </w:r>
      </w:ins>
      <w:ins w:id="448" w:author="Andrija Ilic" w:date="2015-09-14T22:25:00Z">
        <w:r w:rsidR="008E12CB">
          <w:rPr>
            <w:szCs w:val="24"/>
            <w:lang w:val="sr-Cyrl-RS"/>
          </w:rPr>
          <w:t>е технологије</w:t>
        </w:r>
      </w:ins>
      <w:ins w:id="449" w:author="Andrija Ilic" w:date="2015-09-14T22:17:00Z">
        <w:r>
          <w:rPr>
            <w:szCs w:val="24"/>
            <w:lang w:val="sr-Cyrl-RS"/>
          </w:rPr>
          <w:t xml:space="preserve"> и библиотеке кори</w:t>
        </w:r>
      </w:ins>
      <w:ins w:id="450" w:author="Andrija Ilic" w:date="2015-09-14T22:18:00Z">
        <w:r>
          <w:rPr>
            <w:szCs w:val="24"/>
            <w:lang w:val="sr-Cyrl-RS"/>
          </w:rPr>
          <w:t>шћен</w:t>
        </w:r>
      </w:ins>
      <w:ins w:id="451" w:author="Andrija Ilic" w:date="2015-09-14T22:23:00Z">
        <w:r w:rsidR="008E12CB">
          <w:rPr>
            <w:szCs w:val="24"/>
            <w:lang w:val="sr-Cyrl-RS"/>
          </w:rPr>
          <w:t>и</w:t>
        </w:r>
      </w:ins>
      <w:ins w:id="452" w:author="Andrija Ilic" w:date="2015-09-14T22:18:00Z">
        <w:r>
          <w:rPr>
            <w:szCs w:val="24"/>
            <w:lang w:val="sr-Cyrl-RS"/>
          </w:rPr>
          <w:t xml:space="preserve"> у развоју апликације.</w:t>
        </w:r>
      </w:ins>
      <w:ins w:id="453" w:author="Andrija Ilic" w:date="2015-09-14T22:26:00Z">
        <w:r w:rsidR="008E12CB">
          <w:rPr>
            <w:szCs w:val="24"/>
            <w:lang w:val="sr-Cyrl-RS"/>
          </w:rPr>
          <w:t xml:space="preserve"> </w:t>
        </w:r>
      </w:ins>
    </w:p>
    <w:p w14:paraId="78084D51" w14:textId="3BD67FEB" w:rsidR="001D1DCA" w:rsidRDefault="008E12CB">
      <w:pPr>
        <w:jc w:val="both"/>
        <w:rPr>
          <w:ins w:id="454" w:author="Andrija Ilic" w:date="2015-09-14T22:31:00Z"/>
        </w:rPr>
        <w:pPrChange w:id="455" w:author="Andrija Ilic" w:date="2015-09-14T22:14:00Z">
          <w:pPr>
            <w:pStyle w:val="ListParagraph"/>
            <w:numPr>
              <w:numId w:val="49"/>
            </w:numPr>
            <w:ind w:hanging="360"/>
            <w:jc w:val="both"/>
          </w:pPr>
        </w:pPrChange>
      </w:pPr>
      <w:ins w:id="456" w:author="Andrija Ilic" w:date="2015-09-14T22:26:00Z">
        <w:r>
          <w:rPr>
            <w:szCs w:val="24"/>
            <w:lang w:val="sr-Cyrl-RS"/>
          </w:rPr>
          <w:t xml:space="preserve">У </w:t>
        </w:r>
      </w:ins>
      <w:ins w:id="457" w:author="Andrija Ilic" w:date="2015-09-14T22:28:00Z">
        <w:r>
          <w:rPr>
            <w:szCs w:val="24"/>
            <w:lang w:val="sr-Cyrl-RS"/>
          </w:rPr>
          <w:t>четвртом поглављу</w:t>
        </w:r>
      </w:ins>
      <w:ins w:id="458"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9" w:author="Andrija Ilic" w:date="2015-09-14T22:31:00Z"/>
          <w:lang w:val="sr-Cyrl-RS"/>
          <w:rPrChange w:id="460" w:author="Andrija Ilic" w:date="2015-09-14T22:32:00Z">
            <w:rPr>
              <w:ins w:id="461" w:author="Andrija Ilic" w:date="2015-09-14T22:31:00Z"/>
            </w:rPr>
          </w:rPrChange>
        </w:rPr>
        <w:pPrChange w:id="462" w:author="Andrija Ilic" w:date="2015-09-14T22:14:00Z">
          <w:pPr>
            <w:pStyle w:val="ListParagraph"/>
            <w:numPr>
              <w:numId w:val="49"/>
            </w:numPr>
            <w:ind w:hanging="360"/>
            <w:jc w:val="both"/>
          </w:pPr>
        </w:pPrChange>
      </w:pPr>
      <w:ins w:id="463" w:author="Andrija Ilic" w:date="2015-09-14T22:31:00Z">
        <w:r>
          <w:rPr>
            <w:lang w:val="sr-Cyrl-RS"/>
          </w:rPr>
          <w:t xml:space="preserve">У петом поглављу је извучен закључак до кога сам дошао </w:t>
        </w:r>
      </w:ins>
      <w:ins w:id="464" w:author="Andrija Ilic" w:date="2015-09-14T22:35:00Z">
        <w:r w:rsidR="00BE0F10">
          <w:rPr>
            <w:lang w:val="sr-Cyrl-RS"/>
          </w:rPr>
          <w:t>приликом</w:t>
        </w:r>
      </w:ins>
      <w:ins w:id="465" w:author="Andrija Ilic" w:date="2015-09-14T22:31:00Z">
        <w:r>
          <w:rPr>
            <w:lang w:val="sr-Cyrl-RS"/>
          </w:rPr>
          <w:t xml:space="preserve"> развоја веб апликације применом </w:t>
        </w:r>
      </w:ins>
      <w:ins w:id="466"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7" w:author="Andrija Ilic" w:date="2015-09-14T19:36:00Z"/>
          <w:lang w:val="sr-Cyrl-RS"/>
        </w:rPr>
      </w:pPr>
      <w:ins w:id="468" w:author="Andrija Ilic" w:date="2015-09-14T13:44:00Z">
        <w:r>
          <w:t xml:space="preserve">Tapestry </w:t>
        </w:r>
      </w:ins>
      <w:ins w:id="469" w:author="Andrija Ilic" w:date="2015-09-14T14:36:00Z">
        <w:r w:rsidR="00D764BA">
          <w:rPr>
            <w:lang w:val="sr-Cyrl-RS"/>
          </w:rPr>
          <w:t>оквир</w:t>
        </w:r>
      </w:ins>
    </w:p>
    <w:p w14:paraId="74E1EA11" w14:textId="77777777" w:rsidR="0024024A" w:rsidRDefault="0024024A">
      <w:pPr>
        <w:rPr>
          <w:ins w:id="470" w:author="Andrija Ilic" w:date="2015-09-14T19:36:00Z"/>
          <w:lang w:val="sr-Cyrl-RS"/>
        </w:rPr>
        <w:pPrChange w:id="471" w:author="Andrija Ilic" w:date="2015-09-14T19:36:00Z">
          <w:pPr>
            <w:pStyle w:val="Heading1"/>
            <w:numPr>
              <w:numId w:val="49"/>
            </w:numPr>
            <w:ind w:left="720" w:hanging="360"/>
            <w:jc w:val="center"/>
          </w:pPr>
        </w:pPrChange>
      </w:pPr>
    </w:p>
    <w:p w14:paraId="19DD816C" w14:textId="2A3CF027" w:rsidR="0024024A" w:rsidRDefault="0024024A">
      <w:pPr>
        <w:jc w:val="both"/>
        <w:rPr>
          <w:ins w:id="472" w:author="Andrija Ilic" w:date="2015-09-14T21:17:00Z"/>
          <w:lang w:val="sr-Cyrl-RS"/>
        </w:rPr>
        <w:pPrChange w:id="473" w:author="Andrija Ilic" w:date="2015-09-14T19:36:00Z">
          <w:pPr>
            <w:pStyle w:val="Heading1"/>
            <w:numPr>
              <w:numId w:val="49"/>
            </w:numPr>
            <w:ind w:left="720" w:hanging="360"/>
            <w:jc w:val="center"/>
          </w:pPr>
        </w:pPrChange>
      </w:pPr>
      <w:ins w:id="474" w:author="Andrija Ilic" w:date="2015-09-14T19:36:00Z">
        <w:r>
          <w:rPr>
            <w:lang w:val="sr-Latn-RS"/>
          </w:rPr>
          <w:t xml:space="preserve">Apache Tapestry </w:t>
        </w:r>
        <w:r>
          <w:rPr>
            <w:lang w:val="sr-Cyrl-RS"/>
          </w:rPr>
          <w:t xml:space="preserve">је оквир отвореног кода </w:t>
        </w:r>
      </w:ins>
      <w:ins w:id="475" w:author="Andrija Ilic" w:date="2015-09-14T19:37:00Z">
        <w:r>
          <w:rPr>
            <w:lang w:val="sr-Cyrl-RS"/>
          </w:rPr>
          <w:t xml:space="preserve">за креирање </w:t>
        </w:r>
      </w:ins>
      <w:ins w:id="476" w:author="Andrija Ilic" w:date="2015-09-14T19:38:00Z">
        <w:r>
          <w:rPr>
            <w:lang w:val="sr-Cyrl-RS"/>
          </w:rPr>
          <w:t xml:space="preserve">динамичних, робусних и високо скалабилних веб апликација у Јава програмском језику. </w:t>
        </w:r>
      </w:ins>
      <w:ins w:id="477" w:author="Andrija Ilic" w:date="2015-09-14T19:39:00Z">
        <w:r>
          <w:rPr>
            <w:lang w:val="sr-Latn-RS"/>
          </w:rPr>
          <w:t>Tapestry</w:t>
        </w:r>
        <w:r>
          <w:rPr>
            <w:lang w:val="sr-Cyrl-RS"/>
          </w:rPr>
          <w:t xml:space="preserve"> </w:t>
        </w:r>
      </w:ins>
      <w:ins w:id="478" w:author="Andrija Ilic" w:date="2015-09-14T19:40:00Z">
        <w:r>
          <w:rPr>
            <w:lang w:val="sr-Cyrl-RS"/>
          </w:rPr>
          <w:t>се допуњује и надовезује на стандарни Јава Сервлет АПИ</w:t>
        </w:r>
      </w:ins>
      <w:ins w:id="479" w:author="Andrija Ilic" w:date="2015-09-14T20:56:00Z">
        <w:r w:rsidR="00AB0359">
          <w:rPr>
            <w:lang w:val="sr-Latn-RS"/>
          </w:rPr>
          <w:t xml:space="preserve">, </w:t>
        </w:r>
        <w:r w:rsidR="00AB0359">
          <w:rPr>
            <w:lang w:val="sr-Cyrl-RS"/>
          </w:rPr>
          <w:t>тако да ради у било ком сервлет контејнеру</w:t>
        </w:r>
      </w:ins>
      <w:ins w:id="480"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1" w:author="Andrija Ilic" w:date="2015-09-14T13:44:00Z"/>
          <w:lang w:val="sr-Cyrl-RS"/>
          <w:rPrChange w:id="482" w:author="Andrija Ilic" w:date="2015-09-14T20:56:00Z">
            <w:rPr>
              <w:ins w:id="483" w:author="Andrija Ilic" w:date="2015-09-14T13:44:00Z"/>
            </w:rPr>
          </w:rPrChange>
        </w:rPr>
        <w:pPrChange w:id="484"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5" w:author="Andrija Ilic" w:date="2015-09-14T15:21:00Z"/>
          <w:rFonts w:ascii="Times New Roman" w:hAnsi="Times New Roman"/>
        </w:rPr>
        <w:pPrChange w:id="486" w:author="Andrija Ilic" w:date="2015-09-14T13:47:00Z">
          <w:pPr>
            <w:pStyle w:val="Heading2"/>
            <w:numPr>
              <w:ilvl w:val="1"/>
              <w:numId w:val="49"/>
            </w:numPr>
            <w:ind w:left="1770" w:hanging="420"/>
          </w:pPr>
        </w:pPrChange>
      </w:pPr>
      <w:ins w:id="487"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8" w:author="Andrija Ilic" w:date="2015-09-14T14:36:00Z">
        <w:r w:rsidR="004D41AD">
          <w:rPr>
            <w:rFonts w:ascii="Times New Roman" w:hAnsi="Times New Roman"/>
            <w:lang w:val="sr-Cyrl-RS"/>
          </w:rPr>
          <w:t xml:space="preserve">развоја </w:t>
        </w:r>
      </w:ins>
      <w:ins w:id="489" w:author="Andrija Ilic" w:date="2015-09-14T13:44:00Z">
        <w:r w:rsidRPr="00291BC7">
          <w:rPr>
            <w:rFonts w:ascii="Times New Roman" w:hAnsi="Times New Roman"/>
          </w:rPr>
          <w:t>Tapestry оквира</w:t>
        </w:r>
      </w:ins>
    </w:p>
    <w:p w14:paraId="338DA46D" w14:textId="77777777" w:rsidR="00AB0359" w:rsidRDefault="00AB0359">
      <w:pPr>
        <w:rPr>
          <w:ins w:id="490" w:author="Andrija Ilic" w:date="2015-09-14T20:58:00Z"/>
          <w:lang w:val="sr-Latn-RS"/>
        </w:rPr>
        <w:pPrChange w:id="491" w:author="Andrija Ilic" w:date="2015-09-14T15:21:00Z">
          <w:pPr>
            <w:pStyle w:val="Heading2"/>
            <w:numPr>
              <w:ilvl w:val="1"/>
              <w:numId w:val="49"/>
            </w:numPr>
            <w:ind w:left="1770" w:hanging="420"/>
          </w:pPr>
        </w:pPrChange>
      </w:pPr>
    </w:p>
    <w:p w14:paraId="268AA214" w14:textId="00BA089C" w:rsidR="007A6B73" w:rsidRDefault="00AB0359">
      <w:pPr>
        <w:jc w:val="both"/>
        <w:rPr>
          <w:ins w:id="492" w:author="Andrija Ilic" w:date="2015-09-14T20:57:00Z"/>
          <w:lang w:val="sr-Cyrl-RS"/>
        </w:rPr>
        <w:pPrChange w:id="493" w:author="Andrija Ilic" w:date="2015-09-14T21:09:00Z">
          <w:pPr>
            <w:pStyle w:val="Heading2"/>
            <w:numPr>
              <w:ilvl w:val="1"/>
              <w:numId w:val="49"/>
            </w:numPr>
            <w:ind w:left="1770" w:hanging="420"/>
          </w:pPr>
        </w:pPrChange>
      </w:pPr>
      <w:ins w:id="494" w:author="Andrija Ilic" w:date="2015-09-14T20:57:00Z">
        <w:r>
          <w:rPr>
            <w:lang w:val="sr-Latn-RS"/>
          </w:rPr>
          <w:t>Tapestry</w:t>
        </w:r>
      </w:ins>
      <w:ins w:id="495"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6"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7" w:author="Andrija Ilic" w:date="2015-09-14T21:10:00Z"/>
          <w:lang w:val="sr-Cyrl-RS"/>
        </w:rPr>
        <w:pPrChange w:id="498" w:author="Andrija Ilic" w:date="2015-09-14T21:09:00Z">
          <w:pPr>
            <w:pStyle w:val="Heading2"/>
            <w:numPr>
              <w:ilvl w:val="1"/>
              <w:numId w:val="49"/>
            </w:numPr>
            <w:ind w:left="1770" w:hanging="420"/>
          </w:pPr>
        </w:pPrChange>
      </w:pPr>
      <w:ins w:id="499" w:author="Andrija Ilic" w:date="2015-09-14T21:01:00Z">
        <w:r>
          <w:rPr>
            <w:lang w:val="sr-Cyrl-RS"/>
          </w:rPr>
          <w:lastRenderedPageBreak/>
          <w:t>Та</w:t>
        </w:r>
      </w:ins>
      <w:ins w:id="500"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1" w:author="Andrija Ilic" w:date="2015-09-14T21:07:00Z">
        <w:r w:rsidR="00634D7D">
          <w:rPr>
            <w:lang w:val="sr-Cyrl-RS"/>
          </w:rPr>
          <w:t xml:space="preserve">са неким функционалностима, нарочито са </w:t>
        </w:r>
      </w:ins>
      <w:ins w:id="502" w:author="Andrija Ilic" w:date="2015-09-14T21:09:00Z">
        <w:r w:rsidR="00634D7D">
          <w:rPr>
            <w:lang w:val="sr-Cyrl-RS"/>
          </w:rPr>
          <w:t>валидацијом</w:t>
        </w:r>
      </w:ins>
      <w:ins w:id="503"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4" w:author="Andrija Ilic" w:date="2015-09-14T21:32:00Z"/>
          <w:szCs w:val="24"/>
          <w:lang w:val="sr-Cyrl-RS"/>
        </w:rPr>
        <w:pPrChange w:id="505" w:author="Andrija Ilic" w:date="2015-09-14T21:09:00Z">
          <w:pPr>
            <w:pStyle w:val="Heading2"/>
            <w:numPr>
              <w:ilvl w:val="1"/>
              <w:numId w:val="49"/>
            </w:numPr>
            <w:ind w:left="1770" w:hanging="420"/>
          </w:pPr>
        </w:pPrChange>
      </w:pPr>
      <w:ins w:id="506" w:author="Andrija Ilic" w:date="2015-09-14T21:14:00Z">
        <w:r w:rsidRPr="00F73A36">
          <w:rPr>
            <w:szCs w:val="24"/>
            <w:lang w:val="sr-Cyrl-RS"/>
            <w:rPrChange w:id="507" w:author="Andrija Ilic" w:date="2015-09-14T21:26:00Z">
              <w:rPr>
                <w:b w:val="0"/>
                <w:bCs w:val="0"/>
                <w:lang w:val="sr-Cyrl-RS"/>
              </w:rPr>
            </w:rPrChange>
          </w:rPr>
          <w:t>Та</w:t>
        </w:r>
        <w:r w:rsidRPr="00F73A36">
          <w:rPr>
            <w:szCs w:val="24"/>
            <w:lang w:val="sr-Latn-RS"/>
            <w:rPrChange w:id="508" w:author="Andrija Ilic" w:date="2015-09-14T21:26:00Z">
              <w:rPr>
                <w:b w:val="0"/>
                <w:bCs w:val="0"/>
                <w:lang w:val="sr-Latn-RS"/>
              </w:rPr>
            </w:rPrChange>
          </w:rPr>
          <w:t>pestry</w:t>
        </w:r>
        <w:r w:rsidRPr="00F73A36">
          <w:rPr>
            <w:szCs w:val="24"/>
            <w:lang w:val="sr-Cyrl-RS"/>
            <w:rPrChange w:id="509" w:author="Andrija Ilic" w:date="2015-09-14T21:26:00Z">
              <w:rPr>
                <w:b w:val="0"/>
                <w:bCs w:val="0"/>
                <w:lang w:val="sr-Cyrl-RS"/>
              </w:rPr>
            </w:rPrChange>
          </w:rPr>
          <w:t xml:space="preserve"> 4 </w:t>
        </w:r>
      </w:ins>
      <w:ins w:id="510" w:author="Andrija Ilic" w:date="2015-09-14T21:10:00Z">
        <w:r w:rsidRPr="00F73A36">
          <w:rPr>
            <w:szCs w:val="24"/>
            <w:lang w:val="sr-Cyrl-RS"/>
            <w:rPrChange w:id="511" w:author="Andrija Ilic" w:date="2015-09-14T21:26:00Z">
              <w:rPr>
                <w:b w:val="0"/>
                <w:bCs w:val="0"/>
                <w:lang w:val="sr-Cyrl-RS"/>
              </w:rPr>
            </w:rPrChange>
          </w:rPr>
          <w:t xml:space="preserve"> </w:t>
        </w:r>
      </w:ins>
      <w:ins w:id="512" w:author="Andrija Ilic" w:date="2015-09-14T21:17:00Z">
        <w:r w:rsidRPr="00F73A36">
          <w:rPr>
            <w:szCs w:val="24"/>
            <w:lang w:val="sr-Cyrl-RS"/>
            <w:rPrChange w:id="513" w:author="Andrija Ilic" w:date="2015-09-14T21:26:00Z">
              <w:rPr>
                <w:b w:val="0"/>
                <w:bCs w:val="0"/>
                <w:lang w:val="sr-Cyrl-RS"/>
              </w:rPr>
            </w:rPrChange>
          </w:rPr>
          <w:t>се појавио 2006. године, и био је битно измењен</w:t>
        </w:r>
      </w:ins>
      <w:ins w:id="514" w:author="Andrija Ilic" w:date="2015-09-14T21:20:00Z">
        <w:r w:rsidR="00F73A36" w:rsidRPr="00F73A36">
          <w:rPr>
            <w:szCs w:val="24"/>
            <w:lang w:val="sr-Cyrl-RS"/>
            <w:rPrChange w:id="515" w:author="Andrija Ilic" w:date="2015-09-14T21:26:00Z">
              <w:rPr>
                <w:b w:val="0"/>
                <w:bCs w:val="0"/>
                <w:lang w:val="sr-Cyrl-RS"/>
              </w:rPr>
            </w:rPrChange>
          </w:rPr>
          <w:t xml:space="preserve"> и поједностављен</w:t>
        </w:r>
      </w:ins>
      <w:ins w:id="516" w:author="Andrija Ilic" w:date="2015-09-14T21:17:00Z">
        <w:r w:rsidRPr="00F73A36">
          <w:rPr>
            <w:szCs w:val="24"/>
            <w:lang w:val="sr-Cyrl-RS"/>
            <w:rPrChange w:id="517" w:author="Andrija Ilic" w:date="2015-09-14T21:26:00Z">
              <w:rPr>
                <w:b w:val="0"/>
                <w:bCs w:val="0"/>
                <w:lang w:val="sr-Cyrl-RS"/>
              </w:rPr>
            </w:rPrChange>
          </w:rPr>
          <w:t xml:space="preserve"> у односу на претходну верзију. </w:t>
        </w:r>
      </w:ins>
      <w:ins w:id="518" w:author="Andrija Ilic" w:date="2015-09-14T21:18:00Z">
        <w:r w:rsidR="00F73A36" w:rsidRPr="00F73A36">
          <w:rPr>
            <w:szCs w:val="24"/>
            <w:lang w:val="sr-Cyrl-RS"/>
            <w:rPrChange w:id="519" w:author="Andrija Ilic" w:date="2015-09-14T21:26:00Z">
              <w:rPr>
                <w:b w:val="0"/>
                <w:bCs w:val="0"/>
                <w:lang w:val="sr-Cyrl-RS"/>
              </w:rPr>
            </w:rPrChange>
          </w:rPr>
          <w:t xml:space="preserve"> </w:t>
        </w:r>
      </w:ins>
      <w:ins w:id="520" w:author="Andrija Ilic" w:date="2015-09-14T21:22:00Z">
        <w:r w:rsidR="00F73A36" w:rsidRPr="00F73A36">
          <w:rPr>
            <w:szCs w:val="24"/>
            <w:lang w:val="sr-Cyrl-RS"/>
            <w:rPrChange w:id="521" w:author="Andrija Ilic" w:date="2015-09-14T21:26:00Z">
              <w:rPr>
                <w:b w:val="0"/>
                <w:bCs w:val="0"/>
                <w:lang w:val="sr-Cyrl-RS"/>
              </w:rPr>
            </w:rPrChange>
          </w:rPr>
          <w:t xml:space="preserve">Најважније је то да </w:t>
        </w:r>
      </w:ins>
      <w:ins w:id="522" w:author="Andrija Ilic" w:date="2015-09-14T21:23:00Z">
        <w:r w:rsidR="00F73A36" w:rsidRPr="00F73A36">
          <w:rPr>
            <w:szCs w:val="24"/>
            <w:lang w:val="sr-Cyrl-RS"/>
            <w:rPrChange w:id="523" w:author="Andrija Ilic" w:date="2015-09-14T21:26:00Z">
              <w:rPr>
                <w:b w:val="0"/>
                <w:bCs w:val="0"/>
                <w:lang w:val="sr-Cyrl-RS"/>
              </w:rPr>
            </w:rPrChange>
          </w:rPr>
          <w:t>је Та</w:t>
        </w:r>
        <w:r w:rsidR="00F73A36" w:rsidRPr="00F73A36">
          <w:rPr>
            <w:szCs w:val="24"/>
            <w:lang w:val="sr-Latn-RS"/>
            <w:rPrChange w:id="524" w:author="Andrija Ilic" w:date="2015-09-14T21:26:00Z">
              <w:rPr>
                <w:b w:val="0"/>
                <w:bCs w:val="0"/>
                <w:lang w:val="sr-Latn-RS"/>
              </w:rPr>
            </w:rPrChange>
          </w:rPr>
          <w:t>pestry</w:t>
        </w:r>
        <w:r w:rsidR="00F73A36" w:rsidRPr="00F73A36">
          <w:rPr>
            <w:szCs w:val="24"/>
            <w:lang w:val="sr-Cyrl-RS"/>
            <w:rPrChange w:id="525" w:author="Andrija Ilic" w:date="2015-09-14T21:26:00Z">
              <w:rPr>
                <w:b w:val="0"/>
                <w:bCs w:val="0"/>
                <w:lang w:val="sr-Cyrl-RS"/>
              </w:rPr>
            </w:rPrChange>
          </w:rPr>
          <w:t xml:space="preserve"> 4 </w:t>
        </w:r>
      </w:ins>
      <w:ins w:id="526" w:author="Andrija Ilic" w:date="2015-09-14T21:24:00Z">
        <w:r w:rsidR="00F73A36" w:rsidRPr="00F73A36">
          <w:rPr>
            <w:szCs w:val="24"/>
            <w:lang w:val="sr-Cyrl-RS"/>
            <w:rPrChange w:id="527" w:author="Andrija Ilic" w:date="2015-09-14T21:26:00Z">
              <w:rPr>
                <w:b w:val="0"/>
                <w:bCs w:val="0"/>
                <w:lang w:val="sr-Cyrl-RS"/>
              </w:rPr>
            </w:rPrChange>
          </w:rPr>
          <w:t xml:space="preserve">надограђен на </w:t>
        </w:r>
      </w:ins>
      <w:ins w:id="528" w:author="Andrija Ilic" w:date="2015-09-14T21:23:00Z">
        <w:r w:rsidR="00F73A36" w:rsidRPr="00F73A36">
          <w:rPr>
            <w:rFonts w:cs="Book Antiqua"/>
            <w:color w:val="000000"/>
            <w:szCs w:val="24"/>
            <w:rPrChange w:id="529" w:author="Andrija Ilic" w:date="2015-09-14T21:26:00Z">
              <w:rPr>
                <w:rFonts w:cs="Book Antiqua"/>
                <w:b w:val="0"/>
                <w:bCs w:val="0"/>
                <w:color w:val="000000"/>
                <w:sz w:val="21"/>
                <w:szCs w:val="21"/>
              </w:rPr>
            </w:rPrChange>
          </w:rPr>
          <w:t>Hivemind,</w:t>
        </w:r>
      </w:ins>
      <w:ins w:id="530" w:author="Andrija Ilic" w:date="2015-09-14T21:24:00Z">
        <w:r w:rsidR="00F73A36" w:rsidRPr="00F73A36">
          <w:rPr>
            <w:rFonts w:cs="Book Antiqua"/>
            <w:color w:val="000000"/>
            <w:szCs w:val="24"/>
            <w:lang w:val="sr-Cyrl-RS"/>
            <w:rPrChange w:id="531" w:author="Andrija Ilic" w:date="2015-09-14T21:26:00Z">
              <w:rPr>
                <w:rFonts w:cs="Book Antiqua"/>
                <w:b w:val="0"/>
                <w:bCs w:val="0"/>
                <w:color w:val="000000"/>
                <w:sz w:val="21"/>
                <w:szCs w:val="21"/>
                <w:lang w:val="sr-Cyrl-RS"/>
              </w:rPr>
            </w:rPrChange>
          </w:rPr>
          <w:t xml:space="preserve"> </w:t>
        </w:r>
      </w:ins>
      <w:ins w:id="532" w:author="Andrija Ilic" w:date="2015-09-14T21:25:00Z">
        <w:r w:rsidR="00F73A36" w:rsidRPr="00F73A36">
          <w:rPr>
            <w:rFonts w:cs="Book Antiqua"/>
            <w:color w:val="000000"/>
            <w:szCs w:val="24"/>
            <w:lang w:val="sr-Cyrl-RS"/>
            <w:rPrChange w:id="533" w:author="Andrija Ilic" w:date="2015-09-14T21:26:00Z">
              <w:rPr>
                <w:rFonts w:cs="Book Antiqua"/>
                <w:b w:val="0"/>
                <w:bCs w:val="0"/>
                <w:color w:val="000000"/>
                <w:sz w:val="21"/>
                <w:szCs w:val="21"/>
                <w:lang w:val="sr-Cyrl-RS"/>
              </w:rPr>
            </w:rPrChange>
          </w:rPr>
          <w:t xml:space="preserve">други пројекат отвореног кода креиран од стране </w:t>
        </w:r>
        <w:r w:rsidR="00F73A36" w:rsidRPr="00F73A36">
          <w:rPr>
            <w:szCs w:val="24"/>
            <w:lang w:val="sr-Cyrl-RS"/>
            <w:rPrChange w:id="534" w:author="Andrija Ilic" w:date="2015-09-14T21:26:00Z">
              <w:rPr>
                <w:b w:val="0"/>
                <w:bCs w:val="0"/>
                <w:lang w:val="sr-Cyrl-RS"/>
              </w:rPr>
            </w:rPrChange>
          </w:rPr>
          <w:t>Howard Lewis Shipа</w:t>
        </w:r>
      </w:ins>
      <w:ins w:id="535" w:author="Andrija Ilic" w:date="2015-09-14T21:27:00Z">
        <w:r w:rsidR="00F73A36">
          <w:rPr>
            <w:szCs w:val="24"/>
            <w:lang w:val="sr-Cyrl-RS"/>
          </w:rPr>
          <w:t xml:space="preserve">, са чиме је </w:t>
        </w:r>
      </w:ins>
      <w:ins w:id="536" w:author="Andrija Ilic" w:date="2015-09-14T21:28:00Z">
        <w:r w:rsidR="00F73A36">
          <w:rPr>
            <w:szCs w:val="24"/>
            <w:lang w:val="sr-Cyrl-RS"/>
          </w:rPr>
          <w:t>обезбеђена подршка за</w:t>
        </w:r>
      </w:ins>
      <w:ins w:id="537"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8" w:author="Andrija Ilic" w:date="2015-09-14T21:30:00Z">
        <w:r w:rsidR="005857BD">
          <w:rPr>
            <w:szCs w:val="24"/>
            <w:lang w:val="sr-Cyrl-RS"/>
          </w:rPr>
          <w:t xml:space="preserve">унапређена валидација. </w:t>
        </w:r>
      </w:ins>
      <w:ins w:id="539"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40" w:author="Andrija Ilic" w:date="2015-09-14T21:36:00Z"/>
          <w:szCs w:val="24"/>
          <w:lang w:val="sr-Cyrl-RS"/>
        </w:rPr>
        <w:pPrChange w:id="541" w:author="Andrija Ilic" w:date="2015-09-14T21:09:00Z">
          <w:pPr>
            <w:pStyle w:val="Heading2"/>
            <w:numPr>
              <w:ilvl w:val="1"/>
              <w:numId w:val="49"/>
            </w:numPr>
            <w:ind w:left="1770" w:hanging="420"/>
          </w:pPr>
        </w:pPrChange>
      </w:pPr>
      <w:ins w:id="542" w:author="Andrija Ilic" w:date="2015-09-14T21:32:00Z">
        <w:r>
          <w:rPr>
            <w:szCs w:val="24"/>
            <w:lang w:val="sr-Cyrl-RS"/>
          </w:rPr>
          <w:t>Та</w:t>
        </w:r>
        <w:r>
          <w:rPr>
            <w:szCs w:val="24"/>
            <w:lang w:val="sr-Latn-RS"/>
          </w:rPr>
          <w:t>pestry 4.1</w:t>
        </w:r>
      </w:ins>
      <w:ins w:id="543" w:author="Andrija Ilic" w:date="2015-09-14T21:28:00Z">
        <w:r w:rsidR="00F73A36">
          <w:rPr>
            <w:szCs w:val="24"/>
            <w:lang w:val="sr-Cyrl-RS"/>
          </w:rPr>
          <w:t xml:space="preserve"> </w:t>
        </w:r>
      </w:ins>
      <w:ins w:id="544" w:author="Andrija Ilic" w:date="2015-09-14T21:33:00Z">
        <w:r>
          <w:rPr>
            <w:szCs w:val="24"/>
            <w:lang w:val="sr-Cyrl-RS"/>
          </w:rPr>
          <w:t>је</w:t>
        </w:r>
      </w:ins>
      <w:ins w:id="545" w:author="Andrija Ilic" w:date="2015-09-14T21:36:00Z">
        <w:r>
          <w:rPr>
            <w:szCs w:val="24"/>
            <w:lang w:val="sr-Cyrl-RS"/>
          </w:rPr>
          <w:t xml:space="preserve"> такође</w:t>
        </w:r>
      </w:ins>
      <w:ins w:id="546" w:author="Andrija Ilic" w:date="2015-09-14T21:33:00Z">
        <w:r>
          <w:rPr>
            <w:szCs w:val="24"/>
            <w:lang w:val="sr-Cyrl-RS"/>
          </w:rPr>
          <w:t xml:space="preserve"> био велики корак у развоју оквира. </w:t>
        </w:r>
      </w:ins>
      <w:ins w:id="547" w:author="Andrija Ilic" w:date="2015-09-14T21:34:00Z">
        <w:r>
          <w:rPr>
            <w:szCs w:val="24"/>
            <w:lang w:val="sr-Cyrl-RS"/>
          </w:rPr>
          <w:t xml:space="preserve">У овој верзији је олакшана употреба </w:t>
        </w:r>
      </w:ins>
      <w:ins w:id="548" w:author="Andrija Ilic" w:date="2015-09-14T21:35:00Z">
        <w:r>
          <w:rPr>
            <w:szCs w:val="24"/>
            <w:lang w:val="sr-Latn-RS"/>
          </w:rPr>
          <w:t>AJAX-a</w:t>
        </w:r>
      </w:ins>
      <w:ins w:id="549" w:author="Andrija Ilic" w:date="2015-09-14T21:36:00Z">
        <w:r>
          <w:rPr>
            <w:szCs w:val="24"/>
            <w:lang w:val="sr-Cyrl-RS"/>
          </w:rPr>
          <w:t>.</w:t>
        </w:r>
      </w:ins>
      <w:ins w:id="550" w:author="Andrija Ilic" w:date="2015-09-14T21:35:00Z">
        <w:r>
          <w:rPr>
            <w:szCs w:val="24"/>
            <w:lang w:val="sr-Latn-RS"/>
          </w:rPr>
          <w:t xml:space="preserve"> </w:t>
        </w:r>
      </w:ins>
      <w:ins w:id="551" w:author="Andrija Ilic" w:date="2015-09-14T21:33:00Z">
        <w:r>
          <w:rPr>
            <w:szCs w:val="24"/>
            <w:lang w:val="sr-Cyrl-RS"/>
          </w:rPr>
          <w:t xml:space="preserve">  </w:t>
        </w:r>
      </w:ins>
    </w:p>
    <w:p w14:paraId="0F3D9F17" w14:textId="62376806" w:rsidR="005857BD" w:rsidRDefault="005857BD">
      <w:pPr>
        <w:jc w:val="both"/>
        <w:rPr>
          <w:ins w:id="552" w:author="Andrija Ilic" w:date="2015-09-14T21:43:00Z"/>
          <w:szCs w:val="24"/>
          <w:lang w:val="sr-Cyrl-RS"/>
        </w:rPr>
        <w:pPrChange w:id="553" w:author="Andrija Ilic" w:date="2015-09-14T21:09:00Z">
          <w:pPr>
            <w:pStyle w:val="Heading2"/>
            <w:numPr>
              <w:ilvl w:val="1"/>
              <w:numId w:val="49"/>
            </w:numPr>
            <w:ind w:left="1770" w:hanging="420"/>
          </w:pPr>
        </w:pPrChange>
      </w:pPr>
      <w:ins w:id="554"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5"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6" w:author="Andrija Ilic" w:date="2015-09-14T21:37:00Z">
        <w:r>
          <w:rPr>
            <w:szCs w:val="24"/>
            <w:lang w:val="sr-Cyrl-RS"/>
          </w:rPr>
          <w:t xml:space="preserve">а једне стране </w:t>
        </w:r>
      </w:ins>
      <w:ins w:id="557" w:author="Andrija Ilic" w:date="2015-09-14T21:39:00Z">
        <w:r>
          <w:rPr>
            <w:szCs w:val="24"/>
            <w:lang w:val="sr-Cyrl-RS"/>
          </w:rPr>
          <w:t xml:space="preserve">искоришћене су </w:t>
        </w:r>
      </w:ins>
      <w:ins w:id="558" w:author="Andrija Ilic" w:date="2015-09-14T21:37:00Z">
        <w:r>
          <w:rPr>
            <w:szCs w:val="24"/>
            <w:lang w:val="sr-Cyrl-RS"/>
          </w:rPr>
          <w:t>све најбоље идеје које су се акумулирале током година,</w:t>
        </w:r>
      </w:ins>
      <w:ins w:id="559" w:author="Andrija Ilic" w:date="2015-09-14T21:38:00Z">
        <w:r>
          <w:rPr>
            <w:szCs w:val="24"/>
            <w:lang w:val="sr-Cyrl-RS"/>
          </w:rPr>
          <w:t xml:space="preserve"> док с</w:t>
        </w:r>
      </w:ins>
      <w:ins w:id="560" w:author="Andrija Ilic" w:date="2015-09-14T21:39:00Z">
        <w:r>
          <w:rPr>
            <w:szCs w:val="24"/>
            <w:lang w:val="sr-Cyrl-RS"/>
          </w:rPr>
          <w:t>е</w:t>
        </w:r>
      </w:ins>
      <w:ins w:id="561" w:author="Andrija Ilic" w:date="2015-09-14T21:38:00Z">
        <w:r>
          <w:rPr>
            <w:szCs w:val="24"/>
            <w:lang w:val="sr-Cyrl-RS"/>
          </w:rPr>
          <w:t xml:space="preserve"> на другој</w:t>
        </w:r>
      </w:ins>
      <w:ins w:id="562"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3"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4"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5" w:author="Andrija Ilic" w:date="2015-09-14T21:51:00Z"/>
          <w:szCs w:val="24"/>
          <w:lang w:val="sr-Cyrl-RS"/>
        </w:rPr>
        <w:pPrChange w:id="566" w:author="Andrija Ilic" w:date="2015-09-14T21:09:00Z">
          <w:pPr>
            <w:pStyle w:val="Heading2"/>
            <w:numPr>
              <w:ilvl w:val="1"/>
              <w:numId w:val="49"/>
            </w:numPr>
            <w:ind w:left="1770" w:hanging="420"/>
          </w:pPr>
        </w:pPrChange>
      </w:pPr>
      <w:ins w:id="567"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8" w:author="Andrija Ilic" w:date="2015-09-14T21:44:00Z">
        <w:r>
          <w:rPr>
            <w:szCs w:val="24"/>
            <w:lang w:val="sr-Cyrl-RS"/>
          </w:rPr>
          <w:t xml:space="preserve">. </w:t>
        </w:r>
      </w:ins>
      <w:ins w:id="569" w:author="Andrija Ilic" w:date="2015-09-14T21:49:00Z">
        <w:r>
          <w:rPr>
            <w:szCs w:val="24"/>
            <w:lang w:val="sr-Cyrl-RS"/>
          </w:rPr>
          <w:t>У новој верзији су развијене нове, моћније компоненте.</w:t>
        </w:r>
      </w:ins>
      <w:ins w:id="570"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71" w:author="Andrija Ilic" w:date="2015-09-14T21:49:00Z">
        <w:r>
          <w:rPr>
            <w:szCs w:val="24"/>
            <w:lang w:val="sr-Cyrl-RS"/>
          </w:rPr>
          <w:t xml:space="preserve"> </w:t>
        </w:r>
      </w:ins>
      <w:ins w:id="572"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3" w:author="Andrija Ilic" w:date="2015-09-14T22:16:00Z"/>
          <w:szCs w:val="24"/>
          <w:lang w:val="sr-Cyrl-RS"/>
        </w:rPr>
        <w:pPrChange w:id="574" w:author="Andrija Ilic" w:date="2015-09-14T21:09:00Z">
          <w:pPr>
            <w:pStyle w:val="Heading2"/>
            <w:numPr>
              <w:ilvl w:val="1"/>
              <w:numId w:val="49"/>
            </w:numPr>
            <w:ind w:left="1770" w:hanging="420"/>
          </w:pPr>
        </w:pPrChange>
      </w:pPr>
      <w:ins w:id="575" w:author="Andrija Ilic" w:date="2015-09-14T21:51:00Z">
        <w:r>
          <w:rPr>
            <w:szCs w:val="24"/>
            <w:lang w:val="sr-Cyrl-RS"/>
          </w:rPr>
          <w:t xml:space="preserve">Тренутно је актуелна 5.3.8 верзија </w:t>
        </w:r>
      </w:ins>
      <w:ins w:id="576"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7" w:author="Andrija Ilic" w:date="2015-09-14T15:21:00Z"/>
          <w:szCs w:val="24"/>
          <w:lang w:val="sr-Cyrl-RS"/>
          <w:rPrChange w:id="578" w:author="Andrija Ilic" w:date="2015-09-14T21:52:00Z">
            <w:rPr>
              <w:ins w:id="579" w:author="Andrija Ilic" w:date="2015-09-14T15:21:00Z"/>
            </w:rPr>
          </w:rPrChange>
        </w:rPr>
        <w:pPrChange w:id="580"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81" w:author="Andrija Ilic" w:date="2015-09-14T13:44:00Z"/>
          <w:b/>
        </w:rPr>
        <w:pPrChange w:id="582" w:author="Andrija Ilic" w:date="2015-09-14T13:47:00Z">
          <w:pPr>
            <w:pStyle w:val="ListParagraph"/>
            <w:numPr>
              <w:ilvl w:val="1"/>
              <w:numId w:val="49"/>
            </w:numPr>
            <w:ind w:left="1770" w:hanging="420"/>
          </w:pPr>
        </w:pPrChange>
      </w:pPr>
      <w:ins w:id="583" w:author="Andrija Ilic" w:date="2015-09-14T13:44:00Z">
        <w:r w:rsidRPr="00291BC7">
          <w:rPr>
            <w:b/>
            <w:sz w:val="26"/>
            <w:szCs w:val="26"/>
            <w:lang w:val="sr-Latn-RS"/>
          </w:rPr>
          <w:t>Tapestry</w:t>
        </w:r>
      </w:ins>
      <w:ins w:id="584" w:author="Andrija Ilic" w:date="2015-09-14T22:33:00Z">
        <w:r w:rsidR="00BE0F10">
          <w:rPr>
            <w:b/>
            <w:sz w:val="26"/>
            <w:szCs w:val="26"/>
            <w:lang w:val="sr-Cyrl-RS"/>
          </w:rPr>
          <w:t xml:space="preserve"> </w:t>
        </w:r>
      </w:ins>
      <w:ins w:id="585"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6" w:author="Andrija Ilic" w:date="2015-09-14T13:44:00Z"/>
          <w:b/>
        </w:rPr>
      </w:pPr>
    </w:p>
    <w:p w14:paraId="44971716" w14:textId="77777777" w:rsidR="000320E2" w:rsidRPr="00291BC7" w:rsidRDefault="000320E2" w:rsidP="000320E2">
      <w:pPr>
        <w:jc w:val="both"/>
        <w:rPr>
          <w:ins w:id="587" w:author="Andrija Ilic" w:date="2015-09-14T13:44:00Z"/>
          <w:szCs w:val="24"/>
          <w:lang w:val="sr-Cyrl-RS"/>
        </w:rPr>
      </w:pPr>
      <w:ins w:id="588"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9" w:author="Andrija Ilic" w:date="2015-09-14T13:44:00Z"/>
          <w:szCs w:val="24"/>
          <w:lang w:val="sr-Cyrl-RS"/>
        </w:rPr>
      </w:pPr>
      <w:ins w:id="590"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91" w:author="Andrija Ilic" w:date="2015-09-14T13:44:00Z"/>
          <w:szCs w:val="24"/>
          <w:lang w:val="sr-Cyrl-RS"/>
        </w:rPr>
      </w:pPr>
      <w:ins w:id="592" w:author="Andrija Ilic" w:date="2015-09-14T13:44:00Z">
        <w:r w:rsidRPr="00291BC7">
          <w:rPr>
            <w:szCs w:val="24"/>
          </w:rPr>
          <w:t xml:space="preserve">Основна јединица Tapestry </w:t>
        </w:r>
        <w:proofErr w:type="gramStart"/>
        <w:r w:rsidRPr="00291BC7">
          <w:rPr>
            <w:szCs w:val="24"/>
          </w:rPr>
          <w:t>IoC-</w:t>
        </w:r>
        <w:proofErr w:type="gramEnd"/>
        <w:r w:rsidRPr="00291BC7">
          <w:rPr>
            <w:szCs w:val="24"/>
          </w:rPr>
          <w:t>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3" w:author="Andrija Ilic" w:date="2015-09-14T13:54:00Z">
        <w:r>
          <w:rPr>
            <w:szCs w:val="24"/>
            <w:lang w:val="sr-Cyrl-RS"/>
          </w:rPr>
          <w:t>класа</w:t>
        </w:r>
      </w:ins>
      <w:ins w:id="594" w:author="Andrija Ilic" w:date="2015-09-14T13:44:00Z">
        <w:r w:rsidRPr="00291BC7">
          <w:rPr>
            <w:szCs w:val="24"/>
          </w:rPr>
          <w:t xml:space="preserve"> к</w:t>
        </w:r>
        <w:r>
          <w:rPr>
            <w:szCs w:val="24"/>
          </w:rPr>
          <w:t>o</w:t>
        </w:r>
        <w:r w:rsidRPr="00291BC7">
          <w:rPr>
            <w:szCs w:val="24"/>
          </w:rPr>
          <w:t>ј</w:t>
        </w:r>
      </w:ins>
      <w:ins w:id="595" w:author="Andrija Ilic" w:date="2015-09-14T13:54:00Z">
        <w:r>
          <w:rPr>
            <w:szCs w:val="24"/>
            <w:lang w:val="sr-Cyrl-RS"/>
          </w:rPr>
          <w:t>а</w:t>
        </w:r>
      </w:ins>
      <w:ins w:id="596"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7" w:author="Andrija Ilic" w:date="2015-09-14T13:44:00Z"/>
          <w:lang w:val="sr-Cyrl-RS"/>
        </w:rPr>
      </w:pPr>
      <w:ins w:id="598"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9" w:author="Andrija Ilic" w:date="2015-09-14T13:44:00Z"/>
          <w:lang w:val="sr-Cyrl-RS"/>
        </w:rPr>
      </w:pPr>
      <w:ins w:id="600" w:author="Andrija Ilic" w:date="2015-09-14T13:45:00Z">
        <w:r>
          <w:rPr>
            <w:lang w:val="sr-Cyrl-RS"/>
          </w:rPr>
          <w:t xml:space="preserve">Слика 1. </w:t>
        </w:r>
      </w:ins>
      <w:ins w:id="601" w:author="Andrija Ilic" w:date="2015-09-14T13:46:00Z">
        <w:r>
          <w:rPr>
            <w:lang w:val="sr-Latn-RS"/>
          </w:rPr>
          <w:t>IoC</w:t>
        </w:r>
      </w:ins>
      <w:ins w:id="602" w:author="Andrija Ilic" w:date="2015-09-14T13:49:00Z">
        <w:r>
          <w:rPr>
            <w:lang w:val="sr-Cyrl-RS"/>
          </w:rPr>
          <w:t xml:space="preserve"> Регистер</w:t>
        </w:r>
      </w:ins>
      <w:ins w:id="603" w:author="Andrija Ilic" w:date="2015-09-14T13:46:00Z">
        <w:r>
          <w:rPr>
            <w:lang w:val="sr-Latn-RS"/>
          </w:rPr>
          <w:t xml:space="preserve">  </w:t>
        </w:r>
      </w:ins>
      <w:ins w:id="604" w:author="Andrija Ilic" w:date="2015-09-14T13:47:00Z">
        <w:r>
          <w:rPr>
            <w:lang w:val="sr-Latn-RS"/>
          </w:rPr>
          <w:t>–</w:t>
        </w:r>
      </w:ins>
      <w:ins w:id="605" w:author="Andrija Ilic" w:date="2015-09-14T13:46:00Z">
        <w:r>
          <w:rPr>
            <w:lang w:val="sr-Latn-RS"/>
          </w:rPr>
          <w:t xml:space="preserve"> </w:t>
        </w:r>
      </w:ins>
      <w:ins w:id="606" w:author="Andrija Ilic" w:date="2015-09-14T13:47:00Z">
        <w:r>
          <w:rPr>
            <w:lang w:val="sr-Cyrl-RS"/>
          </w:rPr>
          <w:t>централно место одакле се преузима сервис</w:t>
        </w:r>
      </w:ins>
    </w:p>
    <w:p w14:paraId="455F5D9A" w14:textId="75203CB5" w:rsidR="000320E2" w:rsidRPr="000320E2" w:rsidRDefault="000320E2" w:rsidP="000320E2">
      <w:pPr>
        <w:jc w:val="both"/>
        <w:rPr>
          <w:ins w:id="607" w:author="Andrija Ilic" w:date="2015-09-14T13:44:00Z"/>
          <w:szCs w:val="24"/>
          <w:lang w:val="sr-Cyrl-RS"/>
          <w:rPrChange w:id="608" w:author="Andrija Ilic" w:date="2015-09-14T13:50:00Z">
            <w:rPr>
              <w:ins w:id="609" w:author="Andrija Ilic" w:date="2015-09-14T13:44:00Z"/>
              <w:lang w:val="sr-Cyrl-RS"/>
            </w:rPr>
          </w:rPrChange>
        </w:rPr>
      </w:pPr>
      <w:ins w:id="610" w:author="Andrija Ilic" w:date="2015-09-14T13:49:00Z">
        <w:r>
          <w:rPr>
            <w:lang w:val="sr-Cyrl-RS"/>
          </w:rPr>
          <w:t>Регистер се састоји из модула</w:t>
        </w:r>
      </w:ins>
      <w:ins w:id="611"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12"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13"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14" w:author="Andrija Ilic" w:date="2015-09-14T13:50:00Z">
        <w:r>
          <w:rPr>
            <w:rFonts w:eastAsia="Calibri" w:cs="Calibri"/>
            <w:color w:val="000000"/>
            <w:szCs w:val="24"/>
          </w:rPr>
          <w:t xml:space="preserve"> [5]</w:t>
        </w:r>
      </w:ins>
      <w:ins w:id="615" w:author="Andrija Ilic" w:date="2015-09-14T13:49:00Z">
        <w:r>
          <w:rPr>
            <w:lang w:val="sr-Cyrl-RS"/>
          </w:rPr>
          <w:t xml:space="preserve">. </w:t>
        </w:r>
      </w:ins>
    </w:p>
    <w:p w14:paraId="7696AEC4" w14:textId="3351A8D9" w:rsidR="000320E2" w:rsidRDefault="000320E2">
      <w:pPr>
        <w:jc w:val="both"/>
        <w:rPr>
          <w:ins w:id="616" w:author="Andrija Ilic" w:date="2015-09-14T13:51:00Z"/>
          <w:lang w:val="sr-Latn-RS"/>
        </w:rPr>
        <w:pPrChange w:id="617" w:author="Andrija Ilic" w:date="2015-09-14T13:53:00Z">
          <w:pPr/>
        </w:pPrChange>
      </w:pPr>
      <w:ins w:id="618"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9" w:author="Andrija Ilic" w:date="2015-09-14T14:00:00Z"/>
          <w:lang w:val="sr-Cyrl-RS"/>
        </w:rPr>
        <w:pPrChange w:id="620" w:author="Andrija Ilic" w:date="2015-09-14T13:53:00Z">
          <w:pPr/>
        </w:pPrChange>
      </w:pPr>
      <w:ins w:id="621" w:author="Andrija Ilic" w:date="2015-09-14T13:51:00Z">
        <w:r>
          <w:rPr>
            <w:lang w:val="sr-Cyrl-RS"/>
          </w:rPr>
          <w:t xml:space="preserve">Слика 2. </w:t>
        </w:r>
      </w:ins>
      <w:ins w:id="622"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23" w:author="Andrija Ilic" w:date="2015-09-14T14:02:00Z"/>
          <w:rFonts w:eastAsia="Calibri" w:cs="Calibri"/>
          <w:color w:val="000000"/>
          <w:szCs w:val="24"/>
          <w:lang w:val="sr-Cyrl-RS"/>
        </w:rPr>
        <w:pPrChange w:id="624" w:author="Andrija Ilic" w:date="2015-09-14T14:01:00Z">
          <w:pPr/>
        </w:pPrChange>
      </w:pPr>
      <w:ins w:id="625"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6" w:author="Andrija Ilic" w:date="2015-09-14T14:04:00Z"/>
          <w:rFonts w:cs="Times New Roman"/>
          <w:szCs w:val="24"/>
          <w:lang w:val="sr-Cyrl-RS"/>
        </w:rPr>
      </w:pPr>
      <w:proofErr w:type="gramStart"/>
      <w:ins w:id="627" w:author="Andrija Ilic" w:date="2015-09-14T14:04:00Z">
        <w:r w:rsidRPr="001E489F">
          <w:rPr>
            <w:rFonts w:cs="Times New Roman"/>
            <w:i/>
            <w:iCs/>
            <w:szCs w:val="24"/>
          </w:rPr>
          <w:t>binder</w:t>
        </w:r>
        <w:proofErr w:type="gramEnd"/>
        <w:r w:rsidRPr="001E489F">
          <w:rPr>
            <w:rFonts w:cs="Times New Roman"/>
            <w:i/>
            <w:iCs/>
            <w:szCs w:val="24"/>
          </w:rPr>
          <w:t xml:space="preserve">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8"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9" w:author="Andrija Ilic" w:date="2015-09-14T14:06:00Z"/>
          <w:rFonts w:cs="Times New Roman"/>
          <w:szCs w:val="24"/>
          <w:lang w:val="sr-Cyrl-RS"/>
        </w:rPr>
      </w:pPr>
      <w:ins w:id="630"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31" w:author="Andrija Ilic" w:date="2015-09-14T14:08:00Z">
        <w:r w:rsidR="006805AF">
          <w:rPr>
            <w:rFonts w:cs="Times New Roman"/>
            <w:szCs w:val="24"/>
            <w:lang w:val="sr-Cyrl-RS"/>
          </w:rPr>
          <w:t>ручно</w:t>
        </w:r>
      </w:ins>
      <w:ins w:id="632"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33" w:author="Andrija Ilic" w:date="2015-09-14T14:07:00Z"/>
          <w:rFonts w:cs="Times New Roman"/>
          <w:szCs w:val="24"/>
          <w:lang w:val="sr-Cyrl-RS"/>
        </w:rPr>
      </w:pPr>
      <w:ins w:id="634" w:author="Andrija Ilic" w:date="2015-09-14T14:07:00Z">
        <w:r>
          <w:rPr>
            <w:rFonts w:cs="Times New Roman"/>
            <w:i/>
            <w:iCs/>
            <w:szCs w:val="24"/>
            <w:lang w:val="sr-Latn-RS"/>
          </w:rPr>
          <w:t>c</w:t>
        </w:r>
        <w:r w:rsidRPr="006805AF">
          <w:rPr>
            <w:rFonts w:cs="Times New Roman"/>
            <w:i/>
            <w:iCs/>
            <w:szCs w:val="24"/>
            <w:rPrChange w:id="635"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6" w:author="Andrija Ilic" w:date="2015-09-14T14:14:00Z">
        <w:r w:rsidR="002A47D5">
          <w:rPr>
            <w:rFonts w:cs="Times New Roman"/>
            <w:szCs w:val="24"/>
            <w:lang w:val="sr-Cyrl-RS"/>
          </w:rPr>
          <w:t>надогради</w:t>
        </w:r>
      </w:ins>
      <w:ins w:id="637" w:author="Andrija Ilic" w:date="2015-09-14T14:07:00Z">
        <w:r w:rsidRPr="00291BC7">
          <w:rPr>
            <w:rFonts w:cs="Times New Roman"/>
            <w:szCs w:val="24"/>
            <w:lang w:val="sr-Cyrl-RS"/>
          </w:rPr>
          <w:t xml:space="preserve"> </w:t>
        </w:r>
      </w:ins>
      <w:ins w:id="638" w:author="Andrija Ilic" w:date="2015-09-14T14:10:00Z">
        <w:r>
          <w:rPr>
            <w:rFonts w:cs="Times New Roman"/>
            <w:szCs w:val="24"/>
            <w:lang w:val="sr-Cyrl-RS"/>
          </w:rPr>
          <w:t>конфигурацију</w:t>
        </w:r>
      </w:ins>
      <w:ins w:id="639"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40" w:author="Andrija Ilic" w:date="2015-09-14T14:07:00Z"/>
          <w:rFonts w:cs="Times New Roman"/>
          <w:szCs w:val="24"/>
          <w:lang w:val="sr-Cyrl-RS"/>
        </w:rPr>
      </w:pPr>
      <w:ins w:id="641" w:author="Andrija Ilic" w:date="2015-09-14T14:08:00Z">
        <w:r>
          <w:rPr>
            <w:rFonts w:cs="Times New Roman"/>
            <w:i/>
            <w:iCs/>
            <w:szCs w:val="24"/>
            <w:lang w:val="sr-Latn-RS"/>
          </w:rPr>
          <w:t>decorator</w:t>
        </w:r>
      </w:ins>
      <w:ins w:id="642"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43" w:author="Andrija Ilic" w:date="2015-09-14T14:10:00Z">
        <w:r>
          <w:rPr>
            <w:rFonts w:cs="Times New Roman"/>
            <w:szCs w:val="24"/>
            <w:lang w:val="sr-Cyrl-RS"/>
          </w:rPr>
          <w:t>пресретање метода</w:t>
        </w:r>
      </w:ins>
      <w:ins w:id="644" w:author="Andrija Ilic" w:date="2015-09-14T14:07:00Z">
        <w:r w:rsidRPr="00291BC7">
          <w:rPr>
            <w:rFonts w:cs="Times New Roman"/>
            <w:szCs w:val="24"/>
            <w:lang w:val="sr-Cyrl-RS"/>
          </w:rPr>
          <w:t xml:space="preserve"> </w:t>
        </w:r>
      </w:ins>
      <w:ins w:id="645" w:author="Andrija Ilic" w:date="2015-09-14T14:11:00Z">
        <w:r>
          <w:rPr>
            <w:rFonts w:cs="Times New Roman"/>
            <w:szCs w:val="24"/>
            <w:lang w:val="sr-Cyrl-RS"/>
          </w:rPr>
          <w:t>за позив</w:t>
        </w:r>
      </w:ins>
      <w:ins w:id="646"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7" w:author="Andrija Ilic" w:date="2015-09-14T14:07:00Z"/>
          <w:rFonts w:cs="Times New Roman"/>
          <w:szCs w:val="24"/>
          <w:lang w:val="sr-Cyrl-RS"/>
        </w:rPr>
      </w:pPr>
      <w:ins w:id="648" w:author="Andrija Ilic" w:date="2015-09-14T14:08:00Z">
        <w:r>
          <w:rPr>
            <w:rFonts w:cs="Times New Roman"/>
            <w:i/>
            <w:iCs/>
            <w:szCs w:val="24"/>
            <w:lang w:val="sr-Latn-RS"/>
          </w:rPr>
          <w:t>advisor</w:t>
        </w:r>
      </w:ins>
      <w:ins w:id="649"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50" w:author="Andrija Ilic" w:date="2015-09-14T14:11:00Z">
        <w:r>
          <w:rPr>
            <w:rFonts w:cs="Times New Roman"/>
            <w:szCs w:val="24"/>
            <w:lang w:val="sr-Cyrl-RS"/>
          </w:rPr>
          <w:t xml:space="preserve">сличан је као </w:t>
        </w:r>
      </w:ins>
      <w:ins w:id="651"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52" w:author="Andrija Ilic" w:date="2015-09-14T14:24:00Z"/>
          <w:rFonts w:cs="Times New Roman"/>
          <w:iCs/>
          <w:szCs w:val="24"/>
          <w:lang w:val="sr-Cyrl-RS"/>
        </w:rPr>
        <w:pPrChange w:id="653" w:author="Andrija Ilic" w:date="2015-09-14T14:22:00Z">
          <w:pPr>
            <w:pStyle w:val="ListParagraph"/>
          </w:pPr>
        </w:pPrChange>
      </w:pPr>
      <w:r>
        <w:t xml:space="preserve"> </w:t>
      </w:r>
      <w:ins w:id="654" w:author="Andrija Ilic" w:date="2015-09-14T14:23:00Z">
        <w:r>
          <w:rPr>
            <w:lang w:val="sr-Cyrl-RS"/>
          </w:rPr>
          <w:t xml:space="preserve">Пример </w:t>
        </w:r>
        <w:r w:rsidRPr="00291BC7">
          <w:rPr>
            <w:rFonts w:cs="Times New Roman"/>
            <w:i/>
            <w:iCs/>
            <w:szCs w:val="24"/>
          </w:rPr>
          <w:t>binder method</w:t>
        </w:r>
      </w:ins>
      <w:ins w:id="655" w:author="Andrija Ilic" w:date="2015-09-14T14:30:00Z">
        <w:r w:rsidR="008D5665">
          <w:rPr>
            <w:rFonts w:cs="Times New Roman"/>
            <w:i/>
            <w:iCs/>
            <w:szCs w:val="24"/>
          </w:rPr>
          <w:t>-e</w:t>
        </w:r>
      </w:ins>
      <w:ins w:id="656" w:author="Andrija Ilic" w:date="2015-09-14T14:23:00Z">
        <w:r>
          <w:rPr>
            <w:rFonts w:cs="Times New Roman"/>
            <w:i/>
            <w:iCs/>
            <w:szCs w:val="24"/>
            <w:lang w:val="sr-Cyrl-RS"/>
          </w:rPr>
          <w:t xml:space="preserve"> </w:t>
        </w:r>
      </w:ins>
      <w:ins w:id="657" w:author="Andrija Ilic" w:date="2015-09-14T14:24:00Z">
        <w:r>
          <w:rPr>
            <w:rFonts w:cs="Times New Roman"/>
            <w:iCs/>
            <w:szCs w:val="24"/>
            <w:lang w:val="sr-Cyrl-RS"/>
          </w:rPr>
          <w:t>коришћен</w:t>
        </w:r>
      </w:ins>
      <w:ins w:id="658" w:author="Andrija Ilic" w:date="2015-09-14T14:29:00Z">
        <w:r w:rsidR="008D5665">
          <w:rPr>
            <w:rFonts w:cs="Times New Roman"/>
            <w:iCs/>
            <w:szCs w:val="24"/>
            <w:lang w:val="sr-Latn-RS"/>
          </w:rPr>
          <w:t>e</w:t>
        </w:r>
      </w:ins>
      <w:ins w:id="659"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Andrija Ilic" w:date="2015-09-14T14:32:00Z"/>
          <w:rFonts w:ascii="Courier New" w:eastAsia="Times New Roman" w:hAnsi="Courier New" w:cs="Courier New"/>
          <w:color w:val="A9B7C6"/>
          <w:sz w:val="18"/>
          <w:szCs w:val="18"/>
        </w:rPr>
      </w:pPr>
      <w:proofErr w:type="gramStart"/>
      <w:ins w:id="661"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w:t>
        </w:r>
        <w:proofErr w:type="gramEnd"/>
        <w:r w:rsidRPr="008D5665">
          <w:rPr>
            <w:rFonts w:ascii="Courier New" w:eastAsia="Times New Roman" w:hAnsi="Courier New" w:cs="Courier New"/>
            <w:color w:val="A9B7C6"/>
            <w:sz w:val="18"/>
            <w:szCs w:val="18"/>
          </w:rPr>
          <w:t>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62" w:author="Andrija Ilic" w:date="2015-09-14T14:32:00Z"/>
          <w:color w:val="BBB529"/>
          <w:sz w:val="18"/>
          <w:szCs w:val="18"/>
        </w:rPr>
        <w:pPrChange w:id="663" w:author="Andrija Ilic" w:date="2015-09-14T14:33:00Z">
          <w:pPr>
            <w:pStyle w:val="HTMLPreformatted"/>
            <w:shd w:val="clear" w:color="auto" w:fill="2B2B2B"/>
          </w:pPr>
        </w:pPrChange>
      </w:pPr>
      <w:ins w:id="664"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5" w:author="Andrija Ilic" w:date="2015-09-14T14:32:00Z"/>
          <w:color w:val="A9B7C6"/>
          <w:sz w:val="18"/>
          <w:szCs w:val="18"/>
        </w:rPr>
      </w:pPr>
      <w:ins w:id="666"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7" w:author="Andrija Ilic" w:date="2015-09-14T14:33:00Z"/>
          <w:rFonts w:cs="Times New Roman"/>
          <w:szCs w:val="24"/>
          <w:lang w:val="sr-Cyrl-RS"/>
        </w:rPr>
        <w:pPrChange w:id="668" w:author="Andrija Ilic" w:date="2015-09-14T14:36:00Z">
          <w:pPr>
            <w:pStyle w:val="ListParagraph"/>
          </w:pPr>
        </w:pPrChange>
      </w:pPr>
    </w:p>
    <w:p w14:paraId="1F69881D" w14:textId="34FD142D" w:rsidR="008D5665" w:rsidRPr="00AD3455" w:rsidRDefault="00AD3455">
      <w:pPr>
        <w:jc w:val="both"/>
        <w:rPr>
          <w:ins w:id="669" w:author="Andrija Ilic" w:date="2015-09-14T14:30:00Z"/>
          <w:rFonts w:cs="Times New Roman"/>
          <w:szCs w:val="24"/>
          <w:lang w:val="sr-Cyrl-RS"/>
          <w:rPrChange w:id="670" w:author="Andrija Ilic" w:date="2015-09-14T14:33:00Z">
            <w:rPr>
              <w:ins w:id="671" w:author="Andrija Ilic" w:date="2015-09-14T14:30:00Z"/>
              <w:rFonts w:cs="Times New Roman"/>
              <w:sz w:val="19"/>
              <w:szCs w:val="19"/>
            </w:rPr>
          </w:rPrChange>
        </w:rPr>
        <w:pPrChange w:id="672" w:author="Andrija Ilic" w:date="2015-09-14T14:33:00Z">
          <w:pPr>
            <w:pStyle w:val="ListParagraph"/>
          </w:pPr>
        </w:pPrChange>
      </w:pPr>
      <w:ins w:id="673" w:author="Andrija Ilic" w:date="2015-09-14T14:33:00Z">
        <w:r>
          <w:rPr>
            <w:rFonts w:cs="Times New Roman"/>
            <w:szCs w:val="24"/>
            <w:lang w:val="sr-Cyrl-RS"/>
          </w:rPr>
          <w:t>Напомена:</w:t>
        </w:r>
      </w:ins>
      <w:ins w:id="674" w:author="Andrija Ilic" w:date="2015-09-14T14:34:00Z">
        <w:r>
          <w:rPr>
            <w:rFonts w:cs="Times New Roman"/>
            <w:szCs w:val="24"/>
            <w:lang w:val="sr-Cyrl-RS"/>
          </w:rPr>
          <w:t xml:space="preserve"> </w:t>
        </w:r>
        <w:r>
          <w:rPr>
            <w:sz w:val="22"/>
          </w:rPr>
          <w:t xml:space="preserve">Сервиси </w:t>
        </w:r>
      </w:ins>
      <w:ins w:id="675" w:author="Andrija Ilic" w:date="2015-09-14T14:35:00Z">
        <w:r>
          <w:rPr>
            <w:sz w:val="22"/>
            <w:lang w:val="sr-Cyrl-RS"/>
          </w:rPr>
          <w:t>садрже</w:t>
        </w:r>
      </w:ins>
      <w:ins w:id="676"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7" w:author="Andrija Ilic" w:date="2015-09-14T14:35:00Z">
        <w:r>
          <w:rPr>
            <w:sz w:val="22"/>
          </w:rPr>
          <w:t>singleton.</w:t>
        </w:r>
      </w:ins>
    </w:p>
    <w:p w14:paraId="14603C86" w14:textId="77777777" w:rsidR="008D5665" w:rsidRPr="00DC6BF6" w:rsidRDefault="008D5665">
      <w:pPr>
        <w:rPr>
          <w:ins w:id="678" w:author="Andrija Ilic" w:date="2015-09-14T14:22:00Z"/>
          <w:rFonts w:cs="Times New Roman"/>
          <w:lang w:val="sr-Latn-RS"/>
          <w:rPrChange w:id="679" w:author="Andrija Ilic" w:date="2015-09-14T14:28:00Z">
            <w:rPr>
              <w:ins w:id="680" w:author="Andrija Ilic" w:date="2015-09-14T14:22:00Z"/>
            </w:rPr>
          </w:rPrChange>
        </w:rPr>
        <w:pPrChange w:id="681" w:author="Andrija Ilic" w:date="2015-09-14T14:29:00Z">
          <w:pPr>
            <w:pStyle w:val="ListParagraph"/>
          </w:pPr>
        </w:pPrChange>
      </w:pPr>
    </w:p>
    <w:p w14:paraId="22D26745" w14:textId="77777777" w:rsidR="00DC6BF6" w:rsidRPr="001E489F" w:rsidRDefault="00DC6BF6">
      <w:pPr>
        <w:pStyle w:val="ListParagraph"/>
        <w:jc w:val="both"/>
        <w:rPr>
          <w:ins w:id="682" w:author="Andrija Ilic" w:date="2015-09-14T13:44:00Z"/>
        </w:rPr>
        <w:pPrChange w:id="683"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84" w:author="Andrija Ilic" w:date="2015-09-14T14:39:00Z"/>
          <w:b/>
          <w:rPrChange w:id="685" w:author="Andrija Ilic" w:date="2015-09-14T14:39:00Z">
            <w:rPr>
              <w:ins w:id="686" w:author="Andrija Ilic" w:date="2015-09-14T14:39:00Z"/>
              <w:b/>
              <w:sz w:val="26"/>
              <w:szCs w:val="26"/>
              <w:lang w:val="sr-Cyrl-RS"/>
            </w:rPr>
          </w:rPrChange>
        </w:rPr>
      </w:pPr>
      <w:ins w:id="687" w:author="Andrija Ilic" w:date="2015-09-14T14:47:00Z">
        <w:r>
          <w:rPr>
            <w:b/>
            <w:sz w:val="26"/>
            <w:szCs w:val="26"/>
            <w:lang w:val="sr-Cyrl-RS"/>
          </w:rPr>
          <w:t>Странице и  к</w:t>
        </w:r>
      </w:ins>
      <w:ins w:id="688"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9" w:author="Andrija Ilic" w:date="2015-09-14T14:47:00Z"/>
          <w:lang w:val="sr-Cyrl-RS"/>
          <w:rPrChange w:id="690" w:author="Andrija Ilic" w:date="2015-09-14T14:48:00Z">
            <w:rPr>
              <w:ins w:id="691" w:author="Andrija Ilic" w:date="2015-09-14T14:47:00Z"/>
            </w:rPr>
          </w:rPrChange>
        </w:rPr>
        <w:pPrChange w:id="692" w:author="Andrija Ilic" w:date="2015-09-14T14:45:00Z">
          <w:pPr>
            <w:pStyle w:val="ListParagraph"/>
            <w:numPr>
              <w:ilvl w:val="1"/>
              <w:numId w:val="49"/>
            </w:numPr>
            <w:ind w:left="1770" w:hanging="420"/>
          </w:pPr>
        </w:pPrChange>
      </w:pPr>
      <w:ins w:id="693"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94" w:author="Andrija Ilic" w:date="2015-09-14T14:46:00Z">
        <w:r>
          <w:t xml:space="preserve"> </w:t>
        </w:r>
        <w:r>
          <w:rPr>
            <w:lang w:val="sr-Cyrl-RS"/>
          </w:rPr>
          <w:t>исправно формиран</w:t>
        </w:r>
      </w:ins>
      <w:ins w:id="695" w:author="Andrija Ilic" w:date="2015-09-14T14:45:00Z">
        <w:r>
          <w:t xml:space="preserve"> xml документ који се састоји из HTML кода и екстензија и компоненти које су део Tapestry оквира. </w:t>
        </w:r>
      </w:ins>
      <w:ins w:id="696"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7"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8" w:author="Andrija Ilic" w:date="2015-09-14T14:47:00Z"/>
        </w:rPr>
        <w:pPrChange w:id="699" w:author="Andrija Ilic" w:date="2015-09-14T14:45:00Z">
          <w:pPr>
            <w:pStyle w:val="ListParagraph"/>
            <w:numPr>
              <w:ilvl w:val="1"/>
              <w:numId w:val="49"/>
            </w:numPr>
            <w:ind w:left="1770" w:hanging="420"/>
          </w:pPr>
        </w:pPrChange>
      </w:pPr>
      <w:ins w:id="700"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701" w:author="Andrija Ilic" w:date="2015-09-14T14:51:00Z"/>
          <w:rFonts w:eastAsia="Calibri" w:cs="Calibri"/>
          <w:color w:val="000000"/>
          <w:szCs w:val="24"/>
        </w:rPr>
      </w:pPr>
      <w:ins w:id="702"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703"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704" w:author="Andrija Ilic" w:date="2015-09-14T14:53:00Z"/>
          <w:rFonts w:eastAsia="Calibri" w:cs="Calibri"/>
          <w:color w:val="000000"/>
          <w:szCs w:val="24"/>
        </w:rPr>
      </w:pPr>
      <w:ins w:id="705" w:author="Andrija Ilic" w:date="2015-09-14T14:52:00Z">
        <w:r w:rsidRPr="00822972">
          <w:rPr>
            <w:szCs w:val="24"/>
            <w:lang w:val="sr-Cyrl-RS"/>
            <w:rPrChange w:id="706" w:author="Andrija Ilic" w:date="2015-09-14T14:53:00Z">
              <w:rPr>
                <w:b/>
                <w:sz w:val="26"/>
                <w:szCs w:val="26"/>
                <w:lang w:val="sr-Cyrl-RS"/>
              </w:rPr>
            </w:rPrChange>
          </w:rPr>
          <w:t>Слика</w:t>
        </w:r>
      </w:ins>
      <w:ins w:id="707"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8" w:author="Andrija Ilic" w:date="2015-09-14T14:53:00Z"/>
          <w:rFonts w:eastAsia="Calibri" w:cs="Calibri"/>
          <w:color w:val="000000"/>
          <w:szCs w:val="24"/>
        </w:rPr>
      </w:pPr>
      <w:ins w:id="709" w:author="Andrija Ilic" w:date="2015-09-14T14:53:00Z">
        <w:r>
          <w:rPr>
            <w:rFonts w:eastAsia="Calibri" w:cs="Calibri"/>
            <w:color w:val="000000"/>
            <w:szCs w:val="24"/>
          </w:rPr>
          <w:t>Компоненте могу им</w:t>
        </w:r>
      </w:ins>
      <w:ins w:id="710" w:author="Andrija Ilic" w:date="2015-09-14T14:56:00Z">
        <w:r w:rsidR="00EA113A">
          <w:rPr>
            <w:rFonts w:eastAsia="Calibri" w:cs="Calibri"/>
            <w:color w:val="000000"/>
            <w:szCs w:val="24"/>
          </w:rPr>
          <w:t>a</w:t>
        </w:r>
      </w:ins>
      <w:ins w:id="711" w:author="Andrija Ilic" w:date="2015-09-14T14:53:00Z">
        <w:r>
          <w:rPr>
            <w:rFonts w:eastAsia="Calibri" w:cs="Calibri"/>
            <w:color w:val="000000"/>
            <w:szCs w:val="24"/>
          </w:rPr>
          <w:t xml:space="preserve">ти један или више именованих параметара </w:t>
        </w:r>
        <w:proofErr w:type="gramStart"/>
        <w:r>
          <w:rPr>
            <w:rFonts w:eastAsia="Calibri" w:cs="Calibri"/>
            <w:color w:val="000000"/>
            <w:szCs w:val="24"/>
          </w:rPr>
          <w:t>који  служе</w:t>
        </w:r>
        <w:proofErr w:type="gramEnd"/>
        <w:r>
          <w:rPr>
            <w:rFonts w:eastAsia="Calibri" w:cs="Calibri"/>
            <w:color w:val="000000"/>
            <w:szCs w:val="24"/>
          </w:rPr>
          <w:t xml:space="preserve">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12" w:author="Andrija Ilic" w:date="2015-09-14T14:55:00Z">
        <w:r w:rsidR="00EA113A">
          <w:rPr>
            <w:rFonts w:eastAsia="Calibri" w:cs="Calibri"/>
            <w:color w:val="000000"/>
            <w:szCs w:val="24"/>
          </w:rPr>
          <w:t>o</w:t>
        </w:r>
      </w:ins>
      <w:ins w:id="713" w:author="Andrija Ilic" w:date="2015-09-14T14:53:00Z">
        <w:r>
          <w:rPr>
            <w:rFonts w:eastAsia="Calibri" w:cs="Calibri"/>
            <w:color w:val="000000"/>
            <w:szCs w:val="24"/>
          </w:rPr>
          <w:t xml:space="preserve">Group, </w:t>
        </w:r>
        <w:proofErr w:type="gramStart"/>
        <w:r>
          <w:rPr>
            <w:rFonts w:eastAsia="Calibri" w:cs="Calibri"/>
            <w:color w:val="000000"/>
            <w:szCs w:val="24"/>
          </w:rPr>
          <w:t>итд</w:t>
        </w:r>
        <w:r>
          <w:rPr>
            <w:rFonts w:ascii="Calibri" w:eastAsia="Calibri" w:hAnsi="Calibri" w:cs="Calibri"/>
            <w:color w:val="000000"/>
            <w:sz w:val="22"/>
          </w:rPr>
          <w:t xml:space="preserve"> </w:t>
        </w:r>
        <w:r>
          <w:rPr>
            <w:rFonts w:eastAsia="Calibri" w:cs="Calibri"/>
            <w:color w:val="000000"/>
            <w:szCs w:val="24"/>
          </w:rPr>
          <w:t>)</w:t>
        </w:r>
        <w:proofErr w:type="gramEnd"/>
        <w:r>
          <w:rPr>
            <w:rFonts w:eastAsia="Calibri" w:cs="Calibri"/>
            <w:color w:val="000000"/>
            <w:szCs w:val="24"/>
          </w:rPr>
          <w:t xml:space="preserve"> лако се трансформишу у HTML тагове. Општа динамика позива компоненти </w:t>
        </w:r>
        <w:proofErr w:type="gramStart"/>
        <w:r>
          <w:rPr>
            <w:rFonts w:eastAsia="Calibri" w:cs="Calibri"/>
            <w:color w:val="000000"/>
            <w:szCs w:val="24"/>
          </w:rPr>
          <w:t>Tapestry  оквира</w:t>
        </w:r>
        <w:proofErr w:type="gramEnd"/>
        <w:r>
          <w:rPr>
            <w:rFonts w:eastAsia="Calibri" w:cs="Calibri"/>
            <w:color w:val="000000"/>
            <w:szCs w:val="24"/>
          </w:rPr>
          <w:t xml:space="preserve"> </w:t>
        </w:r>
      </w:ins>
      <w:ins w:id="714" w:author="Andrija Ilic" w:date="2015-09-14T15:08:00Z">
        <w:r w:rsidR="00266081" w:rsidRPr="00266081">
          <w:rPr>
            <w:szCs w:val="24"/>
            <w:rPrChange w:id="715" w:author="Andrija Ilic" w:date="2015-09-14T15:09:00Z">
              <w:rPr>
                <w:sz w:val="22"/>
              </w:rPr>
            </w:rPrChange>
          </w:rPr>
          <w:t>кoји пoчи</w:t>
        </w:r>
      </w:ins>
      <w:ins w:id="716" w:author="Andrija Ilic" w:date="2015-09-14T15:09:00Z">
        <w:r w:rsidR="00266081" w:rsidRPr="00266081">
          <w:rPr>
            <w:szCs w:val="24"/>
            <w:lang w:val="sr-Cyrl-RS"/>
            <w:rPrChange w:id="717" w:author="Andrija Ilic" w:date="2015-09-14T15:09:00Z">
              <w:rPr>
                <w:sz w:val="22"/>
                <w:lang w:val="sr-Cyrl-RS"/>
              </w:rPr>
            </w:rPrChange>
          </w:rPr>
          <w:t>њ</w:t>
        </w:r>
      </w:ins>
      <w:ins w:id="718" w:author="Andrija Ilic" w:date="2015-09-14T15:08:00Z">
        <w:r w:rsidR="00266081" w:rsidRPr="00266081">
          <w:rPr>
            <w:szCs w:val="24"/>
            <w:rPrChange w:id="719" w:author="Andrija Ilic" w:date="2015-09-14T15:09:00Z">
              <w:rPr>
                <w:sz w:val="22"/>
              </w:rPr>
            </w:rPrChange>
          </w:rPr>
          <w:t>е HTTP захтевoм из веб читача и завршава HTML o</w:t>
        </w:r>
        <w:r w:rsidR="00266081" w:rsidRPr="00266081">
          <w:rPr>
            <w:szCs w:val="24"/>
            <w:lang w:val="sr-Cyrl-RS"/>
            <w:rPrChange w:id="720" w:author="Andrija Ilic" w:date="2015-09-14T15:09:00Z">
              <w:rPr>
                <w:sz w:val="22"/>
                <w:lang w:val="sr-Cyrl-RS"/>
              </w:rPr>
            </w:rPrChange>
          </w:rPr>
          <w:t>дговором</w:t>
        </w:r>
        <w:r w:rsidR="00266081">
          <w:rPr>
            <w:szCs w:val="24"/>
          </w:rPr>
          <w:t xml:space="preserve"> </w:t>
        </w:r>
      </w:ins>
      <w:ins w:id="721"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22" w:author="Andrija Ilic" w:date="2015-09-14T14:39:00Z"/>
          <w:szCs w:val="24"/>
          <w:lang w:val="sr-Cyrl-RS"/>
          <w:rPrChange w:id="723" w:author="Andrija Ilic" w:date="2015-09-14T14:53:00Z">
            <w:rPr>
              <w:ins w:id="724" w:author="Andrija Ilic" w:date="2015-09-14T14:39:00Z"/>
              <w:b/>
              <w:sz w:val="26"/>
              <w:szCs w:val="26"/>
              <w:lang w:val="sr-Cyrl-RS"/>
            </w:rPr>
          </w:rPrChange>
        </w:rPr>
        <w:pPrChange w:id="725"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6" w:author="Andrija Ilic" w:date="2015-09-14T14:40:00Z"/>
          <w:b/>
        </w:rPr>
        <w:pPrChange w:id="727" w:author="Andrija Ilic" w:date="2015-09-14T14:39:00Z">
          <w:pPr>
            <w:pStyle w:val="ListParagraph"/>
            <w:numPr>
              <w:ilvl w:val="1"/>
              <w:numId w:val="49"/>
            </w:numPr>
            <w:ind w:left="1770" w:hanging="420"/>
          </w:pPr>
        </w:pPrChange>
      </w:pPr>
      <w:ins w:id="728"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9" w:author="Andrija Ilic" w:date="2015-09-14T15:24:00Z"/>
          <w:lang w:val="sr-Cyrl-RS"/>
        </w:rPr>
        <w:pPrChange w:id="730" w:author="Andrija Ilic" w:date="2015-09-14T16:00:00Z">
          <w:pPr>
            <w:pStyle w:val="ListParagraph"/>
            <w:numPr>
              <w:ilvl w:val="1"/>
              <w:numId w:val="49"/>
            </w:numPr>
            <w:ind w:left="1770" w:hanging="420"/>
          </w:pPr>
        </w:pPrChange>
      </w:pPr>
      <w:ins w:id="731" w:author="Andrija Ilic" w:date="2015-09-14T14:40:00Z">
        <w:r w:rsidRPr="007F553D">
          <w:rPr>
            <w:lang w:val="sr-Cyrl-RS"/>
          </w:rPr>
          <w:t>Слика</w:t>
        </w:r>
        <w:r w:rsidR="00E10BCF">
          <w:rPr>
            <w:lang w:val="sr-Cyrl-RS"/>
          </w:rPr>
          <w:t xml:space="preserve"> 4</w:t>
        </w:r>
        <w:r>
          <w:rPr>
            <w:lang w:val="sr-Cyrl-RS"/>
          </w:rPr>
          <w:t xml:space="preserve">. </w:t>
        </w:r>
      </w:ins>
      <w:ins w:id="732"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33" w:author="Andrija Ilic" w:date="2015-09-14T14:40:00Z"/>
          <w:lang w:val="sr-Latn-RS"/>
          <w:rPrChange w:id="734" w:author="Andrija Ilic" w:date="2015-09-14T15:26:00Z">
            <w:rPr>
              <w:ins w:id="735" w:author="Andrija Ilic" w:date="2015-09-14T14:40:00Z"/>
              <w:b/>
            </w:rPr>
          </w:rPrChange>
        </w:rPr>
        <w:pPrChange w:id="736" w:author="Andrija Ilic" w:date="2015-09-14T15:24:00Z">
          <w:pPr>
            <w:pStyle w:val="ListParagraph"/>
            <w:numPr>
              <w:ilvl w:val="1"/>
              <w:numId w:val="49"/>
            </w:numPr>
            <w:ind w:left="1770" w:hanging="420"/>
          </w:pPr>
        </w:pPrChange>
      </w:pPr>
      <w:ins w:id="737" w:author="Andrija Ilic" w:date="2015-09-14T15:24:00Z">
        <w:r>
          <w:rPr>
            <w:lang w:val="sr-Cyrl-RS"/>
          </w:rPr>
          <w:t xml:space="preserve">У наставку су наведене </w:t>
        </w:r>
      </w:ins>
      <w:ins w:id="738" w:author="Andrija Ilic" w:date="2015-09-14T15:25:00Z">
        <w:r>
          <w:rPr>
            <w:lang w:val="sr-Cyrl-RS"/>
          </w:rPr>
          <w:t xml:space="preserve">неке од </w:t>
        </w:r>
      </w:ins>
      <w:ins w:id="739" w:author="Andrija Ilic" w:date="2015-09-14T15:24:00Z">
        <w:r>
          <w:rPr>
            <w:lang w:val="sr-Cyrl-RS"/>
          </w:rPr>
          <w:t>компонент</w:t>
        </w:r>
      </w:ins>
      <w:ins w:id="740" w:author="Andrija Ilic" w:date="2015-09-14T15:25:00Z">
        <w:r>
          <w:rPr>
            <w:lang w:val="sr-Cyrl-RS"/>
          </w:rPr>
          <w:t xml:space="preserve">и </w:t>
        </w:r>
      </w:ins>
      <w:ins w:id="741" w:author="Andrija Ilic" w:date="2015-09-14T15:26:00Z">
        <w:r>
          <w:rPr>
            <w:lang w:val="sr-Latn-RS"/>
          </w:rPr>
          <w:t>Tapestry</w:t>
        </w:r>
      </w:ins>
      <w:ins w:id="742" w:author="Andrija Ilic" w:date="2015-09-14T15:25:00Z">
        <w:r>
          <w:rPr>
            <w:lang w:val="sr-Latn-RS"/>
          </w:rPr>
          <w:t xml:space="preserve"> </w:t>
        </w:r>
        <w:r>
          <w:rPr>
            <w:lang w:val="sr-Cyrl-RS"/>
          </w:rPr>
          <w:t>оквира са примерима</w:t>
        </w:r>
      </w:ins>
      <w:ins w:id="743"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44" w:author="Andrija Ilic" w:date="2015-09-14T15:21:00Z"/>
          <w:b/>
          <w:lang w:val="sr-Cyrl-RS"/>
        </w:rPr>
        <w:pPrChange w:id="745" w:author="Andrija Ilic" w:date="2015-09-14T21:53:00Z">
          <w:pPr>
            <w:pStyle w:val="ListParagraph"/>
            <w:numPr>
              <w:ilvl w:val="1"/>
              <w:numId w:val="49"/>
            </w:numPr>
            <w:ind w:left="1770" w:hanging="420"/>
          </w:pPr>
        </w:pPrChange>
      </w:pPr>
      <w:ins w:id="746" w:author="Andrija Ilic" w:date="2015-09-14T15:15:00Z">
        <w:r w:rsidRPr="00B3748B">
          <w:rPr>
            <w:b/>
            <w:lang w:val="sr-Cyrl-RS"/>
            <w:rPrChange w:id="747"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8" w:author="Andrija Ilic" w:date="2015-09-14T16:39:00Z"/>
          <w:b/>
          <w:lang w:val="sr-Cyrl-RS"/>
        </w:rPr>
        <w:pPrChange w:id="749" w:author="Andrija Ilic" w:date="2015-09-14T16:39:00Z">
          <w:pPr>
            <w:pStyle w:val="ListParagraph"/>
            <w:numPr>
              <w:numId w:val="49"/>
            </w:numPr>
            <w:tabs>
              <w:tab w:val="left" w:pos="939"/>
            </w:tabs>
            <w:ind w:hanging="360"/>
            <w:jc w:val="both"/>
          </w:pPr>
        </w:pPrChange>
      </w:pPr>
      <w:ins w:id="750"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51" w:author="Andrija Ilic" w:date="2015-09-14T15:27:00Z"/>
          <w:lang w:val="sr-Cyrl-RS"/>
        </w:rPr>
        <w:pPrChange w:id="752" w:author="Andrija Ilic" w:date="2015-09-14T15:21:00Z">
          <w:pPr>
            <w:pStyle w:val="ListParagraph"/>
            <w:numPr>
              <w:ilvl w:val="1"/>
              <w:numId w:val="49"/>
            </w:numPr>
            <w:ind w:left="1770" w:hanging="420"/>
          </w:pPr>
        </w:pPrChange>
      </w:pPr>
      <w:ins w:id="753" w:author="Andrija Ilic" w:date="2015-09-14T15:26:00Z">
        <w:r w:rsidRPr="00201FF6">
          <w:rPr>
            <w:b/>
          </w:rPr>
          <w:t xml:space="preserve">TextField </w:t>
        </w:r>
        <w:r>
          <w:rPr>
            <w:b/>
          </w:rPr>
          <w:t xml:space="preserve">– </w:t>
        </w:r>
      </w:ins>
      <w:ins w:id="754" w:author="Andrija Ilic" w:date="2015-09-14T15:27:00Z">
        <w:r w:rsidRPr="00E65C0B">
          <w:rPr>
            <w:lang w:val="sr-Cyrl-RS"/>
            <w:rPrChange w:id="755"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6" w:author="Andrija Ilic" w:date="2015-09-14T15:36:00Z">
        <w:r w:rsidR="00A75FB6">
          <w:rPr>
            <w:lang w:val="sr-Latn-RS"/>
          </w:rPr>
          <w:t xml:space="preserve"> </w:t>
        </w:r>
      </w:ins>
      <w:ins w:id="757" w:author="Andrija Ilic" w:date="2015-09-14T16:02:00Z">
        <w:r w:rsidR="006156C6">
          <w:rPr>
            <w:lang w:val="sr-Cyrl-RS"/>
          </w:rPr>
          <w:t>(</w:t>
        </w:r>
      </w:ins>
      <w:ins w:id="758" w:author="Andrija Ilic" w:date="2015-09-14T15:36:00Z">
        <w:r w:rsidR="00A75FB6">
          <w:rPr>
            <w:lang w:val="sr-Cyrl-RS"/>
          </w:rPr>
          <w:t>Слика 5</w:t>
        </w:r>
      </w:ins>
      <w:ins w:id="759"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60" w:author="Andrija Ilic" w:date="2015-09-14T15:28:00Z"/>
          <w:color w:val="A9B7C6"/>
          <w:sz w:val="18"/>
          <w:szCs w:val="18"/>
        </w:rPr>
      </w:pPr>
      <w:ins w:id="761"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proofErr w:type="gramStart"/>
        <w:r>
          <w:rPr>
            <w:color w:val="BABABA"/>
            <w:sz w:val="18"/>
            <w:szCs w:val="18"/>
          </w:rPr>
          <w:t>:type</w:t>
        </w:r>
        <w:proofErr w:type="gramEnd"/>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62" w:author="Andrija Ilic" w:date="2015-09-14T15:40:00Z"/>
          <w:b/>
        </w:rPr>
        <w:pPrChange w:id="763"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64" w:author="Andrija Ilic" w:date="2015-09-14T15:37:00Z"/>
          <w:lang w:val="sr-Cyrl-RS"/>
          <w:rPrChange w:id="765" w:author="Andrija Ilic" w:date="2015-09-14T15:38:00Z">
            <w:rPr>
              <w:ins w:id="766" w:author="Andrija Ilic" w:date="2015-09-14T15:37:00Z"/>
              <w:lang w:val="sr-Latn-RS"/>
            </w:rPr>
          </w:rPrChange>
        </w:rPr>
        <w:pPrChange w:id="767" w:author="Andrija Ilic" w:date="2015-09-14T15:21:00Z">
          <w:pPr>
            <w:pStyle w:val="ListParagraph"/>
            <w:numPr>
              <w:ilvl w:val="1"/>
              <w:numId w:val="49"/>
            </w:numPr>
            <w:ind w:left="1770" w:hanging="420"/>
          </w:pPr>
        </w:pPrChange>
      </w:pPr>
      <w:ins w:id="768" w:author="Andrija Ilic" w:date="2015-09-14T15:37:00Z">
        <w:r>
          <w:rPr>
            <w:b/>
            <w:lang w:val="sr-Latn-RS"/>
          </w:rPr>
          <w:t>Password</w:t>
        </w:r>
        <w:r w:rsidRPr="00201FF6">
          <w:rPr>
            <w:b/>
          </w:rPr>
          <w:t>Field</w:t>
        </w:r>
        <w:r>
          <w:rPr>
            <w:b/>
          </w:rPr>
          <w:t xml:space="preserve"> </w:t>
        </w:r>
      </w:ins>
      <w:ins w:id="769" w:author="Andrija Ilic" w:date="2015-09-14T15:38:00Z">
        <w:r>
          <w:t>–</w:t>
        </w:r>
      </w:ins>
      <w:ins w:id="770" w:author="Andrija Ilic" w:date="2015-09-14T15:37:00Z">
        <w:r>
          <w:t xml:space="preserve"> </w:t>
        </w:r>
      </w:ins>
      <w:ins w:id="771" w:author="Andrija Ilic" w:date="2015-09-14T15:38:00Z">
        <w:r>
          <w:rPr>
            <w:lang w:val="sr-Cyrl-RS"/>
          </w:rPr>
          <w:t>компонета која је погодна за унос ши</w:t>
        </w:r>
      </w:ins>
      <w:ins w:id="772" w:author="Andrija Ilic" w:date="2015-09-14T15:39:00Z">
        <w:r>
          <w:rPr>
            <w:lang w:val="sr-Cyrl-RS"/>
          </w:rPr>
          <w:t xml:space="preserve">фре. </w:t>
        </w:r>
      </w:ins>
      <w:ins w:id="773" w:author="Andrija Ilic" w:date="2015-09-14T16:02:00Z">
        <w:r w:rsidR="006156C6">
          <w:rPr>
            <w:lang w:val="sr-Cyrl-RS"/>
          </w:rPr>
          <w:t>(</w:t>
        </w:r>
      </w:ins>
      <w:ins w:id="774" w:author="Andrija Ilic" w:date="2015-09-14T15:39:00Z">
        <w:r>
          <w:rPr>
            <w:lang w:val="sr-Cyrl-RS"/>
          </w:rPr>
          <w:t>Слика 5</w:t>
        </w:r>
      </w:ins>
      <w:ins w:id="775"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6" w:author="Andrija Ilic" w:date="2015-09-14T15:39:00Z"/>
          <w:color w:val="A9B7C6"/>
          <w:sz w:val="18"/>
          <w:szCs w:val="18"/>
        </w:rPr>
      </w:pPr>
      <w:ins w:id="777"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w:t>
        </w:r>
        <w:proofErr w:type="gramStart"/>
        <w:r>
          <w:rPr>
            <w:b/>
            <w:bCs/>
            <w:color w:val="D0D0FF"/>
            <w:sz w:val="18"/>
            <w:szCs w:val="18"/>
          </w:rPr>
          <w:t>:type</w:t>
        </w:r>
        <w:proofErr w:type="gramEnd"/>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8" w:author="Andrija Ilic" w:date="2015-09-14T15:36:00Z"/>
          <w:lang w:val="sr-Latn-RS"/>
        </w:rPr>
        <w:pPrChange w:id="779" w:author="Andrija Ilic" w:date="2015-09-14T15:21:00Z">
          <w:pPr>
            <w:pStyle w:val="ListParagraph"/>
            <w:numPr>
              <w:ilvl w:val="1"/>
              <w:numId w:val="49"/>
            </w:numPr>
            <w:ind w:left="1770" w:hanging="420"/>
          </w:pPr>
        </w:pPrChange>
      </w:pPr>
      <w:ins w:id="780"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81" w:author="Andrija Ilic" w:date="2015-09-14T15:49:00Z"/>
          <w:lang w:val="sr-Cyrl-RS"/>
        </w:rPr>
        <w:pPrChange w:id="782" w:author="Andrija Ilic" w:date="2015-09-14T15:21:00Z">
          <w:pPr>
            <w:pStyle w:val="ListParagraph"/>
            <w:numPr>
              <w:ilvl w:val="1"/>
              <w:numId w:val="49"/>
            </w:numPr>
            <w:ind w:left="1770" w:hanging="420"/>
          </w:pPr>
        </w:pPrChange>
      </w:pPr>
      <w:ins w:id="783" w:author="Andrija Ilic" w:date="2015-09-14T15:42:00Z">
        <w:r>
          <w:rPr>
            <w:lang w:val="sr-Cyrl-RS"/>
          </w:rPr>
          <w:t xml:space="preserve">Слика 5. </w:t>
        </w:r>
      </w:ins>
      <w:ins w:id="784"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5" w:author="Andrija Ilic" w:date="2015-09-14T15:51:00Z"/>
          <w:lang w:val="sr-Cyrl-RS"/>
        </w:rPr>
      </w:pPr>
      <w:ins w:id="786"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7" w:author="Andrija Ilic" w:date="2015-09-14T15:51:00Z"/>
          <w:color w:val="A9B7C6"/>
          <w:sz w:val="18"/>
          <w:szCs w:val="18"/>
        </w:rPr>
      </w:pPr>
      <w:ins w:id="788"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9" w:author="Andrija Ilic" w:date="2015-09-14T15:53:00Z"/>
          <w:noProof/>
        </w:rPr>
        <w:pPrChange w:id="790"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91" w:author="Andrija Ilic" w:date="2015-09-14T15:49:00Z"/>
          <w:lang w:val="sr-Cyrl-RS"/>
        </w:rPr>
        <w:pPrChange w:id="792" w:author="Andrija Ilic" w:date="2015-09-14T15:21:00Z">
          <w:pPr>
            <w:pStyle w:val="ListParagraph"/>
            <w:numPr>
              <w:ilvl w:val="1"/>
              <w:numId w:val="49"/>
            </w:numPr>
            <w:ind w:left="1770" w:hanging="420"/>
          </w:pPr>
        </w:pPrChange>
      </w:pPr>
      <w:ins w:id="793"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94" w:author="Andrija Ilic" w:date="2015-09-14T15:21:00Z"/>
          <w:lang w:val="sr-Cyrl-RS"/>
        </w:rPr>
        <w:pPrChange w:id="795" w:author="Andrija Ilic" w:date="2015-09-14T15:21:00Z">
          <w:pPr>
            <w:pStyle w:val="ListParagraph"/>
            <w:numPr>
              <w:ilvl w:val="1"/>
              <w:numId w:val="49"/>
            </w:numPr>
            <w:ind w:left="1770" w:hanging="420"/>
          </w:pPr>
        </w:pPrChange>
      </w:pPr>
      <w:ins w:id="796" w:author="Andrija Ilic" w:date="2015-09-14T15:49:00Z">
        <w:r>
          <w:rPr>
            <w:lang w:val="sr-Cyrl-RS"/>
          </w:rPr>
          <w:t>Слика 6. Одабир предмета</w:t>
        </w:r>
      </w:ins>
      <w:ins w:id="797"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8" w:author="Andrija Ilic" w:date="2015-09-14T15:54:00Z"/>
          <w:b/>
          <w:lang w:val="sr-Cyrl-RS"/>
        </w:rPr>
        <w:pPrChange w:id="799" w:author="Andrija Ilic" w:date="2015-09-14T15:21:00Z">
          <w:pPr>
            <w:pStyle w:val="ListParagraph"/>
            <w:numPr>
              <w:ilvl w:val="1"/>
              <w:numId w:val="49"/>
            </w:numPr>
            <w:ind w:left="1770" w:hanging="420"/>
          </w:pPr>
        </w:pPrChange>
      </w:pPr>
    </w:p>
    <w:p w14:paraId="1C8E6AD7" w14:textId="55112B5E" w:rsidR="004066E2" w:rsidRDefault="004066E2" w:rsidP="004066E2">
      <w:pPr>
        <w:rPr>
          <w:ins w:id="800" w:author="Andrija Ilic" w:date="2015-09-14T15:59:00Z"/>
        </w:rPr>
      </w:pPr>
      <w:ins w:id="801" w:author="Andrija Ilic" w:date="2015-09-14T15:54:00Z">
        <w:r w:rsidRPr="00AB4F49">
          <w:rPr>
            <w:b/>
          </w:rPr>
          <w:t>RadioGroup</w:t>
        </w:r>
      </w:ins>
      <w:ins w:id="802" w:author="Andrija Ilic" w:date="2015-09-14T15:57:00Z">
        <w:r w:rsidR="00935A0B">
          <w:rPr>
            <w:b/>
          </w:rPr>
          <w:t xml:space="preserve"> I Radio</w:t>
        </w:r>
      </w:ins>
      <w:ins w:id="803" w:author="Andrija Ilic" w:date="2015-09-14T15:54:00Z">
        <w:r w:rsidRPr="00AB4F49">
          <w:rPr>
            <w:b/>
          </w:rPr>
          <w:t xml:space="preserve"> </w:t>
        </w:r>
        <w:r>
          <w:t xml:space="preserve">– </w:t>
        </w:r>
      </w:ins>
      <w:ins w:id="804" w:author="Andrija Ilic" w:date="2015-09-14T15:57:00Z">
        <w:r w:rsidR="00935A0B">
          <w:rPr>
            <w:lang w:val="sr-Cyrl-RS"/>
          </w:rPr>
          <w:t>Повезане компоненте које служе за одабир једне од понуђених опција</w:t>
        </w:r>
      </w:ins>
      <w:ins w:id="805" w:author="Andrija Ilic" w:date="2015-09-14T15:54:00Z">
        <w:r>
          <w:t xml:space="preserve"> </w:t>
        </w:r>
      </w:ins>
    </w:p>
    <w:p w14:paraId="32D958C9" w14:textId="77777777" w:rsidR="00935A0B" w:rsidRDefault="00935A0B" w:rsidP="00935A0B">
      <w:pPr>
        <w:pStyle w:val="HTMLPreformatted"/>
        <w:shd w:val="clear" w:color="auto" w:fill="2B2B2B"/>
        <w:rPr>
          <w:ins w:id="806" w:author="Andrija Ilic" w:date="2015-09-14T15:59:00Z"/>
          <w:color w:val="A9B7C6"/>
          <w:sz w:val="18"/>
          <w:szCs w:val="18"/>
        </w:rPr>
      </w:pPr>
      <w:ins w:id="807" w:author="Andrija Ilic" w:date="2015-09-14T15:59:00Z">
        <w:r>
          <w:rPr>
            <w:color w:val="E8BF6A"/>
            <w:sz w:val="18"/>
            <w:szCs w:val="18"/>
          </w:rPr>
          <w:t>&lt;</w:t>
        </w:r>
        <w:r>
          <w:rPr>
            <w:b/>
            <w:bCs/>
            <w:color w:val="CC7832"/>
            <w:sz w:val="18"/>
            <w:szCs w:val="18"/>
          </w:rPr>
          <w:t>t</w:t>
        </w:r>
        <w:proofErr w:type="gramStart"/>
        <w:r>
          <w:rPr>
            <w:b/>
            <w:bCs/>
            <w:color w:val="CC7832"/>
            <w:sz w:val="18"/>
            <w:szCs w:val="18"/>
          </w:rPr>
          <w:t>:radiogroup</w:t>
        </w:r>
        <w:proofErr w:type="gramEnd"/>
        <w:r>
          <w:rPr>
            <w:b/>
            <w:bCs/>
            <w:color w:val="CC7832"/>
            <w:sz w:val="18"/>
            <w:szCs w:val="18"/>
          </w:rPr>
          <w:t xml:space="preserve">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8" w:author="Andrija Ilic" w:date="2015-09-14T16:38:00Z"/>
          <w:lang w:val="sr-Cyrl-RS"/>
        </w:rPr>
      </w:pPr>
    </w:p>
    <w:p w14:paraId="43123C32" w14:textId="5B9F3AB4" w:rsidR="007D46D9" w:rsidRDefault="007D46D9" w:rsidP="004066E2">
      <w:pPr>
        <w:rPr>
          <w:ins w:id="809" w:author="Andrija Ilic" w:date="2015-09-14T15:54:00Z"/>
          <w:lang w:val="sr-Cyrl-RS"/>
        </w:rPr>
      </w:pPr>
      <w:ins w:id="810"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11" w:author="Andrija Ilic" w:date="2015-09-14T16:01:00Z"/>
          <w:lang w:val="sr-Cyrl-RS"/>
        </w:rPr>
      </w:pPr>
      <w:ins w:id="812" w:author="Andrija Ilic" w:date="2015-09-14T15:54:00Z">
        <w:r>
          <w:rPr>
            <w:lang w:val="sr-Cyrl-RS"/>
          </w:rPr>
          <w:t xml:space="preserve">Слика 7.  </w:t>
        </w:r>
      </w:ins>
      <w:ins w:id="813"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14" w:author="Andrija Ilic" w:date="2015-09-14T16:04:00Z"/>
          <w:b/>
          <w:lang w:val="sr-Cyrl-RS"/>
        </w:rPr>
        <w:pPrChange w:id="815" w:author="Andrija Ilic" w:date="2015-09-14T15:15:00Z">
          <w:pPr>
            <w:pStyle w:val="ListParagraph"/>
            <w:numPr>
              <w:ilvl w:val="1"/>
              <w:numId w:val="49"/>
            </w:numPr>
            <w:ind w:left="1770" w:hanging="420"/>
          </w:pPr>
        </w:pPrChange>
      </w:pPr>
      <w:ins w:id="816" w:author="Andrija Ilic" w:date="2015-09-14T16:03:00Z">
        <w:r>
          <w:rPr>
            <w:b/>
            <w:lang w:val="sr-Cyrl-RS"/>
          </w:rPr>
          <w:t>Ка</w:t>
        </w:r>
      </w:ins>
      <w:ins w:id="817"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8" w:author="Andrija Ilic" w:date="2015-09-14T16:18:00Z"/>
          <w:lang w:val="sr-Cyrl-RS"/>
        </w:rPr>
        <w:pPrChange w:id="819" w:author="Andrija Ilic" w:date="2015-09-14T16:05:00Z">
          <w:pPr>
            <w:pStyle w:val="ListParagraph"/>
            <w:numPr>
              <w:ilvl w:val="1"/>
              <w:numId w:val="49"/>
            </w:numPr>
            <w:ind w:left="1770" w:hanging="420"/>
          </w:pPr>
        </w:pPrChange>
      </w:pPr>
      <w:ins w:id="820" w:author="Andrija Ilic" w:date="2015-09-14T16:06:00Z">
        <w:r w:rsidRPr="00FA6F6E">
          <w:rPr>
            <w:lang w:val="sr-Cyrl-RS"/>
            <w:rPrChange w:id="821" w:author="Andrija Ilic" w:date="2015-09-14T16:06:00Z">
              <w:rPr>
                <w:b/>
                <w:lang w:val="sr-Cyrl-RS"/>
              </w:rPr>
            </w:rPrChange>
          </w:rPr>
          <w:t>Ка</w:t>
        </w:r>
        <w:r w:rsidRPr="00FA6F6E">
          <w:rPr>
            <w:lang w:val="sr-Latn-RS"/>
            <w:rPrChange w:id="822"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23" w:author="Andrija Ilic" w:date="2015-09-14T16:09:00Z">
        <w:r>
          <w:rPr>
            <w:lang w:val="sr-Cyrl-RS"/>
          </w:rPr>
          <w:t>која су приказана на искривљеној слици.</w:t>
        </w:r>
      </w:ins>
      <w:ins w:id="824"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5" w:author="Andrija Ilic" w:date="2015-09-14T16:11:00Z">
        <w:r w:rsidR="004773B0">
          <w:rPr>
            <w:lang w:val="sr-Cyrl-RS"/>
          </w:rPr>
          <w:t xml:space="preserve"> човеком. На овај начин се спречава </w:t>
        </w:r>
      </w:ins>
      <w:ins w:id="826"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7" w:author="Andrija Ilic" w:date="2015-09-14T16:13:00Z">
        <w:r w:rsidR="004773B0">
          <w:rPr>
            <w:lang w:val="sr-Cyrl-RS"/>
          </w:rPr>
          <w:t>сцрпе ресурси у бази података и тиме блокира сајт</w:t>
        </w:r>
      </w:ins>
      <w:ins w:id="828"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9" w:author="Andrija Ilic" w:date="2015-09-14T16:18:00Z"/>
          <w:color w:val="A9B7C6"/>
          <w:sz w:val="18"/>
          <w:szCs w:val="18"/>
        </w:rPr>
      </w:pPr>
      <w:ins w:id="830" w:author="Andrija Ilic" w:date="2015-09-14T16:18:00Z">
        <w:r>
          <w:rPr>
            <w:color w:val="E8BF6A"/>
            <w:sz w:val="18"/>
            <w:szCs w:val="18"/>
          </w:rPr>
          <w:t>&lt;</w:t>
        </w:r>
        <w:r>
          <w:rPr>
            <w:b/>
            <w:bCs/>
            <w:color w:val="CC7832"/>
            <w:sz w:val="18"/>
            <w:szCs w:val="18"/>
          </w:rPr>
          <w:t>t</w:t>
        </w:r>
        <w:proofErr w:type="gramStart"/>
        <w:r>
          <w:rPr>
            <w:b/>
            <w:bCs/>
            <w:color w:val="CC7832"/>
            <w:sz w:val="18"/>
            <w:szCs w:val="18"/>
          </w:rPr>
          <w:t>:kaptchaimage</w:t>
        </w:r>
        <w:proofErr w:type="gramEnd"/>
        <w:r>
          <w:rPr>
            <w:b/>
            <w:bCs/>
            <w:color w:val="CC7832"/>
            <w:sz w:val="18"/>
            <w:szCs w:val="18"/>
          </w:rPr>
          <w:t xml:space="preserv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31" w:author="Andrija Ilic" w:date="2015-09-14T16:17:00Z"/>
          <w:lang w:val="sr-Cyrl-RS"/>
        </w:rPr>
        <w:pPrChange w:id="832"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33" w:author="Andrija Ilic" w:date="2015-09-14T16:17:00Z"/>
          <w:lang w:val="sr-Cyrl-RS"/>
        </w:rPr>
        <w:pPrChange w:id="834" w:author="Andrija Ilic" w:date="2015-09-14T16:05:00Z">
          <w:pPr>
            <w:pStyle w:val="ListParagraph"/>
            <w:numPr>
              <w:ilvl w:val="1"/>
              <w:numId w:val="49"/>
            </w:numPr>
            <w:ind w:left="1770" w:hanging="420"/>
          </w:pPr>
        </w:pPrChange>
      </w:pPr>
      <w:ins w:id="835"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6" w:author="Andrija Ilic" w:date="2015-09-14T16:13:00Z"/>
          <w:lang w:val="sr-Cyrl-RS"/>
        </w:rPr>
        <w:pPrChange w:id="837" w:author="Andrija Ilic" w:date="2015-09-14T16:05:00Z">
          <w:pPr>
            <w:pStyle w:val="ListParagraph"/>
            <w:numPr>
              <w:ilvl w:val="1"/>
              <w:numId w:val="49"/>
            </w:numPr>
            <w:ind w:left="1770" w:hanging="420"/>
          </w:pPr>
        </w:pPrChange>
      </w:pPr>
      <w:ins w:id="838"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9" w:author="Andrija Ilic" w:date="2015-09-14T16:20:00Z"/>
          <w:b/>
          <w:lang w:val="sr-Cyrl-RS"/>
        </w:rPr>
        <w:pPrChange w:id="840" w:author="Andrija Ilic" w:date="2015-09-14T16:20:00Z">
          <w:pPr>
            <w:pStyle w:val="ListParagraph"/>
            <w:numPr>
              <w:ilvl w:val="1"/>
              <w:numId w:val="49"/>
            </w:numPr>
            <w:ind w:left="1770" w:hanging="420"/>
          </w:pPr>
        </w:pPrChange>
      </w:pPr>
      <w:ins w:id="841" w:author="Andrija Ilic" w:date="2015-09-14T15:15:00Z">
        <w:r w:rsidRPr="00B3748B">
          <w:rPr>
            <w:b/>
            <w:lang w:val="sr-Cyrl-RS"/>
            <w:rPrChange w:id="842"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43" w:author="Andrija Ilic" w:date="2015-09-14T16:37:00Z"/>
        </w:rPr>
        <w:pPrChange w:id="844" w:author="Andrija Ilic" w:date="2015-09-14T16:34:00Z">
          <w:pPr>
            <w:pStyle w:val="ListParagraph"/>
            <w:numPr>
              <w:ilvl w:val="1"/>
              <w:numId w:val="49"/>
            </w:numPr>
            <w:ind w:left="1770" w:hanging="420"/>
          </w:pPr>
        </w:pPrChange>
      </w:pPr>
      <w:ins w:id="845"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6" w:author="Andrija Ilic" w:date="2015-09-14T16:37:00Z"/>
          <w:color w:val="A9B7C6"/>
          <w:sz w:val="18"/>
          <w:szCs w:val="18"/>
        </w:rPr>
      </w:pPr>
      <w:ins w:id="847"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8" w:author="Andrija Ilic" w:date="2015-09-14T16:20:00Z"/>
          <w:b/>
          <w:lang w:val="sr-Cyrl-RS"/>
        </w:rPr>
        <w:pPrChange w:id="849"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50" w:author="Andrija Ilic" w:date="2015-09-14T16:36:00Z"/>
          <w:lang w:val="sr-Latn-RS"/>
          <w:rPrChange w:id="851" w:author="Andrija Ilic" w:date="2015-09-14T16:37:00Z">
            <w:rPr>
              <w:ins w:id="852" w:author="Andrija Ilic" w:date="2015-09-14T16:36:00Z"/>
              <w:lang w:val="sr-Cyrl-RS"/>
            </w:rPr>
          </w:rPrChange>
        </w:rPr>
        <w:pPrChange w:id="853" w:author="Andrija Ilic" w:date="2015-09-14T16:36:00Z">
          <w:pPr>
            <w:pStyle w:val="ListParagraph"/>
            <w:numPr>
              <w:ilvl w:val="1"/>
              <w:numId w:val="49"/>
            </w:numPr>
            <w:ind w:left="1770" w:hanging="420"/>
          </w:pPr>
        </w:pPrChange>
      </w:pPr>
      <w:ins w:id="854"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5" w:author="Andrija Ilic" w:date="2015-09-14T19:14:00Z"/>
          <w:lang w:val="sr-Cyrl-RS"/>
        </w:rPr>
        <w:pPrChange w:id="856" w:author="Andrija Ilic" w:date="2015-09-14T16:36:00Z">
          <w:pPr>
            <w:pStyle w:val="ListParagraph"/>
            <w:numPr>
              <w:ilvl w:val="1"/>
              <w:numId w:val="49"/>
            </w:numPr>
            <w:ind w:left="1770" w:hanging="420"/>
          </w:pPr>
        </w:pPrChange>
      </w:pPr>
      <w:ins w:id="857" w:author="Andrija Ilic" w:date="2015-09-14T16:36:00Z">
        <w:r w:rsidRPr="008E36D8">
          <w:rPr>
            <w:lang w:val="sr-Cyrl-RS"/>
            <w:rPrChange w:id="858"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9" w:author="Andrija Ilic" w:date="2015-09-14T19:17:00Z"/>
          <w:rFonts w:cs="Times New Roman"/>
          <w:color w:val="333333"/>
          <w:szCs w:val="24"/>
          <w:shd w:val="clear" w:color="auto" w:fill="FFFFFF"/>
        </w:rPr>
        <w:pPrChange w:id="860" w:author="Andrija Ilic" w:date="2015-09-14T16:36:00Z">
          <w:pPr>
            <w:pStyle w:val="ListParagraph"/>
            <w:numPr>
              <w:ilvl w:val="1"/>
              <w:numId w:val="49"/>
            </w:numPr>
            <w:ind w:left="1770" w:hanging="420"/>
          </w:pPr>
        </w:pPrChange>
      </w:pPr>
      <w:ins w:id="861" w:author="Andrija Ilic" w:date="2015-09-14T19:14:00Z">
        <w:r>
          <w:rPr>
            <w:b/>
            <w:lang w:val="sr-Latn-RS"/>
          </w:rPr>
          <w:t xml:space="preserve">BeanDisplay </w:t>
        </w:r>
      </w:ins>
      <w:ins w:id="862" w:author="Andrija Ilic" w:date="2015-09-14T19:15:00Z">
        <w:r>
          <w:rPr>
            <w:b/>
            <w:lang w:val="sr-Latn-RS"/>
          </w:rPr>
          <w:t>–</w:t>
        </w:r>
      </w:ins>
      <w:ins w:id="863" w:author="Andrija Ilic" w:date="2015-09-14T19:14:00Z">
        <w:r>
          <w:rPr>
            <w:b/>
            <w:lang w:val="sr-Latn-RS"/>
          </w:rPr>
          <w:t xml:space="preserve"> </w:t>
        </w:r>
      </w:ins>
      <w:ins w:id="864" w:author="Andrija Ilic" w:date="2015-09-14T19:15:00Z">
        <w:r>
          <w:rPr>
            <w:lang w:val="sr-Cyrl-RS"/>
          </w:rPr>
          <w:t>служи за приказ</w:t>
        </w:r>
        <w:r w:rsidR="0055585C">
          <w:rPr>
            <w:lang w:val="sr-Cyrl-RS"/>
          </w:rPr>
          <w:t xml:space="preserve"> атрибута </w:t>
        </w:r>
      </w:ins>
      <w:ins w:id="865"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6"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7" w:author="Andrija Ilic" w:date="2015-09-14T19:17:00Z"/>
          <w:color w:val="A9B7C6"/>
          <w:sz w:val="18"/>
          <w:szCs w:val="18"/>
        </w:rPr>
      </w:pPr>
      <w:ins w:id="868" w:author="Andrija Ilic" w:date="2015-09-14T19:17:00Z">
        <w:r>
          <w:rPr>
            <w:color w:val="E8BF6A"/>
            <w:sz w:val="18"/>
            <w:szCs w:val="18"/>
          </w:rPr>
          <w:t>&lt;</w:t>
        </w:r>
        <w:r>
          <w:rPr>
            <w:b/>
            <w:bCs/>
            <w:color w:val="CC7832"/>
            <w:sz w:val="18"/>
            <w:szCs w:val="18"/>
          </w:rPr>
          <w:t>t</w:t>
        </w:r>
        <w:proofErr w:type="gramStart"/>
        <w:r>
          <w:rPr>
            <w:b/>
            <w:bCs/>
            <w:color w:val="CC7832"/>
            <w:sz w:val="18"/>
            <w:szCs w:val="18"/>
          </w:rPr>
          <w:t>:beandisplay</w:t>
        </w:r>
        <w:proofErr w:type="gramEnd"/>
        <w:r>
          <w:rPr>
            <w:b/>
            <w:bCs/>
            <w:color w:val="CC7832"/>
            <w:sz w:val="18"/>
            <w:szCs w:val="18"/>
          </w:rPr>
          <w:t xml:space="preserve">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9" w:author="Andrija Ilic" w:date="2015-09-14T15:15:00Z"/>
          <w:lang w:val="sr-Cyrl-RS"/>
        </w:rPr>
        <w:pPrChange w:id="870"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71" w:author="Andrija Ilic" w:date="2015-09-14T16:44:00Z"/>
          <w:b/>
          <w:lang w:val="sr-Cyrl-RS"/>
        </w:rPr>
      </w:pPr>
      <w:ins w:id="872" w:author="Andrija Ilic" w:date="2015-09-14T16:41:00Z">
        <w:r w:rsidRPr="00B3748B">
          <w:rPr>
            <w:b/>
            <w:lang w:val="sr-Latn-RS"/>
          </w:rPr>
          <w:t>Ko</w:t>
        </w:r>
        <w:r w:rsidRPr="00B3748B">
          <w:rPr>
            <w:b/>
            <w:lang w:val="sr-Cyrl-RS"/>
          </w:rPr>
          <w:t>мпоненте за интеракцију</w:t>
        </w:r>
      </w:ins>
      <w:ins w:id="873" w:author="Andrija Ilic" w:date="2015-09-14T15:19:00Z">
        <w:r w:rsidR="00E707FD" w:rsidRPr="00B3748B">
          <w:rPr>
            <w:b/>
            <w:lang w:val="sr-Cyrl-RS"/>
            <w:rPrChange w:id="874" w:author="Andrija Ilic" w:date="2015-09-14T21:53:00Z">
              <w:rPr>
                <w:lang w:val="sr-Cyrl-RS"/>
              </w:rPr>
            </w:rPrChange>
          </w:rPr>
          <w:t>Т</w:t>
        </w:r>
        <w:r w:rsidR="00E707FD" w:rsidRPr="00B3748B">
          <w:rPr>
            <w:b/>
            <w:lang w:val="sr-Latn-RS"/>
            <w:rPrChange w:id="875" w:author="Andrija Ilic" w:date="2015-09-14T21:53:00Z">
              <w:rPr>
                <w:lang w:val="sr-Latn-RS"/>
              </w:rPr>
            </w:rPrChange>
          </w:rPr>
          <w:t xml:space="preserve">apestry jquery </w:t>
        </w:r>
        <w:r w:rsidR="00E707FD" w:rsidRPr="00B3748B">
          <w:rPr>
            <w:b/>
            <w:lang w:val="sr-Cyrl-RS"/>
            <w:rPrChange w:id="876" w:author="Andrija Ilic" w:date="2015-09-14T21:53:00Z">
              <w:rPr>
                <w:lang w:val="sr-Cyrl-RS"/>
              </w:rPr>
            </w:rPrChange>
          </w:rPr>
          <w:t>библиотека</w:t>
        </w:r>
      </w:ins>
    </w:p>
    <w:p w14:paraId="7DE2DB5C" w14:textId="537007CD" w:rsidR="00791D6F" w:rsidRDefault="00791D6F" w:rsidP="00791D6F">
      <w:pPr>
        <w:rPr>
          <w:ins w:id="877" w:author="Andrija Ilic" w:date="2015-09-14T16:44:00Z"/>
        </w:rPr>
      </w:pPr>
      <w:ins w:id="878" w:author="Andrija Ilic" w:date="2015-09-14T16:44:00Z">
        <w:r w:rsidRPr="00201FF6">
          <w:rPr>
            <w:b/>
          </w:rPr>
          <w:t>ActionLink</w:t>
        </w:r>
        <w:r>
          <w:rPr>
            <w:b/>
          </w:rPr>
          <w:t xml:space="preserve"> </w:t>
        </w:r>
        <w:r w:rsidRPr="00791D6F">
          <w:rPr>
            <w:b/>
            <w:rPrChange w:id="879"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80" w:author="Andrija Ilic" w:date="2015-09-14T16:46:00Z"/>
        </w:rPr>
      </w:pPr>
      <w:ins w:id="881"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82" w:author="Andrija Ilic" w:date="2015-09-14T16:46:00Z"/>
          <w:color w:val="A9B7C6"/>
          <w:sz w:val="18"/>
          <w:szCs w:val="18"/>
        </w:rPr>
      </w:pPr>
      <w:ins w:id="883" w:author="Andrija Ilic" w:date="2015-09-14T16:46:00Z">
        <w:r>
          <w:rPr>
            <w:color w:val="E8BF6A"/>
            <w:sz w:val="18"/>
            <w:szCs w:val="18"/>
          </w:rPr>
          <w:t>&lt;</w:t>
        </w:r>
        <w:r>
          <w:rPr>
            <w:b/>
            <w:bCs/>
            <w:color w:val="CC7832"/>
            <w:sz w:val="18"/>
            <w:szCs w:val="18"/>
          </w:rPr>
          <w:t>t</w:t>
        </w:r>
        <w:proofErr w:type="gramStart"/>
        <w:r>
          <w:rPr>
            <w:b/>
            <w:bCs/>
            <w:color w:val="CC7832"/>
            <w:sz w:val="18"/>
            <w:szCs w:val="18"/>
          </w:rPr>
          <w:t>:pagelink</w:t>
        </w:r>
        <w:proofErr w:type="gramEnd"/>
        <w:r>
          <w:rPr>
            <w:b/>
            <w:bCs/>
            <w:color w:val="CC7832"/>
            <w:sz w:val="18"/>
            <w:szCs w:val="18"/>
          </w:rPr>
          <w:t xml:space="preserve">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84" w:author="Andrija Ilic" w:date="2015-09-14T16:46:00Z"/>
          <w:b/>
        </w:rPr>
      </w:pPr>
    </w:p>
    <w:p w14:paraId="24A28DF6" w14:textId="77777777" w:rsidR="00791D6F" w:rsidRDefault="00791D6F" w:rsidP="00791D6F">
      <w:pPr>
        <w:rPr>
          <w:ins w:id="885" w:author="Andrija Ilic" w:date="2015-09-14T16:45:00Z"/>
        </w:rPr>
      </w:pPr>
      <w:ins w:id="886"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7" w:author="Andrija Ilic" w:date="2015-09-14T16:45:00Z"/>
          <w:color w:val="A9B7C6"/>
          <w:sz w:val="18"/>
          <w:szCs w:val="18"/>
        </w:rPr>
      </w:pPr>
      <w:ins w:id="888" w:author="Andrija Ilic" w:date="2015-09-14T16:45:00Z">
        <w:r>
          <w:rPr>
            <w:color w:val="E8BF6A"/>
            <w:sz w:val="18"/>
            <w:szCs w:val="18"/>
          </w:rPr>
          <w:t>&lt;</w:t>
        </w:r>
        <w:r>
          <w:rPr>
            <w:b/>
            <w:bCs/>
            <w:color w:val="CC7832"/>
            <w:sz w:val="18"/>
            <w:szCs w:val="18"/>
          </w:rPr>
          <w:t>t</w:t>
        </w:r>
        <w:proofErr w:type="gramStart"/>
        <w:r>
          <w:rPr>
            <w:b/>
            <w:bCs/>
            <w:color w:val="CC7832"/>
            <w:sz w:val="18"/>
            <w:szCs w:val="18"/>
          </w:rPr>
          <w:t>:if</w:t>
        </w:r>
        <w:proofErr w:type="gramEnd"/>
        <w:r>
          <w:rPr>
            <w:b/>
            <w:bCs/>
            <w:color w:val="CC7832"/>
            <w:sz w:val="18"/>
            <w:szCs w:val="18"/>
          </w:rPr>
          <w:t xml:space="preserve"> </w:t>
        </w:r>
        <w:r>
          <w:rPr>
            <w:color w:val="BABABA"/>
            <w:sz w:val="18"/>
            <w:szCs w:val="18"/>
          </w:rPr>
          <w:t>test</w:t>
        </w:r>
        <w:r>
          <w:rPr>
            <w:color w:val="A5C261"/>
            <w:sz w:val="18"/>
            <w:szCs w:val="18"/>
          </w:rPr>
          <w:t>="showStudents"&gt; *** &lt;/t:if&gt;</w:t>
        </w:r>
      </w:ins>
    </w:p>
    <w:p w14:paraId="73650F0E" w14:textId="77777777" w:rsidR="003228E4" w:rsidRDefault="003228E4" w:rsidP="00791D6F">
      <w:pPr>
        <w:rPr>
          <w:ins w:id="889" w:author="Andrija Ilic" w:date="2015-09-14T16:46:00Z"/>
          <w:b/>
        </w:rPr>
      </w:pPr>
    </w:p>
    <w:p w14:paraId="58C3CDA7" w14:textId="20F3B68C" w:rsidR="00791D6F" w:rsidRDefault="00791D6F">
      <w:pPr>
        <w:rPr>
          <w:ins w:id="890" w:author="Andrija Ilic" w:date="2015-09-14T16:40:00Z"/>
          <w:b/>
          <w:lang w:val="sr-Cyrl-RS"/>
        </w:rPr>
        <w:pPrChange w:id="891" w:author="Andrija Ilic" w:date="2015-09-14T21:54:00Z">
          <w:pPr>
            <w:pStyle w:val="ListParagraph"/>
            <w:numPr>
              <w:ilvl w:val="2"/>
              <w:numId w:val="49"/>
            </w:numPr>
            <w:tabs>
              <w:tab w:val="left" w:pos="939"/>
            </w:tabs>
            <w:ind w:left="1800" w:hanging="720"/>
            <w:jc w:val="both"/>
          </w:pPr>
        </w:pPrChange>
      </w:pPr>
      <w:ins w:id="892"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93" w:author="Andrija Ilic" w:date="2015-09-14T15:19:00Z"/>
          <w:b/>
          <w:lang w:val="sr-Cyrl-RS"/>
          <w:rPrChange w:id="894" w:author="Andrija Ilic" w:date="2015-09-14T15:20:00Z">
            <w:rPr>
              <w:ins w:id="895" w:author="Andrija Ilic" w:date="2015-09-14T15:19:00Z"/>
              <w:lang w:val="sr-Cyrl-RS"/>
            </w:rPr>
          </w:rPrChange>
        </w:rPr>
      </w:pPr>
      <w:ins w:id="896"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7" w:author="Andrija Ilic" w:date="2015-09-14T18:14:00Z"/>
          <w:szCs w:val="24"/>
        </w:rPr>
        <w:pPrChange w:id="898" w:author="Andrija Ilic" w:date="2015-09-14T18:11:00Z">
          <w:pPr>
            <w:pStyle w:val="ListParagraph"/>
            <w:numPr>
              <w:ilvl w:val="1"/>
              <w:numId w:val="49"/>
            </w:numPr>
            <w:ind w:left="1770" w:hanging="420"/>
          </w:pPr>
        </w:pPrChange>
      </w:pPr>
      <w:ins w:id="899" w:author="Andrija Ilic" w:date="2015-09-14T18:13:00Z">
        <w:r>
          <w:rPr>
            <w:szCs w:val="24"/>
          </w:rPr>
          <w:t>Tapestry долази са две библиотеке Prototype и Scriptaculous уз помоћ којих су написане основне компонете оквира.</w:t>
        </w:r>
      </w:ins>
      <w:ins w:id="900" w:author="Andrija Ilic" w:date="2015-09-14T18:14:00Z">
        <w:r>
          <w:rPr>
            <w:szCs w:val="24"/>
          </w:rPr>
          <w:t xml:space="preserve"> </w:t>
        </w:r>
      </w:ins>
    </w:p>
    <w:p w14:paraId="4D507028" w14:textId="372CAE47" w:rsidR="00E707FD" w:rsidRDefault="00ED2B5B">
      <w:pPr>
        <w:tabs>
          <w:tab w:val="left" w:pos="939"/>
        </w:tabs>
        <w:jc w:val="both"/>
        <w:rPr>
          <w:ins w:id="901" w:author="Andrija Ilic" w:date="2015-09-14T18:23:00Z"/>
          <w:szCs w:val="24"/>
        </w:rPr>
        <w:pPrChange w:id="902" w:author="Andrija Ilic" w:date="2015-09-14T18:11:00Z">
          <w:pPr>
            <w:pStyle w:val="ListParagraph"/>
            <w:numPr>
              <w:ilvl w:val="1"/>
              <w:numId w:val="49"/>
            </w:numPr>
            <w:ind w:left="1770" w:hanging="420"/>
          </w:pPr>
        </w:pPrChange>
      </w:pPr>
      <w:ins w:id="903" w:author="Andrija Ilic" w:date="2015-09-14T18:11:00Z">
        <w:r w:rsidRPr="00ED2B5B">
          <w:rPr>
            <w:rFonts w:cs="Times New Roman"/>
            <w:color w:val="312E25"/>
            <w:szCs w:val="24"/>
            <w:shd w:val="clear" w:color="auto" w:fill="F5F3E5"/>
            <w:rPrChange w:id="904"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5"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t>Prototype/Scriptaculous</w:t>
        </w:r>
      </w:ins>
      <w:ins w:id="906" w:author="Andrija Ilic" w:date="2015-09-14T18:15:00Z">
        <w:r>
          <w:rPr>
            <w:szCs w:val="24"/>
          </w:rPr>
          <w:t xml:space="preserve"> JS </w:t>
        </w:r>
        <w:r>
          <w:rPr>
            <w:szCs w:val="24"/>
            <w:lang w:val="sr-Cyrl-RS"/>
          </w:rPr>
          <w:t xml:space="preserve">слој </w:t>
        </w:r>
        <w:r>
          <w:rPr>
            <w:szCs w:val="24"/>
          </w:rPr>
          <w:lastRenderedPageBreak/>
          <w:t>Tapestry</w:t>
        </w:r>
        <w:r>
          <w:rPr>
            <w:szCs w:val="24"/>
            <w:lang w:val="sr-Cyrl-RS"/>
          </w:rPr>
          <w:t xml:space="preserve">-ја: све његове компоненте и </w:t>
        </w:r>
      </w:ins>
      <w:ins w:id="907"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8" w:author="Andrija Ilic" w:date="2015-09-14T18:17:00Z">
        <w:r>
          <w:rPr>
            <w:szCs w:val="24"/>
            <w:lang w:val="sr-Cyrl-RS"/>
          </w:rPr>
          <w:t xml:space="preserve">Она такође пружа напредни </w:t>
        </w:r>
      </w:ins>
      <w:ins w:id="909" w:author="Andrija Ilic" w:date="2015-09-14T18:19:00Z">
        <w:r>
          <w:rPr>
            <w:szCs w:val="24"/>
            <w:lang w:val="sr-Cyrl-RS"/>
          </w:rPr>
          <w:t xml:space="preserve">оквир </w:t>
        </w:r>
      </w:ins>
      <w:ins w:id="910" w:author="Andrija Ilic" w:date="2015-09-14T18:18:00Z">
        <w:r>
          <w:rPr>
            <w:szCs w:val="24"/>
            <w:lang w:val="sr-Cyrl-RS"/>
          </w:rPr>
          <w:t>интерфејс</w:t>
        </w:r>
      </w:ins>
      <w:ins w:id="911"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12" w:author="Andrija Ilic" w:date="2015-09-14T18:20:00Z">
        <w:r>
          <w:rPr>
            <w:szCs w:val="24"/>
            <w:lang w:val="sr-Cyrl-RS"/>
          </w:rPr>
          <w:t xml:space="preserve"> пословне аплик</w:t>
        </w:r>
      </w:ins>
      <w:ins w:id="913" w:author="Andrija Ilic" w:date="2015-09-14T18:19:00Z">
        <w:r>
          <w:rPr>
            <w:szCs w:val="24"/>
            <w:lang w:val="sr-Cyrl-RS"/>
          </w:rPr>
          <w:t xml:space="preserve">ације које користе </w:t>
        </w:r>
      </w:ins>
      <w:ins w:id="914"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5" w:author="Andrija Ilic" w:date="2015-09-14T18:29:00Z"/>
          <w:szCs w:val="24"/>
          <w:lang w:val="sr-Cyrl-RS"/>
        </w:rPr>
        <w:pPrChange w:id="916" w:author="Andrija Ilic" w:date="2015-09-14T18:11:00Z">
          <w:pPr>
            <w:pStyle w:val="ListParagraph"/>
            <w:numPr>
              <w:ilvl w:val="1"/>
              <w:numId w:val="49"/>
            </w:numPr>
            <w:ind w:left="1770" w:hanging="420"/>
          </w:pPr>
        </w:pPrChange>
      </w:pPr>
      <w:ins w:id="917" w:author="Andrija Ilic" w:date="2015-09-14T18:24:00Z">
        <w:r>
          <w:rPr>
            <w:szCs w:val="24"/>
            <w:lang w:val="sr-Cyrl-RS"/>
          </w:rPr>
          <w:t>Додавање</w:t>
        </w:r>
      </w:ins>
      <w:ins w:id="918"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9" w:author="Andrija Ilic" w:date="2015-09-14T18:24:00Z">
        <w:r>
          <w:rPr>
            <w:szCs w:val="24"/>
            <w:lang w:val="sr-Cyrl-RS"/>
          </w:rPr>
          <w:t xml:space="preserve"> библиотеке, </w:t>
        </w:r>
      </w:ins>
      <w:ins w:id="920" w:author="Andrija Ilic" w:date="2015-09-14T18:26:00Z">
        <w:r>
          <w:rPr>
            <w:szCs w:val="24"/>
            <w:lang w:val="sr-Cyrl-RS"/>
          </w:rPr>
          <w:t xml:space="preserve">с обзиром да је </w:t>
        </w:r>
      </w:ins>
      <w:ins w:id="921"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22"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23" w:author="Andrija Ilic" w:date="2015-09-14T18:29:00Z"/>
          <w:color w:val="000000"/>
          <w:sz w:val="21"/>
          <w:szCs w:val="21"/>
        </w:rPr>
      </w:pPr>
      <w:ins w:id="924" w:author="Andrija Ilic" w:date="2015-09-14T18:29:00Z">
        <w:r>
          <w:rPr>
            <w:color w:val="000000"/>
            <w:sz w:val="21"/>
            <w:szCs w:val="21"/>
          </w:rPr>
          <w:t>&lt;</w:t>
        </w:r>
        <w:proofErr w:type="gramStart"/>
        <w:r>
          <w:rPr>
            <w:color w:val="000000"/>
            <w:sz w:val="21"/>
            <w:szCs w:val="21"/>
          </w:rPr>
          <w:t>dependencies</w:t>
        </w:r>
        <w:proofErr w:type="gramEnd"/>
        <w:r>
          <w:rPr>
            <w:color w:val="000000"/>
            <w:sz w:val="21"/>
            <w:szCs w:val="21"/>
          </w:rPr>
          <w:t>&gt;</w:t>
        </w:r>
      </w:ins>
    </w:p>
    <w:p w14:paraId="441C3C6C" w14:textId="77777777" w:rsidR="00EC3F94" w:rsidRDefault="00EC3F94" w:rsidP="00EC3F94">
      <w:pPr>
        <w:pStyle w:val="HTMLPreformatted"/>
        <w:shd w:val="clear" w:color="auto" w:fill="FFFFFF"/>
        <w:spacing w:line="432" w:lineRule="atLeast"/>
        <w:textAlignment w:val="baseline"/>
        <w:rPr>
          <w:ins w:id="925" w:author="Andrija Ilic" w:date="2015-09-14T18:29:00Z"/>
          <w:color w:val="000000"/>
          <w:sz w:val="21"/>
          <w:szCs w:val="21"/>
        </w:rPr>
      </w:pPr>
      <w:ins w:id="926"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7" w:author="Andrija Ilic" w:date="2015-09-14T18:29:00Z"/>
          <w:color w:val="000000"/>
          <w:sz w:val="21"/>
          <w:szCs w:val="21"/>
        </w:rPr>
      </w:pPr>
      <w:ins w:id="928" w:author="Andrija Ilic" w:date="2015-09-14T18:29:00Z">
        <w:r>
          <w:rPr>
            <w:color w:val="000000"/>
            <w:sz w:val="21"/>
            <w:szCs w:val="21"/>
          </w:rPr>
          <w:tab/>
          <w:t xml:space="preserve">    &lt;</w:t>
        </w:r>
        <w:proofErr w:type="gramStart"/>
        <w:r>
          <w:rPr>
            <w:color w:val="000000"/>
            <w:sz w:val="21"/>
            <w:szCs w:val="21"/>
          </w:rPr>
          <w:t>dependency</w:t>
        </w:r>
        <w:proofErr w:type="gramEnd"/>
        <w:r>
          <w:rPr>
            <w:color w:val="000000"/>
            <w:sz w:val="21"/>
            <w:szCs w:val="21"/>
          </w:rPr>
          <w:t>&gt;</w:t>
        </w:r>
      </w:ins>
    </w:p>
    <w:p w14:paraId="57D10973" w14:textId="77777777" w:rsidR="00EC3F94" w:rsidRDefault="00EC3F94" w:rsidP="00EC3F94">
      <w:pPr>
        <w:pStyle w:val="HTMLPreformatted"/>
        <w:shd w:val="clear" w:color="auto" w:fill="FFFFFF"/>
        <w:spacing w:line="432" w:lineRule="atLeast"/>
        <w:textAlignment w:val="baseline"/>
        <w:rPr>
          <w:ins w:id="929" w:author="Andrija Ilic" w:date="2015-09-14T18:29:00Z"/>
          <w:color w:val="000000"/>
          <w:sz w:val="21"/>
          <w:szCs w:val="21"/>
        </w:rPr>
      </w:pPr>
      <w:ins w:id="930" w:author="Andrija Ilic" w:date="2015-09-14T18:29:00Z">
        <w:r>
          <w:rPr>
            <w:color w:val="000000"/>
            <w:sz w:val="21"/>
            <w:szCs w:val="21"/>
          </w:rPr>
          <w:tab/>
          <w:t xml:space="preserve">        &lt;</w:t>
        </w:r>
        <w:proofErr w:type="gramStart"/>
        <w:r>
          <w:rPr>
            <w:color w:val="000000"/>
            <w:sz w:val="21"/>
            <w:szCs w:val="21"/>
          </w:rPr>
          <w:t>groupId&gt;</w:t>
        </w:r>
        <w:proofErr w:type="gramEnd"/>
        <w:r>
          <w:rPr>
            <w:color w:val="000000"/>
            <w:sz w:val="21"/>
            <w:szCs w:val="21"/>
          </w:rPr>
          <w:t>org.got5&lt;/groupId&gt;</w:t>
        </w:r>
      </w:ins>
    </w:p>
    <w:p w14:paraId="0964530D" w14:textId="77777777" w:rsidR="00EC3F94" w:rsidRDefault="00EC3F94" w:rsidP="00EC3F94">
      <w:pPr>
        <w:pStyle w:val="HTMLPreformatted"/>
        <w:shd w:val="clear" w:color="auto" w:fill="FFFFFF"/>
        <w:spacing w:line="432" w:lineRule="atLeast"/>
        <w:textAlignment w:val="baseline"/>
        <w:rPr>
          <w:ins w:id="931" w:author="Andrija Ilic" w:date="2015-09-14T18:29:00Z"/>
          <w:color w:val="000000"/>
          <w:sz w:val="21"/>
          <w:szCs w:val="21"/>
        </w:rPr>
      </w:pPr>
      <w:ins w:id="932" w:author="Andrija Ilic" w:date="2015-09-14T18:29:00Z">
        <w:r>
          <w:rPr>
            <w:color w:val="000000"/>
            <w:sz w:val="21"/>
            <w:szCs w:val="21"/>
          </w:rPr>
          <w:tab/>
          <w:t xml:space="preserve">        &lt;</w:t>
        </w:r>
        <w:proofErr w:type="gramStart"/>
        <w:r>
          <w:rPr>
            <w:color w:val="000000"/>
            <w:sz w:val="21"/>
            <w:szCs w:val="21"/>
          </w:rPr>
          <w:t>artifactId&gt;</w:t>
        </w:r>
        <w:proofErr w:type="gramEnd"/>
        <w:r>
          <w:rPr>
            <w:color w:val="000000"/>
            <w:sz w:val="21"/>
            <w:szCs w:val="21"/>
          </w:rPr>
          <w: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33" w:author="Andrija Ilic" w:date="2015-09-14T18:29:00Z"/>
          <w:color w:val="000000"/>
          <w:sz w:val="21"/>
          <w:szCs w:val="21"/>
        </w:rPr>
      </w:pPr>
      <w:ins w:id="934"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5" w:author="Andrija Ilic" w:date="2015-09-14T18:29:00Z"/>
          <w:color w:val="000000"/>
          <w:sz w:val="21"/>
          <w:szCs w:val="21"/>
        </w:rPr>
      </w:pPr>
      <w:ins w:id="936"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7" w:author="Andrija Ilic" w:date="2015-09-14T18:29:00Z"/>
          <w:color w:val="000000"/>
          <w:sz w:val="21"/>
          <w:szCs w:val="21"/>
        </w:rPr>
      </w:pPr>
      <w:ins w:id="938"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9" w:author="Andrija Ilic" w:date="2015-09-14T18:29:00Z"/>
          <w:color w:val="000000"/>
          <w:sz w:val="21"/>
          <w:szCs w:val="21"/>
        </w:rPr>
      </w:pPr>
      <w:ins w:id="940"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41" w:author="Andrija Ilic" w:date="2015-09-14T18:29:00Z"/>
          <w:color w:val="000000"/>
          <w:sz w:val="21"/>
          <w:szCs w:val="21"/>
        </w:rPr>
      </w:pPr>
      <w:ins w:id="942"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43" w:author="Andrija Ilic" w:date="2015-09-14T18:29:00Z"/>
          <w:color w:val="000000"/>
          <w:sz w:val="21"/>
          <w:szCs w:val="21"/>
        </w:rPr>
      </w:pPr>
      <w:ins w:id="944" w:author="Andrija Ilic" w:date="2015-09-14T18:29:00Z">
        <w:r>
          <w:rPr>
            <w:color w:val="000000"/>
            <w:sz w:val="21"/>
            <w:szCs w:val="21"/>
          </w:rPr>
          <w:tab/>
          <w:t>&lt;</w:t>
        </w:r>
        <w:proofErr w:type="gramStart"/>
        <w:r>
          <w:rPr>
            <w:color w:val="000000"/>
            <w:sz w:val="21"/>
            <w:szCs w:val="21"/>
          </w:rPr>
          <w:t>repositories</w:t>
        </w:r>
        <w:proofErr w:type="gramEnd"/>
        <w:r>
          <w:rPr>
            <w:color w:val="000000"/>
            <w:sz w:val="21"/>
            <w:szCs w:val="21"/>
          </w:rPr>
          <w:t>&gt;</w:t>
        </w:r>
      </w:ins>
    </w:p>
    <w:p w14:paraId="1A3F80CE" w14:textId="77777777" w:rsidR="00EC3F94" w:rsidRDefault="00EC3F94" w:rsidP="00EC3F94">
      <w:pPr>
        <w:pStyle w:val="HTMLPreformatted"/>
        <w:shd w:val="clear" w:color="auto" w:fill="FFFFFF"/>
        <w:spacing w:line="432" w:lineRule="atLeast"/>
        <w:textAlignment w:val="baseline"/>
        <w:rPr>
          <w:ins w:id="945" w:author="Andrija Ilic" w:date="2015-09-14T18:29:00Z"/>
          <w:color w:val="000000"/>
          <w:sz w:val="21"/>
          <w:szCs w:val="21"/>
        </w:rPr>
      </w:pPr>
      <w:ins w:id="946"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7" w:author="Andrija Ilic" w:date="2015-09-14T18:29:00Z"/>
          <w:color w:val="000000"/>
          <w:sz w:val="21"/>
          <w:szCs w:val="21"/>
        </w:rPr>
      </w:pPr>
      <w:ins w:id="94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6DFD23DB" w14:textId="77777777" w:rsidR="00EC3F94" w:rsidRDefault="00EC3F94" w:rsidP="00EC3F94">
      <w:pPr>
        <w:pStyle w:val="HTMLPreformatted"/>
        <w:shd w:val="clear" w:color="auto" w:fill="FFFFFF"/>
        <w:spacing w:line="432" w:lineRule="atLeast"/>
        <w:textAlignment w:val="baseline"/>
        <w:rPr>
          <w:ins w:id="949" w:author="Andrija Ilic" w:date="2015-09-14T18:29:00Z"/>
          <w:color w:val="000000"/>
          <w:sz w:val="21"/>
          <w:szCs w:val="21"/>
        </w:rPr>
      </w:pPr>
      <w:ins w:id="95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devlab722-repo&lt;/id&gt;</w:t>
        </w:r>
      </w:ins>
    </w:p>
    <w:p w14:paraId="23556B17" w14:textId="77777777" w:rsidR="00EC3F94" w:rsidRDefault="00EC3F94" w:rsidP="00EC3F94">
      <w:pPr>
        <w:pStyle w:val="HTMLPreformatted"/>
        <w:shd w:val="clear" w:color="auto" w:fill="FFFFFF"/>
        <w:spacing w:line="432" w:lineRule="atLeast"/>
        <w:textAlignment w:val="baseline"/>
        <w:rPr>
          <w:ins w:id="951" w:author="Andrija Ilic" w:date="2015-09-14T18:29:00Z"/>
          <w:color w:val="000000"/>
          <w:sz w:val="21"/>
          <w:szCs w:val="21"/>
        </w:rPr>
      </w:pPr>
      <w:ins w:id="95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1EFA25CD" w14:textId="77777777" w:rsidR="00EC3F94" w:rsidRDefault="00EC3F94" w:rsidP="00EC3F94">
      <w:pPr>
        <w:pStyle w:val="HTMLPreformatted"/>
        <w:shd w:val="clear" w:color="auto" w:fill="FFFFFF"/>
        <w:spacing w:line="432" w:lineRule="atLeast"/>
        <w:textAlignment w:val="baseline"/>
        <w:rPr>
          <w:ins w:id="953" w:author="Andrija Ilic" w:date="2015-09-14T18:29:00Z"/>
          <w:color w:val="000000"/>
          <w:sz w:val="21"/>
          <w:szCs w:val="21"/>
        </w:rPr>
      </w:pPr>
      <w:ins w:id="954"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5" w:author="Andrija Ilic" w:date="2015-09-14T18:29:00Z"/>
          <w:color w:val="000000"/>
          <w:sz w:val="21"/>
          <w:szCs w:val="21"/>
        </w:rPr>
      </w:pPr>
      <w:ins w:id="95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0AA49902" w14:textId="77777777" w:rsidR="00EC3F94" w:rsidRDefault="00EC3F94" w:rsidP="00EC3F94">
      <w:pPr>
        <w:pStyle w:val="HTMLPreformatted"/>
        <w:shd w:val="clear" w:color="auto" w:fill="FFFFFF"/>
        <w:spacing w:line="432" w:lineRule="atLeast"/>
        <w:textAlignment w:val="baseline"/>
        <w:rPr>
          <w:ins w:id="957" w:author="Andrija Ilic" w:date="2015-09-14T18:29:00Z"/>
          <w:color w:val="000000"/>
          <w:sz w:val="21"/>
          <w:szCs w:val="21"/>
        </w:rPr>
      </w:pPr>
      <w:ins w:id="958" w:author="Andrija Ilic" w:date="2015-09-14T18:29:00Z">
        <w:r>
          <w:rPr>
            <w:color w:val="000000"/>
            <w:sz w:val="21"/>
            <w:szCs w:val="21"/>
          </w:rPr>
          <w:tab/>
          <w:t xml:space="preserve">        &lt;</w:t>
        </w:r>
        <w:proofErr w:type="gramStart"/>
        <w:r>
          <w:rPr>
            <w:color w:val="000000"/>
            <w:sz w:val="21"/>
            <w:szCs w:val="21"/>
          </w:rPr>
          <w:t>snapshots</w:t>
        </w:r>
        <w:proofErr w:type="gramEnd"/>
        <w:r>
          <w:rPr>
            <w:color w:val="000000"/>
            <w:sz w:val="21"/>
            <w:szCs w:val="21"/>
          </w:rPr>
          <w:t>&gt;</w:t>
        </w:r>
      </w:ins>
    </w:p>
    <w:p w14:paraId="678E950D" w14:textId="77777777" w:rsidR="00EC3F94" w:rsidRDefault="00EC3F94" w:rsidP="00EC3F94">
      <w:pPr>
        <w:pStyle w:val="HTMLPreformatted"/>
        <w:shd w:val="clear" w:color="auto" w:fill="FFFFFF"/>
        <w:spacing w:line="432" w:lineRule="atLeast"/>
        <w:textAlignment w:val="baseline"/>
        <w:rPr>
          <w:ins w:id="959" w:author="Andrija Ilic" w:date="2015-09-14T18:29:00Z"/>
          <w:color w:val="000000"/>
          <w:sz w:val="21"/>
          <w:szCs w:val="21"/>
        </w:rPr>
      </w:pPr>
      <w:ins w:id="96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3F8FDD2" w14:textId="77777777" w:rsidR="00EC3F94" w:rsidRDefault="00EC3F94" w:rsidP="00EC3F94">
      <w:pPr>
        <w:pStyle w:val="HTMLPreformatted"/>
        <w:shd w:val="clear" w:color="auto" w:fill="FFFFFF"/>
        <w:spacing w:line="432" w:lineRule="atLeast"/>
        <w:textAlignment w:val="baseline"/>
        <w:rPr>
          <w:ins w:id="961" w:author="Andrija Ilic" w:date="2015-09-14T18:29:00Z"/>
          <w:color w:val="000000"/>
          <w:sz w:val="21"/>
          <w:szCs w:val="21"/>
        </w:rPr>
      </w:pPr>
      <w:ins w:id="962"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63" w:author="Andrija Ilic" w:date="2015-09-14T18:29:00Z"/>
          <w:color w:val="000000"/>
          <w:sz w:val="21"/>
          <w:szCs w:val="21"/>
        </w:rPr>
      </w:pPr>
      <w:ins w:id="964"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5" w:author="Andrija Ilic" w:date="2015-09-14T18:29:00Z"/>
          <w:color w:val="000000"/>
          <w:sz w:val="21"/>
          <w:szCs w:val="21"/>
        </w:rPr>
      </w:pPr>
      <w:ins w:id="966"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7" w:author="Andrija Ilic" w:date="2015-09-14T18:29:00Z"/>
          <w:color w:val="000000"/>
          <w:sz w:val="21"/>
          <w:szCs w:val="21"/>
        </w:rPr>
      </w:pPr>
      <w:ins w:id="96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7E79C054" w14:textId="77777777" w:rsidR="00EC3F94" w:rsidRDefault="00EC3F94" w:rsidP="00EC3F94">
      <w:pPr>
        <w:pStyle w:val="HTMLPreformatted"/>
        <w:shd w:val="clear" w:color="auto" w:fill="FFFFFF"/>
        <w:spacing w:line="432" w:lineRule="atLeast"/>
        <w:textAlignment w:val="baseline"/>
        <w:rPr>
          <w:ins w:id="969" w:author="Andrija Ilic" w:date="2015-09-14T18:29:00Z"/>
          <w:color w:val="000000"/>
          <w:sz w:val="21"/>
          <w:szCs w:val="21"/>
        </w:rPr>
      </w:pPr>
      <w:ins w:id="97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71" w:author="Andrija Ilic" w:date="2015-09-14T18:29:00Z"/>
          <w:color w:val="000000"/>
          <w:sz w:val="21"/>
          <w:szCs w:val="21"/>
        </w:rPr>
      </w:pPr>
      <w:ins w:id="97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308E1CE7" w14:textId="77777777" w:rsidR="00EC3F94" w:rsidRDefault="00EC3F94" w:rsidP="00EC3F94">
      <w:pPr>
        <w:pStyle w:val="HTMLPreformatted"/>
        <w:shd w:val="clear" w:color="auto" w:fill="FFFFFF"/>
        <w:spacing w:line="432" w:lineRule="atLeast"/>
        <w:textAlignment w:val="baseline"/>
        <w:rPr>
          <w:ins w:id="973" w:author="Andrija Ilic" w:date="2015-09-14T18:29:00Z"/>
          <w:color w:val="000000"/>
          <w:sz w:val="21"/>
          <w:szCs w:val="21"/>
        </w:rPr>
      </w:pPr>
      <w:ins w:id="974"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5" w:author="Andrija Ilic" w:date="2015-09-14T18:29:00Z"/>
          <w:color w:val="000000"/>
          <w:sz w:val="21"/>
          <w:szCs w:val="21"/>
        </w:rPr>
      </w:pPr>
      <w:ins w:id="97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721EE001" w14:textId="77777777" w:rsidR="00EC3F94" w:rsidRDefault="00EC3F94" w:rsidP="00EC3F94">
      <w:pPr>
        <w:pStyle w:val="HTMLPreformatted"/>
        <w:shd w:val="clear" w:color="auto" w:fill="FFFFFF"/>
        <w:spacing w:line="432" w:lineRule="atLeast"/>
        <w:textAlignment w:val="baseline"/>
        <w:rPr>
          <w:ins w:id="977" w:author="Andrija Ilic" w:date="2015-09-14T18:29:00Z"/>
          <w:color w:val="000000"/>
          <w:sz w:val="21"/>
          <w:szCs w:val="21"/>
        </w:rPr>
      </w:pPr>
      <w:ins w:id="978" w:author="Andrija Ilic" w:date="2015-09-14T18:29:00Z">
        <w:r>
          <w:rPr>
            <w:color w:val="000000"/>
            <w:sz w:val="21"/>
            <w:szCs w:val="21"/>
          </w:rPr>
          <w:tab/>
          <w:t xml:space="preserve">        &lt;</w:t>
        </w:r>
        <w:proofErr w:type="gramStart"/>
        <w:r>
          <w:rPr>
            <w:color w:val="000000"/>
            <w:sz w:val="21"/>
            <w:szCs w:val="21"/>
          </w:rPr>
          <w:t>releases</w:t>
        </w:r>
        <w:proofErr w:type="gramEnd"/>
        <w:r>
          <w:rPr>
            <w:color w:val="000000"/>
            <w:sz w:val="21"/>
            <w:szCs w:val="21"/>
          </w:rPr>
          <w:t>&gt;</w:t>
        </w:r>
      </w:ins>
    </w:p>
    <w:p w14:paraId="2584775B" w14:textId="77777777" w:rsidR="00EC3F94" w:rsidRDefault="00EC3F94" w:rsidP="00EC3F94">
      <w:pPr>
        <w:pStyle w:val="HTMLPreformatted"/>
        <w:shd w:val="clear" w:color="auto" w:fill="FFFFFF"/>
        <w:spacing w:line="432" w:lineRule="atLeast"/>
        <w:textAlignment w:val="baseline"/>
        <w:rPr>
          <w:ins w:id="979" w:author="Andrija Ilic" w:date="2015-09-14T18:29:00Z"/>
          <w:color w:val="000000"/>
          <w:sz w:val="21"/>
          <w:szCs w:val="21"/>
        </w:rPr>
      </w:pPr>
      <w:ins w:id="98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5E3B499" w14:textId="77777777" w:rsidR="00EC3F94" w:rsidRDefault="00EC3F94" w:rsidP="00EC3F94">
      <w:pPr>
        <w:pStyle w:val="HTMLPreformatted"/>
        <w:shd w:val="clear" w:color="auto" w:fill="FFFFFF"/>
        <w:spacing w:line="432" w:lineRule="atLeast"/>
        <w:textAlignment w:val="baseline"/>
        <w:rPr>
          <w:ins w:id="981" w:author="Andrija Ilic" w:date="2015-09-14T18:29:00Z"/>
          <w:color w:val="000000"/>
          <w:sz w:val="21"/>
          <w:szCs w:val="21"/>
        </w:rPr>
      </w:pPr>
      <w:ins w:id="982"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83" w:author="Andrija Ilic" w:date="2015-09-14T18:29:00Z"/>
          <w:color w:val="000000"/>
          <w:sz w:val="21"/>
          <w:szCs w:val="21"/>
        </w:rPr>
      </w:pPr>
      <w:ins w:id="984"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5" w:author="Andrija Ilic" w:date="2015-09-14T18:29:00Z"/>
          <w:color w:val="000000"/>
          <w:sz w:val="21"/>
          <w:szCs w:val="21"/>
        </w:rPr>
      </w:pPr>
      <w:ins w:id="986"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7" w:author="Andrija Ilic" w:date="2015-09-14T18:29:00Z"/>
          <w:color w:val="000000"/>
          <w:sz w:val="21"/>
          <w:szCs w:val="21"/>
        </w:rPr>
      </w:pPr>
      <w:ins w:id="988" w:author="Andrija Ilic" w:date="2015-09-14T18:29:00Z">
        <w:r>
          <w:rPr>
            <w:color w:val="000000"/>
            <w:sz w:val="21"/>
            <w:szCs w:val="21"/>
          </w:rPr>
          <w:tab/>
          <w:t xml:space="preserve">&lt;/repositories&gt; </w:t>
        </w:r>
      </w:ins>
    </w:p>
    <w:p w14:paraId="2866C9D0" w14:textId="613C8024" w:rsidR="00982070" w:rsidRDefault="00982070">
      <w:pPr>
        <w:pStyle w:val="Heading3"/>
        <w:rPr>
          <w:ins w:id="989" w:author="Andrija Ilic" w:date="2015-09-14T21:54:00Z"/>
          <w:lang w:val="sr-Cyrl-RS"/>
        </w:rPr>
        <w:pPrChange w:id="990" w:author="Andrija Ilic" w:date="2015-09-14T21:54:00Z">
          <w:pPr>
            <w:pStyle w:val="ListParagraph"/>
            <w:numPr>
              <w:ilvl w:val="1"/>
              <w:numId w:val="49"/>
            </w:numPr>
            <w:ind w:left="1770" w:hanging="420"/>
          </w:pPr>
        </w:pPrChange>
      </w:pPr>
      <w:ins w:id="991" w:author="Andrija Ilic" w:date="2015-09-14T18:57:00Z">
        <w:r>
          <w:rPr>
            <w:lang w:val="sr-Cyrl-RS"/>
          </w:rPr>
          <w:t xml:space="preserve">2.3.5.1 </w:t>
        </w:r>
      </w:ins>
      <w:ins w:id="992" w:author="Andrija Ilic" w:date="2015-09-14T18:56:00Z">
        <w:r>
          <w:rPr>
            <w:lang w:val="sr-Cyrl-RS"/>
          </w:rPr>
          <w:t>Основне компоненте</w:t>
        </w:r>
      </w:ins>
    </w:p>
    <w:p w14:paraId="690CD518" w14:textId="77777777" w:rsidR="00B3748B" w:rsidRPr="00B3748B" w:rsidRDefault="00B3748B">
      <w:pPr>
        <w:rPr>
          <w:ins w:id="993" w:author="Andrija Ilic" w:date="2015-09-14T18:33:00Z"/>
          <w:lang w:val="sr-Cyrl-RS"/>
          <w:rPrChange w:id="994" w:author="Andrija Ilic" w:date="2015-09-14T21:54:00Z">
            <w:rPr>
              <w:ins w:id="995" w:author="Andrija Ilic" w:date="2015-09-14T18:33:00Z"/>
              <w:lang w:val="sr-Latn-RS"/>
            </w:rPr>
          </w:rPrChange>
        </w:rPr>
        <w:pPrChange w:id="996"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7" w:author="Andrija Ilic" w:date="2015-09-14T18:33:00Z"/>
          <w:szCs w:val="24"/>
          <w:lang w:val="sr-Cyrl-RS"/>
          <w:rPrChange w:id="998" w:author="Andrija Ilic" w:date="2015-09-14T18:42:00Z">
            <w:rPr>
              <w:ins w:id="999" w:author="Andrija Ilic" w:date="2015-09-14T18:33:00Z"/>
              <w:szCs w:val="24"/>
            </w:rPr>
          </w:rPrChange>
        </w:rPr>
      </w:pPr>
      <w:ins w:id="1000" w:author="Andrija Ilic" w:date="2015-09-14T18:33:00Z">
        <w:r w:rsidRPr="002E4D5C">
          <w:rPr>
            <w:b/>
            <w:lang w:val="sr-Latn-RS"/>
            <w:rPrChange w:id="1001"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1002" w:author="Andrija Ilic" w:date="2015-09-14T18:42:00Z">
        <w:r>
          <w:rPr>
            <w:rFonts w:eastAsia="Courier Std" w:cs="Courier Std"/>
            <w:color w:val="000000"/>
            <w:szCs w:val="24"/>
            <w:lang w:val="sr-Cyrl-RS"/>
          </w:rPr>
          <w:t xml:space="preserve"> након одабира предмета </w:t>
        </w:r>
      </w:ins>
      <w:ins w:id="1003" w:author="Andrija Ilic" w:date="2015-09-14T18:43:00Z">
        <w:r w:rsidR="00E00750">
          <w:rPr>
            <w:rFonts w:eastAsia="Courier Std" w:cs="Courier Std"/>
            <w:color w:val="000000"/>
            <w:szCs w:val="24"/>
            <w:lang w:val="sr-Cyrl-RS"/>
          </w:rPr>
          <w:t>приказују се активности за одабрани програм</w:t>
        </w:r>
      </w:ins>
      <w:ins w:id="1004" w:author="Andrija Ilic" w:date="2015-09-14T18:42:00Z">
        <w:r>
          <w:rPr>
            <w:rFonts w:eastAsia="Courier Std" w:cs="Courier Std"/>
            <w:color w:val="000000"/>
            <w:szCs w:val="24"/>
            <w:lang w:val="sr-Cyrl-RS"/>
          </w:rPr>
          <w:t xml:space="preserve"> као</w:t>
        </w:r>
      </w:ins>
      <w:ins w:id="1005" w:author="Andrija Ilic" w:date="2015-09-14T18:33:00Z">
        <w:r>
          <w:rPr>
            <w:rFonts w:eastAsia="Courier Std" w:cs="Courier Std"/>
            <w:color w:val="000000"/>
            <w:szCs w:val="24"/>
          </w:rPr>
          <w:t xml:space="preserve"> што је приказано на слици 10.</w:t>
        </w:r>
      </w:ins>
      <w:ins w:id="1006"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7" w:author="Andrija Ilic" w:date="2015-09-14T18:38:00Z"/>
          <w:color w:val="A9B7C6"/>
          <w:sz w:val="18"/>
          <w:szCs w:val="18"/>
        </w:rPr>
      </w:pPr>
      <w:ins w:id="1008"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9" w:author="Andrija Ilic" w:date="2015-09-14T18:36:00Z"/>
          <w:b/>
          <w:lang w:val="sr-Latn-RS"/>
        </w:rPr>
        <w:pPrChange w:id="1010"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11" w:author="Andrija Ilic" w:date="2015-09-14T18:39:00Z"/>
          <w:color w:val="A9B7C6"/>
          <w:sz w:val="18"/>
          <w:szCs w:val="18"/>
        </w:rPr>
      </w:pPr>
      <w:ins w:id="1012" w:author="Andrija Ilic" w:date="2015-09-14T18:39:00Z">
        <w:r>
          <w:rPr>
            <w:color w:val="A9B7C6"/>
            <w:sz w:val="18"/>
            <w:szCs w:val="18"/>
          </w:rPr>
          <w:t xml:space="preserve">Object </w:t>
        </w:r>
        <w:proofErr w:type="gramStart"/>
        <w:r>
          <w:rPr>
            <w:color w:val="FFC66D"/>
            <w:sz w:val="18"/>
            <w:szCs w:val="18"/>
          </w:rPr>
          <w:t>onValueChangedFromPredmet</w:t>
        </w:r>
        <w:r>
          <w:rPr>
            <w:color w:val="A9B7C6"/>
            <w:sz w:val="18"/>
            <w:szCs w:val="18"/>
          </w:rPr>
          <w:t>(</w:t>
        </w:r>
        <w:proofErr w:type="gramEnd"/>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13" w:author="Andrija Ilic" w:date="2015-09-14T18:47:00Z"/>
          <w:b/>
          <w:lang w:val="sr-Latn-RS"/>
        </w:rPr>
        <w:pPrChange w:id="1014"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5" w:author="Andrija Ilic" w:date="2015-09-14T18:36:00Z"/>
          <w:b/>
          <w:lang w:val="sr-Cyrl-RS"/>
          <w:rPrChange w:id="1016" w:author="Andrija Ilic" w:date="2015-09-14T18:47:00Z">
            <w:rPr>
              <w:ins w:id="1017" w:author="Andrija Ilic" w:date="2015-09-14T18:36:00Z"/>
              <w:b/>
              <w:lang w:val="sr-Latn-RS"/>
            </w:rPr>
          </w:rPrChange>
        </w:rPr>
        <w:pPrChange w:id="1018" w:author="Andrija Ilic" w:date="2015-09-14T18:11:00Z">
          <w:pPr>
            <w:pStyle w:val="ListParagraph"/>
            <w:numPr>
              <w:ilvl w:val="1"/>
              <w:numId w:val="49"/>
            </w:numPr>
            <w:ind w:left="1770" w:hanging="420"/>
          </w:pPr>
        </w:pPrChange>
      </w:pPr>
      <w:ins w:id="1019"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20" w:author="Andrija Ilic" w:date="2015-09-14T18:48:00Z"/>
          <w:lang w:val="sr-Cyrl-RS"/>
        </w:rPr>
        <w:pPrChange w:id="1021" w:author="Andrija Ilic" w:date="2015-09-14T18:11:00Z">
          <w:pPr>
            <w:pStyle w:val="ListParagraph"/>
            <w:numPr>
              <w:ilvl w:val="1"/>
              <w:numId w:val="49"/>
            </w:numPr>
            <w:ind w:left="1770" w:hanging="420"/>
          </w:pPr>
        </w:pPrChange>
      </w:pPr>
      <w:ins w:id="1022" w:author="Andrija Ilic" w:date="2015-09-14T18:46:00Z">
        <w:r>
          <w:rPr>
            <w:lang w:val="sr-Cyrl-RS"/>
          </w:rPr>
          <w:t xml:space="preserve">Слика 10. </w:t>
        </w:r>
      </w:ins>
      <w:ins w:id="1023" w:author="Andrija Ilic" w:date="2015-09-14T18:47:00Z">
        <w:r>
          <w:rPr>
            <w:lang w:val="sr-Cyrl-RS"/>
          </w:rPr>
          <w:t xml:space="preserve">Коришћење </w:t>
        </w:r>
        <w:r w:rsidRPr="00E00750">
          <w:rPr>
            <w:lang w:val="sr-Latn-RS"/>
            <w:rPrChange w:id="1024"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5" w:author="Andrija Ilic" w:date="2015-09-14T18:50:00Z"/>
          <w:rFonts w:eastAsia="Courier Std"/>
          <w:color w:val="000000"/>
          <w:szCs w:val="24"/>
        </w:rPr>
        <w:pPrChange w:id="1026" w:author="Andrija Ilic" w:date="2015-09-14T18:48:00Z">
          <w:pPr>
            <w:pStyle w:val="ListParagraph"/>
            <w:numPr>
              <w:ilvl w:val="1"/>
              <w:numId w:val="49"/>
            </w:numPr>
            <w:ind w:left="1770" w:hanging="420"/>
          </w:pPr>
        </w:pPrChange>
      </w:pPr>
      <w:ins w:id="1027" w:author="Andrija Ilic" w:date="2015-09-14T18:48:00Z">
        <w:r w:rsidRPr="00274857">
          <w:rPr>
            <w:rFonts w:ascii="Times New Roman" w:eastAsia="Courier Std" w:hAnsi="Times New Roman"/>
            <w:sz w:val="24"/>
            <w:rPrChange w:id="1028" w:author="Andrija Ilic" w:date="2015-09-14T18:49:00Z">
              <w:rPr>
                <w:rFonts w:eastAsia="Courier Std"/>
                <w:b/>
                <w:bCs/>
              </w:rPr>
            </w:rPrChange>
          </w:rPr>
          <w:t>DataField</w:t>
        </w:r>
        <w:r w:rsidRPr="00274857">
          <w:rPr>
            <w:rFonts w:ascii="Times New Roman" w:eastAsia="Courier Std" w:hAnsi="Times New Roman"/>
            <w:sz w:val="24"/>
            <w:lang w:val="sr-Cyrl-RS"/>
            <w:rPrChange w:id="1029" w:author="Andrija Ilic" w:date="2015-09-14T18:49:00Z">
              <w:rPr>
                <w:rFonts w:eastAsia="Courier Std"/>
                <w:b/>
                <w:bCs/>
                <w:lang w:val="sr-Cyrl-RS"/>
              </w:rPr>
            </w:rPrChange>
          </w:rPr>
          <w:t xml:space="preserve"> - </w:t>
        </w:r>
        <w:r w:rsidRPr="00274857">
          <w:rPr>
            <w:rFonts w:ascii="Times New Roman" w:eastAsia="Courier Std" w:hAnsi="Times New Roman"/>
            <w:b w:val="0"/>
            <w:color w:val="000000"/>
            <w:sz w:val="24"/>
            <w:szCs w:val="24"/>
            <w:rPrChange w:id="1030" w:author="Andrija Ilic" w:date="2015-09-14T18:49:00Z">
              <w:rPr>
                <w:rFonts w:eastAsia="Courier Std" w:cs="Courier Std"/>
                <w:b/>
                <w:bCs/>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31" w:author="Andrija Ilic" w:date="2015-09-14T18:49:00Z">
              <w:rPr>
                <w:rFonts w:eastAsia="Courier Std"/>
                <w:bCs/>
                <w:color w:val="000000"/>
                <w:szCs w:val="24"/>
              </w:rPr>
            </w:rPrChange>
          </w:rPr>
          <w:t>оз дане, месеце и године. Њен и</w:t>
        </w:r>
      </w:ins>
      <w:ins w:id="1032" w:author="Andrija Ilic" w:date="2015-09-14T18:49:00Z">
        <w:r w:rsidR="000A34D6">
          <w:rPr>
            <w:rFonts w:ascii="Times New Roman" w:eastAsia="Courier Std" w:hAnsi="Times New Roman"/>
            <w:b w:val="0"/>
            <w:color w:val="000000"/>
            <w:sz w:val="24"/>
            <w:szCs w:val="24"/>
            <w:lang w:val="sr-Cyrl-RS"/>
          </w:rPr>
          <w:t>з</w:t>
        </w:r>
      </w:ins>
      <w:ins w:id="1033" w:author="Andrija Ilic" w:date="2015-09-14T18:48:00Z">
        <w:r w:rsidRPr="00274857">
          <w:rPr>
            <w:rFonts w:ascii="Times New Roman" w:eastAsia="Courier Std" w:hAnsi="Times New Roman"/>
            <w:b w:val="0"/>
            <w:color w:val="000000"/>
            <w:sz w:val="24"/>
            <w:szCs w:val="24"/>
            <w:rPrChange w:id="1034" w:author="Andrija Ilic" w:date="2015-09-14T18:49:00Z">
              <w:rPr>
                <w:rFonts w:eastAsia="Courier Std" w:cs="Courier Std"/>
                <w:b/>
                <w:bCs/>
                <w:color w:val="000000"/>
                <w:szCs w:val="24"/>
              </w:rPr>
            </w:rPrChange>
          </w:rPr>
          <w:t xml:space="preserve">глед приказан је на слици </w:t>
        </w:r>
      </w:ins>
      <w:ins w:id="1035" w:author="Andrija Ilic" w:date="2015-09-14T18:49:00Z">
        <w:r>
          <w:rPr>
            <w:rFonts w:ascii="Times New Roman" w:eastAsia="Courier Std" w:hAnsi="Times New Roman"/>
            <w:b w:val="0"/>
            <w:color w:val="000000"/>
            <w:sz w:val="24"/>
            <w:szCs w:val="24"/>
          </w:rPr>
          <w:t>11</w:t>
        </w:r>
      </w:ins>
      <w:ins w:id="1036" w:author="Andrija Ilic" w:date="2015-09-14T18:48:00Z">
        <w:r w:rsidRPr="00274857">
          <w:rPr>
            <w:rFonts w:ascii="Times New Roman" w:eastAsia="Courier Std" w:hAnsi="Times New Roman"/>
            <w:b w:val="0"/>
            <w:color w:val="000000"/>
            <w:sz w:val="24"/>
            <w:szCs w:val="24"/>
            <w:rPrChange w:id="1037" w:author="Andrija Ilic" w:date="2015-09-14T18:49:00Z">
              <w:rPr>
                <w:rFonts w:eastAsia="Courier Std" w:cs="Courier Std"/>
                <w:b/>
                <w:bCs/>
                <w:color w:val="000000"/>
                <w:szCs w:val="24"/>
              </w:rPr>
            </w:rPrChange>
          </w:rPr>
          <w:t>.</w:t>
        </w:r>
      </w:ins>
    </w:p>
    <w:p w14:paraId="7BE8C45A" w14:textId="77777777" w:rsidR="000A34D6" w:rsidRDefault="000A34D6" w:rsidP="000A34D6">
      <w:pPr>
        <w:pStyle w:val="HTMLPreformatted"/>
        <w:shd w:val="clear" w:color="auto" w:fill="2B2B2B"/>
        <w:rPr>
          <w:ins w:id="1038" w:author="Andrija Ilic" w:date="2015-09-14T18:50:00Z"/>
          <w:color w:val="A9B7C6"/>
          <w:sz w:val="18"/>
          <w:szCs w:val="18"/>
        </w:rPr>
      </w:pPr>
      <w:ins w:id="1039" w:author="Andrija Ilic" w:date="2015-09-14T18:50:00Z">
        <w:r>
          <w:rPr>
            <w:color w:val="E8BF6A"/>
            <w:sz w:val="18"/>
            <w:szCs w:val="18"/>
          </w:rPr>
          <w:t>&lt;</w:t>
        </w:r>
        <w:r>
          <w:rPr>
            <w:b/>
            <w:bCs/>
            <w:color w:val="CC7832"/>
            <w:sz w:val="18"/>
            <w:szCs w:val="18"/>
          </w:rPr>
          <w:t>t</w:t>
        </w:r>
        <w:proofErr w:type="gramStart"/>
        <w:r>
          <w:rPr>
            <w:b/>
            <w:bCs/>
            <w:color w:val="CC7832"/>
            <w:sz w:val="18"/>
            <w:szCs w:val="18"/>
          </w:rPr>
          <w:t>:datefield</w:t>
        </w:r>
        <w:proofErr w:type="gramEnd"/>
        <w:r>
          <w:rPr>
            <w:b/>
            <w:bCs/>
            <w:color w:val="CC7832"/>
            <w:sz w:val="18"/>
            <w:szCs w:val="18"/>
          </w:rPr>
          <w:t xml:space="preserve">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40" w:author="Andrija Ilic" w:date="2015-09-14T18:52:00Z"/>
        </w:rPr>
        <w:pPrChange w:id="1041" w:author="Andrija Ilic" w:date="2015-09-14T18:50:00Z">
          <w:pPr>
            <w:pStyle w:val="ListParagraph"/>
            <w:numPr>
              <w:ilvl w:val="1"/>
              <w:numId w:val="49"/>
            </w:numPr>
            <w:ind w:left="1770" w:hanging="420"/>
          </w:pPr>
        </w:pPrChange>
      </w:pPr>
    </w:p>
    <w:p w14:paraId="1025FE4F" w14:textId="284599E5" w:rsidR="000A34D6" w:rsidRDefault="000A34D6">
      <w:pPr>
        <w:rPr>
          <w:ins w:id="1042" w:author="Andrija Ilic" w:date="2015-09-14T18:50:00Z"/>
        </w:rPr>
        <w:pPrChange w:id="1043" w:author="Andrija Ilic" w:date="2015-09-14T18:50:00Z">
          <w:pPr>
            <w:pStyle w:val="ListParagraph"/>
            <w:numPr>
              <w:ilvl w:val="1"/>
              <w:numId w:val="49"/>
            </w:numPr>
            <w:ind w:left="1770" w:hanging="420"/>
          </w:pPr>
        </w:pPrChange>
      </w:pPr>
      <w:ins w:id="1044"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5" w:author="Andrija Ilic" w:date="2015-09-14T18:53:00Z"/>
          <w:rFonts w:eastAsia="Courier Std" w:cs="Times New Roman"/>
          <w:lang w:val="sr-Cyrl-RS"/>
        </w:rPr>
        <w:pPrChange w:id="1046" w:author="Andrija Ilic" w:date="2015-09-14T18:50:00Z">
          <w:pPr>
            <w:pStyle w:val="ListParagraph"/>
            <w:numPr>
              <w:ilvl w:val="1"/>
              <w:numId w:val="49"/>
            </w:numPr>
            <w:ind w:left="1770" w:hanging="420"/>
          </w:pPr>
        </w:pPrChange>
      </w:pPr>
      <w:ins w:id="1047"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8" w:author="Andrija Ilic" w:date="2015-09-14T18:57:00Z"/>
          <w:rFonts w:ascii="Times New Roman" w:hAnsi="Times New Roman"/>
          <w:sz w:val="24"/>
          <w:szCs w:val="24"/>
          <w:lang w:val="sr-Cyrl-RS"/>
          <w:rPrChange w:id="1049" w:author="Andrija Ilic" w:date="2015-09-14T18:58:00Z">
            <w:rPr>
              <w:ins w:id="1050" w:author="Andrija Ilic" w:date="2015-09-14T18:57:00Z"/>
              <w:lang w:val="sr-Cyrl-RS"/>
            </w:rPr>
          </w:rPrChange>
        </w:rPr>
      </w:pPr>
      <w:ins w:id="1051" w:author="Andrija Ilic" w:date="2015-09-14T18:57:00Z">
        <w:r w:rsidRPr="009148FD">
          <w:rPr>
            <w:rFonts w:ascii="Times New Roman" w:hAnsi="Times New Roman"/>
            <w:sz w:val="24"/>
            <w:szCs w:val="24"/>
            <w:lang w:val="sr-Cyrl-RS"/>
            <w:rPrChange w:id="1052" w:author="Andrija Ilic" w:date="2015-09-14T18:58:00Z">
              <w:rPr>
                <w:lang w:val="sr-Cyrl-RS"/>
              </w:rPr>
            </w:rPrChange>
          </w:rPr>
          <w:t xml:space="preserve">2.3.5.2 </w:t>
        </w:r>
      </w:ins>
      <w:ins w:id="1053" w:author="Andrija Ilic" w:date="2015-09-14T18:58:00Z">
        <w:r w:rsidRPr="009148FD">
          <w:rPr>
            <w:rFonts w:ascii="Times New Roman" w:eastAsia="Courier Std" w:hAnsi="Times New Roman"/>
            <w:sz w:val="24"/>
            <w:szCs w:val="24"/>
            <w:lang w:val="sr-Latn-RS"/>
            <w:rPrChange w:id="1054"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5"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6" w:author="Andrija Ilic" w:date="2015-09-14T18:58:00Z">
              <w:rPr>
                <w:rFonts w:eastAsia="Courier Std"/>
                <w:b w:val="0"/>
                <w:lang w:val="sr-Cyrl-RS"/>
              </w:rPr>
            </w:rPrChange>
          </w:rPr>
          <w:t xml:space="preserve"> </w:t>
        </w:r>
      </w:ins>
      <w:ins w:id="1057" w:author="Andrija Ilic" w:date="2015-09-14T18:57:00Z">
        <w:r w:rsidRPr="009148FD">
          <w:rPr>
            <w:rFonts w:ascii="Times New Roman" w:hAnsi="Times New Roman"/>
            <w:sz w:val="24"/>
            <w:szCs w:val="24"/>
            <w:lang w:val="sr-Cyrl-RS"/>
            <w:rPrChange w:id="1058" w:author="Andrija Ilic" w:date="2015-09-14T18:58:00Z">
              <w:rPr>
                <w:lang w:val="sr-Cyrl-RS"/>
              </w:rPr>
            </w:rPrChange>
          </w:rPr>
          <w:t>компоненте</w:t>
        </w:r>
      </w:ins>
    </w:p>
    <w:p w14:paraId="4B0A928E" w14:textId="77777777" w:rsidR="009148FD" w:rsidRPr="009148FD" w:rsidRDefault="009148FD">
      <w:pPr>
        <w:rPr>
          <w:ins w:id="1059" w:author="Andrija Ilic" w:date="2015-09-14T18:57:00Z"/>
          <w:rFonts w:eastAsia="Courier Std" w:cs="Times New Roman"/>
          <w:b/>
          <w:lang w:val="sr-Cyrl-RS"/>
          <w:rPrChange w:id="1060" w:author="Andrija Ilic" w:date="2015-09-14T19:02:00Z">
            <w:rPr>
              <w:ins w:id="1061" w:author="Andrija Ilic" w:date="2015-09-14T18:57:00Z"/>
              <w:rFonts w:eastAsia="Courier Std" w:cs="Times New Roman"/>
              <w:b/>
              <w:lang w:val="sr-Latn-RS"/>
            </w:rPr>
          </w:rPrChange>
        </w:rPr>
        <w:pPrChange w:id="1062" w:author="Andrija Ilic" w:date="2015-09-14T18:50:00Z">
          <w:pPr>
            <w:pStyle w:val="ListParagraph"/>
            <w:numPr>
              <w:ilvl w:val="1"/>
              <w:numId w:val="49"/>
            </w:numPr>
            <w:ind w:left="1770" w:hanging="420"/>
          </w:pPr>
        </w:pPrChange>
      </w:pPr>
    </w:p>
    <w:p w14:paraId="51456DB1" w14:textId="5B355708" w:rsidR="00E146F4" w:rsidRPr="00B85ED5" w:rsidRDefault="00E146F4">
      <w:pPr>
        <w:rPr>
          <w:ins w:id="1063" w:author="Andrija Ilic" w:date="2015-09-14T19:03:00Z"/>
          <w:rFonts w:eastAsia="Courier Std" w:cs="Times New Roman"/>
          <w:lang w:val="sr-Latn-RS"/>
          <w:rPrChange w:id="1064" w:author="Andrija Ilic" w:date="2015-09-14T19:04:00Z">
            <w:rPr>
              <w:ins w:id="1065" w:author="Andrija Ilic" w:date="2015-09-14T19:03:00Z"/>
              <w:rFonts w:eastAsia="Courier Std" w:cs="Times New Roman"/>
              <w:lang w:val="sr-Cyrl-RS"/>
            </w:rPr>
          </w:rPrChange>
        </w:rPr>
        <w:pPrChange w:id="1066" w:author="Andrija Ilic" w:date="2015-09-14T18:50:00Z">
          <w:pPr>
            <w:pStyle w:val="ListParagraph"/>
            <w:numPr>
              <w:ilvl w:val="1"/>
              <w:numId w:val="49"/>
            </w:numPr>
            <w:ind w:left="1770" w:hanging="420"/>
          </w:pPr>
        </w:pPrChange>
      </w:pPr>
      <w:ins w:id="1067" w:author="Andrija Ilic" w:date="2015-09-14T18:53:00Z">
        <w:r>
          <w:rPr>
            <w:rFonts w:eastAsia="Courier Std" w:cs="Times New Roman"/>
            <w:b/>
            <w:lang w:val="sr-Latn-RS"/>
          </w:rPr>
          <w:t xml:space="preserve">jQuery Dialog </w:t>
        </w:r>
      </w:ins>
      <w:ins w:id="1068" w:author="Andrija Ilic" w:date="2015-09-14T19:03:00Z">
        <w:r w:rsidR="009148FD">
          <w:rPr>
            <w:rFonts w:eastAsia="Courier Std" w:cs="Times New Roman"/>
            <w:b/>
            <w:lang w:val="sr-Latn-RS"/>
          </w:rPr>
          <w:t>–</w:t>
        </w:r>
      </w:ins>
      <w:ins w:id="1069" w:author="Andrija Ilic" w:date="2015-09-14T18:53:00Z">
        <w:r>
          <w:rPr>
            <w:rFonts w:eastAsia="Courier Std" w:cs="Times New Roman"/>
            <w:b/>
            <w:lang w:val="sr-Latn-RS"/>
          </w:rPr>
          <w:t xml:space="preserve"> </w:t>
        </w:r>
      </w:ins>
      <w:ins w:id="1070" w:author="Andrija Ilic" w:date="2015-09-14T19:02:00Z">
        <w:r w:rsidR="009148FD">
          <w:rPr>
            <w:rFonts w:eastAsia="Courier Std" w:cs="Times New Roman"/>
            <w:lang w:val="sr-Cyrl-RS"/>
          </w:rPr>
          <w:t xml:space="preserve">компонента </w:t>
        </w:r>
      </w:ins>
      <w:ins w:id="1071" w:author="Andrija Ilic" w:date="2015-09-14T19:03:00Z">
        <w:r w:rsidR="009148FD">
          <w:rPr>
            <w:rFonts w:eastAsia="Courier Std" w:cs="Times New Roman"/>
            <w:lang w:val="sr-Cyrl-RS"/>
          </w:rPr>
          <w:t>која омогућава приказ посебног прозора на страни</w:t>
        </w:r>
      </w:ins>
      <w:ins w:id="1072"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73" w:author="Andrija Ilic" w:date="2015-09-14T19:04:00Z"/>
          <w:color w:val="A9B7C6"/>
          <w:sz w:val="18"/>
          <w:szCs w:val="18"/>
        </w:rPr>
      </w:pPr>
      <w:ins w:id="1074"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5" w:author="Andrija Ilic" w:date="2015-09-14T19:06:00Z"/>
          <w:lang w:val="sr-Cyrl-RS"/>
        </w:rPr>
        <w:pPrChange w:id="1076" w:author="Andrija Ilic" w:date="2015-09-14T18:50:00Z">
          <w:pPr>
            <w:pStyle w:val="ListParagraph"/>
            <w:numPr>
              <w:ilvl w:val="1"/>
              <w:numId w:val="49"/>
            </w:numPr>
            <w:ind w:left="1770" w:hanging="420"/>
          </w:pPr>
        </w:pPrChange>
      </w:pPr>
      <w:ins w:id="1077"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8"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9" w:author="Andrija Ilic" w:date="2015-09-14T19:13:00Z"/>
          <w:rStyle w:val="apple-converted-space"/>
          <w:rFonts w:ascii="Times New Roman" w:hAnsi="Times New Roman"/>
          <w:b w:val="0"/>
          <w:bCs w:val="0"/>
          <w:sz w:val="24"/>
          <w:szCs w:val="24"/>
          <w:lang w:val="sr-Cyrl-RS"/>
        </w:rPr>
      </w:pPr>
      <w:ins w:id="1080" w:author="Andrija Ilic" w:date="2015-09-14T19:06:00Z">
        <w:r w:rsidRPr="00B85ED5">
          <w:rPr>
            <w:rFonts w:ascii="Times New Roman" w:hAnsi="Times New Roman"/>
            <w:bCs w:val="0"/>
            <w:sz w:val="24"/>
            <w:szCs w:val="24"/>
            <w:rPrChange w:id="1081"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82" w:author="Andrija Ilic" w:date="2015-09-14T19:07:00Z">
              <w:rPr>
                <w:rStyle w:val="apple-converted-space"/>
                <w:rFonts w:ascii="Georgia" w:hAnsi="Georgia"/>
                <w:b w:val="0"/>
                <w:bCs w:val="0"/>
                <w:color w:val="569D2F"/>
                <w:sz w:val="32"/>
                <w:szCs w:val="32"/>
              </w:rPr>
            </w:rPrChange>
          </w:rPr>
          <w:t> </w:t>
        </w:r>
      </w:ins>
      <w:ins w:id="1083" w:author="Andrija Ilic" w:date="2015-09-14T19:08:00Z">
        <w:r>
          <w:rPr>
            <w:rStyle w:val="apple-converted-space"/>
            <w:rFonts w:ascii="Times New Roman" w:hAnsi="Times New Roman"/>
            <w:bCs w:val="0"/>
            <w:sz w:val="24"/>
            <w:szCs w:val="24"/>
            <w:lang w:val="sr-Cyrl-RS"/>
          </w:rPr>
          <w:t>–</w:t>
        </w:r>
      </w:ins>
      <w:ins w:id="1084"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5"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6" w:author="Andrija Ilic" w:date="2015-09-14T19:13:00Z">
        <w:r>
          <w:rPr>
            <w:rStyle w:val="apple-converted-space"/>
            <w:rFonts w:ascii="Times New Roman" w:hAnsi="Times New Roman"/>
            <w:b w:val="0"/>
            <w:bCs w:val="0"/>
            <w:sz w:val="24"/>
            <w:szCs w:val="24"/>
            <w:lang w:val="sr-Cyrl-RS"/>
          </w:rPr>
          <w:t xml:space="preserve">је </w:t>
        </w:r>
      </w:ins>
      <w:ins w:id="1087"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8"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9" w:author="Andrija Ilic" w:date="2015-09-14T19:06:00Z"/>
          <w:b/>
          <w:bCs/>
          <w:lang w:val="sr-Cyrl-RS"/>
          <w:rPrChange w:id="1090" w:author="Andrija Ilic" w:date="2015-09-14T19:13:00Z">
            <w:rPr>
              <w:ins w:id="1091" w:author="Andrija Ilic" w:date="2015-09-14T19:06:00Z"/>
              <w:rFonts w:ascii="Georgia" w:hAnsi="Georgia"/>
              <w:b w:val="0"/>
              <w:bCs w:val="0"/>
              <w:color w:val="569D2F"/>
              <w:sz w:val="32"/>
              <w:szCs w:val="32"/>
            </w:rPr>
          </w:rPrChange>
        </w:rPr>
        <w:pPrChange w:id="1092"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93" w:author="Andrija Ilic" w:date="2015-09-14T19:09:00Z"/>
          <w:color w:val="A9B7C6"/>
          <w:sz w:val="18"/>
          <w:szCs w:val="18"/>
        </w:rPr>
      </w:pPr>
      <w:ins w:id="1094"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5" w:author="Andrija Ilic" w:date="2015-09-14T19:05:00Z"/>
          <w:lang w:val="sr-Latn-RS"/>
        </w:rPr>
        <w:pPrChange w:id="1096" w:author="Andrija Ilic" w:date="2015-09-14T18:50:00Z">
          <w:pPr>
            <w:pStyle w:val="ListParagraph"/>
            <w:numPr>
              <w:ilvl w:val="1"/>
              <w:numId w:val="49"/>
            </w:numPr>
            <w:ind w:left="1770" w:hanging="420"/>
          </w:pPr>
        </w:pPrChange>
      </w:pPr>
    </w:p>
    <w:p w14:paraId="75215BA1" w14:textId="7BBF803C" w:rsidR="00B85ED5" w:rsidRPr="00B85ED5" w:rsidRDefault="00B85ED5">
      <w:pPr>
        <w:rPr>
          <w:ins w:id="1097" w:author="Andrija Ilic" w:date="2015-09-14T19:12:00Z"/>
          <w:lang w:val="sr-Cyrl-RS"/>
          <w:rPrChange w:id="1098" w:author="Andrija Ilic" w:date="2015-09-14T19:13:00Z">
            <w:rPr>
              <w:ins w:id="1099" w:author="Andrija Ilic" w:date="2015-09-14T19:12:00Z"/>
              <w:lang w:val="sr-Latn-RS"/>
            </w:rPr>
          </w:rPrChange>
        </w:rPr>
        <w:pPrChange w:id="1100" w:author="Andrija Ilic" w:date="2015-09-14T18:50:00Z">
          <w:pPr>
            <w:pStyle w:val="ListParagraph"/>
            <w:numPr>
              <w:ilvl w:val="1"/>
              <w:numId w:val="49"/>
            </w:numPr>
            <w:ind w:left="1770" w:hanging="420"/>
          </w:pPr>
        </w:pPrChange>
      </w:pPr>
      <w:ins w:id="1101" w:author="Andrija Ilic" w:date="2015-09-14T19:12:00Z">
        <w:r>
          <w:rPr>
            <w:noProof/>
          </w:rPr>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102" w:author="Andrija Ilic" w:date="2015-09-14T19:13:00Z">
        <w:r>
          <w:rPr>
            <w:lang w:val="sr-Cyrl-RS"/>
          </w:rPr>
          <w:t>Слика 13. Приказ активности</w:t>
        </w:r>
      </w:ins>
    </w:p>
    <w:p w14:paraId="20787AE9" w14:textId="77777777" w:rsidR="00B85ED5" w:rsidRPr="009148FD" w:rsidRDefault="00B85ED5">
      <w:pPr>
        <w:rPr>
          <w:ins w:id="1103" w:author="Andrija Ilic" w:date="2015-09-14T13:44:00Z"/>
          <w:lang w:val="sr-Latn-RS"/>
          <w:rPrChange w:id="1104" w:author="Andrija Ilic" w:date="2015-09-14T19:04:00Z">
            <w:rPr>
              <w:ins w:id="1105" w:author="Andrija Ilic" w:date="2015-09-14T13:44:00Z"/>
            </w:rPr>
          </w:rPrChange>
        </w:rPr>
        <w:pPrChange w:id="1106" w:author="Andrija Ilic" w:date="2015-09-14T18:50:00Z">
          <w:pPr>
            <w:pStyle w:val="ListParagraph"/>
            <w:numPr>
              <w:ilvl w:val="1"/>
              <w:numId w:val="49"/>
            </w:numPr>
            <w:ind w:left="1770" w:hanging="420"/>
          </w:pPr>
        </w:pPrChange>
      </w:pPr>
    </w:p>
    <w:p w14:paraId="18B42FB4" w14:textId="2E50D0E4" w:rsidR="000320E2" w:rsidRPr="003007E7" w:rsidRDefault="00405AC1">
      <w:pPr>
        <w:pStyle w:val="Heading1"/>
        <w:numPr>
          <w:ilvl w:val="0"/>
          <w:numId w:val="49"/>
        </w:numPr>
        <w:jc w:val="center"/>
        <w:rPr>
          <w:ins w:id="1107" w:author="Andrija Ilic" w:date="2015-09-14T13:44:00Z"/>
          <w:rPrChange w:id="1108" w:author="Andrija Ilic" w:date="2015-09-14T16:52:00Z">
            <w:rPr>
              <w:ins w:id="1109" w:author="Andrija Ilic" w:date="2015-09-14T13:44:00Z"/>
            </w:rPr>
          </w:rPrChange>
        </w:rPr>
        <w:pPrChange w:id="1110" w:author="Andrija Ilic" w:date="2015-09-14T16:53:00Z">
          <w:pPr>
            <w:pStyle w:val="ListParagraph"/>
            <w:numPr>
              <w:ilvl w:val="1"/>
              <w:numId w:val="49"/>
            </w:numPr>
            <w:ind w:left="1770" w:hanging="420"/>
          </w:pPr>
        </w:pPrChange>
      </w:pPr>
      <w:ins w:id="1111" w:author="Andrija Ilic" w:date="2015-09-14T22:37:00Z">
        <w:r>
          <w:rPr>
            <w:lang w:val="sr-Cyrl-RS"/>
          </w:rPr>
          <w:lastRenderedPageBreak/>
          <w:t>Кратак преглед осталих технологија</w:t>
        </w:r>
      </w:ins>
    </w:p>
    <w:p w14:paraId="2D8CD8E8" w14:textId="702DBF7B" w:rsidR="002A60DA" w:rsidRPr="002A60DA" w:rsidDel="002A60DA" w:rsidRDefault="002A60DA">
      <w:pPr>
        <w:rPr>
          <w:del w:id="1112" w:author="Andrija Ilic" w:date="2015-09-06T19:36:00Z"/>
          <w:rPrChange w:id="1113" w:author="Andrija Ilic" w:date="2015-09-06T19:35:00Z">
            <w:rPr>
              <w:del w:id="1114" w:author="Andrija Ilic" w:date="2015-09-06T19:36:00Z"/>
            </w:rPr>
          </w:rPrChange>
        </w:rPr>
        <w:pPrChange w:id="1115" w:author="Andrija Ilic" w:date="2015-09-06T19:35:00Z">
          <w:pPr>
            <w:pStyle w:val="Heading1"/>
            <w:jc w:val="center"/>
          </w:pPr>
        </w:pPrChange>
      </w:pPr>
    </w:p>
    <w:p w14:paraId="3D67CD0E" w14:textId="2617B830" w:rsidR="007255E6" w:rsidRPr="007255E6" w:rsidDel="002A60DA" w:rsidRDefault="007255E6" w:rsidP="007255E6">
      <w:pPr>
        <w:rPr>
          <w:del w:id="1116" w:author="Andrija Ilic" w:date="2015-09-06T19:36:00Z"/>
        </w:rPr>
      </w:pPr>
      <w:commentRangeStart w:id="1117"/>
    </w:p>
    <w:p w14:paraId="52327930" w14:textId="6124276B" w:rsidR="00A2596B" w:rsidRPr="00B04DFD" w:rsidDel="002A60DA" w:rsidRDefault="007255E6" w:rsidP="007255E6">
      <w:pPr>
        <w:jc w:val="both"/>
        <w:rPr>
          <w:del w:id="1118" w:author="Andrija Ilic" w:date="2015-09-06T19:35:00Z"/>
        </w:rPr>
      </w:pPr>
      <w:commentRangeStart w:id="1119"/>
      <w:del w:id="1120" w:author="Andrija Ilic" w:date="2015-09-06T19:35:00Z">
        <w:r w:rsidDel="002A60DA">
          <w:delText xml:space="preserve">Рад описује пројектовање </w:delText>
        </w:r>
        <w:commentRangeEnd w:id="1119"/>
        <w:r w:rsidR="0060385F" w:rsidDel="002A60DA">
          <w:rPr>
            <w:rStyle w:val="CommentReference"/>
          </w:rPr>
          <w:commentReference w:id="1119"/>
        </w:r>
        <w:r w:rsidDel="002A60DA">
          <w:delText>с</w:delText>
        </w:r>
      </w:del>
      <w:ins w:id="1121" w:author="Boni" w:date="2014-09-08T01:07:00Z">
        <w:del w:id="1122" w:author="Andrija Ilic" w:date="2015-09-06T19:35:00Z">
          <w:r w:rsidR="008C513E" w:rsidDel="002A60DA">
            <w:delText>Веб апликације омогућавају с</w:delText>
          </w:r>
        </w:del>
      </w:ins>
      <w:ins w:id="1123" w:author="Boni" w:date="2014-09-08T01:08:00Z">
        <w:del w:id="1124" w:author="Andrija Ilic" w:date="2015-09-06T19:35:00Z">
          <w:r w:rsidR="008C513E" w:rsidDel="002A60DA">
            <w:delText xml:space="preserve">вима да уз поседовање интернет конекције и интернет претраживача приступе </w:delText>
          </w:r>
        </w:del>
      </w:ins>
      <w:ins w:id="1125" w:author="Boni" w:date="2014-09-08T01:23:00Z">
        <w:del w:id="1126" w:author="Andrija Ilic" w:date="2015-09-06T19:35:00Z">
          <w:r w:rsidR="00B04DFD" w:rsidDel="002A60DA">
            <w:delText>софтвер</w:delText>
          </w:r>
        </w:del>
      </w:ins>
      <w:ins w:id="1127" w:author="Boni" w:date="2014-09-08T01:24:00Z">
        <w:del w:id="1128" w:author="Andrija Ilic" w:date="2015-09-06T19:35:00Z">
          <w:r w:rsidR="00B04DFD" w:rsidDel="002A60DA">
            <w:delText>ском систму</w:delText>
          </w:r>
        </w:del>
      </w:ins>
      <w:ins w:id="1129" w:author="Boni" w:date="2014-09-08T01:08:00Z">
        <w:del w:id="1130" w:author="Andrija Ilic" w:date="2015-09-06T19:35:00Z">
          <w:r w:rsidR="008C513E" w:rsidDel="002A60DA">
            <w:delText>.</w:delText>
          </w:r>
        </w:del>
      </w:ins>
      <w:ins w:id="1131" w:author="Boni" w:date="2014-09-08T01:11:00Z">
        <w:del w:id="1132"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33" w:author="Boni" w:date="2014-09-08T01:13:00Z">
        <w:del w:id="1134" w:author="Andrija Ilic" w:date="2015-09-06T19:35:00Z">
          <w:r w:rsidR="00A2596B" w:rsidDel="002A60DA">
            <w:delText>.</w:delText>
          </w:r>
        </w:del>
      </w:ins>
      <w:ins w:id="1135" w:author="Boni" w:date="2014-09-08T01:08:00Z">
        <w:del w:id="1136" w:author="Andrija Ilic" w:date="2015-09-06T19:35:00Z">
          <w:r w:rsidR="008C513E" w:rsidDel="002A60DA">
            <w:delText xml:space="preserve"> </w:delText>
          </w:r>
        </w:del>
      </w:ins>
      <w:ins w:id="1137" w:author="Boni" w:date="2014-09-08T01:13:00Z">
        <w:del w:id="1138" w:author="Andrija Ilic" w:date="2015-09-06T19:35:00Z">
          <w:r w:rsidR="00A2596B" w:rsidDel="002A60DA">
            <w:delText>С</w:delText>
          </w:r>
        </w:del>
      </w:ins>
      <w:del w:id="1139" w:author="Andrija Ilic" w:date="2015-09-06T19:35:00Z">
        <w:r w:rsidDel="002A60DA">
          <w:delText>офтверског система за праћење продаје</w:delText>
        </w:r>
      </w:del>
      <w:ins w:id="1140" w:author="Boni" w:date="2014-09-08T01:13:00Z">
        <w:del w:id="1141" w:author="Andrija Ilic" w:date="2015-09-06T19:35:00Z">
          <w:r w:rsidR="00A2596B" w:rsidDel="002A60DA">
            <w:delText xml:space="preserve"> клијентима </w:delText>
          </w:r>
        </w:del>
      </w:ins>
      <w:ins w:id="1142" w:author="Boni" w:date="2014-09-08T01:14:00Z">
        <w:del w:id="1143" w:author="Andrija Ilic" w:date="2015-09-06T19:35:00Z">
          <w:r w:rsidR="00A2596B" w:rsidDel="002A60DA">
            <w:delText>пружа могућности продаје робе и услуга физичким и правним лицима</w:delText>
          </w:r>
        </w:del>
      </w:ins>
      <w:del w:id="1144" w:author="Andrija Ilic" w:date="2015-09-06T19:35:00Z">
        <w:r w:rsidDel="002A60DA">
          <w:delText>.</w:delText>
        </w:r>
      </w:del>
      <w:ins w:id="1145" w:author="Boni" w:date="2014-09-08T01:15:00Z">
        <w:del w:id="1146" w:author="Andrija Ilic" w:date="2015-09-06T19:35:00Z">
          <w:r w:rsidR="00A2596B" w:rsidDel="002A60DA">
            <w:delText xml:space="preserve"> </w:delText>
          </w:r>
        </w:del>
      </w:ins>
      <w:ins w:id="1147" w:author="Boni" w:date="2014-09-08T01:25:00Z">
        <w:del w:id="1148"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9" w:author="Boni" w:date="2014-09-08T01:26:00Z">
        <w:del w:id="1150" w:author="Andrija Ilic" w:date="2015-09-06T19:35:00Z">
          <w:r w:rsidR="00B04DFD" w:rsidDel="002A60DA">
            <w:delText>.</w:delText>
          </w:r>
        </w:del>
      </w:ins>
      <w:del w:id="1151" w:author="Andrija Ilic" w:date="2015-09-06T19:35:00Z">
        <w:r w:rsidDel="002A60DA">
          <w:delText xml:space="preserve"> У развоју </w:delText>
        </w:r>
      </w:del>
      <w:ins w:id="1152" w:author="Boni" w:date="2014-09-08T01:16:00Z">
        <w:del w:id="1153" w:author="Andrija Ilic" w:date="2015-09-06T19:35:00Z">
          <w:r w:rsidR="00A2596B" w:rsidDel="002A60DA">
            <w:delText xml:space="preserve">овог система </w:delText>
          </w:r>
        </w:del>
      </w:ins>
      <w:del w:id="1154" w:author="Andrija Ilic" w:date="2015-09-06T19:35:00Z">
        <w:r w:rsidDel="002A60DA">
          <w:delText xml:space="preserve">је </w:delText>
        </w:r>
        <w:commentRangeStart w:id="1155"/>
        <w:r w:rsidDel="002A60DA">
          <w:delText xml:space="preserve">коришћена </w:delText>
        </w:r>
      </w:del>
      <w:ins w:id="1156" w:author="Boni" w:date="2014-09-08T01:16:00Z">
        <w:del w:id="1157" w:author="Andrija Ilic" w:date="2015-09-06T19:35:00Z">
          <w:r w:rsidR="00A2596B" w:rsidDel="002A60DA">
            <w:delText xml:space="preserve">је </w:delText>
          </w:r>
        </w:del>
      </w:ins>
      <w:ins w:id="1158" w:author="Boni" w:date="2014-09-06T20:12:00Z">
        <w:del w:id="1159" w:author="Andrija Ilic" w:date="2015-09-06T19:35:00Z">
          <w:r w:rsidR="00B42DB3" w:rsidDel="002A60DA">
            <w:delText xml:space="preserve">упрошћена </w:delText>
          </w:r>
        </w:del>
      </w:ins>
      <w:del w:id="1160" w:author="Andrija Ilic" w:date="2015-09-06T19:35:00Z">
        <w:r w:rsidDel="002A60DA">
          <w:delText>Ларманова метода</w:delText>
        </w:r>
        <w:commentRangeEnd w:id="1155"/>
        <w:r w:rsidR="0060385F" w:rsidDel="002A60DA">
          <w:rPr>
            <w:rStyle w:val="CommentReference"/>
          </w:rPr>
          <w:commentReference w:id="1155"/>
        </w:r>
        <w:r w:rsidDel="002A60DA">
          <w:delText>, са акцентом на фази имплементације у којој је коришћен Tapestry 5 оквир са додатком jQuery компонената.</w:delText>
        </w:r>
      </w:del>
      <w:ins w:id="1161" w:author="Boni" w:date="2014-09-07T01:08:00Z">
        <w:del w:id="1162" w:author="Andrija Ilic" w:date="2015-09-06T19:35:00Z">
          <w:r w:rsidR="00536B2B" w:rsidDel="002A60DA">
            <w:delText xml:space="preserve"> Кори</w:delText>
          </w:r>
        </w:del>
      </w:ins>
      <w:ins w:id="1163" w:author="Boni" w:date="2014-09-07T01:09:00Z">
        <w:del w:id="1164" w:author="Andrija Ilic" w:date="2015-09-06T19:35:00Z">
          <w:r w:rsidR="00536B2B" w:rsidDel="002A60DA">
            <w:delText xml:space="preserve">шћењем </w:delText>
          </w:r>
        </w:del>
      </w:ins>
      <w:ins w:id="1165" w:author="Boni" w:date="2014-09-08T00:13:00Z">
        <w:del w:id="1166" w:author="Andrija Ilic" w:date="2015-09-06T19:35:00Z">
          <w:r w:rsidR="009C6E04" w:rsidDel="002A60DA">
            <w:delText xml:space="preserve">овог оквира </w:delText>
          </w:r>
        </w:del>
      </w:ins>
      <w:ins w:id="1167" w:author="Boni" w:date="2014-09-08T01:03:00Z">
        <w:del w:id="1168" w:author="Andrija Ilic" w:date="2015-09-06T19:35:00Z">
          <w:r w:rsidR="008C513E" w:rsidDel="002A60DA">
            <w:delText>лако је раслојити делове једне веб апликације на њен кориснички интерфејс, по</w:delText>
          </w:r>
        </w:del>
      </w:ins>
      <w:ins w:id="1169" w:author="Boni" w:date="2014-09-08T01:20:00Z">
        <w:del w:id="1170" w:author="Andrija Ilic" w:date="2015-09-06T19:35:00Z">
          <w:r w:rsidR="00A2596B" w:rsidDel="002A60DA">
            <w:delText>с</w:delText>
          </w:r>
        </w:del>
      </w:ins>
      <w:ins w:id="1171" w:author="Boni" w:date="2014-09-08T01:03:00Z">
        <w:del w:id="1172" w:author="Andrija Ilic" w:date="2015-09-06T19:35:00Z">
          <w:r w:rsidR="008C513E" w:rsidDel="002A60DA">
            <w:delText xml:space="preserve">ловну логику и </w:delText>
          </w:r>
        </w:del>
      </w:ins>
      <w:ins w:id="1173" w:author="Boni" w:date="2014-09-08T01:05:00Z">
        <w:del w:id="1174"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75" w:author="Boni" w:date="2014-09-08T01:06:00Z">
        <w:del w:id="1176"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77" w:author="Boni" w:date="2014-09-08T01:17:00Z">
        <w:del w:id="1178" w:author="Andrija Ilic" w:date="2015-09-06T19:35:00Z">
          <w:r w:rsidR="00A2596B" w:rsidDel="002A60DA">
            <w:delText>. Клијент</w:delText>
          </w:r>
        </w:del>
      </w:ins>
      <w:ins w:id="1179" w:author="Boni" w:date="2014-09-08T01:18:00Z">
        <w:del w:id="1180" w:author="Andrija Ilic" w:date="2015-09-06T19:35:00Z">
          <w:r w:rsidR="00A2596B" w:rsidDel="002A60DA">
            <w:delText xml:space="preserve">ски интерфејс се састоји из компонената </w:delText>
          </w:r>
        </w:del>
      </w:ins>
      <w:ins w:id="1181" w:author="Boni" w:date="2014-09-08T01:19:00Z">
        <w:del w:id="1182" w:author="Andrija Ilic" w:date="2015-09-06T19:35:00Z">
          <w:r w:rsidR="00A2596B" w:rsidDel="002A60DA">
            <w:delText>чија се намена и понашање временом устали</w:delText>
          </w:r>
        </w:del>
      </w:ins>
      <w:ins w:id="1183" w:author="Boni" w:date="2014-09-08T01:20:00Z">
        <w:del w:id="1184" w:author="Andrija Ilic" w:date="2015-09-06T19:35:00Z">
          <w:r w:rsidR="00A2596B" w:rsidDel="002A60DA">
            <w:delText>ло. Зато су оне унутар ок</w:delText>
          </w:r>
        </w:del>
      </w:ins>
      <w:ins w:id="1185" w:author="Boni" w:date="2014-09-08T01:21:00Z">
        <w:del w:id="1186" w:author="Andrija Ilic" w:date="2015-09-06T19:35:00Z">
          <w:r w:rsidR="00A2596B" w:rsidDel="002A60DA">
            <w:delText xml:space="preserve">вира предефинисане и </w:delText>
          </w:r>
        </w:del>
      </w:ins>
      <w:ins w:id="1187" w:author="Boni" w:date="2014-09-08T01:26:00Z">
        <w:del w:id="1188" w:author="Andrija Ilic" w:date="2015-09-06T19:35:00Z">
          <w:r w:rsidR="00B04DFD" w:rsidDel="002A60DA">
            <w:delText>р</w:delText>
          </w:r>
        </w:del>
      </w:ins>
      <w:ins w:id="1189" w:author="Boni" w:date="2014-09-08T01:21:00Z">
        <w:del w:id="1190" w:author="Andrija Ilic" w:date="2015-09-06T19:35:00Z">
          <w:r w:rsidR="00A2596B" w:rsidDel="002A60DA">
            <w:delText xml:space="preserve">уковање тим компонентама </w:delText>
          </w:r>
          <w:r w:rsidR="00B04DFD" w:rsidDel="002A60DA">
            <w:delText>је јасно дефинисано</w:delText>
          </w:r>
        </w:del>
      </w:ins>
      <w:ins w:id="1191" w:author="Boni" w:date="2014-09-08T01:22:00Z">
        <w:del w:id="1192" w:author="Andrija Ilic" w:date="2015-09-06T19:35:00Z">
          <w:r w:rsidR="00B04DFD" w:rsidDel="002A60DA">
            <w:delText xml:space="preserve">. Оне су основни елемент сваке странице клијентског </w:delText>
          </w:r>
        </w:del>
      </w:ins>
      <w:ins w:id="1193" w:author="Boni" w:date="2014-09-08T01:23:00Z">
        <w:del w:id="1194"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17"/>
    <w:p w14:paraId="755FFDE0" w14:textId="6329A0FE" w:rsidR="007255E6" w:rsidRPr="007255E6" w:rsidDel="002A60DA" w:rsidRDefault="0060385F" w:rsidP="007255E6">
      <w:pPr>
        <w:jc w:val="both"/>
        <w:rPr>
          <w:del w:id="1195" w:author="Andrija Ilic" w:date="2015-09-06T19:35:00Z"/>
        </w:rPr>
      </w:pPr>
      <w:del w:id="1196" w:author="Andrija Ilic" w:date="2015-09-06T19:35:00Z">
        <w:r w:rsidDel="002A60DA">
          <w:rPr>
            <w:rStyle w:val="CommentReference"/>
          </w:rPr>
          <w:commentReference w:id="1117"/>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97" w:author="Andrija Ilic" w:date="2015-09-06T19:35:00Z"/>
        </w:rPr>
      </w:pPr>
      <w:del w:id="1198"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9" w:author="Andrija Ilic" w:date="2015-09-06T19:35:00Z"/>
        </w:rPr>
      </w:pPr>
      <w:del w:id="1200" w:author="Andrija Ilic" w:date="2015-09-06T19:35:00Z">
        <w:r w:rsidDel="002A60DA">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201" w:author="Boni" w:date="2014-09-07T00:56:00Z">
        <w:del w:id="1202" w:author="Andrija Ilic" w:date="2015-09-06T19:35:00Z">
          <w:r w:rsidR="000549F1" w:rsidDel="002A60DA">
            <w:delText xml:space="preserve">су </w:delText>
          </w:r>
        </w:del>
      </w:ins>
      <w:del w:id="1203"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204" w:author="Andrija Ilic" w:date="2015-09-06T19:35:00Z"/>
        </w:rPr>
      </w:pPr>
      <w:commentRangeStart w:id="1205"/>
      <w:del w:id="1206" w:author="Andrija Ilic" w:date="2015-09-06T19:35:00Z">
        <w:r w:rsidDel="002A60DA">
          <w:delText>Језгро система представља Tapestry оквир.</w:delText>
        </w:r>
      </w:del>
      <w:ins w:id="1207" w:author="Boni" w:date="2014-09-07T01:10:00Z">
        <w:del w:id="1208" w:author="Andrija Ilic" w:date="2015-09-06T19:35:00Z">
          <w:r w:rsidR="00536B2B" w:rsidDel="002A60DA">
            <w:delText xml:space="preserve"> </w:delText>
          </w:r>
        </w:del>
      </w:ins>
      <w:ins w:id="1209" w:author="Boni" w:date="2014-09-07T01:13:00Z">
        <w:del w:id="1210" w:author="Andrija Ilic" w:date="2015-09-06T19:35:00Z">
          <w:r w:rsidR="00536B2B" w:rsidDel="002A60DA">
            <w:delText xml:space="preserve">Креирање web апликације </w:delText>
          </w:r>
        </w:del>
      </w:ins>
      <w:del w:id="1211" w:author="Andrija Ilic" w:date="2015-09-06T19:35:00Z">
        <w:r w:rsidDel="002A60DA">
          <w:delText xml:space="preserve"> Целокупни Http протокол је под његовом контролом. </w:delText>
        </w:r>
      </w:del>
      <w:ins w:id="1212" w:author="Boni" w:date="2014-09-08T00:15:00Z">
        <w:del w:id="1213" w:author="Andrija Ilic" w:date="2015-09-06T19:35:00Z">
          <w:r w:rsidR="009C6E04" w:rsidDel="002A60DA">
            <w:delText xml:space="preserve">Из угла корисника </w:delText>
          </w:r>
        </w:del>
      </w:ins>
      <w:ins w:id="1214" w:author="Boni" w:date="2014-09-08T00:16:00Z">
        <w:del w:id="1215" w:author="Andrija Ilic" w:date="2015-09-06T19:35:00Z">
          <w:r w:rsidR="009C6E04" w:rsidDel="002A60DA">
            <w:delText>систем се састоји из веб страница</w:delText>
          </w:r>
          <w:r w:rsidR="005F5A0D" w:rsidDel="002A60DA">
            <w:delText xml:space="preserve"> са којима </w:delText>
          </w:r>
        </w:del>
      </w:ins>
      <w:ins w:id="1216" w:author="Boni" w:date="2014-09-08T00:17:00Z">
        <w:del w:id="1217" w:author="Andrija Ilic" w:date="2015-09-06T19:35:00Z">
          <w:r w:rsidR="005F5A0D" w:rsidDel="002A60DA">
            <w:delText>остварују интеракцију. Сваки догађај изазван од стране корисника</w:delText>
          </w:r>
        </w:del>
      </w:ins>
      <w:ins w:id="1218" w:author="Boni" w:date="2014-09-08T00:18:00Z">
        <w:del w:id="1219" w:author="Andrija Ilic" w:date="2015-09-06T19:35:00Z">
          <w:r w:rsidR="005F5A0D" w:rsidDel="002A60DA">
            <w:delText xml:space="preserve"> обрађује се унутар контролера странице. </w:delText>
          </w:r>
        </w:del>
      </w:ins>
      <w:ins w:id="1220" w:author="Boni" w:date="2014-09-08T00:19:00Z">
        <w:del w:id="1221" w:author="Andrija Ilic" w:date="2015-09-06T19:35:00Z">
          <w:r w:rsidR="005F5A0D" w:rsidDel="002A60DA">
            <w:delText xml:space="preserve">Ови конторолери су ништа друго до POJO класе. </w:delText>
          </w:r>
        </w:del>
      </w:ins>
      <w:del w:id="1222"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23" w:author="Andrija Ilic" w:date="2015-09-06T19:35:00Z"/>
        </w:rPr>
      </w:pPr>
      <w:del w:id="1224"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205"/>
    <w:p w14:paraId="26C90807" w14:textId="2C58248F" w:rsidR="007255E6" w:rsidDel="002A60DA" w:rsidRDefault="0060385F" w:rsidP="007255E6">
      <w:pPr>
        <w:jc w:val="both"/>
        <w:rPr>
          <w:del w:id="1225" w:author="Andrija Ilic" w:date="2015-09-06T19:35:00Z"/>
          <w:sz w:val="22"/>
        </w:rPr>
      </w:pPr>
      <w:del w:id="1226" w:author="Andrija Ilic" w:date="2015-09-06T19:35:00Z">
        <w:r w:rsidDel="002A60DA">
          <w:rPr>
            <w:rStyle w:val="CommentReference"/>
          </w:rPr>
          <w:commentReference w:id="1205"/>
        </w:r>
      </w:del>
      <w:ins w:id="1227" w:author="Boni" w:date="2014-09-06T20:14:00Z">
        <w:del w:id="1228" w:author="Andrija Ilic" w:date="2015-09-06T19:35:00Z">
          <w:r w:rsidR="004971E7" w:rsidRPr="007255E6" w:rsidDel="002A60DA">
            <w:delText xml:space="preserve"> </w:delText>
          </w:r>
        </w:del>
      </w:ins>
      <w:del w:id="1229"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30"/>
        <w:r w:rsidR="007255E6" w:rsidRPr="007255E6" w:rsidDel="002A60DA">
          <w:delText>разматра</w:delText>
        </w:r>
        <w:r w:rsidR="007255E6" w:rsidDel="002A60DA">
          <w:delText>њ</w:delText>
        </w:r>
        <w:r w:rsidR="007255E6" w:rsidRPr="007255E6" w:rsidDel="002A60DA">
          <w:delText xml:space="preserve">а </w:delText>
        </w:r>
        <w:commentRangeEnd w:id="1230"/>
        <w:r w:rsidDel="002A60DA">
          <w:rPr>
            <w:rStyle w:val="CommentReference"/>
          </w:rPr>
          <w:commentReference w:id="1230"/>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31" w:author="Andrija Ilic" w:date="2015-09-06T19:35:00Z"/>
          <w:sz w:val="22"/>
        </w:rPr>
      </w:pPr>
    </w:p>
    <w:p w14:paraId="52E0BBBE" w14:textId="4B81369C" w:rsidR="00CE5988" w:rsidDel="002A60DA" w:rsidRDefault="00CE5988" w:rsidP="007255E6">
      <w:pPr>
        <w:jc w:val="both"/>
        <w:rPr>
          <w:del w:id="1232" w:author="Andrija Ilic" w:date="2015-09-06T19:35:00Z"/>
          <w:sz w:val="22"/>
        </w:rPr>
      </w:pPr>
    </w:p>
    <w:p w14:paraId="128F4CA8" w14:textId="3718CE79" w:rsidR="00CE5988" w:rsidDel="002A60DA" w:rsidRDefault="00CE5988" w:rsidP="007255E6">
      <w:pPr>
        <w:jc w:val="both"/>
        <w:rPr>
          <w:del w:id="1233" w:author="Andrija Ilic" w:date="2015-09-06T19:35:00Z"/>
          <w:sz w:val="22"/>
        </w:rPr>
      </w:pPr>
    </w:p>
    <w:p w14:paraId="1E7C7A56" w14:textId="4DB5BC97" w:rsidR="00CE5988" w:rsidRPr="00CE5988" w:rsidDel="002A60DA" w:rsidRDefault="00CE5988" w:rsidP="007255E6">
      <w:pPr>
        <w:jc w:val="both"/>
        <w:rPr>
          <w:del w:id="1234" w:author="Andrija Ilic" w:date="2015-09-06T19:35:00Z"/>
        </w:rPr>
      </w:pPr>
    </w:p>
    <w:p w14:paraId="286DFCA7" w14:textId="5010D561" w:rsidR="0078654E" w:rsidDel="002A60DA" w:rsidRDefault="0078654E" w:rsidP="00B816C0">
      <w:pPr>
        <w:pStyle w:val="Heading1"/>
        <w:jc w:val="center"/>
        <w:rPr>
          <w:ins w:id="1235" w:author="Boni" w:date="2014-09-08T03:09:00Z"/>
          <w:del w:id="1236" w:author="Andrija Ilic" w:date="2015-09-06T19:35:00Z"/>
        </w:rPr>
      </w:pPr>
      <w:bookmarkStart w:id="1237" w:name="_Toc395217750"/>
      <w:bookmarkStart w:id="1238" w:name="_Toc395217803"/>
      <w:bookmarkStart w:id="1239" w:name="_Toc397909059"/>
    </w:p>
    <w:p w14:paraId="1E824A1E" w14:textId="30D6D2FD" w:rsidR="0078654E" w:rsidDel="002A60DA" w:rsidRDefault="0078654E" w:rsidP="00B816C0">
      <w:pPr>
        <w:pStyle w:val="Heading1"/>
        <w:jc w:val="center"/>
        <w:rPr>
          <w:ins w:id="1240" w:author="Boni" w:date="2014-09-08T03:09:00Z"/>
          <w:del w:id="1241" w:author="Andrija Ilic" w:date="2015-09-06T19:35:00Z"/>
        </w:rPr>
      </w:pPr>
    </w:p>
    <w:p w14:paraId="07622443" w14:textId="3C690B34" w:rsidR="0078654E" w:rsidDel="002A60DA" w:rsidRDefault="0078654E" w:rsidP="00B816C0">
      <w:pPr>
        <w:pStyle w:val="Heading1"/>
        <w:jc w:val="center"/>
        <w:rPr>
          <w:ins w:id="1242" w:author="Boni" w:date="2014-09-08T03:09:00Z"/>
          <w:del w:id="1243" w:author="Andrija Ilic" w:date="2015-09-06T19:35:00Z"/>
        </w:rPr>
      </w:pPr>
    </w:p>
    <w:p w14:paraId="5B15DD21" w14:textId="24DF94D2" w:rsidR="0078654E" w:rsidDel="002A60DA" w:rsidRDefault="0078654E" w:rsidP="00B816C0">
      <w:pPr>
        <w:pStyle w:val="Heading1"/>
        <w:jc w:val="center"/>
        <w:rPr>
          <w:ins w:id="1244" w:author="Boni" w:date="2014-09-08T03:09:00Z"/>
          <w:del w:id="1245" w:author="Andrija Ilic" w:date="2015-09-06T19:35:00Z"/>
        </w:rPr>
      </w:pPr>
    </w:p>
    <w:p w14:paraId="70D11D11" w14:textId="305D0858" w:rsidR="0078654E" w:rsidDel="002A60DA" w:rsidRDefault="0078654E" w:rsidP="00B816C0">
      <w:pPr>
        <w:pStyle w:val="Heading1"/>
        <w:jc w:val="center"/>
        <w:rPr>
          <w:ins w:id="1246" w:author="Boni" w:date="2014-09-08T03:09:00Z"/>
          <w:del w:id="1247" w:author="Andrija Ilic" w:date="2015-09-06T19:35:00Z"/>
        </w:rPr>
      </w:pPr>
    </w:p>
    <w:p w14:paraId="21550C77" w14:textId="7C15D974" w:rsidR="0078654E" w:rsidDel="002A60DA" w:rsidRDefault="0078654E" w:rsidP="00B816C0">
      <w:pPr>
        <w:pStyle w:val="Heading1"/>
        <w:jc w:val="center"/>
        <w:rPr>
          <w:ins w:id="1248" w:author="Boni" w:date="2014-09-08T03:09:00Z"/>
          <w:del w:id="1249" w:author="Andrija Ilic" w:date="2015-09-06T19:35:00Z"/>
        </w:rPr>
      </w:pPr>
    </w:p>
    <w:p w14:paraId="56CBEB4D" w14:textId="6D442DE6" w:rsidR="0078654E" w:rsidDel="002A60DA" w:rsidRDefault="0078654E" w:rsidP="00B816C0">
      <w:pPr>
        <w:pStyle w:val="Heading1"/>
        <w:jc w:val="center"/>
        <w:rPr>
          <w:ins w:id="1250" w:author="Boni" w:date="2014-09-08T03:09:00Z"/>
          <w:del w:id="1251" w:author="Andrija Ilic" w:date="2015-09-06T19:35:00Z"/>
        </w:rPr>
      </w:pPr>
    </w:p>
    <w:p w14:paraId="680EBA0B" w14:textId="6BA1CD02" w:rsidR="0078654E" w:rsidDel="002A60DA" w:rsidRDefault="0078654E" w:rsidP="00B816C0">
      <w:pPr>
        <w:pStyle w:val="Heading1"/>
        <w:jc w:val="center"/>
        <w:rPr>
          <w:ins w:id="1252" w:author="Boni" w:date="2014-09-08T03:09:00Z"/>
          <w:del w:id="1253" w:author="Andrija Ilic" w:date="2015-09-06T19:35:00Z"/>
        </w:rPr>
      </w:pPr>
    </w:p>
    <w:p w14:paraId="1804265E" w14:textId="3942BAB1" w:rsidR="0078654E" w:rsidDel="002A60DA" w:rsidRDefault="0078654E" w:rsidP="00B816C0">
      <w:pPr>
        <w:pStyle w:val="Heading1"/>
        <w:jc w:val="center"/>
        <w:rPr>
          <w:ins w:id="1254" w:author="Boni" w:date="2014-09-08T03:09:00Z"/>
          <w:del w:id="1255" w:author="Andrija Ilic" w:date="2015-09-06T19:35:00Z"/>
        </w:rPr>
      </w:pPr>
    </w:p>
    <w:p w14:paraId="7240ACFA" w14:textId="5000E09B" w:rsidR="0078654E" w:rsidDel="002A60DA" w:rsidRDefault="0078654E" w:rsidP="00B816C0">
      <w:pPr>
        <w:pStyle w:val="Heading1"/>
        <w:jc w:val="center"/>
        <w:rPr>
          <w:ins w:id="1256" w:author="Boni" w:date="2014-09-08T03:09:00Z"/>
          <w:del w:id="1257" w:author="Andrija Ilic" w:date="2015-09-06T19:35:00Z"/>
        </w:rPr>
      </w:pPr>
    </w:p>
    <w:p w14:paraId="3638E1F1" w14:textId="4CB57F03" w:rsidR="0078654E" w:rsidDel="002A60DA" w:rsidRDefault="0078654E" w:rsidP="00B816C0">
      <w:pPr>
        <w:pStyle w:val="Heading1"/>
        <w:jc w:val="center"/>
        <w:rPr>
          <w:ins w:id="1258" w:author="Boni" w:date="2014-09-08T03:09:00Z"/>
          <w:del w:id="1259" w:author="Andrija Ilic" w:date="2015-09-06T19:35:00Z"/>
        </w:rPr>
      </w:pPr>
    </w:p>
    <w:p w14:paraId="3F409C6A" w14:textId="69D674B9" w:rsidR="0078654E" w:rsidDel="002A60DA" w:rsidRDefault="0078654E" w:rsidP="00B816C0">
      <w:pPr>
        <w:pStyle w:val="Heading1"/>
        <w:jc w:val="center"/>
        <w:rPr>
          <w:ins w:id="1260" w:author="Boni" w:date="2014-09-08T03:09:00Z"/>
          <w:del w:id="1261" w:author="Andrija Ilic" w:date="2015-09-06T19:35:00Z"/>
        </w:rPr>
      </w:pPr>
    </w:p>
    <w:p w14:paraId="2CBD5B63" w14:textId="6348C6DB" w:rsidR="0078654E" w:rsidDel="002A60DA" w:rsidRDefault="0078654E" w:rsidP="00B816C0">
      <w:pPr>
        <w:pStyle w:val="Heading1"/>
        <w:jc w:val="center"/>
        <w:rPr>
          <w:ins w:id="1262" w:author="Boni" w:date="2014-09-08T03:09:00Z"/>
          <w:del w:id="1263" w:author="Andrija Ilic" w:date="2015-09-06T19:35:00Z"/>
        </w:rPr>
      </w:pPr>
    </w:p>
    <w:p w14:paraId="7767A660" w14:textId="7A019DBE" w:rsidR="0078654E" w:rsidDel="002A60DA" w:rsidRDefault="0078654E" w:rsidP="00B816C0">
      <w:pPr>
        <w:pStyle w:val="Heading1"/>
        <w:jc w:val="center"/>
        <w:rPr>
          <w:ins w:id="1264" w:author="Boni" w:date="2014-09-08T03:09:00Z"/>
          <w:del w:id="1265" w:author="Andrija Ilic" w:date="2015-09-06T19:35:00Z"/>
        </w:rPr>
      </w:pPr>
    </w:p>
    <w:p w14:paraId="5E66A0AB" w14:textId="2B0D683A" w:rsidR="0078654E" w:rsidDel="002A60DA" w:rsidRDefault="0078654E" w:rsidP="00B816C0">
      <w:pPr>
        <w:pStyle w:val="Heading1"/>
        <w:jc w:val="center"/>
        <w:rPr>
          <w:ins w:id="1266" w:author="Boni" w:date="2014-09-08T03:09:00Z"/>
          <w:del w:id="1267" w:author="Andrija Ilic" w:date="2015-09-06T19:35:00Z"/>
        </w:rPr>
      </w:pPr>
    </w:p>
    <w:p w14:paraId="222E9A43" w14:textId="3C64499E" w:rsidR="0078654E" w:rsidDel="002A60DA" w:rsidRDefault="0078654E" w:rsidP="00B816C0">
      <w:pPr>
        <w:pStyle w:val="Heading1"/>
        <w:jc w:val="center"/>
        <w:rPr>
          <w:ins w:id="1268" w:author="Boni" w:date="2014-09-08T03:09:00Z"/>
          <w:del w:id="1269" w:author="Andrija Ilic" w:date="2015-09-06T19:35:00Z"/>
        </w:rPr>
      </w:pPr>
    </w:p>
    <w:p w14:paraId="70E0C385" w14:textId="6E69165A" w:rsidR="0078654E" w:rsidDel="002A60DA" w:rsidRDefault="0078654E" w:rsidP="00B816C0">
      <w:pPr>
        <w:pStyle w:val="Heading1"/>
        <w:jc w:val="center"/>
        <w:rPr>
          <w:ins w:id="1270" w:author="Boni" w:date="2014-09-08T03:09:00Z"/>
          <w:del w:id="1271" w:author="Andrija Ilic" w:date="2015-09-06T19:35:00Z"/>
        </w:rPr>
      </w:pPr>
    </w:p>
    <w:p w14:paraId="79B9B495" w14:textId="508B605F" w:rsidR="0078654E" w:rsidDel="002A60DA" w:rsidRDefault="0078654E" w:rsidP="00B816C0">
      <w:pPr>
        <w:pStyle w:val="Heading1"/>
        <w:jc w:val="center"/>
        <w:rPr>
          <w:ins w:id="1272" w:author="Boni" w:date="2014-09-08T03:09:00Z"/>
          <w:del w:id="1273" w:author="Andrija Ilic" w:date="2015-09-06T19:35:00Z"/>
        </w:rPr>
      </w:pPr>
    </w:p>
    <w:p w14:paraId="6451AE4A" w14:textId="0DFD0916" w:rsidR="0078654E" w:rsidDel="002A60DA" w:rsidRDefault="0078654E" w:rsidP="00B816C0">
      <w:pPr>
        <w:pStyle w:val="Heading1"/>
        <w:jc w:val="center"/>
        <w:rPr>
          <w:ins w:id="1274" w:author="Boni" w:date="2014-09-08T03:09:00Z"/>
          <w:del w:id="1275" w:author="Andrija Ilic" w:date="2015-09-06T19:35:00Z"/>
        </w:rPr>
      </w:pPr>
    </w:p>
    <w:p w14:paraId="2C9837F5" w14:textId="3F524C09" w:rsidR="0078654E" w:rsidDel="002A60DA" w:rsidRDefault="0078654E" w:rsidP="00B816C0">
      <w:pPr>
        <w:pStyle w:val="Heading1"/>
        <w:jc w:val="center"/>
        <w:rPr>
          <w:ins w:id="1276" w:author="Boni" w:date="2014-09-08T03:09:00Z"/>
          <w:del w:id="1277" w:author="Andrija Ilic" w:date="2015-09-06T19:35:00Z"/>
        </w:rPr>
      </w:pPr>
    </w:p>
    <w:p w14:paraId="66A77B22" w14:textId="533BD434" w:rsidR="0078654E" w:rsidDel="002A60DA" w:rsidRDefault="0078654E" w:rsidP="00B816C0">
      <w:pPr>
        <w:pStyle w:val="Heading1"/>
        <w:jc w:val="center"/>
        <w:rPr>
          <w:ins w:id="1278" w:author="Boni" w:date="2014-09-08T03:09:00Z"/>
          <w:del w:id="1279" w:author="Andrija Ilic" w:date="2015-09-06T19:35:00Z"/>
        </w:rPr>
      </w:pPr>
    </w:p>
    <w:p w14:paraId="422BABFB" w14:textId="3948AE0D" w:rsidR="0078654E" w:rsidDel="002A60DA" w:rsidRDefault="0078654E" w:rsidP="00B816C0">
      <w:pPr>
        <w:pStyle w:val="Heading1"/>
        <w:jc w:val="center"/>
        <w:rPr>
          <w:ins w:id="1280" w:author="Boni" w:date="2014-09-08T03:09:00Z"/>
          <w:del w:id="1281" w:author="Andrija Ilic" w:date="2015-09-06T19:35:00Z"/>
        </w:rPr>
      </w:pPr>
    </w:p>
    <w:p w14:paraId="207193DA" w14:textId="3449F66D" w:rsidR="0078654E" w:rsidDel="002A60DA" w:rsidRDefault="0078654E" w:rsidP="00B816C0">
      <w:pPr>
        <w:pStyle w:val="Heading1"/>
        <w:jc w:val="center"/>
        <w:rPr>
          <w:ins w:id="1282" w:author="Boni" w:date="2014-09-08T03:09:00Z"/>
          <w:del w:id="1283" w:author="Andrija Ilic" w:date="2015-09-06T19:35:00Z"/>
        </w:rPr>
      </w:pPr>
    </w:p>
    <w:p w14:paraId="4041D99A" w14:textId="7701CF7E" w:rsidR="0078654E" w:rsidDel="002A60DA" w:rsidRDefault="0078654E" w:rsidP="00B816C0">
      <w:pPr>
        <w:pStyle w:val="Heading1"/>
        <w:jc w:val="center"/>
        <w:rPr>
          <w:ins w:id="1284" w:author="Boni" w:date="2014-09-08T03:09:00Z"/>
          <w:del w:id="1285" w:author="Andrija Ilic" w:date="2015-09-06T19:36:00Z"/>
        </w:rPr>
      </w:pPr>
    </w:p>
    <w:p w14:paraId="3945C6C2" w14:textId="77777777" w:rsidR="0078654E" w:rsidRDefault="0078654E" w:rsidP="00B816C0">
      <w:pPr>
        <w:pStyle w:val="Heading1"/>
        <w:jc w:val="center"/>
        <w:rPr>
          <w:ins w:id="1286" w:author="Boni" w:date="2014-09-08T03:09:00Z"/>
        </w:rPr>
      </w:pPr>
    </w:p>
    <w:p w14:paraId="44E6C3D6" w14:textId="78B5DDA5" w:rsidR="00E9331A" w:rsidDel="002A60DA" w:rsidRDefault="00E724D0" w:rsidP="00B816C0">
      <w:pPr>
        <w:pStyle w:val="Heading1"/>
        <w:jc w:val="center"/>
        <w:rPr>
          <w:del w:id="1287" w:author="Andrija Ilic" w:date="2015-09-06T19:35:00Z"/>
        </w:rPr>
      </w:pPr>
      <w:del w:id="1288" w:author="Andrija Ilic" w:date="2015-09-06T19:35:00Z">
        <w:r w:rsidDel="002A60DA">
          <w:delText xml:space="preserve">2. </w:delText>
        </w:r>
        <w:r w:rsidR="00E9331A" w:rsidDel="002A60DA">
          <w:delText>Tapestry 5.3</w:delText>
        </w:r>
        <w:bookmarkEnd w:id="1237"/>
        <w:bookmarkEnd w:id="1238"/>
        <w:bookmarkEnd w:id="1239"/>
      </w:del>
    </w:p>
    <w:p w14:paraId="63F3CDE5" w14:textId="47C07DC2" w:rsidR="006C5206" w:rsidDel="002A60DA" w:rsidRDefault="006C5206" w:rsidP="006C5206">
      <w:pPr>
        <w:rPr>
          <w:del w:id="1289" w:author="Andrija Ilic" w:date="2015-09-06T19:35:00Z"/>
        </w:rPr>
      </w:pPr>
    </w:p>
    <w:p w14:paraId="1B2EAC46" w14:textId="15FA0CE3" w:rsidR="00252993" w:rsidDel="002A60DA" w:rsidRDefault="0060385F">
      <w:pPr>
        <w:jc w:val="both"/>
        <w:rPr>
          <w:del w:id="1290" w:author="Andrija Ilic" w:date="2015-09-06T19:35:00Z"/>
        </w:rPr>
        <w:pPrChange w:id="1291" w:author="Boni" w:date="2014-09-07T23:04:00Z">
          <w:pPr/>
        </w:pPrChange>
      </w:pPr>
      <w:ins w:id="1292" w:author="Java" w:date="2014-09-04T09:36:00Z">
        <w:del w:id="1293" w:author="Andrija Ilic" w:date="2015-09-06T19:35:00Z">
          <w:r w:rsidDel="002A60DA">
            <w:delText xml:space="preserve">Tapestry </w:delText>
          </w:r>
        </w:del>
      </w:ins>
      <w:del w:id="1294" w:author="Andrija Ilic" w:date="2015-09-06T19:35:00Z">
        <w:r w:rsidR="006C5206" w:rsidDel="002A60DA">
          <w:delText xml:space="preserve">Овај оквир је развијен у Java програмском језику. Представља </w:delText>
        </w:r>
        <w:commentRangeStart w:id="1295"/>
        <w:r w:rsidR="006C5206" w:rsidDel="002A60DA">
          <w:delText>окружење</w:delText>
        </w:r>
      </w:del>
      <w:ins w:id="1296" w:author="Boni" w:date="2014-09-07T01:15:00Z">
        <w:del w:id="1297" w:author="Andrija Ilic" w:date="2015-09-06T19:35:00Z">
          <w:r w:rsidR="00536B2B" w:rsidDel="002A60DA">
            <w:delText>оквир</w:delText>
          </w:r>
        </w:del>
      </w:ins>
      <w:del w:id="1298" w:author="Andrija Ilic" w:date="2015-09-06T19:35:00Z">
        <w:r w:rsidR="006C5206" w:rsidDel="002A60DA">
          <w:delText xml:space="preserve"> </w:delText>
        </w:r>
      </w:del>
      <w:commentRangeEnd w:id="1295"/>
      <w:ins w:id="1299" w:author="Boni" w:date="2014-09-06T20:05:00Z">
        <w:del w:id="1300" w:author="Andrija Ilic" w:date="2015-09-06T19:35:00Z">
          <w:r w:rsidR="00B42DB3" w:rsidDel="002A60DA">
            <w:delText xml:space="preserve"> </w:delText>
          </w:r>
        </w:del>
      </w:ins>
      <w:del w:id="1301" w:author="Andrija Ilic" w:date="2015-09-06T19:35:00Z">
        <w:r w:rsidDel="002A60DA">
          <w:rPr>
            <w:rStyle w:val="CommentReference"/>
          </w:rPr>
          <w:commentReference w:id="1295"/>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302" w:author="Andrija Ilic" w:date="2015-09-06T19:35:00Z"/>
        </w:rPr>
      </w:pPr>
      <w:del w:id="1303"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304" w:author="Boni" w:date="2014-09-07T23:10:00Z"/>
          <w:del w:id="1305" w:author="Andrija Ilic" w:date="2015-09-06T19:35:00Z"/>
        </w:rPr>
      </w:pPr>
      <w:del w:id="1306"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307" w:author="Andrija Ilic" w:date="2015-09-06T19:35:00Z"/>
        </w:rPr>
        <w:pPrChange w:id="1308" w:author="Boni" w:date="2014-09-07T23:13:00Z">
          <w:pPr/>
        </w:pPrChange>
      </w:pPr>
      <w:ins w:id="1309" w:author="Boni" w:date="2014-09-07T23:10:00Z">
        <w:del w:id="1310"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11" w:author="Boni" w:date="2014-09-07T23:14:00Z">
        <w:del w:id="1312" w:author="Andrija Ilic" w:date="2015-09-06T19:35:00Z">
          <w:r w:rsidDel="002A60DA">
            <w:delText>о</w:delText>
          </w:r>
        </w:del>
      </w:ins>
      <w:ins w:id="1313" w:author="Boni" w:date="2014-09-07T23:10:00Z">
        <w:del w:id="1314" w:author="Andrija Ilic" w:date="2015-09-06T19:35:00Z">
          <w:r w:rsidDel="002A60DA">
            <w:delText>сл</w:delText>
          </w:r>
        </w:del>
      </w:ins>
      <w:ins w:id="1315" w:author="Boni" w:date="2014-09-07T23:11:00Z">
        <w:del w:id="1316" w:author="Andrija Ilic" w:date="2015-09-06T19:35:00Z">
          <w:r w:rsidDel="002A60DA">
            <w:delText>о</w:delText>
          </w:r>
        </w:del>
      </w:ins>
      <w:ins w:id="1317" w:author="Boni" w:date="2014-09-07T23:10:00Z">
        <w:del w:id="1318" w:author="Andrija Ilic" w:date="2015-09-06T19:35:00Z">
          <w:r w:rsidDel="002A60DA">
            <w:delText>вне л</w:delText>
          </w:r>
        </w:del>
      </w:ins>
      <w:ins w:id="1319" w:author="Boni" w:date="2014-09-07T23:11:00Z">
        <w:del w:id="1320" w:author="Andrija Ilic" w:date="2015-09-06T19:35:00Z">
          <w:r w:rsidDel="002A60DA">
            <w:delText>о</w:delText>
          </w:r>
        </w:del>
      </w:ins>
      <w:ins w:id="1321" w:author="Boni" w:date="2014-09-07T23:10:00Z">
        <w:del w:id="1322" w:author="Andrija Ilic" w:date="2015-09-06T19:35:00Z">
          <w:r w:rsidDel="002A60DA">
            <w:delText>гике. Ов</w:delText>
          </w:r>
        </w:del>
      </w:ins>
      <w:ins w:id="1323" w:author="Boni" w:date="2014-09-07T23:11:00Z">
        <w:del w:id="1324" w:author="Andrija Ilic" w:date="2015-09-06T19:35:00Z">
          <w:r w:rsidDel="002A60DA">
            <w:delText>о</w:delText>
          </w:r>
        </w:del>
      </w:ins>
      <w:ins w:id="1325" w:author="Boni" w:date="2014-09-07T23:10:00Z">
        <w:del w:id="1326" w:author="Andrija Ilic" w:date="2015-09-06T19:35:00Z">
          <w:r w:rsidDel="002A60DA">
            <w:delText xml:space="preserve"> </w:delText>
          </w:r>
        </w:del>
      </w:ins>
      <w:ins w:id="1327" w:author="Boni" w:date="2014-09-07T23:11:00Z">
        <w:del w:id="1328" w:author="Andrija Ilic" w:date="2015-09-06T19:35:00Z">
          <w:r w:rsidDel="002A60DA">
            <w:delText>о</w:delText>
          </w:r>
        </w:del>
      </w:ins>
      <w:ins w:id="1329" w:author="Boni" w:date="2014-09-07T23:10:00Z">
        <w:del w:id="1330" w:author="Andrija Ilic" w:date="2015-09-06T19:35:00Z">
          <w:r w:rsidDel="002A60DA">
            <w:delText>дваја</w:delText>
          </w:r>
        </w:del>
      </w:ins>
      <w:ins w:id="1331" w:author="Boni" w:date="2014-09-07T23:11:00Z">
        <w:del w:id="1332" w:author="Andrija Ilic" w:date="2015-09-06T19:35:00Z">
          <w:r w:rsidDel="002A60DA">
            <w:delText>њ</w:delText>
          </w:r>
        </w:del>
      </w:ins>
      <w:ins w:id="1333" w:author="Boni" w:date="2014-09-07T23:10:00Z">
        <w:del w:id="1334" w:author="Andrija Ilic" w:date="2015-09-06T19:35:00Z">
          <w:r w:rsidDel="002A60DA">
            <w:delText xml:space="preserve">е је у Tapestry </w:delText>
          </w:r>
        </w:del>
      </w:ins>
      <w:ins w:id="1335" w:author="Boni" w:date="2014-09-07T23:11:00Z">
        <w:del w:id="1336" w:author="Andrija Ilic" w:date="2015-09-06T19:35:00Z">
          <w:r w:rsidDel="002A60DA">
            <w:delText>о</w:delText>
          </w:r>
        </w:del>
      </w:ins>
      <w:ins w:id="1337" w:author="Boni" w:date="2014-09-07T23:10:00Z">
        <w:del w:id="1338" w:author="Andrija Ilic" w:date="2015-09-06T19:35:00Z">
          <w:r w:rsidDel="002A60DA">
            <w:delText>квиру једн</w:delText>
          </w:r>
        </w:del>
      </w:ins>
      <w:ins w:id="1339" w:author="Boni" w:date="2014-09-07T23:11:00Z">
        <w:del w:id="1340" w:author="Andrija Ilic" w:date="2015-09-06T19:35:00Z">
          <w:r w:rsidDel="002A60DA">
            <w:delText>о</w:delText>
          </w:r>
        </w:del>
      </w:ins>
      <w:ins w:id="1341" w:author="Boni" w:date="2014-09-07T23:10:00Z">
        <w:del w:id="1342" w:author="Andrija Ilic" w:date="2015-09-06T19:35:00Z">
          <w:r w:rsidDel="002A60DA">
            <w:delText>ставн</w:delText>
          </w:r>
        </w:del>
      </w:ins>
      <w:ins w:id="1343" w:author="Boni" w:date="2014-09-07T23:11:00Z">
        <w:del w:id="1344" w:author="Andrija Ilic" w:date="2015-09-06T19:35:00Z">
          <w:r w:rsidDel="002A60DA">
            <w:delText>о</w:delText>
          </w:r>
        </w:del>
      </w:ins>
      <w:ins w:id="1345" w:author="Boni" w:date="2014-09-07T23:10:00Z">
        <w:del w:id="1346" w:author="Andrija Ilic" w:date="2015-09-06T19:35:00Z">
          <w:r w:rsidDel="002A60DA">
            <w:delText xml:space="preserve"> имплементиран</w:delText>
          </w:r>
        </w:del>
      </w:ins>
      <w:ins w:id="1347" w:author="Boni" w:date="2014-09-07T23:11:00Z">
        <w:del w:id="1348" w:author="Andrija Ilic" w:date="2015-09-06T19:35:00Z">
          <w:r w:rsidDel="002A60DA">
            <w:delText>о</w:delText>
          </w:r>
        </w:del>
      </w:ins>
      <w:ins w:id="1349" w:author="Boni" w:date="2014-09-07T23:10:00Z">
        <w:del w:id="1350" w:author="Andrija Ilic" w:date="2015-09-06T19:35:00Z">
          <w:r w:rsidDel="002A60DA">
            <w:delText>, јер свака Tapestry страница има св</w:delText>
          </w:r>
        </w:del>
      </w:ins>
      <w:ins w:id="1351" w:author="Boni" w:date="2014-09-07T23:11:00Z">
        <w:del w:id="1352" w:author="Andrija Ilic" w:date="2015-09-06T19:35:00Z">
          <w:r w:rsidDel="002A60DA">
            <w:delText>о</w:delText>
          </w:r>
        </w:del>
      </w:ins>
      <w:ins w:id="1353" w:author="Boni" w:date="2014-09-07T23:10:00Z">
        <w:del w:id="1354" w:author="Andrija Ilic" w:date="2015-09-06T19:35:00Z">
          <w:r w:rsidDel="002A60DA">
            <w:delText xml:space="preserve">ј </w:delText>
          </w:r>
        </w:del>
      </w:ins>
      <w:ins w:id="1355" w:author="Boni" w:date="2014-09-07T23:11:00Z">
        <w:del w:id="1356" w:author="Andrija Ilic" w:date="2015-09-06T19:35:00Z">
          <w:r w:rsidDel="002A60DA">
            <w:delText>о</w:delText>
          </w:r>
        </w:del>
      </w:ins>
      <w:ins w:id="1357" w:author="Boni" w:date="2014-09-07T23:10:00Z">
        <w:del w:id="1358" w:author="Andrija Ilic" w:date="2015-09-06T19:35:00Z">
          <w:r w:rsidDel="002A60DA">
            <w:delText>бразац (template) и Јава класу. Образац је XML д</w:delText>
          </w:r>
        </w:del>
      </w:ins>
      <w:ins w:id="1359" w:author="Boni" w:date="2014-09-07T23:11:00Z">
        <w:del w:id="1360" w:author="Andrija Ilic" w:date="2015-09-06T19:35:00Z">
          <w:r w:rsidDel="002A60DA">
            <w:delText>о</w:delText>
          </w:r>
        </w:del>
      </w:ins>
      <w:ins w:id="1361" w:author="Boni" w:date="2014-09-07T23:10:00Z">
        <w:del w:id="1362" w:author="Andrija Ilic" w:date="2015-09-06T19:35:00Z">
          <w:r w:rsidDel="002A60DA">
            <w:delText>кумент, сличан XHTML д</w:delText>
          </w:r>
        </w:del>
      </w:ins>
      <w:ins w:id="1363" w:author="Boni" w:date="2014-09-07T23:11:00Z">
        <w:del w:id="1364" w:author="Andrija Ilic" w:date="2015-09-06T19:35:00Z">
          <w:r w:rsidDel="002A60DA">
            <w:delText>о</w:delText>
          </w:r>
        </w:del>
      </w:ins>
      <w:ins w:id="1365" w:author="Boni" w:date="2014-09-07T23:10:00Z">
        <w:del w:id="1366" w:author="Andrija Ilic" w:date="2015-09-06T19:35:00Z">
          <w:r w:rsidDel="002A60DA">
            <w:delText>кументу са мал</w:delText>
          </w:r>
        </w:del>
      </w:ins>
      <w:ins w:id="1367" w:author="Boni" w:date="2014-09-07T23:11:00Z">
        <w:del w:id="1368" w:author="Andrija Ilic" w:date="2015-09-06T19:35:00Z">
          <w:r w:rsidDel="002A60DA">
            <w:delText>о</w:delText>
          </w:r>
        </w:del>
      </w:ins>
      <w:ins w:id="1369" w:author="Boni" w:date="2014-09-07T23:10:00Z">
        <w:del w:id="1370" w:author="Andrija Ilic" w:date="2015-09-06T19:35:00Z">
          <w:r w:rsidDel="002A60DA">
            <w:delText xml:space="preserve"> више елемената нег</w:delText>
          </w:r>
        </w:del>
      </w:ins>
      <w:ins w:id="1371" w:author="Boni" w:date="2014-09-07T23:11:00Z">
        <w:del w:id="1372" w:author="Andrija Ilic" w:date="2015-09-06T19:35:00Z">
          <w:r w:rsidDel="002A60DA">
            <w:delText>о</w:delText>
          </w:r>
        </w:del>
      </w:ins>
      <w:ins w:id="1373" w:author="Boni" w:date="2014-09-07T23:10:00Z">
        <w:del w:id="1374" w:author="Andrija Ilic" w:date="2015-09-06T19:35:00Z">
          <w:r w:rsidDel="002A60DA">
            <w:delText xml:space="preserve"> шт</w:delText>
          </w:r>
        </w:del>
      </w:ins>
      <w:ins w:id="1375" w:author="Boni" w:date="2014-09-07T23:11:00Z">
        <w:del w:id="1376" w:author="Andrija Ilic" w:date="2015-09-06T19:35:00Z">
          <w:r w:rsidDel="002A60DA">
            <w:delText>о</w:delText>
          </w:r>
        </w:del>
      </w:ins>
      <w:ins w:id="1377" w:author="Boni" w:date="2014-09-07T23:10:00Z">
        <w:del w:id="1378" w:author="Andrija Ilic" w:date="2015-09-06T19:35:00Z">
          <w:r w:rsidDel="002A60DA">
            <w:delText xml:space="preserve"> XHTML садржи. Образац има екстензију .tml (Tapestry Markup Language) и м</w:delText>
          </w:r>
        </w:del>
      </w:ins>
      <w:ins w:id="1379" w:author="Boni" w:date="2014-09-07T23:11:00Z">
        <w:del w:id="1380" w:author="Andrija Ilic" w:date="2015-09-06T19:35:00Z">
          <w:r w:rsidDel="002A60DA">
            <w:delText>о</w:delText>
          </w:r>
        </w:del>
      </w:ins>
      <w:ins w:id="1381" w:author="Boni" w:date="2014-09-07T23:10:00Z">
        <w:del w:id="1382" w:author="Andrija Ilic" w:date="2015-09-06T19:35:00Z">
          <w:r w:rsidDel="002A60DA">
            <w:delText>ра бити ваљан</w:delText>
          </w:r>
        </w:del>
      </w:ins>
      <w:ins w:id="1383" w:author="Boni" w:date="2014-09-07T23:11:00Z">
        <w:del w:id="1384" w:author="Andrija Ilic" w:date="2015-09-06T19:35:00Z">
          <w:r w:rsidDel="002A60DA">
            <w:delText>о</w:delText>
          </w:r>
        </w:del>
      </w:ins>
      <w:ins w:id="1385" w:author="Boni" w:date="2014-09-07T23:10:00Z">
        <w:del w:id="1386" w:author="Andrija Ilic" w:date="2015-09-06T19:35:00Z">
          <w:r w:rsidDel="002A60DA">
            <w:delText xml:space="preserve"> ф</w:delText>
          </w:r>
        </w:del>
      </w:ins>
      <w:ins w:id="1387" w:author="Boni" w:date="2014-09-07T23:14:00Z">
        <w:del w:id="1388" w:author="Andrija Ilic" w:date="2015-09-06T19:35:00Z">
          <w:r w:rsidDel="002A60DA">
            <w:delText>о</w:delText>
          </w:r>
        </w:del>
      </w:ins>
      <w:ins w:id="1389" w:author="Boni" w:date="2014-09-07T23:10:00Z">
        <w:del w:id="1390" w:author="Andrija Ilic" w:date="2015-09-06T19:35:00Z">
          <w:r w:rsidDel="002A60DA">
            <w:delText>рмиран XML д</w:delText>
          </w:r>
        </w:del>
      </w:ins>
      <w:ins w:id="1391" w:author="Boni" w:date="2014-09-07T23:14:00Z">
        <w:del w:id="1392" w:author="Andrija Ilic" w:date="2015-09-06T19:35:00Z">
          <w:r w:rsidDel="002A60DA">
            <w:delText>о</w:delText>
          </w:r>
        </w:del>
      </w:ins>
      <w:ins w:id="1393" w:author="Boni" w:date="2014-09-07T23:10:00Z">
        <w:del w:id="1394" w:author="Andrija Ilic" w:date="2015-09-06T19:35:00Z">
          <w:r w:rsidDel="002A60DA">
            <w:delText>кумент, шт</w:delText>
          </w:r>
        </w:del>
      </w:ins>
      <w:ins w:id="1395" w:author="Boni" w:date="2014-09-07T23:11:00Z">
        <w:del w:id="1396" w:author="Andrija Ilic" w:date="2015-09-06T19:35:00Z">
          <w:r w:rsidDel="002A60DA">
            <w:delText>о</w:delText>
          </w:r>
        </w:del>
      </w:ins>
      <w:ins w:id="1397" w:author="Boni" w:date="2014-09-07T23:10:00Z">
        <w:del w:id="1398" w:author="Andrija Ilic" w:date="2015-09-06T19:35:00Z">
          <w:r w:rsidDel="002A60DA">
            <w:delText xml:space="preserve"> значи да сваки елемент м</w:delText>
          </w:r>
        </w:del>
      </w:ins>
      <w:ins w:id="1399" w:author="Boni" w:date="2014-09-07T23:12:00Z">
        <w:del w:id="1400" w:author="Andrija Ilic" w:date="2015-09-06T19:35:00Z">
          <w:r w:rsidDel="002A60DA">
            <w:delText>о</w:delText>
          </w:r>
        </w:del>
      </w:ins>
      <w:ins w:id="1401" w:author="Boni" w:date="2014-09-07T23:10:00Z">
        <w:del w:id="1402" w:author="Andrija Ilic" w:date="2015-09-06T19:35:00Z">
          <w:r w:rsidDel="002A60DA">
            <w:delText>ра бити празан или пр</w:delText>
          </w:r>
        </w:del>
      </w:ins>
      <w:ins w:id="1403" w:author="Boni" w:date="2014-09-07T23:12:00Z">
        <w:del w:id="1404" w:author="Andrija Ilic" w:date="2015-09-06T19:35:00Z">
          <w:r w:rsidDel="002A60DA">
            <w:delText>о</w:delText>
          </w:r>
        </w:del>
      </w:ins>
      <w:ins w:id="1405" w:author="Boni" w:date="2014-09-07T23:10:00Z">
        <w:del w:id="1406" w:author="Andrija Ilic" w:date="2015-09-06T19:35:00Z">
          <w:r w:rsidDel="002A60DA">
            <w:delText>писн</w:delText>
          </w:r>
        </w:del>
      </w:ins>
      <w:ins w:id="1407" w:author="Boni" w:date="2014-09-07T23:12:00Z">
        <w:del w:id="1408" w:author="Andrija Ilic" w:date="2015-09-06T19:35:00Z">
          <w:r w:rsidDel="002A60DA">
            <w:delText>о</w:delText>
          </w:r>
        </w:del>
      </w:ins>
      <w:ins w:id="1409" w:author="Boni" w:date="2014-09-07T23:10:00Z">
        <w:del w:id="1410" w:author="Andrija Ilic" w:date="2015-09-06T19:35:00Z">
          <w:r w:rsidDel="002A60DA">
            <w:delText xml:space="preserve"> затв</w:delText>
          </w:r>
        </w:del>
      </w:ins>
      <w:ins w:id="1411" w:author="Boni" w:date="2014-09-07T23:12:00Z">
        <w:del w:id="1412" w:author="Andrija Ilic" w:date="2015-09-06T19:35:00Z">
          <w:r w:rsidDel="002A60DA">
            <w:delText>о</w:delText>
          </w:r>
        </w:del>
      </w:ins>
      <w:ins w:id="1413" w:author="Boni" w:date="2014-09-07T23:10:00Z">
        <w:del w:id="1414"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15" w:author="Boni" w:date="2014-09-07T23:12:00Z">
        <w:del w:id="1416" w:author="Andrija Ilic" w:date="2015-09-06T19:35:00Z">
          <w:r w:rsidDel="002A60DA">
            <w:delText>о</w:delText>
          </w:r>
        </w:del>
      </w:ins>
      <w:ins w:id="1417" w:author="Boni" w:date="2014-09-07T23:10:00Z">
        <w:del w:id="1418"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9" w:author="Boni" w:date="2014-09-07T23:12:00Z">
        <w:del w:id="1420" w:author="Andrija Ilic" w:date="2015-09-06T19:35:00Z">
          <w:r w:rsidDel="002A60DA">
            <w:delText>о</w:delText>
          </w:r>
        </w:del>
      </w:ins>
      <w:ins w:id="1421" w:author="Boni" w:date="2014-09-07T23:10:00Z">
        <w:del w:id="1422" w:author="Andrija Ilic" w:date="2015-09-06T19:35:00Z">
          <w:r w:rsidDel="002A60DA">
            <w:delText>сти атрибута м</w:delText>
          </w:r>
        </w:del>
      </w:ins>
      <w:ins w:id="1423" w:author="Boni" w:date="2014-09-07T23:12:00Z">
        <w:del w:id="1424" w:author="Andrija Ilic" w:date="2015-09-06T19:35:00Z">
          <w:r w:rsidDel="002A60DA">
            <w:delText>о</w:delText>
          </w:r>
        </w:del>
      </w:ins>
      <w:ins w:id="1425" w:author="Boni" w:date="2014-09-07T23:10:00Z">
        <w:del w:id="1426" w:author="Andrija Ilic" w:date="2015-09-06T19:35:00Z">
          <w:r w:rsidDel="002A60DA">
            <w:delText>рају бити п</w:delText>
          </w:r>
        </w:del>
      </w:ins>
      <w:ins w:id="1427" w:author="Boni" w:date="2014-09-07T23:12:00Z">
        <w:del w:id="1428" w:author="Andrija Ilic" w:date="2015-09-06T19:35:00Z">
          <w:r w:rsidDel="002A60DA">
            <w:delText>о</w:delText>
          </w:r>
        </w:del>
      </w:ins>
      <w:ins w:id="1429" w:author="Boni" w:date="2014-09-07T23:10:00Z">
        <w:del w:id="1430" w:author="Andrija Ilic" w:date="2015-09-06T19:35:00Z">
          <w:r w:rsidDel="002A60DA">
            <w:delText>д нав</w:delText>
          </w:r>
        </w:del>
      </w:ins>
      <w:ins w:id="1431" w:author="Boni" w:date="2014-09-07T23:12:00Z">
        <w:del w:id="1432" w:author="Andrija Ilic" w:date="2015-09-06T19:35:00Z">
          <w:r w:rsidDel="002A60DA">
            <w:delText>о</w:delText>
          </w:r>
        </w:del>
      </w:ins>
      <w:ins w:id="1433" w:author="Boni" w:date="2014-09-07T23:10:00Z">
        <w:del w:id="1434" w:author="Andrija Ilic" w:date="2015-09-06T19:35:00Z">
          <w:r w:rsidDel="002A60DA">
            <w:delText xml:space="preserve">дницима. </w:delText>
          </w:r>
        </w:del>
      </w:ins>
    </w:p>
    <w:p w14:paraId="3383FBD2" w14:textId="30AAD86E" w:rsidR="005E2CB0" w:rsidDel="002A60DA" w:rsidRDefault="005E2CB0" w:rsidP="006C5206">
      <w:pPr>
        <w:rPr>
          <w:ins w:id="1435" w:author="Boni" w:date="2014-09-07T23:12:00Z"/>
          <w:del w:id="1436" w:author="Andrija Ilic" w:date="2015-09-06T19:35:00Z"/>
        </w:rPr>
      </w:pPr>
      <w:del w:id="1437" w:author="Andrija Ilic" w:date="2015-09-06T19:35:00Z">
        <w:r w:rsidDel="002A60DA">
          <w:delText>-Класа странице је уствари</w:delText>
        </w:r>
      </w:del>
    </w:p>
    <w:p w14:paraId="6960701E" w14:textId="4C09D650" w:rsidR="00252993" w:rsidDel="002A60DA" w:rsidRDefault="009720B2">
      <w:pPr>
        <w:jc w:val="both"/>
        <w:rPr>
          <w:ins w:id="1438" w:author="Boni" w:date="2014-09-07T23:12:00Z"/>
          <w:del w:id="1439" w:author="Andrija Ilic" w:date="2015-09-06T19:35:00Z"/>
        </w:rPr>
        <w:pPrChange w:id="1440" w:author="Boni" w:date="2014-09-07T23:13:00Z">
          <w:pPr/>
        </w:pPrChange>
      </w:pPr>
      <w:ins w:id="1441" w:author="Boni" w:date="2014-09-08T19:09:00Z">
        <w:del w:id="1442" w:author="Andrija Ilic" w:date="2015-09-06T19:35:00Z">
          <w:r w:rsidDel="002A60DA">
            <w:delText>Класа странице</w:delText>
          </w:r>
        </w:del>
      </w:ins>
      <w:ins w:id="1443" w:author="Boni" w:date="2014-09-07T23:12:00Z">
        <w:del w:id="1444" w:author="Andrija Ilic" w:date="2015-09-06T19:35:00Z">
          <w:r w:rsidR="00E5101C" w:rsidDel="002A60DA">
            <w:delText xml:space="preserve"> мора да има, за одговарајуће п</w:delText>
          </w:r>
        </w:del>
      </w:ins>
      <w:ins w:id="1445" w:author="Boni" w:date="2014-09-07T23:13:00Z">
        <w:del w:id="1446" w:author="Andrija Ilic" w:date="2015-09-06T19:35:00Z">
          <w:r w:rsidR="00E5101C" w:rsidDel="002A60DA">
            <w:delText>о</w:delText>
          </w:r>
        </w:del>
      </w:ins>
      <w:ins w:id="1447" w:author="Boni" w:date="2014-09-07T23:12:00Z">
        <w:del w:id="1448" w:author="Andrija Ilic" w:date="2015-09-06T19:35:00Z">
          <w:r w:rsidR="00E5101C" w:rsidDel="002A60DA">
            <w:delText>јављива</w:delText>
          </w:r>
        </w:del>
      </w:ins>
      <w:ins w:id="1449" w:author="Boni" w:date="2014-09-07T23:13:00Z">
        <w:del w:id="1450" w:author="Andrija Ilic" w:date="2015-09-06T19:35:00Z">
          <w:r w:rsidR="00E5101C" w:rsidDel="002A60DA">
            <w:delText>њ</w:delText>
          </w:r>
        </w:del>
      </w:ins>
      <w:ins w:id="1451" w:author="Boni" w:date="2014-09-07T23:12:00Z">
        <w:del w:id="1452" w:author="Andrija Ilic" w:date="2015-09-06T19:35:00Z">
          <w:r w:rsidR="00E5101C" w:rsidDel="002A60DA">
            <w:delText xml:space="preserve">е </w:delText>
          </w:r>
        </w:del>
      </w:ins>
      <w:ins w:id="1453" w:author="Boni" w:date="2014-09-07T23:13:00Z">
        <w:del w:id="1454" w:author="Andrija Ilic" w:date="2015-09-06T19:35:00Z">
          <w:r w:rsidR="00E5101C" w:rsidDel="002A60DA">
            <w:delText>о</w:delText>
          </w:r>
        </w:del>
      </w:ins>
      <w:ins w:id="1455" w:author="Boni" w:date="2014-09-07T23:12:00Z">
        <w:del w:id="1456" w:author="Andrija Ilic" w:date="2015-09-06T19:35:00Z">
          <w:r w:rsidR="00E5101C" w:rsidDel="002A60DA">
            <w:delText>дређен</w:delText>
          </w:r>
        </w:del>
      </w:ins>
      <w:ins w:id="1457" w:author="Boni" w:date="2014-09-07T23:13:00Z">
        <w:del w:id="1458" w:author="Andrija Ilic" w:date="2015-09-06T19:35:00Z">
          <w:r w:rsidR="00E5101C" w:rsidDel="002A60DA">
            <w:delText>о</w:delText>
          </w:r>
        </w:del>
      </w:ins>
      <w:ins w:id="1459" w:author="Boni" w:date="2014-09-07T23:12:00Z">
        <w:del w:id="1460" w:author="Andrija Ilic" w:date="2015-09-06T19:35:00Z">
          <w:r w:rsidR="00E5101C" w:rsidDel="002A60DA">
            <w:delText>г типа п</w:delText>
          </w:r>
        </w:del>
      </w:ins>
      <w:ins w:id="1461" w:author="Boni" w:date="2014-09-07T23:13:00Z">
        <w:del w:id="1462" w:author="Andrija Ilic" w:date="2015-09-06T19:35:00Z">
          <w:r w:rsidR="00E5101C" w:rsidDel="002A60DA">
            <w:delText>о</w:delText>
          </w:r>
        </w:del>
      </w:ins>
      <w:ins w:id="1463" w:author="Boni" w:date="2014-09-07T23:12:00Z">
        <w:del w:id="1464" w:author="Andrija Ilic" w:date="2015-09-06T19:35:00Z">
          <w:r w:rsidR="00E5101C" w:rsidDel="002A60DA">
            <w:delText xml:space="preserve">датка на </w:delText>
          </w:r>
        </w:del>
      </w:ins>
      <w:ins w:id="1465" w:author="Boni" w:date="2014-09-07T23:13:00Z">
        <w:del w:id="1466" w:author="Andrija Ilic" w:date="2015-09-06T19:35:00Z">
          <w:r w:rsidR="00E5101C" w:rsidDel="002A60DA">
            <w:delText>о</w:delText>
          </w:r>
        </w:del>
      </w:ins>
      <w:ins w:id="1467" w:author="Boni" w:date="2014-09-07T23:12:00Z">
        <w:del w:id="1468"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9" w:author="Boni" w:date="2014-09-07T23:15:00Z">
        <w:del w:id="1470" w:author="Andrija Ilic" w:date="2015-09-06T19:35:00Z">
          <w:r w:rsidR="00E5101C" w:rsidDel="002A60DA">
            <w:delText>о</w:delText>
          </w:r>
        </w:del>
      </w:ins>
      <w:ins w:id="1471" w:author="Boni" w:date="2014-09-07T23:12:00Z">
        <w:del w:id="1472" w:author="Andrija Ilic" w:date="2015-09-06T19:35:00Z">
          <w:r w:rsidR="00E5101C" w:rsidDel="002A60DA">
            <w:delText>дг</w:delText>
          </w:r>
        </w:del>
      </w:ins>
      <w:ins w:id="1473" w:author="Boni" w:date="2014-09-07T23:13:00Z">
        <w:del w:id="1474" w:author="Andrija Ilic" w:date="2015-09-06T19:35:00Z">
          <w:r w:rsidR="00E5101C" w:rsidDel="002A60DA">
            <w:delText>о</w:delText>
          </w:r>
        </w:del>
      </w:ins>
      <w:ins w:id="1475" w:author="Boni" w:date="2014-09-07T23:12:00Z">
        <w:del w:id="1476" w:author="Andrija Ilic" w:date="2015-09-06T19:35:00Z">
          <w:r w:rsidR="00E5101C" w:rsidDel="002A60DA">
            <w:delText>варајући тип (н</w:delText>
          </w:r>
        </w:del>
      </w:ins>
      <w:ins w:id="1477" w:author="Boni" w:date="2014-09-07T23:15:00Z">
        <w:del w:id="1478" w:author="Andrija Ilic" w:date="2015-09-06T19:35:00Z">
          <w:r w:rsidR="00E5101C" w:rsidDel="002A60DA">
            <w:delText>п</w:delText>
          </w:r>
        </w:del>
      </w:ins>
      <w:ins w:id="1479" w:author="Boni" w:date="2014-09-07T23:12:00Z">
        <w:del w:id="1480" w:author="Andrija Ilic" w:date="2015-09-06T19:35:00Z">
          <w:r w:rsidR="00E5101C" w:rsidDel="002A60DA">
            <w:delText>р. private String tip) са get и set мет</w:delText>
          </w:r>
        </w:del>
      </w:ins>
      <w:ins w:id="1481" w:author="Boni" w:date="2014-09-07T23:15:00Z">
        <w:del w:id="1482" w:author="Andrija Ilic" w:date="2015-09-06T19:35:00Z">
          <w:r w:rsidR="00E5101C" w:rsidDel="002A60DA">
            <w:delText>о</w:delText>
          </w:r>
        </w:del>
      </w:ins>
      <w:ins w:id="1483" w:author="Boni" w:date="2014-09-07T23:12:00Z">
        <w:del w:id="1484" w:author="Andrija Ilic" w:date="2015-09-06T19:35:00Z">
          <w:r w:rsidR="00E5101C" w:rsidDel="002A60DA">
            <w:delText>дама (getTip() и setTip(String tip)). П</w:delText>
          </w:r>
        </w:del>
      </w:ins>
      <w:ins w:id="1485" w:author="Boni" w:date="2014-09-07T23:13:00Z">
        <w:del w:id="1486" w:author="Andrija Ilic" w:date="2015-09-06T19:35:00Z">
          <w:r w:rsidR="00E5101C" w:rsidDel="002A60DA">
            <w:delText>о</w:delText>
          </w:r>
        </w:del>
      </w:ins>
      <w:ins w:id="1487" w:author="Boni" w:date="2014-09-07T23:12:00Z">
        <w:del w:id="1488" w:author="Andrija Ilic" w:date="2015-09-06T19:35:00Z">
          <w:r w:rsidR="00E5101C" w:rsidDel="002A60DA">
            <w:delText xml:space="preserve">датак на </w:delText>
          </w:r>
        </w:del>
      </w:ins>
      <w:ins w:id="1489" w:author="Boni" w:date="2014-09-07T23:13:00Z">
        <w:del w:id="1490" w:author="Andrija Ilic" w:date="2015-09-06T19:35:00Z">
          <w:r w:rsidR="00E5101C" w:rsidDel="002A60DA">
            <w:delText>о</w:delText>
          </w:r>
        </w:del>
      </w:ins>
      <w:ins w:id="1491" w:author="Boni" w:date="2014-09-07T23:12:00Z">
        <w:del w:id="1492" w:author="Andrija Ilic" w:date="2015-09-06T19:35:00Z">
          <w:r w:rsidR="00E5101C" w:rsidDel="002A60DA">
            <w:delText>бразац страници узима п</w:delText>
          </w:r>
        </w:del>
      </w:ins>
      <w:ins w:id="1493" w:author="Boni" w:date="2014-09-07T23:13:00Z">
        <w:del w:id="1494" w:author="Andrija Ilic" w:date="2015-09-06T19:35:00Z">
          <w:r w:rsidR="00E5101C" w:rsidDel="002A60DA">
            <w:delText>о</w:delText>
          </w:r>
        </w:del>
      </w:ins>
      <w:ins w:id="1495" w:author="Boni" w:date="2014-09-07T23:12:00Z">
        <w:del w:id="1496" w:author="Andrija Ilic" w:date="2015-09-06T19:35:00Z">
          <w:r w:rsidR="00E5101C" w:rsidDel="002A60DA">
            <w:delText>датке из Јава класе прек</w:delText>
          </w:r>
        </w:del>
      </w:ins>
      <w:ins w:id="1497" w:author="Boni" w:date="2014-09-07T23:13:00Z">
        <w:del w:id="1498" w:author="Andrija Ilic" w:date="2015-09-06T19:35:00Z">
          <w:r w:rsidR="00E5101C" w:rsidDel="002A60DA">
            <w:delText>о</w:delText>
          </w:r>
        </w:del>
      </w:ins>
      <w:ins w:id="1499" w:author="Boni" w:date="2014-09-07T23:12:00Z">
        <w:del w:id="1500" w:author="Andrija Ilic" w:date="2015-09-06T19:35:00Z">
          <w:r w:rsidR="00E5101C" w:rsidDel="002A60DA">
            <w:delText xml:space="preserve"> get мет</w:delText>
          </w:r>
        </w:del>
      </w:ins>
      <w:ins w:id="1501" w:author="Boni" w:date="2014-09-07T23:13:00Z">
        <w:del w:id="1502" w:author="Andrija Ilic" w:date="2015-09-06T19:35:00Z">
          <w:r w:rsidR="00E5101C" w:rsidDel="002A60DA">
            <w:delText>о</w:delText>
          </w:r>
        </w:del>
      </w:ins>
      <w:ins w:id="1503" w:author="Boni" w:date="2014-09-07T23:12:00Z">
        <w:del w:id="1504" w:author="Andrija Ilic" w:date="2015-09-06T19:35:00Z">
          <w:r w:rsidR="00E5101C" w:rsidDel="002A60DA">
            <w:delText>де. Ов</w:delText>
          </w:r>
        </w:del>
      </w:ins>
      <w:ins w:id="1505" w:author="Boni" w:date="2014-09-07T23:13:00Z">
        <w:del w:id="1506" w:author="Andrija Ilic" w:date="2015-09-06T19:35:00Z">
          <w:r w:rsidR="00E5101C" w:rsidDel="002A60DA">
            <w:delText>о</w:delText>
          </w:r>
        </w:del>
      </w:ins>
      <w:ins w:id="1507" w:author="Boni" w:date="2014-09-07T23:12:00Z">
        <w:del w:id="1508" w:author="Andrija Ilic" w:date="2015-09-06T19:35:00Z">
          <w:r w:rsidR="00E5101C" w:rsidDel="002A60DA">
            <w:delText xml:space="preserve"> је најпр</w:delText>
          </w:r>
        </w:del>
      </w:ins>
      <w:ins w:id="1509" w:author="Boni" w:date="2014-09-07T23:13:00Z">
        <w:del w:id="1510" w:author="Andrija Ilic" w:date="2015-09-06T19:35:00Z">
          <w:r w:rsidR="00E5101C" w:rsidDel="002A60DA">
            <w:delText>о</w:delText>
          </w:r>
        </w:del>
      </w:ins>
      <w:ins w:id="1511" w:author="Boni" w:date="2014-09-07T23:12:00Z">
        <w:del w:id="1512" w:author="Andrija Ilic" w:date="2015-09-06T19:35:00Z">
          <w:r w:rsidR="00E5101C" w:rsidDel="002A60DA">
            <w:delText>стији и п</w:delText>
          </w:r>
        </w:del>
      </w:ins>
      <w:ins w:id="1513" w:author="Boni" w:date="2014-09-07T23:13:00Z">
        <w:del w:id="1514" w:author="Andrija Ilic" w:date="2015-09-06T19:35:00Z">
          <w:r w:rsidR="00E5101C" w:rsidDel="002A60DA">
            <w:delText>о</w:delText>
          </w:r>
        </w:del>
      </w:ins>
      <w:ins w:id="1515" w:author="Boni" w:date="2014-09-07T23:12:00Z">
        <w:del w:id="1516" w:author="Andrija Ilic" w:date="2015-09-06T19:35:00Z">
          <w:r w:rsidR="00E5101C" w:rsidDel="002A60DA">
            <w:delText>четни пример у једн</w:delText>
          </w:r>
        </w:del>
      </w:ins>
      <w:ins w:id="1517" w:author="Boni" w:date="2014-09-07T23:13:00Z">
        <w:del w:id="1518" w:author="Andrija Ilic" w:date="2015-09-06T19:35:00Z">
          <w:r w:rsidR="00E5101C" w:rsidDel="002A60DA">
            <w:delText>о</w:delText>
          </w:r>
        </w:del>
      </w:ins>
      <w:ins w:id="1519" w:author="Boni" w:date="2014-09-07T23:12:00Z">
        <w:del w:id="1520"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21" w:author="Andrija Ilic" w:date="2015-09-06T19:35:00Z"/>
        </w:rPr>
      </w:pPr>
    </w:p>
    <w:p w14:paraId="061E679B" w14:textId="44CFA6A8" w:rsidR="005E2CB0" w:rsidDel="002A60DA" w:rsidRDefault="005E2CB0" w:rsidP="006C5206">
      <w:pPr>
        <w:rPr>
          <w:del w:id="1522" w:author="Andrija Ilic" w:date="2015-09-06T19:35:00Z"/>
        </w:rPr>
      </w:pPr>
    </w:p>
    <w:p w14:paraId="57796B37" w14:textId="49F69581" w:rsidR="00D60E97" w:rsidDel="002A60DA" w:rsidRDefault="00D60E97" w:rsidP="00D60E97">
      <w:pPr>
        <w:pStyle w:val="Heading2"/>
        <w:rPr>
          <w:del w:id="1523" w:author="Andrija Ilic" w:date="2015-09-06T19:35:00Z"/>
        </w:rPr>
      </w:pPr>
      <w:bookmarkStart w:id="1524" w:name="_Toc397909060"/>
      <w:del w:id="1525" w:author="Andrija Ilic" w:date="2015-09-06T19:35:00Z">
        <w:r w:rsidDel="002A60DA">
          <w:delText>2.1 Основне к</w:delText>
        </w:r>
      </w:del>
      <w:ins w:id="1526" w:author="Boni" w:date="2014-09-08T22:39:00Z">
        <w:del w:id="1527" w:author="Andrija Ilic" w:date="2015-09-06T19:35:00Z">
          <w:r w:rsidR="007356B2" w:rsidDel="002A60DA">
            <w:delText>К</w:delText>
          </w:r>
        </w:del>
      </w:ins>
      <w:del w:id="1528" w:author="Andrija Ilic" w:date="2015-09-06T19:35:00Z">
        <w:r w:rsidDel="002A60DA">
          <w:delText>омпоненте Tapestry оквира</w:delText>
        </w:r>
        <w:bookmarkEnd w:id="1524"/>
      </w:del>
    </w:p>
    <w:p w14:paraId="681308E0" w14:textId="2784D177" w:rsidR="00D60E97" w:rsidDel="002A60DA" w:rsidRDefault="00D60E97" w:rsidP="00D60E97">
      <w:pPr>
        <w:rPr>
          <w:del w:id="1529" w:author="Andrija Ilic" w:date="2015-09-06T19:35:00Z"/>
        </w:rPr>
      </w:pPr>
    </w:p>
    <w:p w14:paraId="3D4868CB" w14:textId="06DE3A90" w:rsidR="00D60E97" w:rsidDel="002A60DA" w:rsidRDefault="00D60E97" w:rsidP="00D60E97">
      <w:pPr>
        <w:rPr>
          <w:del w:id="1530" w:author="Andrija Ilic" w:date="2015-09-06T19:35:00Z"/>
          <w:rFonts w:eastAsia="Calibri" w:cs="Calibri"/>
          <w:color w:val="000000"/>
          <w:szCs w:val="24"/>
        </w:rPr>
      </w:pPr>
      <w:del w:id="1531"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32" w:author="Andrija Ilic" w:date="2015-09-06T19:35:00Z"/>
          <w:rFonts w:eastAsia="Calibri" w:cs="Calibri"/>
          <w:color w:val="000000"/>
          <w:szCs w:val="24"/>
        </w:rPr>
      </w:pPr>
    </w:p>
    <w:p w14:paraId="114D9E92" w14:textId="5052D9A5" w:rsidR="00D60E97" w:rsidDel="002A60DA" w:rsidRDefault="00D60E97" w:rsidP="00D60E97">
      <w:pPr>
        <w:rPr>
          <w:del w:id="1533" w:author="Andrija Ilic" w:date="2015-09-06T19:35:00Z"/>
          <w:rFonts w:eastAsia="Calibri" w:cs="Calibri"/>
          <w:color w:val="000000"/>
          <w:szCs w:val="24"/>
        </w:rPr>
      </w:pPr>
      <w:del w:id="1534"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35" w:author="Andrija Ilic" w:date="2015-09-06T19:35:00Z"/>
          <w:rFonts w:eastAsia="Calibri" w:cs="Calibri"/>
          <w:color w:val="000000"/>
          <w:szCs w:val="24"/>
        </w:rPr>
      </w:pPr>
    </w:p>
    <w:p w14:paraId="612DA9DF" w14:textId="7EC75765" w:rsidR="00D60E97" w:rsidDel="002A60DA" w:rsidRDefault="00D60E97" w:rsidP="00D60E97">
      <w:pPr>
        <w:rPr>
          <w:del w:id="1536" w:author="Andrija Ilic" w:date="2015-09-06T19:35:00Z"/>
          <w:rFonts w:eastAsia="Calibri" w:cs="Calibri"/>
          <w:color w:val="000000"/>
          <w:szCs w:val="24"/>
        </w:rPr>
      </w:pPr>
      <w:del w:id="1537"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38" w:author="Andrija Ilic" w:date="2015-09-06T19:35:00Z"/>
          <w:rFonts w:eastAsia="Calibri" w:cs="Calibri"/>
          <w:color w:val="000000"/>
          <w:szCs w:val="24"/>
        </w:rPr>
      </w:pPr>
    </w:p>
    <w:p w14:paraId="726B0519" w14:textId="45EB8C59" w:rsidR="00252993" w:rsidDel="002A60DA" w:rsidRDefault="00D60E97">
      <w:pPr>
        <w:jc w:val="both"/>
        <w:rPr>
          <w:del w:id="1539" w:author="Andrija Ilic" w:date="2015-09-06T19:35:00Z"/>
          <w:rFonts w:eastAsia="Calibri" w:cs="Calibri"/>
          <w:color w:val="000000"/>
          <w:szCs w:val="24"/>
        </w:rPr>
        <w:pPrChange w:id="1540" w:author="Boni" w:date="2014-09-07T22:52:00Z">
          <w:pPr/>
        </w:pPrChange>
      </w:pPr>
      <w:del w:id="1541"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42" w:author="Andrija Ilic" w:date="2015-09-06T19:35:00Z"/>
          <w:rFonts w:eastAsia="Calibri" w:cs="Calibri"/>
          <w:color w:val="000000"/>
          <w:szCs w:val="24"/>
        </w:rPr>
      </w:pPr>
    </w:p>
    <w:p w14:paraId="7E5F07C9" w14:textId="37860016" w:rsidR="00D60E97" w:rsidDel="002A60DA" w:rsidRDefault="00D60E97" w:rsidP="00D60E97">
      <w:pPr>
        <w:rPr>
          <w:del w:id="1543" w:author="Andrija Ilic" w:date="2015-09-06T19:35:00Z"/>
          <w:rFonts w:eastAsia="Calibri" w:cs="Calibri"/>
          <w:color w:val="000000"/>
          <w:szCs w:val="24"/>
        </w:rPr>
      </w:pPr>
      <w:del w:id="1544" w:author="Andrija Ilic" w:date="2015-09-06T19:35:00Z">
        <w:r w:rsidDel="002A60DA">
          <w:rPr>
            <w:noProof/>
          </w:rPr>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45" w:author="Andrija Ilic" w:date="2015-09-06T19:35:00Z"/>
          <w:rFonts w:eastAsia="Calibri" w:cs="Calibri"/>
          <w:color w:val="000000"/>
          <w:szCs w:val="24"/>
        </w:rPr>
      </w:pPr>
    </w:p>
    <w:p w14:paraId="79B6C350" w14:textId="052CD536" w:rsidR="00252993" w:rsidDel="002A60DA" w:rsidRDefault="005E67E1">
      <w:pPr>
        <w:pStyle w:val="Heading2"/>
        <w:rPr>
          <w:ins w:id="1546" w:author="Boni" w:date="2014-09-07T23:31:00Z"/>
          <w:del w:id="1547" w:author="Andrija Ilic" w:date="2015-09-06T19:35:00Z"/>
        </w:rPr>
        <w:pPrChange w:id="1548" w:author="Boni" w:date="2014-09-08T22:40:00Z">
          <w:pPr/>
        </w:pPrChange>
      </w:pPr>
      <w:bookmarkStart w:id="1549" w:name="_Toc397909061"/>
      <w:ins w:id="1550" w:author="Boni" w:date="2014-09-07T23:31:00Z">
        <w:del w:id="1551" w:author="Andrija Ilic" w:date="2015-09-06T19:35:00Z">
          <w:r w:rsidDel="002A60DA">
            <w:delText>2.</w:delText>
          </w:r>
        </w:del>
      </w:ins>
      <w:ins w:id="1552" w:author="Boni" w:date="2014-09-08T00:02:00Z">
        <w:del w:id="1553" w:author="Andrija Ilic" w:date="2015-09-06T19:35:00Z">
          <w:r w:rsidR="009E64C2" w:rsidDel="002A60DA">
            <w:delText>2</w:delText>
          </w:r>
        </w:del>
      </w:ins>
      <w:ins w:id="1554" w:author="Boni" w:date="2014-09-07T23:31:00Z">
        <w:del w:id="1555" w:author="Andrija Ilic" w:date="2015-09-06T19:35:00Z">
          <w:r w:rsidDel="002A60DA">
            <w:delText xml:space="preserve"> Начини дефинисања компоненти</w:delText>
          </w:r>
        </w:del>
      </w:ins>
      <w:ins w:id="1556" w:author="Boni" w:date="2014-09-07T23:36:00Z">
        <w:del w:id="1557" w:author="Andrija Ilic" w:date="2015-09-06T19:35:00Z">
          <w:r w:rsidR="00201FF6" w:rsidDel="002A60DA">
            <w:delText xml:space="preserve"> и преглед компоненти</w:delText>
          </w:r>
        </w:del>
      </w:ins>
      <w:bookmarkEnd w:id="1549"/>
    </w:p>
    <w:p w14:paraId="736FBA69" w14:textId="7DAAC9EC" w:rsidR="00252993" w:rsidDel="002A60DA" w:rsidRDefault="00252993">
      <w:pPr>
        <w:rPr>
          <w:ins w:id="1558" w:author="Boni" w:date="2014-09-07T23:31:00Z"/>
          <w:del w:id="1559" w:author="Andrija Ilic" w:date="2015-09-06T19:35:00Z"/>
        </w:rPr>
      </w:pPr>
    </w:p>
    <w:p w14:paraId="204F5325" w14:textId="481D9770" w:rsidR="00D60E97" w:rsidDel="002A60DA" w:rsidRDefault="00B24EC5" w:rsidP="00D60E97">
      <w:pPr>
        <w:rPr>
          <w:ins w:id="1560" w:author="Boni" w:date="2014-09-07T23:27:00Z"/>
          <w:del w:id="1561" w:author="Andrija Ilic" w:date="2015-09-06T19:35:00Z"/>
        </w:rPr>
      </w:pPr>
      <w:ins w:id="1562" w:author="Boni" w:date="2014-09-07T23:26:00Z">
        <w:del w:id="1563"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64" w:author="Boni" w:date="2014-09-07T23:27:00Z">
        <w:del w:id="1565" w:author="Andrija Ilic" w:date="2015-09-06T19:35:00Z">
          <w:r w:rsidR="005E67E1" w:rsidDel="002A60DA">
            <w:delText>простора за имена.</w:delText>
          </w:r>
        </w:del>
      </w:ins>
    </w:p>
    <w:p w14:paraId="1E3575CE" w14:textId="7AF25DDC" w:rsidR="00252993" w:rsidDel="002A60DA" w:rsidRDefault="005E67E1">
      <w:pPr>
        <w:pStyle w:val="CodeStyle"/>
        <w:rPr>
          <w:ins w:id="1566" w:author="Boni" w:date="2014-09-07T23:33:00Z"/>
          <w:del w:id="1567" w:author="Andrija Ilic" w:date="2015-09-06T19:35:00Z"/>
        </w:rPr>
        <w:pPrChange w:id="1568" w:author="Boni" w:date="2014-09-07T23:27:00Z">
          <w:pPr/>
        </w:pPrChange>
      </w:pPr>
      <w:ins w:id="1569" w:author="Boni" w:date="2014-09-07T23:27:00Z">
        <w:del w:id="1570" w:author="Andrija Ilic" w:date="2015-09-06T19:35:00Z">
          <w:r w:rsidDel="002A60DA">
            <w:delText>&lt;t:textfield t:value="message"/&gt;</w:delText>
          </w:r>
        </w:del>
      </w:ins>
    </w:p>
    <w:p w14:paraId="03F51EA1" w14:textId="3F07B7C2" w:rsidR="00252993" w:rsidDel="002A60DA" w:rsidRDefault="00252993">
      <w:pPr>
        <w:pStyle w:val="NoSpacing"/>
        <w:rPr>
          <w:ins w:id="1571" w:author="Boni" w:date="2014-09-07T23:33:00Z"/>
          <w:del w:id="1572" w:author="Andrija Ilic" w:date="2015-09-06T19:35:00Z"/>
        </w:rPr>
        <w:pPrChange w:id="1573" w:author="Boni" w:date="2014-09-07T23:33:00Z">
          <w:pPr/>
        </w:pPrChange>
      </w:pPr>
    </w:p>
    <w:p w14:paraId="6DA4C234" w14:textId="24F7CD50" w:rsidR="00252993" w:rsidDel="002A60DA" w:rsidRDefault="005E67E1">
      <w:pPr>
        <w:pStyle w:val="NoSpacing"/>
        <w:rPr>
          <w:ins w:id="1574" w:author="Boni" w:date="2014-09-07T23:31:00Z"/>
          <w:del w:id="1575" w:author="Andrija Ilic" w:date="2015-09-06T19:35:00Z"/>
        </w:rPr>
        <w:pPrChange w:id="1576" w:author="Boni" w:date="2014-09-07T23:33:00Z">
          <w:pPr/>
        </w:pPrChange>
      </w:pPr>
      <w:ins w:id="1577" w:author="Boni" w:date="2014-09-07T23:33:00Z">
        <w:del w:id="1578" w:author="Andrija Ilic" w:date="2015-09-06T19:35:00Z">
          <w:r w:rsidDel="002A60DA">
            <w:delText>Али ако у креирању веб апликације учествује одвојено развојни тим од дизајнерског тима</w:delText>
          </w:r>
        </w:del>
      </w:ins>
      <w:ins w:id="1579" w:author="Boni" w:date="2014-09-07T23:35:00Z">
        <w:del w:id="1580" w:author="Andrija Ilic" w:date="2015-09-06T19:35:00Z">
          <w:r w:rsidDel="002A60DA">
            <w:delText xml:space="preserve"> t</w:delText>
          </w:r>
        </w:del>
      </w:ins>
      <w:ins w:id="1581" w:author="Boni" w:date="2014-09-07T23:34:00Z">
        <w:del w:id="1582" w:author="Andrija Ilic" w:date="2015-09-06T19:35:00Z">
          <w:r w:rsidDel="002A60DA">
            <w:delText xml:space="preserve">apestry пружа могућност дефинисања компоненти као </w:delText>
          </w:r>
        </w:del>
      </w:ins>
      <w:ins w:id="1583" w:author="Boni" w:date="2014-09-07T23:35:00Z">
        <w:del w:id="1584" w:author="Andrija Ilic" w:date="2015-09-06T19:35:00Z">
          <w:r w:rsidDel="002A60DA">
            <w:delText>обичних HTML компоненти, што ће дизајнерском тиму омогућити да имју увид у и</w:delText>
          </w:r>
        </w:del>
      </w:ins>
      <w:ins w:id="1585" w:author="Boni" w:date="2014-09-07T23:36:00Z">
        <w:del w:id="1586" w:author="Andrija Ilic" w:date="2015-09-06T19:35:00Z">
          <w:r w:rsidDel="002A60DA">
            <w:delText xml:space="preserve">зглед </w:delText>
          </w:r>
        </w:del>
      </w:ins>
      <w:ins w:id="1587" w:author="Boni" w:date="2014-09-07T23:37:00Z">
        <w:del w:id="1588" w:author="Andrija Ilic" w:date="2015-09-06T19:35:00Z">
          <w:r w:rsidR="00201FF6" w:rsidDel="002A60DA">
            <w:delText>странице</w:delText>
          </w:r>
        </w:del>
      </w:ins>
      <w:ins w:id="1589" w:author="Boni" w:date="2014-09-07T23:36:00Z">
        <w:del w:id="1590" w:author="Andrija Ilic" w:date="2015-09-06T19:35:00Z">
          <w:r w:rsidDel="002A60DA">
            <w:delText xml:space="preserve"> без покретања целе апликације</w:delText>
          </w:r>
        </w:del>
      </w:ins>
      <w:ins w:id="1591" w:author="Boni" w:date="2014-09-07T23:37:00Z">
        <w:del w:id="1592" w:author="Andrija Ilic" w:date="2015-09-06T19:35:00Z">
          <w:r w:rsidR="00201FF6" w:rsidDel="002A60DA">
            <w:delText>.</w:delText>
          </w:r>
        </w:del>
      </w:ins>
    </w:p>
    <w:p w14:paraId="64BB3C2D" w14:textId="518C4A0E" w:rsidR="00252993" w:rsidDel="002A60DA" w:rsidRDefault="00252993">
      <w:pPr>
        <w:pStyle w:val="NoSpacing"/>
        <w:rPr>
          <w:ins w:id="1593" w:author="Boni" w:date="2014-09-07T23:30:00Z"/>
          <w:del w:id="1594" w:author="Andrija Ilic" w:date="2015-09-06T19:35:00Z"/>
        </w:rPr>
        <w:pPrChange w:id="1595" w:author="Boni" w:date="2014-09-07T23:31:00Z">
          <w:pPr/>
        </w:pPrChange>
      </w:pPr>
    </w:p>
    <w:p w14:paraId="7E006AC7" w14:textId="16AFCD8A" w:rsidR="00252993" w:rsidDel="002A60DA" w:rsidRDefault="00201FF6">
      <w:pPr>
        <w:pStyle w:val="NoSpacing"/>
        <w:rPr>
          <w:ins w:id="1596" w:author="Boni" w:date="2014-09-07T23:31:00Z"/>
          <w:del w:id="1597" w:author="Andrija Ilic" w:date="2015-09-06T19:35:00Z"/>
        </w:rPr>
        <w:pPrChange w:id="1598" w:author="Boni" w:date="2014-09-07T23:30:00Z">
          <w:pPr/>
        </w:pPrChange>
      </w:pPr>
      <w:ins w:id="1599" w:author="Boni" w:date="2014-09-07T23:37:00Z">
        <w:del w:id="1600" w:author="Andrija Ilic" w:date="2015-09-06T19:35:00Z">
          <w:r w:rsidDel="002A60DA">
            <w:delText>Овако изгледа иста компонета де</w:delText>
          </w:r>
        </w:del>
      </w:ins>
      <w:ins w:id="1601" w:author="Boni" w:date="2014-09-07T23:38:00Z">
        <w:del w:id="1602" w:author="Andrija Ilic" w:date="2015-09-06T19:35:00Z">
          <w:r w:rsidDel="002A60DA">
            <w:delText>финисана</w:delText>
          </w:r>
        </w:del>
      </w:ins>
      <w:ins w:id="1603" w:author="Boni" w:date="2014-09-07T23:30:00Z">
        <w:del w:id="1604" w:author="Andrija Ilic" w:date="2015-09-06T19:35:00Z">
          <w:r w:rsidR="005E67E1" w:rsidDel="002A60DA">
            <w:delText xml:space="preserve"> као </w:delText>
          </w:r>
        </w:del>
      </w:ins>
      <w:ins w:id="1605" w:author="Boni" w:date="2014-09-07T23:31:00Z">
        <w:del w:id="1606" w:author="Andrija Ilic" w:date="2015-09-06T19:35:00Z">
          <w:r w:rsidR="005E67E1" w:rsidDel="002A60DA">
            <w:delText>HTML елемент</w:delText>
          </w:r>
        </w:del>
      </w:ins>
      <w:ins w:id="1607" w:author="Boni" w:date="2014-09-07T23:38:00Z">
        <w:del w:id="1608" w:author="Andrija Ilic" w:date="2015-09-06T19:35:00Z">
          <w:r w:rsidDel="002A60DA">
            <w:delText>.</w:delText>
          </w:r>
        </w:del>
      </w:ins>
    </w:p>
    <w:p w14:paraId="710D4BBA" w14:textId="716CF4C1" w:rsidR="00252993" w:rsidDel="002A60DA" w:rsidRDefault="00252993">
      <w:pPr>
        <w:pStyle w:val="NoSpacing"/>
        <w:rPr>
          <w:ins w:id="1609" w:author="Boni" w:date="2014-09-07T23:31:00Z"/>
          <w:del w:id="1610" w:author="Andrija Ilic" w:date="2015-09-06T19:35:00Z"/>
        </w:rPr>
        <w:pPrChange w:id="1611" w:author="Boni" w:date="2014-09-07T23:30:00Z">
          <w:pPr/>
        </w:pPrChange>
      </w:pPr>
    </w:p>
    <w:p w14:paraId="261F0D17" w14:textId="3E13B946" w:rsidR="00252993" w:rsidDel="002A60DA" w:rsidRDefault="005E67E1">
      <w:pPr>
        <w:pStyle w:val="CodeStyle"/>
        <w:rPr>
          <w:ins w:id="1612" w:author="Boni" w:date="2014-09-07T23:32:00Z"/>
          <w:del w:id="1613" w:author="Andrija Ilic" w:date="2015-09-06T19:35:00Z"/>
        </w:rPr>
        <w:pPrChange w:id="1614" w:author="Boni" w:date="2014-09-07T23:31:00Z">
          <w:pPr/>
        </w:pPrChange>
      </w:pPr>
      <w:ins w:id="1615" w:author="Boni" w:date="2014-09-07T23:31:00Z">
        <w:del w:id="1616" w:author="Andrija Ilic" w:date="2015-09-06T19:35:00Z">
          <w:r w:rsidDel="002A60DA">
            <w:delText>&lt;input type="text" t:type="textfield" t:value="message"/&gt;</w:delText>
          </w:r>
        </w:del>
      </w:ins>
    </w:p>
    <w:p w14:paraId="10460233" w14:textId="15B7975C" w:rsidR="00252993" w:rsidDel="002A60DA" w:rsidRDefault="00252993">
      <w:pPr>
        <w:pStyle w:val="NoSpacing"/>
        <w:rPr>
          <w:ins w:id="1617" w:author="Boni" w:date="2014-09-07T23:32:00Z"/>
          <w:del w:id="1618" w:author="Andrija Ilic" w:date="2015-09-06T19:35:00Z"/>
        </w:rPr>
        <w:pPrChange w:id="1619" w:author="Boni" w:date="2014-09-07T23:32:00Z">
          <w:pPr/>
        </w:pPrChange>
      </w:pPr>
    </w:p>
    <w:p w14:paraId="68CF2602" w14:textId="2CBA18A5" w:rsidR="00252993" w:rsidDel="002A60DA" w:rsidRDefault="00201FF6">
      <w:pPr>
        <w:pStyle w:val="NoSpacing"/>
        <w:rPr>
          <w:ins w:id="1620" w:author="Boni" w:date="2014-09-07T23:40:00Z"/>
          <w:del w:id="1621" w:author="Andrija Ilic" w:date="2015-09-06T19:35:00Z"/>
        </w:rPr>
        <w:pPrChange w:id="1622" w:author="Boni" w:date="2014-09-07T23:32:00Z">
          <w:pPr/>
        </w:pPrChange>
      </w:pPr>
      <w:ins w:id="1623" w:author="Boni" w:date="2014-09-07T23:38:00Z">
        <w:del w:id="1624" w:author="Andrija Ilic" w:date="2015-09-06T19:35:00Z">
          <w:r w:rsidDel="002A60DA">
            <w:delText xml:space="preserve">Tapestry нуди преко 65 уграђених компоненти и миксина. Али сваки корисник </w:delText>
          </w:r>
        </w:del>
      </w:ins>
      <w:ins w:id="1625" w:author="Boni" w:date="2014-09-07T23:39:00Z">
        <w:del w:id="1626"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27" w:author="Boni" w:date="2014-09-07T23:39:00Z"/>
          <w:del w:id="1628" w:author="Andrija Ilic" w:date="2015-09-06T19:35:00Z"/>
        </w:rPr>
        <w:pPrChange w:id="1629" w:author="Boni" w:date="2014-09-07T23:32:00Z">
          <w:pPr/>
        </w:pPrChange>
      </w:pPr>
    </w:p>
    <w:p w14:paraId="77E3DD77" w14:textId="2988EDD8" w:rsidR="00252993" w:rsidDel="002A60DA" w:rsidRDefault="00201FF6">
      <w:pPr>
        <w:pStyle w:val="NoSpacing"/>
        <w:rPr>
          <w:ins w:id="1630" w:author="Boni" w:date="2014-09-07T23:42:00Z"/>
          <w:del w:id="1631" w:author="Andrija Ilic" w:date="2015-09-06T19:35:00Z"/>
        </w:rPr>
        <w:pPrChange w:id="1632" w:author="Boni" w:date="2014-09-07T23:32:00Z">
          <w:pPr/>
        </w:pPrChange>
      </w:pPr>
      <w:ins w:id="1633" w:author="Boni" w:date="2014-09-07T23:39:00Z">
        <w:del w:id="1634" w:author="Andrija Ilic" w:date="2015-09-06T19:35:00Z">
          <w:r w:rsidDel="002A60DA">
            <w:delText>Неке од основних к</w:delText>
          </w:r>
        </w:del>
      </w:ins>
      <w:ins w:id="1635" w:author="Boni" w:date="2014-09-07T23:40:00Z">
        <w:del w:id="1636"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37" w:author="Boni" w:date="2014-09-07T23:40:00Z"/>
          <w:del w:id="1638" w:author="Andrija Ilic" w:date="2015-09-06T19:35:00Z"/>
        </w:rPr>
        <w:pPrChange w:id="1639" w:author="Boni" w:date="2014-09-07T23:32:00Z">
          <w:pPr/>
        </w:pPrChange>
      </w:pPr>
    </w:p>
    <w:p w14:paraId="4401081C" w14:textId="364B8124" w:rsidR="00252993" w:rsidDel="002A60DA" w:rsidRDefault="00252993">
      <w:pPr>
        <w:pStyle w:val="NoSpacing"/>
        <w:rPr>
          <w:ins w:id="1640" w:author="Boni" w:date="2014-09-08T00:06:00Z"/>
          <w:del w:id="1641" w:author="Andrija Ilic" w:date="2015-09-06T19:35:00Z"/>
        </w:rPr>
        <w:pPrChange w:id="1642" w:author="Boni" w:date="2014-09-07T23:27:00Z">
          <w:pPr/>
        </w:pPrChange>
      </w:pPr>
    </w:p>
    <w:p w14:paraId="76A103E5" w14:textId="09A612DB" w:rsidR="00252993" w:rsidDel="002A60DA" w:rsidRDefault="00252993">
      <w:pPr>
        <w:pStyle w:val="NoSpacing"/>
        <w:rPr>
          <w:ins w:id="1643" w:author="Boni" w:date="2014-09-08T00:06:00Z"/>
          <w:del w:id="1644" w:author="Andrija Ilic" w:date="2015-09-06T19:35:00Z"/>
        </w:rPr>
        <w:pPrChange w:id="1645" w:author="Boni" w:date="2014-09-07T23:27:00Z">
          <w:pPr/>
        </w:pPrChange>
      </w:pPr>
    </w:p>
    <w:p w14:paraId="1A1F4D59" w14:textId="432E07B1" w:rsidR="00252993" w:rsidDel="002A60DA" w:rsidRDefault="00252993">
      <w:pPr>
        <w:pStyle w:val="NoSpacing"/>
        <w:rPr>
          <w:ins w:id="1646" w:author="Boni" w:date="2014-09-08T03:09:00Z"/>
          <w:del w:id="1647" w:author="Andrija Ilic" w:date="2015-09-06T19:35:00Z"/>
        </w:rPr>
        <w:pPrChange w:id="1648" w:author="Boni" w:date="2014-09-07T23:27:00Z">
          <w:pPr/>
        </w:pPrChange>
      </w:pPr>
    </w:p>
    <w:p w14:paraId="3DE70B33" w14:textId="57E9EA9D" w:rsidR="00252993" w:rsidDel="002A60DA" w:rsidRDefault="00252993">
      <w:pPr>
        <w:pStyle w:val="NoSpacing"/>
        <w:rPr>
          <w:ins w:id="1649" w:author="Boni" w:date="2014-09-08T03:09:00Z"/>
          <w:del w:id="1650" w:author="Andrija Ilic" w:date="2015-09-06T19:35:00Z"/>
        </w:rPr>
        <w:pPrChange w:id="1651" w:author="Boni" w:date="2014-09-07T23:27:00Z">
          <w:pPr/>
        </w:pPrChange>
      </w:pPr>
    </w:p>
    <w:p w14:paraId="63A58262" w14:textId="43DA76A8" w:rsidR="00252993" w:rsidDel="002A60DA" w:rsidRDefault="00252993">
      <w:pPr>
        <w:pStyle w:val="NoSpacing"/>
        <w:rPr>
          <w:ins w:id="1652" w:author="Boni" w:date="2014-09-08T03:09:00Z"/>
          <w:del w:id="1653" w:author="Andrija Ilic" w:date="2015-09-06T19:35:00Z"/>
        </w:rPr>
        <w:pPrChange w:id="1654" w:author="Boni" w:date="2014-09-07T23:27:00Z">
          <w:pPr/>
        </w:pPrChange>
      </w:pPr>
    </w:p>
    <w:p w14:paraId="5F87E827" w14:textId="2F06DAE8" w:rsidR="00252993" w:rsidDel="002A60DA" w:rsidRDefault="00252993">
      <w:pPr>
        <w:pStyle w:val="NoSpacing"/>
        <w:rPr>
          <w:del w:id="1655" w:author="Andrija Ilic" w:date="2015-09-06T19:35:00Z"/>
        </w:rPr>
        <w:pPrChange w:id="1656" w:author="Boni" w:date="2014-09-07T23:27:00Z">
          <w:pPr/>
        </w:pPrChange>
      </w:pPr>
    </w:p>
    <w:p w14:paraId="7BE2185A" w14:textId="7D7CEDEC" w:rsidR="00252993" w:rsidDel="002A60DA" w:rsidRDefault="005F3F8E">
      <w:pPr>
        <w:pStyle w:val="Heading3"/>
        <w:rPr>
          <w:ins w:id="1657" w:author="Boni" w:date="2014-09-07T23:55:00Z"/>
          <w:del w:id="1658" w:author="Andrija Ilic" w:date="2015-09-06T19:35:00Z"/>
          <w:rFonts w:eastAsia="Calibri"/>
        </w:rPr>
      </w:pPr>
      <w:bookmarkStart w:id="1659" w:name="_Toc397909062"/>
      <w:ins w:id="1660" w:author="Boni" w:date="2014-09-08T00:04:00Z">
        <w:del w:id="1661" w:author="Andrija Ilic" w:date="2015-09-06T19:35:00Z">
          <w:r w:rsidRPr="005F3F8E" w:rsidDel="002A60DA">
            <w:rPr>
              <w:rFonts w:eastAsia="Calibri"/>
              <w:b w:val="0"/>
              <w:bCs w:val="0"/>
              <w:rPrChange w:id="1662" w:author="Boni" w:date="2014-09-08T00:04:00Z">
                <w:rPr>
                  <w:rFonts w:eastAsia="Calibri"/>
                  <w:b w:val="0"/>
                  <w:bCs w:val="0"/>
                  <w:color w:val="0000FF" w:themeColor="hyperlink"/>
                  <w:u w:val="single"/>
                </w:rPr>
              </w:rPrChange>
            </w:rPr>
            <w:delText xml:space="preserve">2.2.1 </w:delText>
          </w:r>
        </w:del>
      </w:ins>
      <w:del w:id="1663"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64" w:author="Boni" w:date="2014-09-06T23:35:00Z">
        <w:del w:id="1665" w:author="Andrija Ilic" w:date="2015-09-06T19:35:00Z">
          <w:r w:rsidR="00C648DA" w:rsidRPr="009E64C2" w:rsidDel="002A60DA">
            <w:rPr>
              <w:rFonts w:eastAsia="Calibri"/>
            </w:rPr>
            <w:delText xml:space="preserve">Компонента за унос </w:delText>
          </w:r>
        </w:del>
      </w:ins>
      <w:ins w:id="1666" w:author="Boni" w:date="2014-09-07T23:53:00Z">
        <w:del w:id="1667" w:author="Andrija Ilic" w:date="2015-09-06T19:35:00Z">
          <w:r w:rsidRPr="005F3F8E" w:rsidDel="002A60DA">
            <w:rPr>
              <w:rFonts w:eastAsia="Calibri"/>
              <w:b w:val="0"/>
              <w:bCs w:val="0"/>
              <w:rPrChange w:id="1668" w:author="Boni" w:date="2014-09-08T00:04:00Z">
                <w:rPr>
                  <w:rFonts w:eastAsia="Calibri"/>
                  <w:b w:val="0"/>
                  <w:bCs w:val="0"/>
                  <w:color w:val="0000FF" w:themeColor="hyperlink"/>
                  <w:u w:val="single"/>
                </w:rPr>
              </w:rPrChange>
            </w:rPr>
            <w:delText>података</w:delText>
          </w:r>
        </w:del>
      </w:ins>
      <w:bookmarkEnd w:id="1659"/>
    </w:p>
    <w:p w14:paraId="2BCD1C06" w14:textId="49F94006" w:rsidR="00D60E97" w:rsidRPr="00C648DA" w:rsidDel="002A60DA" w:rsidRDefault="00D60E97" w:rsidP="00D60E97">
      <w:pPr>
        <w:pStyle w:val="Heading3"/>
        <w:rPr>
          <w:del w:id="1669" w:author="Andrija Ilic" w:date="2015-09-06T19:35:00Z"/>
        </w:rPr>
      </w:pPr>
      <w:commentRangeStart w:id="1670"/>
      <w:del w:id="1671" w:author="Andrija Ilic" w:date="2015-09-06T19:35:00Z">
        <w:r w:rsidDel="002A60DA">
          <w:rPr>
            <w:rFonts w:eastAsia="Calibri"/>
          </w:rPr>
          <w:delText>TextField, PasswordField</w:delText>
        </w:r>
        <w:commentRangeEnd w:id="1670"/>
        <w:r w:rsidR="0060385F" w:rsidDel="002A60DA">
          <w:rPr>
            <w:rStyle w:val="CommentReference"/>
            <w:rFonts w:ascii="Times New Roman" w:eastAsiaTheme="minorHAnsi" w:hAnsi="Times New Roman" w:cstheme="minorBidi"/>
            <w:b w:val="0"/>
            <w:bCs w:val="0"/>
          </w:rPr>
          <w:commentReference w:id="1670"/>
        </w:r>
      </w:del>
    </w:p>
    <w:p w14:paraId="76B8D83C" w14:textId="38448011" w:rsidR="00AB4F49" w:rsidDel="002A60DA" w:rsidRDefault="00AB4F49" w:rsidP="00AB4F49">
      <w:pPr>
        <w:pStyle w:val="NoSpacing"/>
        <w:rPr>
          <w:ins w:id="1672" w:author="Boni" w:date="2014-09-07T23:54:00Z"/>
          <w:del w:id="1673" w:author="Andrija Ilic" w:date="2015-09-06T19:35:00Z"/>
        </w:rPr>
      </w:pPr>
      <w:ins w:id="1674" w:author="Boni" w:date="2014-09-07T23:54:00Z">
        <w:del w:id="1675"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76" w:author="Boni" w:date="2014-09-07T23:54:00Z"/>
          <w:del w:id="1677" w:author="Andrija Ilic" w:date="2015-09-06T19:35:00Z"/>
        </w:rPr>
      </w:pPr>
    </w:p>
    <w:p w14:paraId="0B635AD1" w14:textId="72787F18" w:rsidR="00AB4F49" w:rsidDel="002A60DA" w:rsidRDefault="00AB4F49" w:rsidP="00AB4F49">
      <w:pPr>
        <w:rPr>
          <w:ins w:id="1678" w:author="Boni" w:date="2014-09-08T22:37:00Z"/>
          <w:del w:id="1679" w:author="Andrija Ilic" w:date="2015-09-06T19:35:00Z"/>
        </w:rPr>
      </w:pPr>
      <w:ins w:id="1680" w:author="Boni" w:date="2014-09-07T23:54:00Z">
        <w:del w:id="1681"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82" w:author="Boni" w:date="2014-09-08T22:38:00Z"/>
          <w:del w:id="1683" w:author="Andrija Ilic" w:date="2015-09-06T19:35:00Z"/>
        </w:rPr>
      </w:pPr>
      <w:ins w:id="1684" w:author="Boni" w:date="2014-09-08T22:38:00Z">
        <w:del w:id="1685"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86" w:author="Boni" w:date="2014-09-07T23:54:00Z"/>
          <w:del w:id="1687" w:author="Andrija Ilic" w:date="2015-09-06T19:35:00Z"/>
        </w:rPr>
      </w:pPr>
      <w:ins w:id="1688" w:author="Boni" w:date="2014-09-08T22:38:00Z">
        <w:del w:id="1689"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90" w:author="Boni" w:date="2014-09-08T22:34:00Z"/>
          <w:del w:id="1691" w:author="Andrija Ilic" w:date="2015-09-06T19:35:00Z"/>
        </w:rPr>
      </w:pPr>
      <w:ins w:id="1692" w:author="Boni" w:date="2014-09-07T23:54:00Z">
        <w:del w:id="1693"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94" w:author="Boni" w:date="2014-09-08T22:35:00Z"/>
          <w:del w:id="1695" w:author="Andrija Ilic" w:date="2015-09-06T19:35:00Z"/>
        </w:rPr>
      </w:pPr>
      <w:ins w:id="1696" w:author="Boni" w:date="2014-09-08T22:34:00Z">
        <w:del w:id="1697"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98" w:author="Boni" w:date="2014-09-07T23:54:00Z"/>
          <w:del w:id="1699" w:author="Andrija Ilic" w:date="2015-09-06T19:35:00Z"/>
        </w:rPr>
      </w:pPr>
      <w:ins w:id="1700" w:author="Boni" w:date="2014-09-08T22:35:00Z">
        <w:del w:id="1701" w:author="Andrija Ilic" w:date="2015-09-06T19:35:00Z">
          <w:r w:rsidDel="002A60DA">
            <w:delText>Слика 2.</w:delText>
          </w:r>
        </w:del>
      </w:ins>
      <w:ins w:id="1702" w:author="Boni" w:date="2014-09-08T22:38:00Z">
        <w:del w:id="1703" w:author="Andrija Ilic" w:date="2015-09-06T19:35:00Z">
          <w:r w:rsidR="00F800CC" w:rsidDel="002A60DA">
            <w:delText>2</w:delText>
          </w:r>
        </w:del>
      </w:ins>
      <w:ins w:id="1704" w:author="Boni" w:date="2014-09-08T22:35:00Z">
        <w:del w:id="1705"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706" w:author="Boni" w:date="2014-09-07T23:54:00Z"/>
          <w:del w:id="1707" w:author="Andrija Ilic" w:date="2015-09-06T19:35:00Z"/>
        </w:rPr>
      </w:pPr>
      <w:ins w:id="1708" w:author="Boni" w:date="2014-09-07T23:54:00Z">
        <w:del w:id="1709"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10" w:author="Boni" w:date="2014-09-08T22:36:00Z"/>
          <w:del w:id="1711" w:author="Andrija Ilic" w:date="2015-09-06T19:35:00Z"/>
        </w:rPr>
      </w:pPr>
      <w:ins w:id="1712" w:author="Boni" w:date="2014-09-07T23:54:00Z">
        <w:del w:id="1713"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14" w:author="Boni" w:date="2014-09-08T22:36:00Z"/>
          <w:del w:id="1715" w:author="Andrija Ilic" w:date="2015-09-06T19:35:00Z"/>
        </w:rPr>
      </w:pPr>
    </w:p>
    <w:p w14:paraId="3327BF54" w14:textId="75794464" w:rsidR="00FE049A" w:rsidDel="002A60DA" w:rsidRDefault="00FE049A" w:rsidP="00AB4F49">
      <w:pPr>
        <w:rPr>
          <w:ins w:id="1716" w:author="Boni" w:date="2014-09-08T22:36:00Z"/>
          <w:del w:id="1717" w:author="Andrija Ilic" w:date="2015-09-06T19:35:00Z"/>
        </w:rPr>
      </w:pPr>
      <w:ins w:id="1718" w:author="Boni" w:date="2014-09-08T22:36:00Z">
        <w:del w:id="1719"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20" w:author="Boni" w:date="2014-09-07T23:54:00Z"/>
          <w:del w:id="1721" w:author="Andrija Ilic" w:date="2015-09-06T19:35:00Z"/>
        </w:rPr>
      </w:pPr>
      <w:ins w:id="1722" w:author="Boni" w:date="2014-09-08T22:36:00Z">
        <w:del w:id="1723" w:author="Andrija Ilic" w:date="2015-09-06T19:35:00Z">
          <w:r w:rsidDel="002A60DA">
            <w:delText>Слика 2.</w:delText>
          </w:r>
        </w:del>
      </w:ins>
      <w:ins w:id="1724" w:author="Boni" w:date="2014-09-08T22:38:00Z">
        <w:del w:id="1725" w:author="Andrija Ilic" w:date="2015-09-06T19:35:00Z">
          <w:r w:rsidR="00F800CC" w:rsidDel="002A60DA">
            <w:delText>3</w:delText>
          </w:r>
        </w:del>
      </w:ins>
      <w:ins w:id="1726" w:author="Boni" w:date="2014-09-08T22:36:00Z">
        <w:del w:id="1727"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28" w:author="Boni" w:date="2014-09-07T23:54:00Z"/>
          <w:del w:id="1729" w:author="Andrija Ilic" w:date="2015-09-06T19:35:00Z"/>
        </w:rPr>
      </w:pPr>
      <w:ins w:id="1730" w:author="Boni" w:date="2014-09-07T23:54:00Z">
        <w:del w:id="1731"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32" w:author="Andrija Ilic" w:date="2015-09-06T19:35:00Z"/>
        </w:rPr>
      </w:pPr>
      <w:ins w:id="1733" w:author="Boni" w:date="2014-09-08T00:04:00Z">
        <w:del w:id="1734" w:author="Andrija Ilic" w:date="2015-09-06T19:35:00Z">
          <w:r w:rsidRPr="005F3F8E" w:rsidDel="002A60DA">
            <w:rPr>
              <w:b/>
              <w:rPrChange w:id="1735" w:author="Boni" w:date="2014-09-08T00:06:00Z">
                <w:rPr>
                  <w:color w:val="0000FF" w:themeColor="hyperlink"/>
                  <w:u w:val="single"/>
                </w:rPr>
              </w:rPrChange>
            </w:rPr>
            <w:delText>PasswordField</w:delText>
          </w:r>
        </w:del>
      </w:ins>
      <w:ins w:id="1736" w:author="Boni" w:date="2014-09-08T00:05:00Z">
        <w:del w:id="1737" w:author="Andrija Ilic" w:date="2015-09-06T19:35:00Z">
          <w:r w:rsidRPr="005F3F8E" w:rsidDel="002A60DA">
            <w:rPr>
              <w:b/>
              <w:rPrChange w:id="1738"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9"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40" w:author="Boni" w:date="2014-09-08T00:06:00Z">
                <w:rPr>
                  <w:rFonts w:ascii="Verdana" w:hAnsi="Verdana"/>
                  <w:color w:val="000000"/>
                  <w:sz w:val="16"/>
                  <w:szCs w:val="16"/>
                  <w:u w:val="single"/>
                  <w:shd w:val="clear" w:color="auto" w:fill="FFFFFF"/>
                </w:rPr>
              </w:rPrChange>
            </w:rPr>
            <w:delText>HTML елемент</w:delText>
          </w:r>
        </w:del>
      </w:ins>
      <w:ins w:id="1741" w:author="Boni" w:date="2014-09-08T00:06:00Z">
        <w:del w:id="1742" w:author="Andrija Ilic" w:date="2015-09-06T19:35:00Z">
          <w:r w:rsidR="009E64C2" w:rsidDel="002A60DA">
            <w:delText>.</w:delText>
          </w:r>
        </w:del>
      </w:ins>
    </w:p>
    <w:p w14:paraId="7EA18147" w14:textId="277E2AB9" w:rsidR="00D60E97" w:rsidRPr="00607D5F" w:rsidDel="002A60DA" w:rsidRDefault="00D60E97" w:rsidP="00D60E97">
      <w:pPr>
        <w:rPr>
          <w:del w:id="1743" w:author="Andrija Ilic" w:date="2015-09-06T19:35:00Z"/>
        </w:rPr>
      </w:pPr>
      <w:del w:id="1744"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45" w:author="Andrija Ilic" w:date="2015-09-06T19:35:00Z"/>
        </w:rPr>
      </w:pPr>
      <w:commentRangeStart w:id="1746"/>
      <w:del w:id="1747" w:author="Andrija Ilic" w:date="2015-09-06T19:35:00Z">
        <w:r w:rsidDel="002A60DA">
          <w:delText xml:space="preserve">&lt;t:form t:id="loginForm"&gt; </w:delText>
        </w:r>
      </w:del>
    </w:p>
    <w:p w14:paraId="5BAD97E7" w14:textId="791CBCA5" w:rsidR="00D60E97" w:rsidDel="002A60DA" w:rsidRDefault="00D60E97" w:rsidP="00832451">
      <w:pPr>
        <w:pStyle w:val="CodeStyle"/>
        <w:rPr>
          <w:del w:id="1748" w:author="Andrija Ilic" w:date="2015-09-06T19:35:00Z"/>
        </w:rPr>
      </w:pPr>
    </w:p>
    <w:p w14:paraId="2DA95515" w14:textId="5E7DF655" w:rsidR="00D60E97" w:rsidDel="002A60DA" w:rsidRDefault="00D60E97" w:rsidP="00832451">
      <w:pPr>
        <w:pStyle w:val="CodeStyle"/>
        <w:ind w:left="1440"/>
        <w:rPr>
          <w:del w:id="1749" w:author="Andrija Ilic" w:date="2015-09-06T19:35:00Z"/>
        </w:rPr>
      </w:pPr>
      <w:del w:id="1750"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51" w:author="Andrija Ilic" w:date="2015-09-06T19:35:00Z"/>
        </w:rPr>
      </w:pPr>
    </w:p>
    <w:p w14:paraId="152493CF" w14:textId="3809278A" w:rsidR="00252993" w:rsidDel="002A60DA" w:rsidRDefault="00D60E97">
      <w:pPr>
        <w:pStyle w:val="CodeStyle"/>
        <w:rPr>
          <w:del w:id="1752" w:author="Andrija Ilic" w:date="2015-09-06T19:35:00Z"/>
        </w:rPr>
        <w:pPrChange w:id="1753" w:author="Boni" w:date="2014-09-07T23:20:00Z">
          <w:pPr>
            <w:pStyle w:val="CodeStyle"/>
            <w:ind w:left="1440"/>
          </w:pPr>
        </w:pPrChange>
      </w:pPr>
      <w:del w:id="1754"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55" w:author="Andrija Ilic" w:date="2015-09-06T19:35:00Z"/>
        </w:rPr>
      </w:pPr>
      <w:del w:id="1756" w:author="Andrija Ilic" w:date="2015-09-06T19:35:00Z">
        <w:r w:rsidDel="002A60DA">
          <w:delText xml:space="preserve"> </w:delText>
        </w:r>
      </w:del>
    </w:p>
    <w:p w14:paraId="3E970185" w14:textId="7484BB28" w:rsidR="00D60E97" w:rsidDel="002A60DA" w:rsidRDefault="00D60E97" w:rsidP="00832451">
      <w:pPr>
        <w:pStyle w:val="CodeStyle"/>
        <w:ind w:left="1440"/>
        <w:rPr>
          <w:del w:id="1757" w:author="Andrija Ilic" w:date="2015-09-06T19:35:00Z"/>
        </w:rPr>
      </w:pPr>
      <w:del w:id="1758"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9" w:author="Andrija Ilic" w:date="2015-09-06T19:35:00Z"/>
        </w:rPr>
      </w:pPr>
    </w:p>
    <w:p w14:paraId="32E701FB" w14:textId="406849DF" w:rsidR="00D60E97" w:rsidDel="002A60DA" w:rsidRDefault="00D60E97" w:rsidP="00832451">
      <w:pPr>
        <w:pStyle w:val="CodeStyle"/>
        <w:ind w:left="1440"/>
        <w:rPr>
          <w:del w:id="1760" w:author="Andrija Ilic" w:date="2015-09-06T19:35:00Z"/>
        </w:rPr>
      </w:pPr>
      <w:del w:id="1761"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62" w:author="Andrija Ilic" w:date="2015-09-06T19:35:00Z"/>
        </w:rPr>
      </w:pPr>
    </w:p>
    <w:p w14:paraId="3A0D542A" w14:textId="6C87AD28" w:rsidR="00D60E97" w:rsidDel="002A60DA" w:rsidRDefault="00D60E97" w:rsidP="00832451">
      <w:pPr>
        <w:pStyle w:val="CodeStyle"/>
        <w:rPr>
          <w:del w:id="1763" w:author="Andrija Ilic" w:date="2015-09-06T19:35:00Z"/>
          <w:rFonts w:ascii="Times New Roman" w:hAnsi="Times New Roman"/>
          <w:sz w:val="24"/>
          <w:szCs w:val="24"/>
        </w:rPr>
      </w:pPr>
      <w:del w:id="1764" w:author="Andrija Ilic" w:date="2015-09-06T19:35:00Z">
        <w:r w:rsidDel="002A60DA">
          <w:delText xml:space="preserve">&lt;/t:form&gt; </w:delText>
        </w:r>
      </w:del>
    </w:p>
    <w:commentRangeEnd w:id="1746"/>
    <w:p w14:paraId="2C62B024" w14:textId="343D18EA" w:rsidR="00D60E97" w:rsidDel="002A60DA" w:rsidRDefault="0060385F" w:rsidP="00D60E97">
      <w:pPr>
        <w:autoSpaceDE w:val="0"/>
        <w:spacing w:line="180" w:lineRule="atLeast"/>
        <w:rPr>
          <w:del w:id="1765" w:author="Andrija Ilic" w:date="2015-09-06T19:35:00Z"/>
          <w:szCs w:val="24"/>
        </w:rPr>
      </w:pPr>
      <w:del w:id="1766" w:author="Andrija Ilic" w:date="2015-09-06T19:35:00Z">
        <w:r w:rsidDel="002A60DA">
          <w:rPr>
            <w:rStyle w:val="CommentReference"/>
          </w:rPr>
          <w:commentReference w:id="1746"/>
        </w:r>
      </w:del>
    </w:p>
    <w:p w14:paraId="610C2998" w14:textId="5D4722D3" w:rsidR="00252993" w:rsidDel="002A60DA" w:rsidRDefault="00D60E97">
      <w:pPr>
        <w:autoSpaceDE w:val="0"/>
        <w:spacing w:line="180" w:lineRule="atLeast"/>
        <w:jc w:val="both"/>
        <w:rPr>
          <w:del w:id="1767" w:author="Andrija Ilic" w:date="2015-09-06T19:35:00Z"/>
          <w:szCs w:val="24"/>
        </w:rPr>
        <w:pPrChange w:id="1768" w:author="Boni" w:date="2014-09-07T23:53:00Z">
          <w:pPr>
            <w:autoSpaceDE w:val="0"/>
            <w:spacing w:line="180" w:lineRule="atLeast"/>
          </w:pPr>
        </w:pPrChange>
      </w:pPr>
      <w:del w:id="1769"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70" w:author="Andrija Ilic" w:date="2015-09-06T19:35:00Z"/>
          <w:szCs w:val="24"/>
        </w:rPr>
      </w:pPr>
    </w:p>
    <w:p w14:paraId="09D68427" w14:textId="3834F551" w:rsidR="00252993" w:rsidDel="002A60DA" w:rsidRDefault="00D60E97">
      <w:pPr>
        <w:autoSpaceDE w:val="0"/>
        <w:spacing w:line="180" w:lineRule="atLeast"/>
        <w:jc w:val="both"/>
        <w:rPr>
          <w:del w:id="1771" w:author="Andrija Ilic" w:date="2015-09-06T19:35:00Z"/>
          <w:szCs w:val="24"/>
        </w:rPr>
        <w:pPrChange w:id="1772" w:author="Boni" w:date="2014-09-07T23:53:00Z">
          <w:pPr>
            <w:autoSpaceDE w:val="0"/>
            <w:spacing w:line="180" w:lineRule="atLeast"/>
          </w:pPr>
        </w:pPrChange>
      </w:pPr>
      <w:del w:id="1773"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74" w:author="Andrija Ilic" w:date="2015-09-06T19:35:00Z"/>
          <w:szCs w:val="24"/>
        </w:rPr>
      </w:pPr>
      <w:ins w:id="1775" w:author="Boni" w:date="2014-09-08T00:23:00Z">
        <w:del w:id="1776" w:author="Andrija Ilic" w:date="2015-09-06T19:35:00Z">
          <w:r w:rsidDel="002A60DA">
            <w:rPr>
              <w:noProof/>
              <w:szCs w:val="24"/>
              <w:rPrChange w:id="1777"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78" w:author="Andrija Ilic" w:date="2015-09-06T19:35:00Z">
        <w:r w:rsidDel="002A60DA">
          <w:rPr>
            <w:noProof/>
            <w:szCs w:val="24"/>
            <w:rPrChange w:id="1779"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80" w:author="Andrija Ilic" w:date="2015-09-06T19:35:00Z"/>
          <w:szCs w:val="24"/>
        </w:rPr>
      </w:pPr>
      <w:del w:id="1781"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82" w:author="Andrija Ilic" w:date="2015-09-06T19:35:00Z"/>
          <w:szCs w:val="24"/>
        </w:rPr>
      </w:pPr>
    </w:p>
    <w:p w14:paraId="0D78423B" w14:textId="1FBA3396" w:rsidR="00607D5F" w:rsidRPr="00FE70E6" w:rsidDel="002A60DA" w:rsidRDefault="00607D5F" w:rsidP="007A6F8A">
      <w:pPr>
        <w:pStyle w:val="CodeStyle"/>
        <w:rPr>
          <w:del w:id="1783" w:author="Andrija Ilic" w:date="2015-09-06T19:35:00Z"/>
        </w:rPr>
      </w:pPr>
      <w:del w:id="1784"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85" w:author="Andrija Ilic" w:date="2015-09-06T19:35:00Z"/>
        </w:rPr>
      </w:pPr>
      <w:del w:id="1786"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87" w:author="Andrija Ilic" w:date="2015-09-06T19:35:00Z"/>
        </w:rPr>
      </w:pPr>
    </w:p>
    <w:p w14:paraId="62500FAA" w14:textId="57E2C952" w:rsidR="00607D5F" w:rsidRPr="00FE70E6" w:rsidDel="002A60DA" w:rsidRDefault="00FE70E6" w:rsidP="007A6F8A">
      <w:pPr>
        <w:pStyle w:val="CodeStyle"/>
        <w:rPr>
          <w:del w:id="1788" w:author="Andrija Ilic" w:date="2015-09-06T19:35:00Z"/>
        </w:rPr>
      </w:pPr>
      <w:del w:id="1789"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90" w:author="Andrija Ilic" w:date="2015-09-06T19:35:00Z"/>
        </w:rPr>
      </w:pPr>
      <w:del w:id="1791"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92" w:author="Andrija Ilic" w:date="2015-09-06T19:35:00Z"/>
        </w:rPr>
      </w:pPr>
      <w:del w:id="1793" w:author="Andrija Ilic" w:date="2015-09-06T19:35:00Z">
        <w:r w:rsidRPr="00FE70E6" w:rsidDel="002A60DA">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94" w:author="Andrija Ilic" w:date="2015-09-06T19:35:00Z"/>
        </w:rPr>
      </w:pPr>
      <w:del w:id="1795"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96" w:author="Andrija Ilic" w:date="2015-09-06T19:35:00Z"/>
        </w:rPr>
      </w:pPr>
      <w:del w:id="1797"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98" w:author="Andrija Ilic" w:date="2015-09-06T19:35:00Z"/>
          <w:szCs w:val="24"/>
        </w:rPr>
      </w:pPr>
    </w:p>
    <w:p w14:paraId="5A2B689C" w14:textId="0E90C27A" w:rsidR="005D3402" w:rsidDel="002A60DA" w:rsidRDefault="005D3402">
      <w:pPr>
        <w:jc w:val="both"/>
        <w:rPr>
          <w:ins w:id="1799" w:author="Boni" w:date="2014-09-08T22:54:00Z"/>
          <w:del w:id="1800" w:author="Andrija Ilic" w:date="2015-09-06T19:35:00Z"/>
        </w:rPr>
        <w:pPrChange w:id="1801" w:author="Boni" w:date="2014-09-08T22:53:00Z">
          <w:pPr>
            <w:pStyle w:val="Heading3"/>
          </w:pPr>
        </w:pPrChange>
      </w:pPr>
      <w:bookmarkStart w:id="1802" w:name="_Toc397909063"/>
      <w:ins w:id="1803" w:author="Boni" w:date="2014-09-08T22:48:00Z">
        <w:del w:id="1804" w:author="Andrija Ilic" w:date="2015-09-06T19:35:00Z">
          <w:r w:rsidRPr="005D3402" w:rsidDel="002A60DA">
            <w:rPr>
              <w:b/>
              <w:rPrChange w:id="1805" w:author="Boni" w:date="2014-09-08T22:53:00Z">
                <w:rPr>
                  <w:rFonts w:eastAsia="Courier Std"/>
                </w:rPr>
              </w:rPrChange>
            </w:rPr>
            <w:delText>Grid компонента</w:delText>
          </w:r>
          <w:r w:rsidDel="002A60DA">
            <w:delText xml:space="preserve"> </w:delText>
          </w:r>
          <w:r w:rsidRPr="005D3402" w:rsidDel="002A60DA">
            <w:rPr>
              <w:rPrChange w:id="1806" w:author="Boni" w:date="2014-09-08T22:49:00Z">
                <w:rPr>
                  <w:rFonts w:eastAsia="Courier Std"/>
                </w:rPr>
              </w:rPrChange>
            </w:rPr>
            <w:delText>представља</w:delText>
          </w:r>
        </w:del>
      </w:ins>
      <w:ins w:id="1807" w:author="Boni" w:date="2014-09-08T22:49:00Z">
        <w:del w:id="1808"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9" w:author="Boni" w:date="2014-09-08T22:50:00Z">
        <w:del w:id="1810" w:author="Andrija Ilic" w:date="2015-09-06T19:35:00Z">
          <w:r w:rsidDel="002A60DA">
            <w:delText>а</w:delText>
          </w:r>
        </w:del>
      </w:ins>
      <w:ins w:id="1811" w:author="Boni" w:date="2014-09-08T22:49:00Z">
        <w:del w:id="1812" w:author="Andrija Ilic" w:date="2015-09-06T19:35:00Z">
          <w:r w:rsidDel="002A60DA">
            <w:delText xml:space="preserve"> предефинисан</w:delText>
          </w:r>
        </w:del>
      </w:ins>
      <w:ins w:id="1813" w:author="Boni" w:date="2014-09-08T22:50:00Z">
        <w:del w:id="1814"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15" w:author="Boni" w:date="2014-09-08T22:51:00Z">
        <w:del w:id="1816"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17" w:author="Boni" w:date="2014-09-08T22:52:00Z">
        <w:del w:id="1818" w:author="Andrija Ilic" w:date="2015-09-06T19:35:00Z">
          <w:r w:rsidDel="002A60DA">
            <w:delText xml:space="preserve"> али осим овое најпростије употребе, могуће је </w:delText>
          </w:r>
        </w:del>
      </w:ins>
      <w:ins w:id="1819" w:author="Boni" w:date="2014-09-08T22:53:00Z">
        <w:del w:id="1820"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21" w:author="Boni" w:date="2014-09-08T22:52:00Z">
        <w:del w:id="1822" w:author="Andrija Ilic" w:date="2015-09-06T19:35:00Z">
          <w:r w:rsidDel="002A60DA">
            <w:delText xml:space="preserve"> </w:delText>
          </w:r>
        </w:del>
      </w:ins>
    </w:p>
    <w:p w14:paraId="4E590788" w14:textId="628172DF" w:rsidR="005D3402" w:rsidRPr="005D3402" w:rsidDel="002A60DA" w:rsidRDefault="005D3402">
      <w:pPr>
        <w:jc w:val="both"/>
        <w:rPr>
          <w:ins w:id="1823" w:author="Boni" w:date="2014-09-08T22:48:00Z"/>
          <w:del w:id="1824" w:author="Andrija Ilic" w:date="2015-09-06T19:35:00Z"/>
          <w:rPrChange w:id="1825" w:author="Boni" w:date="2014-09-08T22:52:00Z">
            <w:rPr>
              <w:ins w:id="1826" w:author="Boni" w:date="2014-09-08T22:48:00Z"/>
              <w:del w:id="1827" w:author="Andrija Ilic" w:date="2015-09-06T19:35:00Z"/>
              <w:rFonts w:eastAsia="Courier Std"/>
            </w:rPr>
          </w:rPrChange>
        </w:rPr>
        <w:pPrChange w:id="1828" w:author="Boni" w:date="2014-09-08T22:53:00Z">
          <w:pPr>
            <w:pStyle w:val="Heading3"/>
          </w:pPr>
        </w:pPrChange>
      </w:pPr>
    </w:p>
    <w:p w14:paraId="4882C499" w14:textId="601D8665" w:rsidR="00D60E97" w:rsidDel="002A60DA" w:rsidRDefault="00D60E97" w:rsidP="00D60E97">
      <w:pPr>
        <w:pStyle w:val="Heading3"/>
        <w:rPr>
          <w:ins w:id="1829" w:author="Boni" w:date="2014-09-08T00:08:00Z"/>
          <w:del w:id="1830" w:author="Andrija Ilic" w:date="2015-09-06T19:35:00Z"/>
          <w:rFonts w:eastAsia="Courier Std"/>
        </w:rPr>
      </w:pPr>
      <w:commentRangeStart w:id="1831"/>
      <w:del w:id="1832" w:author="Andrija Ilic" w:date="2015-09-06T19:35:00Z">
        <w:r w:rsidDel="002A60DA">
          <w:rPr>
            <w:rFonts w:eastAsia="Courier Std"/>
          </w:rPr>
          <w:delText>2.</w:delText>
        </w:r>
        <w:r w:rsidR="008F22AB" w:rsidDel="002A60DA">
          <w:rPr>
            <w:rFonts w:eastAsia="Courier Std"/>
          </w:rPr>
          <w:delText>1</w:delText>
        </w:r>
      </w:del>
      <w:ins w:id="1833" w:author="Boni" w:date="2014-09-08T00:08:00Z">
        <w:del w:id="1834" w:author="Andrija Ilic" w:date="2015-09-06T19:35:00Z">
          <w:r w:rsidR="009C6E04" w:rsidDel="002A60DA">
            <w:rPr>
              <w:rFonts w:eastAsia="Courier Std"/>
            </w:rPr>
            <w:delText>2</w:delText>
          </w:r>
        </w:del>
      </w:ins>
      <w:del w:id="1835" w:author="Andrija Ilic" w:date="2015-09-06T19:35:00Z">
        <w:r w:rsidDel="002A60DA">
          <w:rPr>
            <w:rFonts w:eastAsia="Courier Std"/>
          </w:rPr>
          <w:delText xml:space="preserve">.2 </w:delText>
        </w:r>
      </w:del>
      <w:ins w:id="1836" w:author="Boni" w:date="2014-09-06T23:36:00Z">
        <w:del w:id="1837" w:author="Andrija Ilic" w:date="2015-09-06T19:35:00Z">
          <w:r w:rsidR="00C648DA" w:rsidDel="002A60DA">
            <w:rPr>
              <w:rFonts w:eastAsia="Courier Std"/>
            </w:rPr>
            <w:delText xml:space="preserve">Компонента за </w:delText>
          </w:r>
        </w:del>
      </w:ins>
      <w:ins w:id="1838" w:author="Boni" w:date="2014-09-08T00:08:00Z">
        <w:del w:id="1839" w:author="Andrija Ilic" w:date="2015-09-06T19:35:00Z">
          <w:r w:rsidR="009C6E04" w:rsidDel="002A60DA">
            <w:rPr>
              <w:rFonts w:eastAsia="Courier Std"/>
            </w:rPr>
            <w:delText>интеракцију</w:delText>
          </w:r>
        </w:del>
      </w:ins>
      <w:bookmarkEnd w:id="1802"/>
      <w:del w:id="1840" w:author="Andrija Ilic" w:date="2015-09-06T19:35:00Z">
        <w:r w:rsidDel="002A60DA">
          <w:rPr>
            <w:rFonts w:eastAsia="Courier Std"/>
          </w:rPr>
          <w:delText>Loop, ActionLink If</w:delText>
        </w:r>
        <w:commentRangeEnd w:id="1831"/>
        <w:r w:rsidR="0060385F" w:rsidDel="002A60DA">
          <w:rPr>
            <w:rStyle w:val="CommentReference"/>
            <w:rFonts w:ascii="Times New Roman" w:eastAsiaTheme="minorHAnsi" w:hAnsi="Times New Roman" w:cstheme="minorBidi"/>
            <w:b w:val="0"/>
            <w:bCs w:val="0"/>
          </w:rPr>
          <w:commentReference w:id="1831"/>
        </w:r>
      </w:del>
    </w:p>
    <w:p w14:paraId="5BBCF367" w14:textId="67B9BA90" w:rsidR="00252993" w:rsidDel="002A60DA" w:rsidRDefault="00252993">
      <w:pPr>
        <w:rPr>
          <w:del w:id="1841" w:author="Andrija Ilic" w:date="2015-09-06T19:35:00Z"/>
        </w:rPr>
        <w:pPrChange w:id="1842" w:author="Boni" w:date="2014-09-08T00:08:00Z">
          <w:pPr>
            <w:pStyle w:val="Heading3"/>
          </w:pPr>
        </w:pPrChange>
      </w:pPr>
    </w:p>
    <w:p w14:paraId="7AD29DBE" w14:textId="19EADBA7" w:rsidR="009C6E04" w:rsidDel="002A60DA" w:rsidRDefault="009C6E04" w:rsidP="009C6E04">
      <w:pPr>
        <w:rPr>
          <w:ins w:id="1843" w:author="Boni" w:date="2014-09-08T00:08:00Z"/>
          <w:del w:id="1844" w:author="Andrija Ilic" w:date="2015-09-06T19:35:00Z"/>
        </w:rPr>
      </w:pPr>
      <w:ins w:id="1845" w:author="Boni" w:date="2014-09-08T00:08:00Z">
        <w:del w:id="1846"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47" w:author="Boni" w:date="2014-09-08T00:08:00Z"/>
          <w:del w:id="1848" w:author="Andrija Ilic" w:date="2015-09-06T19:35:00Z"/>
        </w:rPr>
      </w:pPr>
      <w:ins w:id="1849" w:author="Boni" w:date="2014-09-08T00:08:00Z">
        <w:del w:id="1850"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51" w:author="Boni" w:date="2014-09-08T00:08:00Z"/>
          <w:del w:id="1852" w:author="Andrija Ilic" w:date="2015-09-06T19:35:00Z"/>
          <w:b/>
          <w:rPrChange w:id="1853" w:author="Boni" w:date="2014-09-08T03:16:00Z">
            <w:rPr>
              <w:ins w:id="1854" w:author="Boni" w:date="2014-09-08T00:08:00Z"/>
              <w:del w:id="1855" w:author="Andrija Ilic" w:date="2015-09-06T19:35:00Z"/>
            </w:rPr>
          </w:rPrChange>
        </w:rPr>
      </w:pPr>
      <w:ins w:id="1856" w:author="Boni" w:date="2014-09-08T00:08:00Z">
        <w:del w:id="1857" w:author="Andrija Ilic" w:date="2015-09-06T19:35:00Z">
          <w:r w:rsidRPr="005F3F8E" w:rsidDel="002A60DA">
            <w:rPr>
              <w:b/>
              <w:rPrChange w:id="1858" w:author="Boni" w:date="2014-09-08T01:27:00Z">
                <w:rPr>
                  <w:color w:val="0000FF" w:themeColor="hyperlink"/>
                  <w:u w:val="single"/>
                </w:rPr>
              </w:rPrChange>
            </w:rPr>
            <w:delText xml:space="preserve">If – </w:delText>
          </w:r>
        </w:del>
      </w:ins>
      <w:ins w:id="1859" w:author="Boni" w:date="2014-09-08T03:16:00Z">
        <w:del w:id="1860" w:author="Andrija Ilic" w:date="2015-09-06T19:35:00Z">
          <w:r w:rsidRPr="005F3F8E" w:rsidDel="002A60DA">
            <w:rPr>
              <w:rPrChange w:id="1861" w:author="Boni" w:date="2014-09-08T03:17:00Z">
                <w:rPr>
                  <w:b/>
                  <w:color w:val="0000FF" w:themeColor="hyperlink"/>
                  <w:u w:val="single"/>
                </w:rPr>
              </w:rPrChange>
            </w:rPr>
            <w:delText>Условно прика</w:delText>
          </w:r>
        </w:del>
      </w:ins>
      <w:ins w:id="1862" w:author="Boni" w:date="2014-09-08T03:17:00Z">
        <w:del w:id="1863" w:author="Andrija Ilic" w:date="2015-09-06T19:35:00Z">
          <w:r w:rsidRPr="005F3F8E" w:rsidDel="002A60DA">
            <w:rPr>
              <w:rPrChange w:id="1864"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65" w:author="Boni" w:date="2014-09-08T00:08:00Z"/>
          <w:del w:id="1866" w:author="Andrija Ilic" w:date="2015-09-06T19:35:00Z"/>
          <w:b/>
          <w:rPrChange w:id="1867" w:author="Boni" w:date="2014-09-08T03:17:00Z">
            <w:rPr>
              <w:ins w:id="1868" w:author="Boni" w:date="2014-09-08T00:08:00Z"/>
              <w:del w:id="1869" w:author="Andrija Ilic" w:date="2015-09-06T19:35:00Z"/>
            </w:rPr>
          </w:rPrChange>
        </w:rPr>
      </w:pPr>
      <w:ins w:id="1870" w:author="Boni" w:date="2014-09-08T00:08:00Z">
        <w:del w:id="1871" w:author="Andrija Ilic" w:date="2015-09-06T19:35:00Z">
          <w:r w:rsidRPr="005F3F8E" w:rsidDel="002A60DA">
            <w:rPr>
              <w:b/>
              <w:rPrChange w:id="1872" w:author="Boni" w:date="2014-09-08T01:28:00Z">
                <w:rPr>
                  <w:color w:val="0000FF" w:themeColor="hyperlink"/>
                  <w:u w:val="single"/>
                </w:rPr>
              </w:rPrChange>
            </w:rPr>
            <w:delText xml:space="preserve">Loop </w:delText>
          </w:r>
        </w:del>
      </w:ins>
      <w:ins w:id="1873" w:author="Boni" w:date="2014-09-08T03:17:00Z">
        <w:del w:id="1874" w:author="Andrija Ilic" w:date="2015-09-06T19:35:00Z">
          <w:r w:rsidR="0078654E" w:rsidDel="002A60DA">
            <w:rPr>
              <w:b/>
            </w:rPr>
            <w:delText>–</w:delText>
          </w:r>
        </w:del>
      </w:ins>
      <w:ins w:id="1875" w:author="Boni" w:date="2014-09-08T00:08:00Z">
        <w:del w:id="1876" w:author="Andrija Ilic" w:date="2015-09-06T19:35:00Z">
          <w:r w:rsidRPr="005F3F8E" w:rsidDel="002A60DA">
            <w:rPr>
              <w:b/>
              <w:rPrChange w:id="1877" w:author="Boni" w:date="2014-09-08T01:28:00Z">
                <w:rPr>
                  <w:color w:val="0000FF" w:themeColor="hyperlink"/>
                  <w:u w:val="single"/>
                </w:rPr>
              </w:rPrChange>
            </w:rPr>
            <w:delText xml:space="preserve"> </w:delText>
          </w:r>
        </w:del>
      </w:ins>
      <w:ins w:id="1878" w:author="Boni" w:date="2014-09-08T03:17:00Z">
        <w:del w:id="1879" w:author="Andrija Ilic" w:date="2015-09-06T19:35:00Z">
          <w:r w:rsidRPr="005F3F8E" w:rsidDel="002A60DA">
            <w:rPr>
              <w:rPrChange w:id="1880"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81" w:author="Andrija Ilic" w:date="2015-09-06T19:35:00Z"/>
          <w:szCs w:val="24"/>
        </w:rPr>
      </w:pPr>
    </w:p>
    <w:p w14:paraId="5FDE0F8F" w14:textId="23DC771A" w:rsidR="00D60E97" w:rsidDel="002A60DA" w:rsidRDefault="00D60E97" w:rsidP="00D60E97">
      <w:pPr>
        <w:autoSpaceDE w:val="0"/>
        <w:spacing w:line="180" w:lineRule="atLeast"/>
        <w:rPr>
          <w:del w:id="1882" w:author="Andrija Ilic" w:date="2015-09-06T19:35:00Z"/>
          <w:rFonts w:eastAsia="Courier Std" w:cs="Courier Std"/>
          <w:color w:val="000000"/>
          <w:szCs w:val="24"/>
        </w:rPr>
      </w:pPr>
      <w:del w:id="1883"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84" w:author="Andrija Ilic" w:date="2015-09-06T19:35:00Z"/>
          <w:szCs w:val="24"/>
        </w:rPr>
      </w:pPr>
      <w:del w:id="1885"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86" w:author="Andrija Ilic" w:date="2015-09-06T19:35:00Z"/>
          <w:szCs w:val="24"/>
        </w:rPr>
      </w:pPr>
    </w:p>
    <w:p w14:paraId="4948EEA6" w14:textId="73F5686F" w:rsidR="000C7B6C" w:rsidRPr="000C7B6C" w:rsidDel="002A60DA" w:rsidRDefault="000C7B6C" w:rsidP="00EB76D0">
      <w:pPr>
        <w:pStyle w:val="CodeStyle"/>
        <w:rPr>
          <w:del w:id="1887" w:author="Andrija Ilic" w:date="2015-09-06T19:35:00Z"/>
        </w:rPr>
      </w:pPr>
      <w:del w:id="1888"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9" w:author="Andrija Ilic" w:date="2015-09-06T19:35:00Z"/>
        </w:rPr>
      </w:pPr>
      <w:del w:id="1890"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91" w:author="Andrija Ilic" w:date="2015-09-06T19:35:00Z"/>
        </w:rPr>
      </w:pPr>
      <w:del w:id="1892"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93" w:author="Andrija Ilic" w:date="2015-09-06T19:35:00Z"/>
        </w:rPr>
      </w:pPr>
      <w:del w:id="1894"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95" w:author="Andrija Ilic" w:date="2015-09-06T19:35:00Z"/>
        </w:rPr>
      </w:pPr>
      <w:del w:id="1896"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97" w:author="Andrija Ilic" w:date="2015-09-06T19:35:00Z"/>
        </w:rPr>
      </w:pPr>
      <w:del w:id="1898"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9" w:author="Andrija Ilic" w:date="2015-09-06T19:35:00Z"/>
        </w:rPr>
      </w:pPr>
      <w:del w:id="1900"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901" w:author="Andrija Ilic" w:date="2015-09-06T19:35:00Z"/>
        </w:rPr>
      </w:pPr>
      <w:del w:id="1902"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903" w:author="Andrija Ilic" w:date="2015-09-06T19:35:00Z"/>
        </w:rPr>
      </w:pPr>
      <w:del w:id="1904"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905" w:author="Andrija Ilic" w:date="2015-09-06T19:35:00Z"/>
        </w:rPr>
      </w:pPr>
      <w:del w:id="1906"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907" w:author="Andrija Ilic" w:date="2015-09-06T19:35:00Z"/>
          <w:rFonts w:ascii="Times New Roman" w:hAnsi="Times New Roman"/>
          <w:sz w:val="24"/>
        </w:rPr>
      </w:pPr>
      <w:del w:id="1908" w:author="Andrija Ilic" w:date="2015-09-06T19:35:00Z">
        <w:r w:rsidRPr="000C7B6C" w:rsidDel="002A60DA">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9" w:author="Andrija Ilic" w:date="2015-09-06T19:35:00Z"/>
          <w:szCs w:val="24"/>
        </w:rPr>
      </w:pPr>
      <w:del w:id="1910"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11" w:author="Andrija Ilic" w:date="2015-09-06T19:35:00Z"/>
          <w:szCs w:val="24"/>
        </w:rPr>
      </w:pPr>
      <w:del w:id="1912"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13" w:author="Andrija Ilic" w:date="2015-09-06T19:35:00Z"/>
          <w:szCs w:val="24"/>
        </w:rPr>
      </w:pPr>
      <w:del w:id="1914"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15" w:author="Andrija Ilic" w:date="2015-09-06T19:35:00Z"/>
          <w:color w:val="auto"/>
        </w:rPr>
      </w:pPr>
    </w:p>
    <w:p w14:paraId="675DF123" w14:textId="7D70DD83" w:rsidR="00210582" w:rsidDel="002A60DA" w:rsidRDefault="00210582" w:rsidP="00210582">
      <w:pPr>
        <w:pStyle w:val="CodeStyle"/>
        <w:rPr>
          <w:del w:id="1916" w:author="Andrija Ilic" w:date="2015-09-06T19:35:00Z"/>
          <w:rFonts w:ascii="Consolas" w:hAnsi="Consolas" w:cs="Consolas"/>
          <w:color w:val="auto"/>
        </w:rPr>
      </w:pPr>
      <w:del w:id="1917"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18"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9" w:author="Andrija Ilic" w:date="2015-09-06T19:35:00Z"/>
          <w:rFonts w:eastAsia="Courier Std" w:cs="Courier Std"/>
          <w:color w:val="000000"/>
          <w:szCs w:val="24"/>
        </w:rPr>
      </w:pPr>
      <w:del w:id="1920"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21" w:author="Andrija Ilic" w:date="2015-09-06T19:35:00Z"/>
        </w:rPr>
      </w:pPr>
      <w:del w:id="1922"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23" w:author="Andrija Ilic" w:date="2015-09-06T19:35:00Z"/>
          <w:rFonts w:ascii="Times New Roman" w:hAnsi="Times New Roman"/>
          <w:sz w:val="24"/>
        </w:rPr>
      </w:pPr>
    </w:p>
    <w:p w14:paraId="42A6A260" w14:textId="55D89EE0" w:rsidR="00D60E97" w:rsidDel="002A60DA" w:rsidRDefault="00D60E97" w:rsidP="00D60E97">
      <w:pPr>
        <w:pStyle w:val="Heading2"/>
        <w:rPr>
          <w:del w:id="1924" w:author="Andrija Ilic" w:date="2015-09-06T19:35:00Z"/>
        </w:rPr>
      </w:pPr>
      <w:bookmarkStart w:id="1925" w:name="_Toc397909064"/>
      <w:del w:id="1926"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27"/>
        <w:r w:rsidDel="002A60DA">
          <w:rPr>
            <w:rFonts w:eastAsia="Courier Std"/>
          </w:rPr>
          <w:delText>Tapestry5 Jquery библиотек</w:delText>
        </w:r>
      </w:del>
      <w:ins w:id="1928" w:author="Boni" w:date="2014-09-08T22:41:00Z">
        <w:del w:id="1929" w:author="Andrija Ilic" w:date="2015-09-06T19:35:00Z">
          <w:r w:rsidR="00B66062" w:rsidDel="002A60DA">
            <w:rPr>
              <w:rFonts w:eastAsia="Courier Std"/>
            </w:rPr>
            <w:delText>е</w:delText>
          </w:r>
        </w:del>
      </w:ins>
      <w:del w:id="1930" w:author="Andrija Ilic" w:date="2015-09-06T19:35:00Z">
        <w:r w:rsidDel="002A60DA">
          <w:rPr>
            <w:rFonts w:eastAsia="Courier Std"/>
          </w:rPr>
          <w:delText>а</w:delText>
        </w:r>
        <w:commentRangeEnd w:id="1927"/>
        <w:r w:rsidR="0060385F" w:rsidDel="002A60DA">
          <w:rPr>
            <w:rStyle w:val="CommentReference"/>
            <w:rFonts w:ascii="Times New Roman" w:eastAsiaTheme="minorHAnsi" w:hAnsi="Times New Roman" w:cstheme="minorBidi"/>
            <w:b w:val="0"/>
            <w:bCs w:val="0"/>
          </w:rPr>
          <w:commentReference w:id="1927"/>
        </w:r>
        <w:bookmarkEnd w:id="1925"/>
      </w:del>
    </w:p>
    <w:p w14:paraId="0DB01F90" w14:textId="2D896223" w:rsidR="00535529" w:rsidDel="002A60DA" w:rsidRDefault="00535529">
      <w:pPr>
        <w:autoSpaceDE w:val="0"/>
        <w:spacing w:line="180" w:lineRule="atLeast"/>
        <w:jc w:val="both"/>
        <w:rPr>
          <w:ins w:id="1931" w:author="Boni" w:date="2014-09-08T20:04:00Z"/>
          <w:del w:id="1932" w:author="Andrija Ilic" w:date="2015-09-06T19:35:00Z"/>
          <w:szCs w:val="24"/>
        </w:rPr>
        <w:pPrChange w:id="1933"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34" w:author="Boni" w:date="2014-09-08T19:30:00Z"/>
          <w:del w:id="1935" w:author="Andrija Ilic" w:date="2015-09-06T19:35:00Z"/>
          <w:szCs w:val="24"/>
        </w:rPr>
        <w:pPrChange w:id="1936" w:author="Boni" w:date="2014-09-08T19:38:00Z">
          <w:pPr>
            <w:autoSpaceDE w:val="0"/>
            <w:spacing w:line="180" w:lineRule="atLeast"/>
          </w:pPr>
        </w:pPrChange>
      </w:pPr>
      <w:ins w:id="1937" w:author="Boni" w:date="2014-09-08T19:26:00Z">
        <w:del w:id="1938" w:author="Andrija Ilic" w:date="2015-09-06T19:35:00Z">
          <w:r w:rsidDel="002A60DA">
            <w:rPr>
              <w:szCs w:val="24"/>
            </w:rPr>
            <w:delText>Компоненте на страни клијента комуницирају са сервером путем javascript језика,</w:delText>
          </w:r>
        </w:del>
      </w:ins>
      <w:ins w:id="1939" w:author="Boni" w:date="2014-09-08T19:27:00Z">
        <w:del w:id="1940" w:author="Andrija Ilic" w:date="2015-09-06T19:35:00Z">
          <w:r w:rsidDel="002A60DA">
            <w:rPr>
              <w:szCs w:val="24"/>
            </w:rPr>
            <w:delText xml:space="preserve"> Али цео тај процес је за онога ко развија апликацију сакривен. </w:delText>
          </w:r>
        </w:del>
      </w:ins>
      <w:ins w:id="1941" w:author="Boni" w:date="2014-09-08T19:29:00Z">
        <w:del w:id="1942"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43" w:author="Boni" w:date="2014-09-08T19:38:00Z">
        <w:del w:id="1944" w:author="Andrija Ilic" w:date="2015-09-06T19:35:00Z">
          <w:r w:rsidR="002C320C" w:rsidDel="002A60DA">
            <w:rPr>
              <w:szCs w:val="24"/>
            </w:rPr>
            <w:delText>н</w:delText>
          </w:r>
        </w:del>
      </w:ins>
      <w:ins w:id="1945" w:author="Boni" w:date="2014-09-08T19:29:00Z">
        <w:del w:id="1946" w:author="Andrija Ilic" w:date="2015-09-06T19:35:00Z">
          <w:r w:rsidDel="002A60DA">
            <w:rPr>
              <w:szCs w:val="24"/>
            </w:rPr>
            <w:delText>а клијентској страни</w:delText>
          </w:r>
        </w:del>
      </w:ins>
      <w:ins w:id="1947" w:author="Boni" w:date="2014-09-08T19:30:00Z">
        <w:del w:id="1948"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9" w:author="Boni" w:date="2014-09-08T19:38:00Z"/>
          <w:del w:id="1950" w:author="Andrija Ilic" w:date="2015-09-06T19:35:00Z"/>
          <w:szCs w:val="24"/>
        </w:rPr>
        <w:pPrChange w:id="1951" w:author="Boni" w:date="2014-09-08T19:38:00Z">
          <w:pPr>
            <w:autoSpaceDE w:val="0"/>
            <w:spacing w:line="180" w:lineRule="atLeast"/>
          </w:pPr>
        </w:pPrChange>
      </w:pPr>
      <w:ins w:id="1952" w:author="Boni" w:date="2014-09-08T19:30:00Z">
        <w:del w:id="1953"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54" w:author="Boni" w:date="2014-09-08T19:31:00Z">
        <w:del w:id="1955"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56" w:author="Boni" w:date="2014-09-08T19:31:00Z"/>
          <w:del w:id="1957" w:author="Andrija Ilic" w:date="2015-09-06T19:35:00Z"/>
          <w:szCs w:val="24"/>
        </w:rPr>
        <w:pPrChange w:id="1958"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9" w:author="Boni" w:date="2014-09-08T19:43:00Z"/>
          <w:del w:id="1960" w:author="Andrija Ilic" w:date="2015-09-06T19:35:00Z"/>
          <w:szCs w:val="24"/>
        </w:rPr>
        <w:pPrChange w:id="1961" w:author="Boni" w:date="2014-09-08T20:01:00Z">
          <w:pPr>
            <w:autoSpaceDE w:val="0"/>
            <w:spacing w:line="180" w:lineRule="atLeast"/>
          </w:pPr>
        </w:pPrChange>
      </w:pPr>
      <w:ins w:id="1962" w:author="Boni" w:date="2014-09-08T19:31:00Z">
        <w:del w:id="1963" w:author="Andrija Ilic" w:date="2015-09-06T19:35:00Z">
          <w:r w:rsidDel="002A60DA">
            <w:rPr>
              <w:szCs w:val="24"/>
            </w:rPr>
            <w:delText>Како</w:delText>
          </w:r>
        </w:del>
      </w:ins>
      <w:ins w:id="1964" w:author="Boni" w:date="2014-09-08T19:39:00Z">
        <w:del w:id="1965" w:author="Andrija Ilic" w:date="2015-09-06T19:35:00Z">
          <w:r w:rsidR="002C320C" w:rsidDel="002A60DA">
            <w:rPr>
              <w:szCs w:val="24"/>
            </w:rPr>
            <w:delText xml:space="preserve"> је </w:delText>
          </w:r>
        </w:del>
      </w:ins>
      <w:ins w:id="1966" w:author="Boni" w:date="2014-09-08T19:31:00Z">
        <w:del w:id="1967" w:author="Andrija Ilic" w:date="2015-09-06T19:35:00Z">
          <w:r w:rsidDel="002A60DA">
            <w:rPr>
              <w:szCs w:val="24"/>
            </w:rPr>
            <w:delText xml:space="preserve"> javascript </w:delText>
          </w:r>
        </w:del>
      </w:ins>
      <w:ins w:id="1968" w:author="Boni" w:date="2014-09-08T19:39:00Z">
        <w:del w:id="1969" w:author="Andrija Ilic" w:date="2015-09-06T19:35:00Z">
          <w:r w:rsidR="002C320C" w:rsidDel="002A60DA">
            <w:rPr>
              <w:szCs w:val="24"/>
            </w:rPr>
            <w:delText>на ниском нивоу апстракције,</w:delText>
          </w:r>
        </w:del>
      </w:ins>
      <w:ins w:id="1970" w:author="Boni" w:date="2014-09-08T19:40:00Z">
        <w:del w:id="1971" w:author="Andrija Ilic" w:date="2015-09-06T19:35:00Z">
          <w:r w:rsidR="002C320C" w:rsidDel="002A60DA">
            <w:rPr>
              <w:szCs w:val="24"/>
            </w:rPr>
            <w:delText xml:space="preserve"> Tapestry долази са две библиотеке Prototype и Scriptaculous</w:delText>
          </w:r>
        </w:del>
      </w:ins>
      <w:ins w:id="1972" w:author="Boni" w:date="2014-09-08T19:41:00Z">
        <w:del w:id="1973" w:author="Andrija Ilic" w:date="2015-09-06T19:35:00Z">
          <w:r w:rsidR="002C320C" w:rsidDel="002A60DA">
            <w:rPr>
              <w:szCs w:val="24"/>
            </w:rPr>
            <w:delText xml:space="preserve"> уз</w:delText>
          </w:r>
        </w:del>
      </w:ins>
      <w:ins w:id="1974" w:author="Boni" w:date="2014-09-08T19:40:00Z">
        <w:del w:id="1975" w:author="Andrija Ilic" w:date="2015-09-06T19:35:00Z">
          <w:r w:rsidR="002C320C" w:rsidDel="002A60DA">
            <w:rPr>
              <w:szCs w:val="24"/>
            </w:rPr>
            <w:delText xml:space="preserve"> </w:delText>
          </w:r>
        </w:del>
      </w:ins>
      <w:ins w:id="1976" w:author="Boni" w:date="2014-09-08T19:41:00Z">
        <w:del w:id="1977"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78" w:author="Boni" w:date="2014-09-08T19:42:00Z">
        <w:del w:id="1979" w:author="Andrija Ilic" w:date="2015-09-06T19:35:00Z">
          <w:r w:rsidR="002C320C" w:rsidDel="002A60DA">
            <w:rPr>
              <w:szCs w:val="24"/>
            </w:rPr>
            <w:delText>иблиотека</w:delText>
          </w:r>
        </w:del>
      </w:ins>
      <w:ins w:id="1980" w:author="Boni" w:date="2014-09-08T19:43:00Z">
        <w:del w:id="1981"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82" w:author="Boni" w:date="2014-09-08T19:45:00Z"/>
          <w:del w:id="1983" w:author="Andrija Ilic" w:date="2015-09-06T19:35:00Z"/>
        </w:rPr>
        <w:pPrChange w:id="1984" w:author="Boni" w:date="2014-09-08T20:01:00Z">
          <w:pPr>
            <w:autoSpaceDE w:val="0"/>
            <w:spacing w:line="180" w:lineRule="atLeast"/>
          </w:pPr>
        </w:pPrChange>
      </w:pPr>
      <w:ins w:id="1985" w:author="Boni" w:date="2014-09-08T19:43:00Z">
        <w:del w:id="1986" w:author="Andrija Ilic" w:date="2015-09-06T19:35:00Z">
          <w:r w:rsidDel="002A60DA">
            <w:delText>Додавање соспствених библиотека се може урадити на више начина</w:delText>
          </w:r>
        </w:del>
      </w:ins>
      <w:ins w:id="1987" w:author="Boni" w:date="2014-09-08T19:44:00Z">
        <w:del w:id="1988" w:author="Andrija Ilic" w:date="2015-09-06T19:35:00Z">
          <w:r w:rsidDel="002A60DA">
            <w:delText xml:space="preserve">. Може се користити </w:delText>
          </w:r>
          <w:r w:rsidRPr="002C320C" w:rsidDel="002A60DA">
            <w:rPr>
              <w:rStyle w:val="CodeStyleChar"/>
              <w:rPrChange w:id="1989"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90" w:author="Boni" w:date="2014-09-08T19:44:00Z">
                <w:rPr>
                  <w:rStyle w:val="CodeStyleChar"/>
                </w:rPr>
              </w:rPrChange>
            </w:rPr>
            <w:delText>таг</w:delText>
          </w:r>
          <w:r w:rsidDel="002A60DA">
            <w:delText xml:space="preserve"> унут</w:delText>
          </w:r>
        </w:del>
      </w:ins>
      <w:ins w:id="1991" w:author="Boni" w:date="2014-09-08T19:45:00Z">
        <w:del w:id="1992"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93" w:author="Boni" w:date="2014-09-08T19:45:00Z"/>
          <w:del w:id="1994" w:author="Andrija Ilic" w:date="2015-09-06T19:35:00Z"/>
          <w:rFonts w:cs="Times New Roman"/>
          <w:sz w:val="16"/>
          <w:szCs w:val="16"/>
        </w:rPr>
        <w:pPrChange w:id="1995" w:author="Boni" w:date="2014-09-08T19:45:00Z">
          <w:pPr>
            <w:spacing w:after="0" w:line="240" w:lineRule="auto"/>
          </w:pPr>
        </w:pPrChange>
      </w:pPr>
      <w:ins w:id="1996" w:author="Boni" w:date="2014-09-08T19:45:00Z">
        <w:del w:id="1997"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98" w:author="Boni" w:date="2014-09-08T19:45:00Z"/>
          <w:del w:id="1999" w:author="Andrija Ilic" w:date="2015-09-06T19:35:00Z"/>
          <w:rFonts w:cs="Times New Roman"/>
          <w:sz w:val="16"/>
          <w:szCs w:val="16"/>
        </w:rPr>
        <w:pPrChange w:id="2000" w:author="Boni" w:date="2014-09-08T19:45:00Z">
          <w:pPr>
            <w:spacing w:after="0" w:line="240" w:lineRule="auto"/>
          </w:pPr>
        </w:pPrChange>
      </w:pPr>
      <w:ins w:id="2001" w:author="Boni" w:date="2014-09-08T19:45:00Z">
        <w:del w:id="2002"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2003" w:author="Boni" w:date="2014-09-08T19:45:00Z"/>
          <w:del w:id="2004" w:author="Andrija Ilic" w:date="2015-09-06T19:35:00Z"/>
          <w:rFonts w:cs="Times New Roman"/>
          <w:sz w:val="16"/>
          <w:szCs w:val="16"/>
        </w:rPr>
        <w:pPrChange w:id="2005" w:author="Boni" w:date="2014-09-08T19:45:00Z">
          <w:pPr>
            <w:spacing w:after="0" w:line="240" w:lineRule="auto"/>
          </w:pPr>
        </w:pPrChange>
      </w:pPr>
      <w:ins w:id="2006" w:author="Boni" w:date="2014-09-08T19:45:00Z">
        <w:del w:id="2007"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2008" w:author="Boni" w:date="2014-09-08T19:45:00Z"/>
          <w:del w:id="2009" w:author="Andrija Ilic" w:date="2015-09-06T19:35:00Z"/>
          <w:rFonts w:cs="Times New Roman"/>
          <w:sz w:val="16"/>
          <w:szCs w:val="16"/>
        </w:rPr>
        <w:pPrChange w:id="2010" w:author="Boni" w:date="2014-09-08T19:45:00Z">
          <w:pPr>
            <w:spacing w:after="0" w:line="240" w:lineRule="auto"/>
          </w:pPr>
        </w:pPrChange>
      </w:pPr>
      <w:ins w:id="2011" w:author="Boni" w:date="2014-09-08T19:45:00Z">
        <w:del w:id="2012" w:author="Andrija Ilic" w:date="2015-09-06T19:35:00Z">
          <w:r w:rsidRPr="002C320C" w:rsidDel="002A60DA">
            <w:delText>{</w:delText>
          </w:r>
        </w:del>
      </w:ins>
    </w:p>
    <w:p w14:paraId="6EEE7C0C" w14:textId="773554D2" w:rsidR="002C320C" w:rsidRPr="002C320C" w:rsidDel="002A60DA" w:rsidRDefault="002C320C">
      <w:pPr>
        <w:pStyle w:val="CodeStyle"/>
        <w:rPr>
          <w:ins w:id="2013" w:author="Boni" w:date="2014-09-08T19:45:00Z"/>
          <w:del w:id="2014" w:author="Andrija Ilic" w:date="2015-09-06T19:35:00Z"/>
          <w:rFonts w:cs="Times New Roman"/>
          <w:sz w:val="16"/>
          <w:szCs w:val="16"/>
        </w:rPr>
        <w:pPrChange w:id="2015" w:author="Boni" w:date="2014-09-08T19:45:00Z">
          <w:pPr>
            <w:spacing w:after="0" w:line="240" w:lineRule="auto"/>
          </w:pPr>
        </w:pPrChange>
      </w:pPr>
      <w:ins w:id="2016" w:author="Boni" w:date="2014-09-08T19:45:00Z">
        <w:del w:id="2017" w:author="Andrija Ilic" w:date="2015-09-06T19:35:00Z">
          <w:r w:rsidRPr="002C320C" w:rsidDel="002A60DA">
            <w:delText> . . .</w:delText>
          </w:r>
        </w:del>
      </w:ins>
    </w:p>
    <w:p w14:paraId="4E19CC46" w14:textId="350C015A" w:rsidR="002C320C" w:rsidDel="002A60DA" w:rsidRDefault="002C320C">
      <w:pPr>
        <w:pStyle w:val="CodeStyle"/>
        <w:rPr>
          <w:ins w:id="2018" w:author="Boni" w:date="2014-09-08T19:47:00Z"/>
          <w:del w:id="2019" w:author="Andrija Ilic" w:date="2015-09-06T19:35:00Z"/>
        </w:rPr>
        <w:pPrChange w:id="2020" w:author="Boni" w:date="2014-09-08T19:45:00Z">
          <w:pPr>
            <w:autoSpaceDE w:val="0"/>
            <w:spacing w:line="180" w:lineRule="atLeast"/>
          </w:pPr>
        </w:pPrChange>
      </w:pPr>
      <w:ins w:id="2021" w:author="Boni" w:date="2014-09-08T19:45:00Z">
        <w:del w:id="2022" w:author="Andrija Ilic" w:date="2015-09-06T19:35:00Z">
          <w:r w:rsidRPr="002C320C" w:rsidDel="002A60DA">
            <w:delText>}</w:delText>
          </w:r>
        </w:del>
      </w:ins>
    </w:p>
    <w:p w14:paraId="4EBE7345" w14:textId="5614957E" w:rsidR="00EC13BC" w:rsidDel="002A60DA" w:rsidRDefault="00EC13BC">
      <w:pPr>
        <w:pStyle w:val="NoSpacing"/>
        <w:jc w:val="both"/>
        <w:rPr>
          <w:ins w:id="2023" w:author="Boni" w:date="2014-09-08T19:50:00Z"/>
          <w:del w:id="2024" w:author="Andrija Ilic" w:date="2015-09-06T19:35:00Z"/>
        </w:rPr>
        <w:pPrChange w:id="2025" w:author="Boni" w:date="2014-09-08T20:01:00Z">
          <w:pPr>
            <w:autoSpaceDE w:val="0"/>
            <w:spacing w:line="180" w:lineRule="atLeast"/>
          </w:pPr>
        </w:pPrChange>
      </w:pPr>
      <w:ins w:id="2026" w:author="Boni" w:date="2014-09-08T19:47:00Z">
        <w:del w:id="2027" w:author="Andrija Ilic" w:date="2015-09-06T19:35:00Z">
          <w:r w:rsidDel="002A60DA">
            <w:delText xml:space="preserve">Кључна реч </w:delText>
          </w:r>
          <w:r w:rsidRPr="00EC13BC" w:rsidDel="002A60DA">
            <w:rPr>
              <w:rStyle w:val="CodeStyleChar"/>
              <w:rPrChange w:id="2028" w:author="Boni" w:date="2014-09-08T19:47:00Z">
                <w:rPr/>
              </w:rPrChange>
            </w:rPr>
            <w:delText>context</w:delText>
          </w:r>
          <w:r w:rsidDel="002A60DA">
            <w:rPr>
              <w:rStyle w:val="CodeStyleChar"/>
            </w:rPr>
            <w:delText xml:space="preserve"> </w:delText>
          </w:r>
          <w:r w:rsidRPr="00EC13BC" w:rsidDel="002A60DA">
            <w:rPr>
              <w:rPrChange w:id="2029" w:author="Boni" w:date="2014-09-08T19:47:00Z">
                <w:rPr>
                  <w:rStyle w:val="CodeStyleChar"/>
                </w:rPr>
              </w:rPrChange>
            </w:rPr>
            <w:delText>п</w:delText>
          </w:r>
        </w:del>
      </w:ins>
      <w:ins w:id="2030" w:author="Boni" w:date="2014-09-08T19:48:00Z">
        <w:del w:id="2031"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32" w:author="Boni" w:date="2014-09-08T19:49:00Z">
        <w:del w:id="2033"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34" w:author="Boni" w:date="2014-09-08T19:50:00Z">
        <w:del w:id="2035" w:author="Andrija Ilic" w:date="2015-09-06T19:35:00Z">
          <w:r w:rsidDel="002A60DA">
            <w:delText>библиотеке.</w:delText>
          </w:r>
        </w:del>
      </w:ins>
    </w:p>
    <w:p w14:paraId="7B58EFBC" w14:textId="6EB7EF58" w:rsidR="00EC13BC" w:rsidDel="002A60DA" w:rsidRDefault="00EC13BC">
      <w:pPr>
        <w:pStyle w:val="NoSpacing"/>
        <w:rPr>
          <w:ins w:id="2036" w:author="Boni" w:date="2014-09-08T19:52:00Z"/>
          <w:del w:id="2037" w:author="Andrija Ilic" w:date="2015-09-06T19:35:00Z"/>
        </w:rPr>
        <w:pPrChange w:id="2038" w:author="Boni" w:date="2014-09-08T19:47:00Z">
          <w:pPr>
            <w:autoSpaceDE w:val="0"/>
            <w:spacing w:line="180" w:lineRule="atLeast"/>
          </w:pPr>
        </w:pPrChange>
      </w:pPr>
    </w:p>
    <w:p w14:paraId="1DF1FF0D" w14:textId="321E649F" w:rsidR="00493148" w:rsidDel="002A60DA" w:rsidRDefault="00EC13BC">
      <w:pPr>
        <w:pStyle w:val="NoSpacing"/>
        <w:jc w:val="both"/>
        <w:rPr>
          <w:ins w:id="2039" w:author="Boni" w:date="2014-09-08T19:59:00Z"/>
          <w:del w:id="2040" w:author="Andrija Ilic" w:date="2015-09-06T19:35:00Z"/>
        </w:rPr>
        <w:pPrChange w:id="2041" w:author="Boni" w:date="2014-09-08T19:59:00Z">
          <w:pPr>
            <w:autoSpaceDE w:val="0"/>
            <w:spacing w:line="180" w:lineRule="atLeast"/>
          </w:pPr>
        </w:pPrChange>
      </w:pPr>
      <w:ins w:id="2042" w:author="Boni" w:date="2014-09-08T19:52:00Z">
        <w:del w:id="2043" w:author="Andrija Ilic" w:date="2015-09-06T19:35:00Z">
          <w:r w:rsidDel="002A60DA">
            <w:delText>Логовање  на клијентској страни</w:delText>
          </w:r>
        </w:del>
      </w:ins>
      <w:ins w:id="2044" w:author="Boni" w:date="2014-09-08T19:55:00Z">
        <w:del w:id="2045" w:author="Andrija Ilic" w:date="2015-09-06T19:35:00Z">
          <w:r w:rsidDel="002A60DA">
            <w:delText xml:space="preserve"> је остварено уз помоћ Blackbird javascript конзоле. Tapestry објекти за логова</w:delText>
          </w:r>
        </w:del>
      </w:ins>
      <w:ins w:id="2046" w:author="Boni" w:date="2014-09-08T19:56:00Z">
        <w:del w:id="2047" w:author="Andrija Ilic" w:date="2015-09-06T19:35:00Z">
          <w:r w:rsidDel="002A60DA">
            <w:delText>ње имају три функције: debug, warn и error.</w:delText>
          </w:r>
          <w:r w:rsidR="001B2FB4" w:rsidDel="002A60DA">
            <w:delText xml:space="preserve"> Свак</w:delText>
          </w:r>
        </w:del>
      </w:ins>
      <w:ins w:id="2048" w:author="Boni" w:date="2014-09-08T19:57:00Z">
        <w:del w:id="2049" w:author="Andrija Ilic" w:date="2015-09-06T19:35:00Z">
          <w:r w:rsidR="001B2FB4" w:rsidDel="002A60DA">
            <w:delText>ој од њих може се доделити и опциони патерн</w:delText>
          </w:r>
        </w:del>
      </w:ins>
      <w:ins w:id="2050" w:author="Boni" w:date="2014-09-08T19:58:00Z">
        <w:del w:id="2051"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52" w:author="Boni" w:date="2014-09-08T19:59:00Z">
        <w:del w:id="2053"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54" w:author="Boni" w:date="2014-09-08T19:59:00Z"/>
          <w:del w:id="2055" w:author="Andrija Ilic" w:date="2015-09-06T19:35:00Z"/>
        </w:rPr>
        <w:pPrChange w:id="2056" w:author="Boni" w:date="2014-09-08T19:59:00Z">
          <w:pPr>
            <w:autoSpaceDE w:val="0"/>
            <w:spacing w:line="180" w:lineRule="atLeast"/>
          </w:pPr>
        </w:pPrChange>
      </w:pPr>
    </w:p>
    <w:p w14:paraId="0D540CE7" w14:textId="3973E040" w:rsidR="00493148" w:rsidDel="002A60DA" w:rsidRDefault="00493148">
      <w:pPr>
        <w:pStyle w:val="NoSpacing"/>
        <w:jc w:val="both"/>
        <w:rPr>
          <w:ins w:id="2057" w:author="Boni" w:date="2014-09-08T20:00:00Z"/>
          <w:del w:id="2058" w:author="Andrija Ilic" w:date="2015-09-06T19:35:00Z"/>
        </w:rPr>
        <w:pPrChange w:id="2059" w:author="Boni" w:date="2014-09-08T19:59:00Z">
          <w:pPr>
            <w:autoSpaceDE w:val="0"/>
            <w:spacing w:line="180" w:lineRule="atLeast"/>
          </w:pPr>
        </w:pPrChange>
      </w:pPr>
      <w:ins w:id="2060" w:author="Boni" w:date="2014-09-08T19:59:00Z">
        <w:del w:id="2061" w:author="Andrija Ilic" w:date="2015-09-06T19:35:00Z">
          <w:r w:rsidDel="002A60DA">
            <w:delText>Пример кода за логовање порука</w:delText>
          </w:r>
        </w:del>
      </w:ins>
      <w:ins w:id="2062" w:author="Boni" w:date="2014-09-08T20:00:00Z">
        <w:del w:id="2063" w:author="Andrija Ilic" w:date="2015-09-06T19:35:00Z">
          <w:r w:rsidDel="002A60DA">
            <w:delText>:</w:delText>
          </w:r>
        </w:del>
      </w:ins>
    </w:p>
    <w:p w14:paraId="6C7FC1C6" w14:textId="2D6ECF84" w:rsidR="00493148" w:rsidRPr="00493148" w:rsidDel="002A60DA" w:rsidRDefault="00493148">
      <w:pPr>
        <w:pStyle w:val="NoSpacing"/>
        <w:jc w:val="both"/>
        <w:rPr>
          <w:ins w:id="2064" w:author="Boni" w:date="2014-09-08T19:59:00Z"/>
          <w:del w:id="2065" w:author="Andrija Ilic" w:date="2015-09-06T19:35:00Z"/>
        </w:rPr>
        <w:pPrChange w:id="2066" w:author="Boni" w:date="2014-09-08T19:59:00Z">
          <w:pPr>
            <w:autoSpaceDE w:val="0"/>
            <w:spacing w:line="180" w:lineRule="atLeast"/>
          </w:pPr>
        </w:pPrChange>
      </w:pPr>
    </w:p>
    <w:p w14:paraId="7C39AA2F" w14:textId="7163B4CA" w:rsidR="00493148" w:rsidRPr="00493148" w:rsidDel="002A60DA" w:rsidRDefault="00493148">
      <w:pPr>
        <w:pStyle w:val="CodeStyle"/>
        <w:rPr>
          <w:ins w:id="2067" w:author="Boni" w:date="2014-09-08T19:59:00Z"/>
          <w:del w:id="2068" w:author="Andrija Ilic" w:date="2015-09-06T19:35:00Z"/>
          <w:rFonts w:cs="Times New Roman"/>
          <w:sz w:val="15"/>
          <w:szCs w:val="15"/>
        </w:rPr>
        <w:pPrChange w:id="2069" w:author="Boni" w:date="2014-09-08T19:59:00Z">
          <w:pPr>
            <w:spacing w:after="0" w:line="240" w:lineRule="auto"/>
            <w:jc w:val="both"/>
          </w:pPr>
        </w:pPrChange>
      </w:pPr>
      <w:ins w:id="2070" w:author="Boni" w:date="2014-09-08T19:59:00Z">
        <w:del w:id="2071"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72" w:author="Boni" w:date="2014-09-08T19:59:00Z"/>
          <w:del w:id="2073" w:author="Andrija Ilic" w:date="2015-09-06T19:35:00Z"/>
          <w:rFonts w:cs="Times New Roman"/>
          <w:sz w:val="15"/>
          <w:szCs w:val="15"/>
        </w:rPr>
        <w:pPrChange w:id="2074" w:author="Boni" w:date="2014-09-08T19:59:00Z">
          <w:pPr>
            <w:spacing w:after="0" w:line="240" w:lineRule="auto"/>
            <w:jc w:val="both"/>
          </w:pPr>
        </w:pPrChange>
      </w:pPr>
      <w:ins w:id="2075" w:author="Boni" w:date="2014-09-08T19:59:00Z">
        <w:del w:id="2076"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77" w:author="Boni" w:date="2014-09-08T19:52:00Z"/>
          <w:del w:id="2078" w:author="Andrija Ilic" w:date="2015-09-06T19:35:00Z"/>
        </w:rPr>
        <w:pPrChange w:id="2079" w:author="Boni" w:date="2014-09-08T19:59:00Z">
          <w:pPr>
            <w:autoSpaceDE w:val="0"/>
            <w:spacing w:line="180" w:lineRule="atLeast"/>
          </w:pPr>
        </w:pPrChange>
      </w:pPr>
      <w:ins w:id="2080" w:author="Boni" w:date="2014-09-08T19:59:00Z">
        <w:del w:id="2081" w:author="Andrija Ilic" w:date="2015-09-06T19:35:00Z">
          <w:r w:rsidRPr="00493148" w:rsidDel="002A60DA">
            <w:delText>Tapestry.error("Server is not available.");</w:delText>
          </w:r>
        </w:del>
      </w:ins>
      <w:ins w:id="2082" w:author="Boni" w:date="2014-09-08T19:52:00Z">
        <w:del w:id="2083" w:author="Andrija Ilic" w:date="2015-09-06T19:35:00Z">
          <w:r w:rsidR="00EC13BC" w:rsidDel="002A60DA">
            <w:delText xml:space="preserve"> </w:delText>
          </w:r>
        </w:del>
      </w:ins>
    </w:p>
    <w:p w14:paraId="51E9092C" w14:textId="355111B1" w:rsidR="00EC13BC" w:rsidDel="002A60DA" w:rsidRDefault="00EC13BC">
      <w:pPr>
        <w:pStyle w:val="NoSpacing"/>
        <w:rPr>
          <w:ins w:id="2084" w:author="Boni" w:date="2014-09-08T20:03:00Z"/>
          <w:del w:id="2085" w:author="Andrija Ilic" w:date="2015-09-06T19:35:00Z"/>
        </w:rPr>
        <w:pPrChange w:id="2086" w:author="Boni" w:date="2014-09-08T19:47:00Z">
          <w:pPr>
            <w:autoSpaceDE w:val="0"/>
            <w:spacing w:line="180" w:lineRule="atLeast"/>
          </w:pPr>
        </w:pPrChange>
      </w:pPr>
    </w:p>
    <w:p w14:paraId="7411C85B" w14:textId="31D714AA" w:rsidR="00B66062" w:rsidDel="002A60DA" w:rsidRDefault="00B66062">
      <w:pPr>
        <w:pStyle w:val="Heading3"/>
        <w:rPr>
          <w:ins w:id="2087" w:author="Boni" w:date="2014-09-08T22:42:00Z"/>
          <w:del w:id="2088" w:author="Andrija Ilic" w:date="2015-09-06T19:35:00Z"/>
        </w:rPr>
        <w:pPrChange w:id="2089" w:author="Boni" w:date="2014-09-08T22:42:00Z">
          <w:pPr>
            <w:autoSpaceDE w:val="0"/>
            <w:spacing w:line="180" w:lineRule="atLeast"/>
          </w:pPr>
        </w:pPrChange>
      </w:pPr>
      <w:ins w:id="2090" w:author="Boni" w:date="2014-09-08T22:41:00Z">
        <w:del w:id="2091" w:author="Andrija Ilic" w:date="2015-09-06T19:35:00Z">
          <w:r w:rsidDel="002A60DA">
            <w:delText xml:space="preserve">2.2.1 Tapestry Jquery </w:delText>
          </w:r>
        </w:del>
      </w:ins>
      <w:ins w:id="2092" w:author="Boni" w:date="2014-09-08T22:42:00Z">
        <w:del w:id="2093" w:author="Andrija Ilic" w:date="2015-09-06T19:35:00Z">
          <w:r w:rsidDel="002A60DA">
            <w:delText>библиотека</w:delText>
          </w:r>
        </w:del>
      </w:ins>
    </w:p>
    <w:p w14:paraId="6940300F" w14:textId="23409341" w:rsidR="00B66062" w:rsidRPr="00B66062" w:rsidDel="002A60DA" w:rsidRDefault="00B66062">
      <w:pPr>
        <w:rPr>
          <w:ins w:id="2094" w:author="Boni" w:date="2014-09-08T22:41:00Z"/>
          <w:del w:id="2095" w:author="Andrija Ilic" w:date="2015-09-06T19:35:00Z"/>
        </w:rPr>
        <w:pPrChange w:id="2096" w:author="Boni" w:date="2014-09-08T22:42:00Z">
          <w:pPr>
            <w:autoSpaceDE w:val="0"/>
            <w:spacing w:line="180" w:lineRule="atLeast"/>
          </w:pPr>
        </w:pPrChange>
      </w:pPr>
    </w:p>
    <w:p w14:paraId="5E80A9F5" w14:textId="75B7A922" w:rsidR="00535529" w:rsidRPr="008639CA" w:rsidDel="002A60DA" w:rsidRDefault="00535529">
      <w:pPr>
        <w:pStyle w:val="NoSpacing"/>
        <w:rPr>
          <w:ins w:id="2097" w:author="Boni" w:date="2014-09-08T20:04:00Z"/>
          <w:del w:id="2098" w:author="Andrija Ilic" w:date="2015-09-06T19:35:00Z"/>
        </w:rPr>
        <w:pPrChange w:id="2099" w:author="Boni" w:date="2014-09-08T19:47:00Z">
          <w:pPr>
            <w:autoSpaceDE w:val="0"/>
            <w:spacing w:line="180" w:lineRule="atLeast"/>
          </w:pPr>
        </w:pPrChange>
      </w:pPr>
      <w:ins w:id="2100" w:author="Boni" w:date="2014-09-08T20:05:00Z">
        <w:del w:id="2101" w:author="Andrija Ilic" w:date="2015-09-06T19:35:00Z">
          <w:r w:rsidDel="002A60DA">
            <w:delText>Б</w:delText>
          </w:r>
        </w:del>
      </w:ins>
      <w:ins w:id="2102" w:author="Boni" w:date="2014-09-08T20:04:00Z">
        <w:del w:id="2103" w:author="Andrija Ilic" w:date="2015-09-06T19:35:00Z">
          <w:r w:rsidDel="002A60DA">
            <w:delText>иблиотека која је</w:delText>
          </w:r>
        </w:del>
      </w:ins>
      <w:ins w:id="2104" w:author="Boni" w:date="2014-09-08T20:05:00Z">
        <w:del w:id="2105" w:author="Andrija Ilic" w:date="2015-09-06T19:35:00Z">
          <w:r w:rsidDel="002A60DA">
            <w:delText xml:space="preserve"> такође</w:delText>
          </w:r>
        </w:del>
      </w:ins>
      <w:ins w:id="2106" w:author="Boni" w:date="2014-09-08T20:04:00Z">
        <w:del w:id="2107" w:author="Andrija Ilic" w:date="2015-09-06T19:35:00Z">
          <w:r w:rsidDel="002A60DA">
            <w:delText xml:space="preserve"> развијена уз помоћ </w:delText>
          </w:r>
        </w:del>
      </w:ins>
      <w:ins w:id="2108" w:author="Boni" w:date="2014-09-08T20:05:00Z">
        <w:del w:id="2109" w:author="Andrija Ilic" w:date="2015-09-06T19:35:00Z">
          <w:r w:rsidDel="002A60DA">
            <w:delText xml:space="preserve">javascripta је и Jquery библиотека. Уз помоћ ње </w:delText>
          </w:r>
        </w:del>
      </w:ins>
      <w:ins w:id="2110" w:author="Boni" w:date="2014-09-08T20:08:00Z">
        <w:del w:id="2111" w:author="Andrija Ilic" w:date="2015-09-06T19:35:00Z">
          <w:r w:rsidR="00D34D4B" w:rsidDel="002A60DA">
            <w:delText>су</w:delText>
          </w:r>
        </w:del>
      </w:ins>
      <w:ins w:id="2112" w:author="Boni" w:date="2014-09-08T20:09:00Z">
        <w:del w:id="2113" w:author="Andrija Ilic" w:date="2015-09-06T19:35:00Z">
          <w:r w:rsidR="00D34D4B" w:rsidDel="002A60DA">
            <w:delText xml:space="preserve"> написане све</w:delText>
          </w:r>
        </w:del>
      </w:ins>
      <w:ins w:id="2114" w:author="Boni" w:date="2014-09-08T22:46:00Z">
        <w:del w:id="2115" w:author="Andrija Ilic" w:date="2015-09-06T19:35:00Z">
          <w:r w:rsidR="008639CA" w:rsidDel="002A60DA">
            <w:delText xml:space="preserve"> основ</w:delText>
          </w:r>
        </w:del>
      </w:ins>
      <w:ins w:id="2116" w:author="Boni" w:date="2014-09-08T22:47:00Z">
        <w:del w:id="2117" w:author="Andrija Ilic" w:date="2015-09-06T19:35:00Z">
          <w:r w:rsidR="008639CA" w:rsidDel="002A60DA">
            <w:delText>не</w:delText>
          </w:r>
        </w:del>
      </w:ins>
      <w:ins w:id="2118" w:author="Boni" w:date="2014-09-08T20:09:00Z">
        <w:del w:id="2119" w:author="Andrija Ilic" w:date="2015-09-06T19:35:00Z">
          <w:r w:rsidR="00D34D4B" w:rsidDel="002A60DA">
            <w:delText xml:space="preserve"> компонете које покрива  </w:delText>
          </w:r>
        </w:del>
      </w:ins>
      <w:ins w:id="2120" w:author="Boni" w:date="2014-09-08T22:47:00Z">
        <w:del w:id="2121"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22" w:author="Andrija Ilic" w:date="2015-09-06T19:35:00Z"/>
        </w:rPr>
        <w:pPrChange w:id="2123"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24" w:author="Andrija Ilic" w:date="2015-09-06T19:35:00Z"/>
          <w:szCs w:val="24"/>
        </w:rPr>
      </w:pPr>
      <w:del w:id="2125" w:author="Andrija Ilic" w:date="2015-09-06T19:35:00Z">
        <w:r w:rsidDel="002A60DA">
          <w:rPr>
            <w:rFonts w:eastAsia="Courier Std" w:cs="Courier Std"/>
            <w:color w:val="000000"/>
            <w:szCs w:val="24"/>
          </w:rPr>
          <w:delText xml:space="preserve">Ово је open source библиотека </w:delText>
        </w:r>
      </w:del>
      <w:ins w:id="2126" w:author="Boni" w:date="2014-09-08T22:40:00Z">
        <w:del w:id="2127" w:author="Andrija Ilic" w:date="2015-09-06T19:35:00Z">
          <w:r w:rsidR="00B66062" w:rsidDel="002A60DA">
            <w:rPr>
              <w:rFonts w:eastAsia="Courier Std" w:cs="Courier Std"/>
              <w:color w:val="000000"/>
              <w:szCs w:val="24"/>
            </w:rPr>
            <w:delText>о</w:delText>
          </w:r>
        </w:del>
      </w:ins>
      <w:ins w:id="2128" w:author="Boni" w:date="2014-09-08T22:41:00Z">
        <w:del w:id="2129" w:author="Andrija Ilic" w:date="2015-09-06T19:35:00Z">
          <w:r w:rsidR="00B66062" w:rsidDel="002A60DA">
            <w:rPr>
              <w:rFonts w:eastAsia="Courier Std" w:cs="Courier Std"/>
              <w:color w:val="000000"/>
              <w:szCs w:val="24"/>
            </w:rPr>
            <w:delText xml:space="preserve">твореног кода </w:delText>
          </w:r>
        </w:del>
      </w:ins>
      <w:del w:id="2130"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31" w:author="Andrija Ilic" w:date="2015-09-06T19:35:00Z"/>
          <w:szCs w:val="24"/>
        </w:rPr>
      </w:pPr>
    </w:p>
    <w:p w14:paraId="06AFF6FF" w14:textId="436281DB" w:rsidR="00D60E97" w:rsidDel="002A60DA" w:rsidRDefault="00D60E97" w:rsidP="00D60E97">
      <w:pPr>
        <w:autoSpaceDE w:val="0"/>
        <w:spacing w:line="180" w:lineRule="atLeast"/>
        <w:rPr>
          <w:del w:id="2132" w:author="Andrija Ilic" w:date="2015-09-06T19:35:00Z"/>
          <w:rFonts w:ascii="monospace" w:hAnsi="monospace"/>
          <w:b/>
          <w:color w:val="000080"/>
          <w:sz w:val="21"/>
          <w:szCs w:val="24"/>
        </w:rPr>
      </w:pPr>
      <w:del w:id="2133"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34"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35" w:author="Andrija Ilic" w:date="2015-09-06T19:35:00Z"/>
        </w:rPr>
      </w:pPr>
      <w:del w:id="2136"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37" w:author="Andrija Ilic" w:date="2015-09-06T19:35:00Z"/>
        </w:rPr>
      </w:pPr>
      <w:del w:id="2138"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9" w:author="Andrija Ilic" w:date="2015-09-06T19:35:00Z"/>
        </w:rPr>
      </w:pPr>
      <w:del w:id="2140"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41" w:author="Andrija Ilic" w:date="2015-09-06T19:35:00Z"/>
        </w:rPr>
      </w:pPr>
      <w:del w:id="2142"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43" w:author="Andrija Ilic" w:date="2015-09-06T19:35:00Z"/>
        </w:rPr>
      </w:pPr>
      <w:del w:id="2144" w:author="Andrija Ilic" w:date="2015-09-06T19:35:00Z">
        <w:r w:rsidRPr="006F2454" w:rsidDel="002A60DA">
          <w:delText>&lt;/dependency&gt;</w:delText>
        </w:r>
      </w:del>
    </w:p>
    <w:p w14:paraId="447FC71E" w14:textId="2AD48669" w:rsidR="00D60E97" w:rsidDel="002A60DA" w:rsidRDefault="00D60E97" w:rsidP="00D60E97">
      <w:pPr>
        <w:rPr>
          <w:ins w:id="2145" w:author="Boni" w:date="2014-09-08T22:45:00Z"/>
          <w:del w:id="2146" w:author="Andrija Ilic" w:date="2015-09-06T19:35:00Z"/>
        </w:rPr>
      </w:pPr>
    </w:p>
    <w:p w14:paraId="75069B7E" w14:textId="3233869A" w:rsidR="008639CA" w:rsidRPr="006F2454" w:rsidDel="002A60DA" w:rsidRDefault="008639CA" w:rsidP="008639CA">
      <w:pPr>
        <w:pStyle w:val="Heading3"/>
        <w:rPr>
          <w:del w:id="2147" w:author="Andrija Ilic" w:date="2015-09-06T19:35:00Z"/>
        </w:rPr>
      </w:pPr>
      <w:moveToRangeStart w:id="2148" w:author="Boni" w:date="2014-09-08T22:45:00Z" w:name="move397979643"/>
      <w:moveTo w:id="2149" w:author="Boni" w:date="2014-09-08T22:45:00Z">
        <w:del w:id="2150"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51" w:author="Andrija Ilic" w:date="2015-09-06T19:35:00Z"/>
          <w:szCs w:val="24"/>
        </w:rPr>
      </w:pPr>
    </w:p>
    <w:p w14:paraId="17AF254C" w14:textId="4BA64C58" w:rsidR="008639CA" w:rsidRPr="00974C1D" w:rsidDel="002A60DA" w:rsidRDefault="008639CA" w:rsidP="008639CA">
      <w:pPr>
        <w:autoSpaceDE w:val="0"/>
        <w:spacing w:line="180" w:lineRule="atLeast"/>
        <w:rPr>
          <w:del w:id="2152" w:author="Andrija Ilic" w:date="2015-09-06T19:35:00Z"/>
          <w:szCs w:val="24"/>
        </w:rPr>
      </w:pPr>
      <w:moveTo w:id="2153" w:author="Boni" w:date="2014-09-08T22:45:00Z">
        <w:del w:id="2154"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55" w:author="Andrija Ilic" w:date="2015-09-06T19:35:00Z"/>
          <w:szCs w:val="24"/>
        </w:rPr>
      </w:pPr>
    </w:p>
    <w:p w14:paraId="0BA47C6A" w14:textId="382B35BD" w:rsidR="008639CA" w:rsidRPr="00970538"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9" w:author="Andrija Ilic" w:date="2015-09-06T19:35:00Z"/>
          <w:color w:val="auto"/>
        </w:rPr>
      </w:pPr>
      <w:moveTo w:id="2160" w:author="Boni" w:date="2014-09-08T22:45:00Z">
        <w:del w:id="2161"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68" w:author="Andrija Ilic" w:date="2015-09-06T19:35:00Z"/>
          <w:color w:val="auto"/>
        </w:rPr>
      </w:pPr>
      <w:moveTo w:id="2169" w:author="Boni" w:date="2014-09-08T22:45:00Z">
        <w:del w:id="2170"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71" w:author="Andrija Ilic" w:date="2015-09-06T19:35:00Z"/>
          <w:color w:val="auto"/>
        </w:rPr>
      </w:pPr>
      <w:moveTo w:id="2172" w:author="Boni" w:date="2014-09-08T22:45:00Z">
        <w:del w:id="2173"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74" w:author="Andrija Ilic" w:date="2015-09-06T19:35:00Z"/>
          <w:color w:val="auto"/>
        </w:rPr>
      </w:pPr>
      <w:moveTo w:id="2175" w:author="Boni" w:date="2014-09-08T22:45:00Z">
        <w:del w:id="2176"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77" w:author="Andrija Ilic" w:date="2015-09-06T19:35:00Z"/>
          <w:rFonts w:ascii="Times New Roman" w:hAnsi="Times New Roman"/>
          <w:sz w:val="24"/>
          <w:szCs w:val="24"/>
        </w:rPr>
      </w:pPr>
      <w:moveTo w:id="2178" w:author="Boni" w:date="2014-09-08T22:45:00Z">
        <w:del w:id="2179"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80" w:author="Andrija Ilic" w:date="2015-09-06T19:35:00Z"/>
          <w:szCs w:val="24"/>
        </w:rPr>
      </w:pPr>
    </w:p>
    <w:p w14:paraId="5339E6D1" w14:textId="24A766DC" w:rsidR="008639CA" w:rsidDel="002A60DA" w:rsidRDefault="008639CA" w:rsidP="008639CA">
      <w:pPr>
        <w:autoSpaceDE w:val="0"/>
        <w:spacing w:line="180" w:lineRule="atLeast"/>
        <w:rPr>
          <w:del w:id="2181" w:author="Andrija Ilic" w:date="2015-09-06T19:35:00Z"/>
          <w:szCs w:val="24"/>
        </w:rPr>
      </w:pPr>
      <w:moveTo w:id="2182" w:author="Boni" w:date="2014-09-08T22:45:00Z">
        <w:del w:id="2183"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84" w:author="Andrija Ilic" w:date="2015-09-06T19:35:00Z"/>
          <w:szCs w:val="24"/>
        </w:rPr>
      </w:pPr>
      <w:moveTo w:id="2185" w:author="Boni" w:date="2014-09-08T22:45:00Z">
        <w:del w:id="2186"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87" w:author="Andrija Ilic" w:date="2015-09-06T19:35:00Z"/>
        </w:rPr>
      </w:pPr>
      <w:moveTo w:id="2188" w:author="Boni" w:date="2014-09-08T22:45:00Z">
        <w:del w:id="2189"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90" w:author="Andrija Ilic" w:date="2015-09-06T19:35:00Z"/>
          <w:szCs w:val="24"/>
        </w:rPr>
      </w:pPr>
    </w:p>
    <w:p w14:paraId="43EC852A" w14:textId="24329E13" w:rsidR="008639CA" w:rsidRPr="00974C1D" w:rsidDel="002A60DA" w:rsidRDefault="008639CA" w:rsidP="008639CA">
      <w:pPr>
        <w:rPr>
          <w:del w:id="2191" w:author="Andrija Ilic" w:date="2015-09-06T19:35:00Z"/>
          <w:rFonts w:eastAsia="Courier Std" w:cs="Courier Std"/>
          <w:color w:val="000000"/>
          <w:szCs w:val="24"/>
        </w:rPr>
      </w:pPr>
      <w:moveTo w:id="2192" w:author="Boni" w:date="2014-09-08T22:45:00Z">
        <w:del w:id="2193"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94" w:author="Andrija Ilic" w:date="2015-09-06T19:35:00Z"/>
        </w:rPr>
      </w:pPr>
      <w:moveTo w:id="2195" w:author="Boni" w:date="2014-09-08T22:45:00Z">
        <w:del w:id="2196"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97" w:author="Boni" w:date="2014-09-08T22:46:00Z"/>
          <w:del w:id="2198" w:author="Andrija Ilic" w:date="2015-09-06T19:35:00Z"/>
        </w:rPr>
      </w:pPr>
    </w:p>
    <w:p w14:paraId="77B052BA" w14:textId="05B528E7" w:rsidR="008639CA" w:rsidRPr="008639CA" w:rsidDel="002A60DA" w:rsidRDefault="008639CA">
      <w:pPr>
        <w:pStyle w:val="NoSpacing"/>
        <w:rPr>
          <w:del w:id="2199" w:author="Andrija Ilic" w:date="2015-09-06T19:35:00Z"/>
          <w:rPrChange w:id="2200" w:author="Boni" w:date="2014-09-08T22:46:00Z">
            <w:rPr>
              <w:del w:id="2201" w:author="Andrija Ilic" w:date="2015-09-06T19:35:00Z"/>
            </w:rPr>
          </w:rPrChange>
        </w:rPr>
        <w:pPrChange w:id="2202" w:author="Boni" w:date="2014-09-08T22:46:00Z">
          <w:pPr>
            <w:pStyle w:val="CodeStyle"/>
            <w:ind w:left="0"/>
          </w:pPr>
        </w:pPrChange>
      </w:pPr>
    </w:p>
    <w:p w14:paraId="426298B0" w14:textId="10C0E444" w:rsidR="008639CA" w:rsidDel="002A60DA" w:rsidRDefault="008639CA" w:rsidP="008639CA">
      <w:pPr>
        <w:pStyle w:val="CodeStyle"/>
        <w:ind w:left="0"/>
        <w:rPr>
          <w:ins w:id="2203" w:author="Boni" w:date="2014-09-08T22:46:00Z"/>
          <w:del w:id="2204" w:author="Andrija Ilic" w:date="2015-09-06T19:35:00Z"/>
          <w:rFonts w:ascii="Times New Roman" w:hAnsi="Times New Roman" w:cs="Times New Roman"/>
        </w:rPr>
      </w:pPr>
      <w:moveTo w:id="2205" w:author="Boni" w:date="2014-09-08T22:45:00Z">
        <w:del w:id="2206"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8639CA" w:rsidDel="002A60DA" w:rsidRDefault="008639CA">
      <w:pPr>
        <w:pStyle w:val="NoSpacing"/>
        <w:rPr>
          <w:del w:id="2207" w:author="Andrija Ilic" w:date="2015-09-06T19:35:00Z"/>
          <w:rPrChange w:id="2208" w:author="Boni" w:date="2014-09-08T22:46:00Z">
            <w:rPr>
              <w:del w:id="2209" w:author="Andrija Ilic" w:date="2015-09-06T19:35:00Z"/>
              <w:rFonts w:ascii="Times New Roman" w:hAnsi="Times New Roman" w:cs="Times New Roman"/>
            </w:rPr>
          </w:rPrChange>
        </w:rPr>
        <w:pPrChange w:id="2210" w:author="Boni" w:date="2014-09-08T22:46:00Z">
          <w:pPr>
            <w:pStyle w:val="CodeStyle"/>
            <w:ind w:left="0"/>
          </w:pPr>
        </w:pPrChange>
      </w:pPr>
    </w:p>
    <w:p w14:paraId="1EA99823" w14:textId="73B106F7" w:rsidR="008639CA" w:rsidRPr="008639CA" w:rsidDel="002A60DA" w:rsidRDefault="008639CA" w:rsidP="008639CA">
      <w:pPr>
        <w:pStyle w:val="CodeStyle"/>
        <w:ind w:left="0"/>
        <w:rPr>
          <w:del w:id="2211" w:author="Andrija Ilic" w:date="2015-09-06T19:35:00Z"/>
          <w:rFonts w:cs="Courier New"/>
          <w:sz w:val="24"/>
          <w:szCs w:val="24"/>
          <w:rPrChange w:id="2212" w:author="Boni" w:date="2014-09-08T22:45:00Z">
            <w:rPr>
              <w:del w:id="2213" w:author="Andrija Ilic" w:date="2015-09-06T19:35:00Z"/>
              <w:rFonts w:cs="Courier New"/>
            </w:rPr>
          </w:rPrChange>
        </w:rPr>
      </w:pPr>
      <w:moveTo w:id="2214" w:author="Boni" w:date="2014-09-08T22:45:00Z">
        <w:del w:id="2215" w:author="Andrija Ilic" w:date="2015-09-06T19:35:00Z">
          <w:r w:rsidRPr="008639CA" w:rsidDel="002A60DA">
            <w:rPr>
              <w:rFonts w:cs="Times New Roman"/>
              <w:sz w:val="24"/>
              <w:szCs w:val="24"/>
              <w:rPrChange w:id="2216"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17" w:author="Andrija Ilic" w:date="2015-09-06T19:35:00Z"/>
          <w:szCs w:val="24"/>
        </w:rPr>
      </w:pPr>
      <w:moveTo w:id="2218" w:author="Boni" w:date="2014-09-08T22:45:00Z">
        <w:del w:id="2219" w:author="Andrija Ilic" w:date="2015-09-06T19:35:00Z">
          <w:r w:rsidRPr="008639CA" w:rsidDel="002A60DA">
            <w:rPr>
              <w:szCs w:val="24"/>
            </w:rPr>
            <w:delText xml:space="preserve"> </w:delText>
          </w:r>
        </w:del>
      </w:moveTo>
    </w:p>
    <w:moveToRangeEnd w:id="2148"/>
    <w:p w14:paraId="4CFC136B" w14:textId="4053DEDE" w:rsidR="008639CA" w:rsidRPr="008639CA" w:rsidDel="002A60DA" w:rsidRDefault="008639CA" w:rsidP="00D60E97">
      <w:pPr>
        <w:rPr>
          <w:del w:id="2220" w:author="Andrija Ilic" w:date="2015-09-06T19:35:00Z"/>
        </w:rPr>
      </w:pPr>
    </w:p>
    <w:p w14:paraId="7D81CA02" w14:textId="18009D66" w:rsidR="00D60E97" w:rsidDel="002A60DA" w:rsidRDefault="00D60E97" w:rsidP="00D60E97">
      <w:pPr>
        <w:autoSpaceDE w:val="0"/>
        <w:spacing w:line="180" w:lineRule="atLeast"/>
        <w:rPr>
          <w:del w:id="2221" w:author="Andrija Ilic" w:date="2015-09-06T19:35:00Z"/>
          <w:b/>
          <w:bCs/>
          <w:szCs w:val="24"/>
        </w:rPr>
      </w:pPr>
    </w:p>
    <w:p w14:paraId="772F9C45" w14:textId="10F5D910" w:rsidR="00D60E97" w:rsidDel="002A60DA" w:rsidRDefault="00D60E97" w:rsidP="00D60E97">
      <w:pPr>
        <w:pStyle w:val="Heading3"/>
        <w:rPr>
          <w:del w:id="2222" w:author="Andrija Ilic" w:date="2015-09-06T19:35:00Z"/>
        </w:rPr>
      </w:pPr>
      <w:bookmarkStart w:id="2223" w:name="_Toc397909065"/>
      <w:commentRangeStart w:id="2224"/>
      <w:del w:id="2225" w:author="Andrija Ilic" w:date="2015-09-06T19:35:00Z">
        <w:r w:rsidDel="002A60DA">
          <w:rPr>
            <w:rFonts w:eastAsia="Courier Std"/>
          </w:rPr>
          <w:delText xml:space="preserve">2.2.1 </w:delText>
        </w:r>
      </w:del>
      <w:ins w:id="2226" w:author="Boni" w:date="2014-09-08T22:42:00Z">
        <w:del w:id="2227" w:author="Andrija Ilic" w:date="2015-09-06T19:35:00Z">
          <w:r w:rsidR="00B66062" w:rsidDel="002A60DA">
            <w:rPr>
              <w:rFonts w:eastAsia="Courier Std"/>
            </w:rPr>
            <w:delText xml:space="preserve">2 </w:delText>
          </w:r>
        </w:del>
      </w:ins>
      <w:del w:id="2228" w:author="Andrija Ilic" w:date="2015-09-06T19:35:00Z">
        <w:r w:rsidDel="002A60DA">
          <w:rPr>
            <w:rFonts w:eastAsia="Courier Std"/>
          </w:rPr>
          <w:delText xml:space="preserve">AutoComplete </w:delText>
        </w:r>
      </w:del>
      <w:ins w:id="2229" w:author="Boni" w:date="2014-09-08T00:51:00Z">
        <w:del w:id="2230" w:author="Andrija Ilic" w:date="2015-09-06T19:35:00Z">
          <w:r w:rsidR="000A0BC3" w:rsidDel="002A60DA">
            <w:rPr>
              <w:rFonts w:eastAsia="Courier Std"/>
            </w:rPr>
            <w:delText>Ta</w:delText>
          </w:r>
        </w:del>
      </w:ins>
      <w:ins w:id="2231" w:author="Boni" w:date="2014-09-08T00:52:00Z">
        <w:del w:id="2232" w:author="Andrija Ilic" w:date="2015-09-06T19:35:00Z">
          <w:r w:rsidR="000A0BC3" w:rsidDel="002A60DA">
            <w:rPr>
              <w:rFonts w:eastAsia="Courier Std"/>
            </w:rPr>
            <w:delText>pestry</w:delText>
          </w:r>
        </w:del>
      </w:ins>
      <w:ins w:id="2233" w:author="Boni" w:date="2014-09-08T00:51:00Z">
        <w:del w:id="2234" w:author="Andrija Ilic" w:date="2015-09-06T19:35:00Z">
          <w:r w:rsidR="000A0BC3" w:rsidDel="002A60DA">
            <w:rPr>
              <w:rFonts w:eastAsia="Courier Std"/>
            </w:rPr>
            <w:delText xml:space="preserve"> </w:delText>
          </w:r>
        </w:del>
      </w:ins>
      <w:del w:id="2235" w:author="Andrija Ilic" w:date="2015-09-06T19:35:00Z">
        <w:r w:rsidDel="002A60DA">
          <w:rPr>
            <w:rFonts w:eastAsia="Courier Std"/>
          </w:rPr>
          <w:delText>Mixin</w:delText>
        </w:r>
        <w:commentRangeEnd w:id="2224"/>
        <w:r w:rsidR="0060385F" w:rsidDel="002A60DA">
          <w:rPr>
            <w:rStyle w:val="CommentReference"/>
            <w:rFonts w:ascii="Times New Roman" w:eastAsiaTheme="minorHAnsi" w:hAnsi="Times New Roman" w:cstheme="minorBidi"/>
            <w:b w:val="0"/>
            <w:bCs w:val="0"/>
          </w:rPr>
          <w:commentReference w:id="2224"/>
        </w:r>
        <w:bookmarkEnd w:id="2223"/>
      </w:del>
    </w:p>
    <w:p w14:paraId="788AF27B" w14:textId="78FDCDA5" w:rsidR="00D60E97" w:rsidDel="002A60DA" w:rsidRDefault="00D60E97" w:rsidP="00D60E97">
      <w:pPr>
        <w:autoSpaceDE w:val="0"/>
        <w:spacing w:line="180" w:lineRule="atLeast"/>
        <w:rPr>
          <w:ins w:id="2236" w:author="Boni" w:date="2014-09-08T00:52:00Z"/>
          <w:del w:id="2237" w:author="Andrija Ilic" w:date="2015-09-06T19:35:00Z"/>
          <w:szCs w:val="24"/>
        </w:rPr>
      </w:pPr>
    </w:p>
    <w:p w14:paraId="05855CC9" w14:textId="6C9D12AD" w:rsidR="000A0BC3" w:rsidRPr="000A0BC3" w:rsidDel="002A60DA" w:rsidRDefault="000A0BC3" w:rsidP="00D60E97">
      <w:pPr>
        <w:autoSpaceDE w:val="0"/>
        <w:spacing w:line="180" w:lineRule="atLeast"/>
        <w:rPr>
          <w:ins w:id="2238" w:author="Boni" w:date="2014-09-08T00:51:00Z"/>
          <w:del w:id="2239" w:author="Andrija Ilic" w:date="2015-09-06T19:35:00Z"/>
          <w:szCs w:val="24"/>
        </w:rPr>
      </w:pPr>
      <w:ins w:id="2240" w:author="Boni" w:date="2014-09-08T00:52:00Z">
        <w:del w:id="2241" w:author="Andrija Ilic" w:date="2015-09-06T19:35:00Z">
          <w:r w:rsidDel="002A60DA">
            <w:rPr>
              <w:szCs w:val="24"/>
            </w:rPr>
            <w:delText>Mixin се користи за измену понаша</w:delText>
          </w:r>
        </w:del>
      </w:ins>
      <w:ins w:id="2242" w:author="Boni" w:date="2014-09-08T00:53:00Z">
        <w:del w:id="2243" w:author="Andrija Ilic" w:date="2015-09-06T19:35:00Z">
          <w:r w:rsidDel="002A60DA">
            <w:rPr>
              <w:szCs w:val="24"/>
            </w:rPr>
            <w:delText>ња компоне</w:delText>
          </w:r>
        </w:del>
      </w:ins>
      <w:ins w:id="2244" w:author="Boni" w:date="2014-09-08T00:54:00Z">
        <w:del w:id="2245" w:author="Andrija Ilic" w:date="2015-09-06T19:35:00Z">
          <w:r w:rsidDel="002A60DA">
            <w:rPr>
              <w:szCs w:val="24"/>
            </w:rPr>
            <w:delText>нт</w:delText>
          </w:r>
        </w:del>
      </w:ins>
      <w:ins w:id="2246" w:author="Boni" w:date="2014-09-08T00:53:00Z">
        <w:del w:id="2247" w:author="Andrija Ilic" w:date="2015-09-06T19:35:00Z">
          <w:r w:rsidDel="002A60DA">
            <w:rPr>
              <w:szCs w:val="24"/>
            </w:rPr>
            <w:delText xml:space="preserve">и. Такође како компоненте могу бити изведене </w:delText>
          </w:r>
        </w:del>
      </w:ins>
      <w:ins w:id="2248" w:author="Boni" w:date="2014-09-08T00:54:00Z">
        <w:del w:id="2249" w:author="Andrija Ilic" w:date="2015-09-06T19:35:00Z">
          <w:r w:rsidDel="002A60DA">
            <w:rPr>
              <w:szCs w:val="24"/>
            </w:rPr>
            <w:delText>с</w:delText>
          </w:r>
        </w:del>
      </w:ins>
      <w:ins w:id="2250" w:author="Boni" w:date="2014-09-08T00:53:00Z">
        <w:del w:id="2251" w:author="Andrija Ilic" w:date="2015-09-06T19:35:00Z">
          <w:r w:rsidDel="002A60DA">
            <w:rPr>
              <w:szCs w:val="24"/>
            </w:rPr>
            <w:delText>амо из једне над класе,</w:delText>
          </w:r>
        </w:del>
      </w:ins>
      <w:ins w:id="2252" w:author="Boni" w:date="2014-09-08T00:55:00Z">
        <w:del w:id="2253" w:author="Andrija Ilic" w:date="2015-09-06T19:35:00Z">
          <w:r w:rsidDel="002A60DA">
            <w:rPr>
              <w:szCs w:val="24"/>
            </w:rPr>
            <w:delText xml:space="preserve"> али зато им може бити додато више mixina. </w:delText>
          </w:r>
        </w:del>
      </w:ins>
      <w:ins w:id="2254" w:author="Boni" w:date="2014-09-08T00:53:00Z">
        <w:del w:id="2255"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56" w:author="Andrija Ilic" w:date="2015-09-06T19:35:00Z"/>
          <w:szCs w:val="24"/>
        </w:rPr>
      </w:pPr>
    </w:p>
    <w:p w14:paraId="44D4504A" w14:textId="3E25B0DB" w:rsidR="00D60E97" w:rsidDel="002A60DA" w:rsidRDefault="00D60E97" w:rsidP="00D60E97">
      <w:pPr>
        <w:autoSpaceDE w:val="0"/>
        <w:spacing w:line="180" w:lineRule="atLeast"/>
        <w:rPr>
          <w:del w:id="2257" w:author="Andrija Ilic" w:date="2015-09-06T19:35:00Z"/>
          <w:szCs w:val="24"/>
        </w:rPr>
      </w:pPr>
      <w:del w:id="2258"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59" w:author="Andrija Ilic" w:date="2015-09-06T19:35:00Z"/>
          <w:szCs w:val="24"/>
        </w:rPr>
      </w:pPr>
    </w:p>
    <w:p w14:paraId="7ACD4469" w14:textId="702BA36A" w:rsidR="00D60E97" w:rsidDel="002A60DA" w:rsidRDefault="006008E1" w:rsidP="006008E1">
      <w:pPr>
        <w:pStyle w:val="CodeStyle"/>
        <w:ind w:left="0"/>
        <w:rPr>
          <w:del w:id="2260" w:author="Andrija Ilic" w:date="2015-09-06T19:35:00Z"/>
          <w:rFonts w:ascii="Times New Roman" w:hAnsi="Times New Roman"/>
          <w:sz w:val="24"/>
        </w:rPr>
      </w:pPr>
      <w:del w:id="2261"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62"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63" w:author="Andrija Ilic" w:date="2015-09-06T19:35:00Z"/>
          <w:szCs w:val="24"/>
        </w:rPr>
      </w:pPr>
    </w:p>
    <w:p w14:paraId="7B15450D" w14:textId="272DC94A" w:rsidR="00D60E97" w:rsidRPr="006F2454" w:rsidDel="002A60DA" w:rsidRDefault="006F2454" w:rsidP="008639CA">
      <w:pPr>
        <w:pStyle w:val="Heading3"/>
        <w:rPr>
          <w:del w:id="2264" w:author="Andrija Ilic" w:date="2015-09-06T19:35:00Z"/>
        </w:rPr>
      </w:pPr>
      <w:bookmarkStart w:id="2265" w:name="_Toc397909066"/>
      <w:del w:id="2266" w:author="Andrija Ilic" w:date="2015-09-06T19:35:00Z">
        <w:r w:rsidDel="002A60DA">
          <w:rPr>
            <w:rFonts w:eastAsia="Courier Std"/>
          </w:rPr>
          <w:delText xml:space="preserve">2.2.2 </w:delText>
        </w:r>
      </w:del>
      <w:moveFromRangeStart w:id="2267" w:author="Boni" w:date="2014-09-08T22:45:00Z" w:name="move397979643"/>
      <w:moveFrom w:id="2268" w:author="Boni" w:date="2014-09-08T22:45:00Z">
        <w:del w:id="2269" w:author="Andrija Ilic" w:date="2015-09-06T19:35:00Z">
          <w:r w:rsidR="00D60E97" w:rsidRPr="006F2454" w:rsidDel="002A60DA">
            <w:rPr>
              <w:rFonts w:eastAsia="Courier Std"/>
            </w:rPr>
            <w:delText>Zone компонента</w:delText>
          </w:r>
        </w:del>
      </w:moveFrom>
      <w:bookmarkEnd w:id="2265"/>
    </w:p>
    <w:p w14:paraId="7A06F77C" w14:textId="228FD428" w:rsidR="00D60E97" w:rsidDel="002A60DA" w:rsidRDefault="00D60E97">
      <w:pPr>
        <w:pStyle w:val="Heading3"/>
        <w:rPr>
          <w:del w:id="2270" w:author="Andrija Ilic" w:date="2015-09-06T19:35:00Z"/>
          <w:szCs w:val="24"/>
        </w:rPr>
        <w:pPrChange w:id="2271" w:author="Boni" w:date="2014-09-08T22:45:00Z">
          <w:pPr>
            <w:autoSpaceDE w:val="0"/>
            <w:spacing w:line="180" w:lineRule="atLeast"/>
          </w:pPr>
        </w:pPrChange>
      </w:pPr>
    </w:p>
    <w:p w14:paraId="7851424F" w14:textId="15E08B6E" w:rsidR="00D60E97" w:rsidRPr="00974C1D" w:rsidDel="002A60DA" w:rsidRDefault="00D60E97">
      <w:pPr>
        <w:pStyle w:val="Heading3"/>
        <w:rPr>
          <w:del w:id="2272" w:author="Andrija Ilic" w:date="2015-09-06T19:35:00Z"/>
          <w:szCs w:val="24"/>
        </w:rPr>
        <w:pPrChange w:id="2273" w:author="Boni" w:date="2014-09-08T22:45:00Z">
          <w:pPr>
            <w:autoSpaceDE w:val="0"/>
            <w:spacing w:line="180" w:lineRule="atLeast"/>
          </w:pPr>
        </w:pPrChange>
      </w:pPr>
      <w:moveFrom w:id="2274" w:author="Boni" w:date="2014-09-08T22:45:00Z">
        <w:del w:id="227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76" w:author="Andrija Ilic" w:date="2015-09-06T19:35:00Z"/>
          <w:szCs w:val="24"/>
        </w:rPr>
        <w:pPrChange w:id="2277" w:author="Boni" w:date="2014-09-08T22:45:00Z">
          <w:pPr>
            <w:autoSpaceDE w:val="0"/>
            <w:spacing w:line="180" w:lineRule="atLeast"/>
          </w:pPr>
        </w:pPrChange>
      </w:pPr>
    </w:p>
    <w:p w14:paraId="5685BF68" w14:textId="3328FD48" w:rsidR="00970538" w:rsidRPr="00970538" w:rsidDel="002A60DA" w:rsidRDefault="00970538">
      <w:pPr>
        <w:pStyle w:val="Heading3"/>
        <w:rPr>
          <w:del w:id="2278" w:author="Andrija Ilic" w:date="2015-09-06T19:35:00Z"/>
        </w:rPr>
        <w:pPrChange w:id="2279" w:author="Boni" w:date="2014-09-08T22:45:00Z">
          <w:pPr>
            <w:pStyle w:val="CodeStyle"/>
          </w:pPr>
        </w:pPrChange>
      </w:pPr>
      <w:moveFrom w:id="2280" w:author="Boni" w:date="2014-09-08T22:45:00Z">
        <w:del w:id="2281"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82" w:author="Andrija Ilic" w:date="2015-09-06T19:35:00Z"/>
        </w:rPr>
        <w:pPrChange w:id="2283" w:author="Boni" w:date="2014-09-08T22:45:00Z">
          <w:pPr>
            <w:pStyle w:val="CodeStyle"/>
          </w:pPr>
        </w:pPrChange>
      </w:pPr>
      <w:moveFrom w:id="2284" w:author="Boni" w:date="2014-09-08T22:45:00Z">
        <w:del w:id="2285"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86" w:author="Andrija Ilic" w:date="2015-09-06T19:35:00Z"/>
        </w:rPr>
        <w:pPrChange w:id="2287" w:author="Boni" w:date="2014-09-08T22:45:00Z">
          <w:pPr>
            <w:pStyle w:val="CodeStyle"/>
          </w:pPr>
        </w:pPrChange>
      </w:pPr>
      <w:moveFrom w:id="2288" w:author="Boni" w:date="2014-09-08T22:45:00Z">
        <w:del w:id="2289"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90" w:author="Andrija Ilic" w:date="2015-09-06T19:35:00Z"/>
        </w:rPr>
        <w:pPrChange w:id="2291" w:author="Boni" w:date="2014-09-08T22:45:00Z">
          <w:pPr>
            <w:pStyle w:val="CodeStyle"/>
          </w:pPr>
        </w:pPrChange>
      </w:pPr>
      <w:moveFrom w:id="2292" w:author="Boni" w:date="2014-09-08T22:45:00Z">
        <w:del w:id="2293"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94" w:author="Andrija Ilic" w:date="2015-09-06T19:35:00Z"/>
        </w:rPr>
        <w:pPrChange w:id="2295" w:author="Boni" w:date="2014-09-08T22:45:00Z">
          <w:pPr>
            <w:pStyle w:val="CodeStyle"/>
            <w:ind w:left="1440" w:firstLine="720"/>
          </w:pPr>
        </w:pPrChange>
      </w:pPr>
      <w:moveFrom w:id="2296" w:author="Boni" w:date="2014-09-08T22:45:00Z">
        <w:del w:id="2297"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98" w:author="Andrija Ilic" w:date="2015-09-06T19:35:00Z"/>
        </w:rPr>
        <w:pPrChange w:id="2299" w:author="Boni" w:date="2014-09-08T22:45:00Z">
          <w:pPr>
            <w:pStyle w:val="CodeStyle"/>
          </w:pPr>
        </w:pPrChange>
      </w:pPr>
      <w:moveFrom w:id="2300" w:author="Boni" w:date="2014-09-08T22:45:00Z">
        <w:del w:id="2301"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302" w:author="Andrija Ilic" w:date="2015-09-06T19:35:00Z"/>
        </w:rPr>
        <w:pPrChange w:id="2303" w:author="Boni" w:date="2014-09-08T22:45:00Z">
          <w:pPr>
            <w:pStyle w:val="CodeStyle"/>
          </w:pPr>
        </w:pPrChange>
      </w:pPr>
      <w:moveFrom w:id="2304" w:author="Boni" w:date="2014-09-08T22:45:00Z">
        <w:del w:id="2305"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306" w:author="Andrija Ilic" w:date="2015-09-06T19:35:00Z"/>
          <w:rFonts w:ascii="Times New Roman" w:hAnsi="Times New Roman"/>
          <w:sz w:val="24"/>
          <w:szCs w:val="24"/>
        </w:rPr>
        <w:pPrChange w:id="2307" w:author="Boni" w:date="2014-09-08T22:45:00Z">
          <w:pPr>
            <w:pStyle w:val="CodeStyle"/>
          </w:pPr>
        </w:pPrChange>
      </w:pPr>
      <w:moveFrom w:id="2308" w:author="Boni" w:date="2014-09-08T22:45:00Z">
        <w:del w:id="2309" w:author="Andrija Ilic" w:date="2015-09-06T19:35:00Z">
          <w:r w:rsidRPr="00970538" w:rsidDel="002A60DA">
            <w:delText>&lt;/t:zone&gt;</w:delText>
          </w:r>
        </w:del>
      </w:moveFrom>
    </w:p>
    <w:p w14:paraId="0C13FC5F" w14:textId="36AD48F8" w:rsidR="00D60E97" w:rsidDel="002A60DA" w:rsidRDefault="00D60E97">
      <w:pPr>
        <w:pStyle w:val="Heading3"/>
        <w:rPr>
          <w:del w:id="2310" w:author="Andrija Ilic" w:date="2015-09-06T19:35:00Z"/>
          <w:szCs w:val="24"/>
        </w:rPr>
        <w:pPrChange w:id="2311" w:author="Boni" w:date="2014-09-08T22:45:00Z">
          <w:pPr>
            <w:autoSpaceDE w:val="0"/>
            <w:spacing w:line="180" w:lineRule="atLeast"/>
          </w:pPr>
        </w:pPrChange>
      </w:pPr>
    </w:p>
    <w:p w14:paraId="75C57CE2" w14:textId="7AF81908" w:rsidR="00D60E97" w:rsidDel="002A60DA" w:rsidRDefault="0057457A">
      <w:pPr>
        <w:pStyle w:val="Heading3"/>
        <w:rPr>
          <w:del w:id="2312" w:author="Andrija Ilic" w:date="2015-09-06T19:35:00Z"/>
          <w:szCs w:val="24"/>
        </w:rPr>
        <w:pPrChange w:id="2313" w:author="Boni" w:date="2014-09-08T22:45:00Z">
          <w:pPr>
            <w:autoSpaceDE w:val="0"/>
            <w:spacing w:line="180" w:lineRule="atLeast"/>
          </w:pPr>
        </w:pPrChange>
      </w:pPr>
      <w:moveFrom w:id="2314" w:author="Boni" w:date="2014-09-08T22:45:00Z">
        <w:del w:id="2315" w:author="Andrija Ilic" w:date="2015-09-06T19:35:00Z">
          <w:r w:rsidDel="002A60DA">
            <w:rPr>
              <w:b w:val="0"/>
              <w:bCs w:val="0"/>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16" w:author="Andrija Ilic" w:date="2015-09-06T19:35:00Z"/>
          <w:szCs w:val="24"/>
        </w:rPr>
        <w:pPrChange w:id="2317" w:author="Boni" w:date="2014-09-08T22:45:00Z">
          <w:pPr>
            <w:autoSpaceDE w:val="0"/>
            <w:spacing w:line="180" w:lineRule="atLeast"/>
          </w:pPr>
        </w:pPrChange>
      </w:pPr>
      <w:moveFrom w:id="2318" w:author="Boni" w:date="2014-09-08T22:45:00Z">
        <w:del w:id="2319"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20" w:author="Andrija Ilic" w:date="2015-09-06T19:35:00Z"/>
        </w:rPr>
      </w:pPr>
      <w:bookmarkStart w:id="2321" w:name="_Toc397909067"/>
      <w:moveFrom w:id="2322" w:author="Boni" w:date="2014-09-08T22:45:00Z">
        <w:del w:id="2323" w:author="Andrija Ilic" w:date="2015-09-06T19:35:00Z">
          <w:r w:rsidDel="002A60DA">
            <w:rPr>
              <w:rFonts w:eastAsia="Courier Std"/>
            </w:rPr>
            <w:delText>2.2.</w:delText>
          </w:r>
          <w:r w:rsidR="00686702" w:rsidDel="002A60DA">
            <w:rPr>
              <w:rFonts w:eastAsia="Courier Std"/>
            </w:rPr>
            <w:delText xml:space="preserve">3 </w:delText>
          </w:r>
          <w:r w:rsidDel="002A60DA">
            <w:rPr>
              <w:rFonts w:eastAsia="Courier Std"/>
            </w:rPr>
            <w:delText>DataField</w:delText>
          </w:r>
        </w:del>
      </w:moveFrom>
      <w:bookmarkEnd w:id="2321"/>
    </w:p>
    <w:p w14:paraId="2106D1B8" w14:textId="22A3F1E1" w:rsidR="00D60E97" w:rsidDel="002A60DA" w:rsidRDefault="00D60E97">
      <w:pPr>
        <w:pStyle w:val="Heading3"/>
        <w:rPr>
          <w:del w:id="2324" w:author="Andrija Ilic" w:date="2015-09-06T19:35:00Z"/>
          <w:szCs w:val="24"/>
        </w:rPr>
        <w:pPrChange w:id="2325" w:author="Boni" w:date="2014-09-08T22:45:00Z">
          <w:pPr>
            <w:autoSpaceDE w:val="0"/>
            <w:spacing w:line="180" w:lineRule="atLeast"/>
          </w:pPr>
        </w:pPrChange>
      </w:pPr>
    </w:p>
    <w:p w14:paraId="1DA83F76" w14:textId="63E708B7" w:rsidR="00D60E97" w:rsidRPr="00974C1D" w:rsidDel="002A60DA" w:rsidRDefault="00D60E97">
      <w:pPr>
        <w:pStyle w:val="Heading3"/>
        <w:rPr>
          <w:del w:id="2326" w:author="Andrija Ilic" w:date="2015-09-06T19:35:00Z"/>
          <w:rFonts w:eastAsia="Courier Std" w:cs="Courier Std"/>
          <w:color w:val="000000"/>
          <w:szCs w:val="24"/>
        </w:rPr>
        <w:pPrChange w:id="2327" w:author="Boni" w:date="2014-09-08T22:45:00Z">
          <w:pPr/>
        </w:pPrChange>
      </w:pPr>
      <w:moveFrom w:id="2328" w:author="Boni" w:date="2014-09-08T22:45:00Z">
        <w:del w:id="2329"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30" w:author="Andrija Ilic" w:date="2015-09-06T19:35:00Z"/>
        </w:rPr>
        <w:pPrChange w:id="2331" w:author="Boni" w:date="2014-09-08T22:45:00Z">
          <w:pPr>
            <w:pStyle w:val="CodeStyle"/>
            <w:ind w:left="0"/>
          </w:pPr>
        </w:pPrChange>
      </w:pPr>
      <w:moveFrom w:id="2332" w:author="Boni" w:date="2014-09-08T22:45:00Z">
        <w:del w:id="2333"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34" w:author="Andrija Ilic" w:date="2015-09-06T19:35:00Z"/>
        </w:rPr>
        <w:pPrChange w:id="2335" w:author="Boni" w:date="2014-09-08T22:45:00Z">
          <w:pPr>
            <w:pStyle w:val="CodeStyle"/>
            <w:ind w:left="0"/>
          </w:pPr>
        </w:pPrChange>
      </w:pPr>
    </w:p>
    <w:p w14:paraId="0D6F0D0E" w14:textId="0102574B" w:rsidR="00974C1D" w:rsidDel="002A60DA" w:rsidRDefault="00FB504F">
      <w:pPr>
        <w:pStyle w:val="Heading3"/>
        <w:rPr>
          <w:del w:id="2336" w:author="Andrija Ilic" w:date="2015-09-06T19:35:00Z"/>
          <w:rFonts w:ascii="Times New Roman" w:hAnsi="Times New Roman"/>
        </w:rPr>
        <w:pPrChange w:id="2337" w:author="Boni" w:date="2014-09-08T22:45:00Z">
          <w:pPr>
            <w:pStyle w:val="CodeStyle"/>
            <w:ind w:left="0"/>
          </w:pPr>
        </w:pPrChange>
      </w:pPr>
      <w:moveFrom w:id="2338" w:author="Boni" w:date="2014-09-08T22:45:00Z">
        <w:del w:id="2339" w:author="Andrija Ilic" w:date="2015-09-06T19:35:00Z">
          <w:r w:rsidDel="002A60DA">
            <w:rPr>
              <w:b w:val="0"/>
              <w:bCs w:val="0"/>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40" w:author="Andrija Ilic" w:date="2015-09-06T19:35:00Z"/>
          <w:rFonts w:cs="Courier New"/>
        </w:rPr>
        <w:pPrChange w:id="2341" w:author="Boni" w:date="2014-09-08T22:45:00Z">
          <w:pPr>
            <w:pStyle w:val="CodeStyle"/>
            <w:ind w:left="0"/>
          </w:pPr>
        </w:pPrChange>
      </w:pPr>
      <w:moveFrom w:id="2342" w:author="Boni" w:date="2014-09-08T22:45:00Z">
        <w:del w:id="2343"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44" w:author="Andrija Ilic" w:date="2015-09-06T19:35:00Z"/>
        </w:rPr>
        <w:pPrChange w:id="2345" w:author="Boni" w:date="2014-09-08T22:45:00Z">
          <w:pPr>
            <w:pStyle w:val="Heading1"/>
            <w:jc w:val="center"/>
          </w:pPr>
        </w:pPrChange>
      </w:pPr>
    </w:p>
    <w:moveFromRangeEnd w:id="2267"/>
    <w:p w14:paraId="7C3B1834" w14:textId="508A432F" w:rsidR="00B6429D" w:rsidRPr="00E5101C" w:rsidDel="002A60DA" w:rsidRDefault="00B6429D">
      <w:pPr>
        <w:pStyle w:val="Heading3"/>
        <w:rPr>
          <w:del w:id="2346" w:author="Andrija Ilic" w:date="2015-09-06T19:35:00Z"/>
        </w:rPr>
        <w:pPrChange w:id="2347" w:author="Boni" w:date="2014-09-08T22:45:00Z">
          <w:pPr/>
        </w:pPrChange>
      </w:pPr>
    </w:p>
    <w:p w14:paraId="021C7ED3" w14:textId="6244E07A" w:rsidR="00B6429D" w:rsidDel="002A60DA" w:rsidRDefault="00B6429D" w:rsidP="00B6429D">
      <w:pPr>
        <w:rPr>
          <w:del w:id="2348" w:author="Andrija Ilic" w:date="2015-09-06T19:35:00Z"/>
        </w:rPr>
      </w:pPr>
    </w:p>
    <w:p w14:paraId="1A3A28EA" w14:textId="07649B90" w:rsidR="00B6429D" w:rsidDel="002A60DA" w:rsidRDefault="00B6429D" w:rsidP="00B6429D">
      <w:pPr>
        <w:rPr>
          <w:del w:id="2349" w:author="Andrija Ilic" w:date="2015-09-06T19:35:00Z"/>
        </w:rPr>
      </w:pPr>
    </w:p>
    <w:p w14:paraId="44405EB2" w14:textId="39B0A4BA" w:rsidR="00B6429D" w:rsidDel="002A60DA" w:rsidRDefault="00B6429D" w:rsidP="00B6429D">
      <w:pPr>
        <w:rPr>
          <w:del w:id="2350" w:author="Andrija Ilic" w:date="2015-09-06T19:35:00Z"/>
        </w:rPr>
      </w:pPr>
    </w:p>
    <w:p w14:paraId="747D9A4B" w14:textId="48AC3D00" w:rsidR="00B6429D" w:rsidDel="002A60DA" w:rsidRDefault="00B6429D" w:rsidP="00B6429D">
      <w:pPr>
        <w:rPr>
          <w:del w:id="2351" w:author="Andrija Ilic" w:date="2015-09-06T19:35:00Z"/>
        </w:rPr>
      </w:pPr>
    </w:p>
    <w:p w14:paraId="119521F7" w14:textId="12AD0324" w:rsidR="00B6429D" w:rsidDel="002A60DA" w:rsidRDefault="00B6429D" w:rsidP="00B6429D">
      <w:pPr>
        <w:rPr>
          <w:del w:id="2352" w:author="Andrija Ilic" w:date="2015-09-06T19:35:00Z"/>
        </w:rPr>
      </w:pPr>
    </w:p>
    <w:p w14:paraId="2144B7CE" w14:textId="125E4343" w:rsidR="00B6429D" w:rsidDel="002A60DA" w:rsidRDefault="00B6429D" w:rsidP="00B6429D">
      <w:pPr>
        <w:rPr>
          <w:del w:id="2353" w:author="Andrija Ilic" w:date="2015-09-06T19:35:00Z"/>
        </w:rPr>
      </w:pPr>
    </w:p>
    <w:p w14:paraId="644C20B7" w14:textId="45472A3F" w:rsidR="00B6429D" w:rsidDel="002A60DA" w:rsidRDefault="00B6429D" w:rsidP="00B6429D">
      <w:pPr>
        <w:rPr>
          <w:del w:id="2354" w:author="Andrija Ilic" w:date="2015-09-06T19:35:00Z"/>
        </w:rPr>
      </w:pPr>
    </w:p>
    <w:p w14:paraId="5790063D" w14:textId="562C829C" w:rsidR="00B6429D" w:rsidDel="002A60DA" w:rsidRDefault="00B6429D" w:rsidP="00B6429D">
      <w:pPr>
        <w:rPr>
          <w:del w:id="2355" w:author="Andrija Ilic" w:date="2015-09-06T19:35:00Z"/>
        </w:rPr>
      </w:pPr>
    </w:p>
    <w:p w14:paraId="4B4C325E" w14:textId="049B7EB5" w:rsidR="00B6429D" w:rsidDel="002A60DA" w:rsidRDefault="00B6429D" w:rsidP="00B6429D">
      <w:pPr>
        <w:rPr>
          <w:del w:id="2356" w:author="Andrija Ilic" w:date="2015-09-06T19:35:00Z"/>
        </w:rPr>
      </w:pPr>
    </w:p>
    <w:p w14:paraId="453522AE" w14:textId="5C5885AC" w:rsidR="00B6429D" w:rsidDel="002A60DA" w:rsidRDefault="00B6429D" w:rsidP="00B6429D">
      <w:pPr>
        <w:rPr>
          <w:del w:id="2357" w:author="Andrija Ilic" w:date="2015-09-06T19:35:00Z"/>
        </w:rPr>
      </w:pPr>
    </w:p>
    <w:p w14:paraId="22804195" w14:textId="4B0CFFDC" w:rsidR="00B6429D" w:rsidDel="002A60DA" w:rsidRDefault="00B6429D" w:rsidP="00B6429D">
      <w:pPr>
        <w:rPr>
          <w:del w:id="2358" w:author="Andrija Ilic" w:date="2015-09-06T19:35:00Z"/>
        </w:rPr>
      </w:pPr>
    </w:p>
    <w:p w14:paraId="2D60B8D6" w14:textId="4CC075BC" w:rsidR="00B6429D" w:rsidDel="002A60DA" w:rsidRDefault="00B6429D" w:rsidP="00B6429D">
      <w:pPr>
        <w:rPr>
          <w:del w:id="2359" w:author="Andrija Ilic" w:date="2015-09-06T19:35:00Z"/>
        </w:rPr>
      </w:pPr>
    </w:p>
    <w:p w14:paraId="729FBD0F" w14:textId="0E718CD5" w:rsidR="00B6429D" w:rsidDel="002A60DA" w:rsidRDefault="00B6429D" w:rsidP="00B6429D">
      <w:pPr>
        <w:rPr>
          <w:del w:id="2360" w:author="Andrija Ilic" w:date="2015-09-06T19:35:00Z"/>
        </w:rPr>
      </w:pPr>
    </w:p>
    <w:p w14:paraId="7524E80D" w14:textId="3534918F" w:rsidR="005308AA" w:rsidDel="002A60DA" w:rsidRDefault="005308AA" w:rsidP="00B6429D">
      <w:pPr>
        <w:rPr>
          <w:del w:id="2361" w:author="Andrija Ilic" w:date="2015-09-06T19:35:00Z"/>
        </w:rPr>
      </w:pPr>
    </w:p>
    <w:p w14:paraId="23E72174" w14:textId="3CC0EE0C" w:rsidR="005308AA" w:rsidDel="002A60DA" w:rsidRDefault="005308AA" w:rsidP="00B6429D">
      <w:pPr>
        <w:rPr>
          <w:ins w:id="2362" w:author="Boni" w:date="2014-09-08T03:18:00Z"/>
          <w:del w:id="2363" w:author="Andrija Ilic" w:date="2015-09-06T19:35:00Z"/>
        </w:rPr>
      </w:pPr>
    </w:p>
    <w:p w14:paraId="74FB13D0" w14:textId="77777777" w:rsidR="004B0F82" w:rsidRPr="002A60DA" w:rsidRDefault="004B0F82" w:rsidP="00B6429D">
      <w:pPr>
        <w:rPr>
          <w:lang w:val="sr-Cyrl-RS"/>
          <w:rPrChange w:id="2364" w:author="Andrija Ilic" w:date="2015-09-06T19:35:00Z">
            <w:rPr/>
          </w:rPrChange>
        </w:rPr>
      </w:pPr>
    </w:p>
    <w:p w14:paraId="5F340700" w14:textId="39F9275C" w:rsidR="00CC7996" w:rsidRDefault="003007E7">
      <w:pPr>
        <w:pStyle w:val="Heading1"/>
        <w:jc w:val="center"/>
        <w:rPr>
          <w:ins w:id="2365" w:author="Boni" w:date="2014-09-07T20:56:00Z"/>
        </w:rPr>
      </w:pPr>
      <w:bookmarkStart w:id="2366" w:name="_Toc397909068"/>
      <w:ins w:id="2367" w:author="Andrija Ilic" w:date="2015-09-14T16:53:00Z">
        <w:r>
          <w:t>4</w:t>
        </w:r>
      </w:ins>
      <w:ins w:id="2368" w:author="Boni" w:date="2014-09-07T17:36:00Z">
        <w:del w:id="2369" w:author="Andrija Ilic" w:date="2015-09-14T16:53:00Z">
          <w:r w:rsidR="00CC7996" w:rsidRPr="00CC7996" w:rsidDel="003007E7">
            <w:delText>3</w:delText>
          </w:r>
        </w:del>
        <w:r w:rsidR="00CC7996" w:rsidRPr="00CC7996">
          <w:t xml:space="preserve">. </w:t>
        </w:r>
        <w:r w:rsidR="005F3F8E" w:rsidRPr="005F3F8E">
          <w:rPr>
            <w:rPrChange w:id="2370" w:author="Boni" w:date="2014-09-07T17:36:00Z">
              <w:rPr>
                <w:color w:val="0000FF" w:themeColor="hyperlink"/>
                <w:u w:val="single"/>
              </w:rPr>
            </w:rPrChange>
          </w:rPr>
          <w:t>Студијски пример</w:t>
        </w:r>
      </w:ins>
      <w:bookmarkEnd w:id="2366"/>
    </w:p>
    <w:p w14:paraId="69FD6F54" w14:textId="77777777" w:rsidR="00252993" w:rsidRDefault="00252993">
      <w:pPr>
        <w:rPr>
          <w:ins w:id="2371" w:author="Boni" w:date="2014-09-07T17:36:00Z"/>
        </w:rPr>
        <w:pPrChange w:id="2372" w:author="Boni" w:date="2014-09-07T20:56:00Z">
          <w:pPr>
            <w:pStyle w:val="Heading1"/>
            <w:jc w:val="center"/>
          </w:pPr>
        </w:pPrChange>
      </w:pPr>
    </w:p>
    <w:p w14:paraId="3AA4CBAC" w14:textId="12C7C327" w:rsidR="00252993" w:rsidRDefault="00CC7996">
      <w:pPr>
        <w:jc w:val="both"/>
        <w:rPr>
          <w:ins w:id="2373" w:author="Boni" w:date="2014-09-07T17:39:00Z"/>
        </w:rPr>
        <w:pPrChange w:id="2374" w:author="Boni" w:date="2014-09-07T20:58:00Z">
          <w:pPr>
            <w:pStyle w:val="Heading1"/>
            <w:jc w:val="center"/>
          </w:pPr>
        </w:pPrChange>
      </w:pPr>
      <w:ins w:id="2375" w:author="Boni" w:date="2014-09-07T17:38:00Z">
        <w:r>
          <w:t xml:space="preserve">У овом поглављу дат је пример развоја софтверског система за </w:t>
        </w:r>
      </w:ins>
      <w:ins w:id="2376" w:author="Andrija Ilic" w:date="2015-09-15T09:23:00Z">
        <w:r w:rsidR="004C3D2D">
          <w:rPr>
            <w:lang w:val="sr-Cyrl-RS"/>
          </w:rPr>
          <w:t>вођење евиденције у настави</w:t>
        </w:r>
      </w:ins>
      <w:ins w:id="2377" w:author="Boni" w:date="2014-09-07T17:38:00Z">
        <w:del w:id="2378" w:author="Andrija Ilic" w:date="2015-09-15T09:23:00Z">
          <w:r w:rsidDel="004C3D2D">
            <w:delText>праћење продаје</w:delText>
          </w:r>
        </w:del>
        <w:r>
          <w:t xml:space="preserve"> у java окружењу</w:t>
        </w:r>
      </w:ins>
      <w:ins w:id="2379"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80" w:author="Boni" w:date="2014-09-07T17:40:00Z"/>
        </w:rPr>
        <w:pPrChange w:id="2381" w:author="Boni" w:date="2014-09-07T17:39:00Z">
          <w:pPr>
            <w:pStyle w:val="Heading1"/>
            <w:jc w:val="center"/>
          </w:pPr>
        </w:pPrChange>
      </w:pPr>
      <w:ins w:id="2382" w:author="Boni" w:date="2014-09-07T17:40:00Z">
        <w:r>
          <w:t>Прикупљање захтева од корисника</w:t>
        </w:r>
      </w:ins>
    </w:p>
    <w:p w14:paraId="5DD9082F" w14:textId="77777777" w:rsidR="00252993" w:rsidRDefault="00CC7996">
      <w:pPr>
        <w:pStyle w:val="ListParagraph"/>
        <w:numPr>
          <w:ilvl w:val="0"/>
          <w:numId w:val="29"/>
        </w:numPr>
        <w:rPr>
          <w:ins w:id="2383" w:author="Boni" w:date="2014-09-07T17:40:00Z"/>
        </w:rPr>
        <w:pPrChange w:id="2384" w:author="Boni" w:date="2014-09-07T17:39:00Z">
          <w:pPr>
            <w:pStyle w:val="Heading1"/>
            <w:jc w:val="center"/>
          </w:pPr>
        </w:pPrChange>
      </w:pPr>
      <w:ins w:id="2385" w:author="Boni" w:date="2014-09-07T17:40:00Z">
        <w:r>
          <w:t>Анализа</w:t>
        </w:r>
      </w:ins>
    </w:p>
    <w:p w14:paraId="6A1BEAE2" w14:textId="77777777" w:rsidR="00252993" w:rsidRDefault="00CC7996">
      <w:pPr>
        <w:pStyle w:val="ListParagraph"/>
        <w:numPr>
          <w:ilvl w:val="0"/>
          <w:numId w:val="29"/>
        </w:numPr>
        <w:rPr>
          <w:ins w:id="2386" w:author="Boni" w:date="2014-09-07T17:40:00Z"/>
        </w:rPr>
        <w:pPrChange w:id="2387" w:author="Boni" w:date="2014-09-07T17:39:00Z">
          <w:pPr>
            <w:pStyle w:val="Heading1"/>
            <w:jc w:val="center"/>
          </w:pPr>
        </w:pPrChange>
      </w:pPr>
      <w:ins w:id="2388" w:author="Boni" w:date="2014-09-07T17:40:00Z">
        <w:r>
          <w:t>Пројектовање</w:t>
        </w:r>
      </w:ins>
    </w:p>
    <w:p w14:paraId="4C0ECAF3" w14:textId="77777777" w:rsidR="00252993" w:rsidRDefault="00CC7996">
      <w:pPr>
        <w:pStyle w:val="ListParagraph"/>
        <w:numPr>
          <w:ilvl w:val="0"/>
          <w:numId w:val="29"/>
        </w:numPr>
        <w:rPr>
          <w:ins w:id="2389" w:author="Boni" w:date="2014-09-07T17:40:00Z"/>
        </w:rPr>
        <w:pPrChange w:id="2390" w:author="Boni" w:date="2014-09-07T17:39:00Z">
          <w:pPr>
            <w:pStyle w:val="Heading1"/>
            <w:jc w:val="center"/>
          </w:pPr>
        </w:pPrChange>
      </w:pPr>
      <w:ins w:id="2391" w:author="Boni" w:date="2014-09-07T17:40:00Z">
        <w:r>
          <w:t>Имплементација</w:t>
        </w:r>
      </w:ins>
    </w:p>
    <w:p w14:paraId="6E8CA6DD" w14:textId="77777777" w:rsidR="00252993" w:rsidRDefault="00CC7996">
      <w:pPr>
        <w:pStyle w:val="ListParagraph"/>
        <w:numPr>
          <w:ilvl w:val="0"/>
          <w:numId w:val="29"/>
        </w:numPr>
        <w:rPr>
          <w:ins w:id="2392" w:author="Boni" w:date="2014-09-07T17:40:00Z"/>
        </w:rPr>
        <w:pPrChange w:id="2393" w:author="Boni" w:date="2014-09-07T17:39:00Z">
          <w:pPr>
            <w:pStyle w:val="Heading1"/>
            <w:jc w:val="center"/>
          </w:pPr>
        </w:pPrChange>
      </w:pPr>
      <w:ins w:id="2394" w:author="Boni" w:date="2014-09-07T17:40:00Z">
        <w:r>
          <w:t>Тестирање</w:t>
        </w:r>
      </w:ins>
    </w:p>
    <w:p w14:paraId="24EA5D47" w14:textId="77777777" w:rsidR="00252993" w:rsidRDefault="00252993">
      <w:pPr>
        <w:pStyle w:val="ListParagraph"/>
        <w:rPr>
          <w:ins w:id="2395" w:author="Boni" w:date="2014-09-07T17:40:00Z"/>
        </w:rPr>
        <w:pPrChange w:id="2396" w:author="Boni" w:date="2014-09-07T17:40:00Z">
          <w:pPr>
            <w:pStyle w:val="Heading1"/>
            <w:jc w:val="center"/>
          </w:pPr>
        </w:pPrChange>
      </w:pPr>
    </w:p>
    <w:p w14:paraId="4E094356" w14:textId="77777777" w:rsidR="00252993" w:rsidRDefault="005F3F8E">
      <w:pPr>
        <w:pStyle w:val="ListParagraph"/>
        <w:ind w:left="0"/>
        <w:jc w:val="both"/>
        <w:rPr>
          <w:ins w:id="2397" w:author="Boni" w:date="2014-09-07T17:44:00Z"/>
        </w:rPr>
        <w:pPrChange w:id="2398" w:author="Boni" w:date="2014-09-07T20:58:00Z">
          <w:pPr>
            <w:pStyle w:val="Heading1"/>
            <w:jc w:val="center"/>
          </w:pPr>
        </w:pPrChange>
      </w:pPr>
      <w:ins w:id="2399" w:author="Boni" w:date="2014-09-07T17:40:00Z">
        <w:r w:rsidRPr="005F3F8E">
          <w:rPr>
            <w:b/>
            <w:rPrChange w:id="2400" w:author="Boni" w:date="2014-09-07T20:56:00Z">
              <w:rPr>
                <w:b w:val="0"/>
                <w:bCs w:val="0"/>
                <w:color w:val="0000FF" w:themeColor="hyperlink"/>
                <w:u w:val="single"/>
              </w:rPr>
            </w:rPrChange>
          </w:rPr>
          <w:t>У</w:t>
        </w:r>
      </w:ins>
      <w:ins w:id="2401" w:author="Boni" w:date="2014-09-07T17:41:00Z">
        <w:r w:rsidRPr="005F3F8E">
          <w:rPr>
            <w:b/>
            <w:rPrChange w:id="2402" w:author="Boni" w:date="2014-09-07T20:56:00Z">
              <w:rPr>
                <w:b w:val="0"/>
                <w:bCs w:val="0"/>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403"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404"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405" w:author="Boni" w:date="2014-09-07T17:44:00Z">
        <w:r w:rsidR="00354A5F">
          <w:t xml:space="preserve">и захтеви се описују преко модела </w:t>
        </w:r>
        <w:proofErr w:type="gramStart"/>
        <w:r w:rsidR="00354A5F">
          <w:t>случајева  коришћења</w:t>
        </w:r>
        <w:proofErr w:type="gramEnd"/>
        <w:r w:rsidR="00354A5F">
          <w:t>.</w:t>
        </w:r>
      </w:ins>
    </w:p>
    <w:p w14:paraId="54690C36" w14:textId="77777777" w:rsidR="00252993" w:rsidRDefault="00252993">
      <w:pPr>
        <w:pStyle w:val="ListParagraph"/>
        <w:ind w:left="0"/>
        <w:jc w:val="both"/>
        <w:rPr>
          <w:ins w:id="2406" w:author="Boni" w:date="2014-09-07T17:44:00Z"/>
        </w:rPr>
        <w:pPrChange w:id="2407" w:author="Boni" w:date="2014-09-07T20:58:00Z">
          <w:pPr>
            <w:pStyle w:val="Heading1"/>
            <w:jc w:val="center"/>
          </w:pPr>
        </w:pPrChange>
      </w:pPr>
    </w:p>
    <w:p w14:paraId="5D0668E1" w14:textId="77777777" w:rsidR="00252993" w:rsidRDefault="005F3F8E">
      <w:pPr>
        <w:pStyle w:val="ListParagraph"/>
        <w:ind w:left="0"/>
        <w:jc w:val="both"/>
        <w:rPr>
          <w:ins w:id="2408" w:author="Boni" w:date="2014-09-07T17:46:00Z"/>
        </w:rPr>
        <w:pPrChange w:id="2409" w:author="Boni" w:date="2014-09-07T20:58:00Z">
          <w:pPr>
            <w:pStyle w:val="Heading1"/>
            <w:jc w:val="center"/>
          </w:pPr>
        </w:pPrChange>
      </w:pPr>
      <w:ins w:id="2410" w:author="Boni" w:date="2014-09-07T17:44:00Z">
        <w:r w:rsidRPr="005F3F8E">
          <w:rPr>
            <w:b/>
            <w:rPrChange w:id="2411" w:author="Boni" w:date="2014-09-07T20:56:00Z">
              <w:rPr>
                <w:b w:val="0"/>
                <w:bCs w:val="0"/>
                <w:color w:val="0000FF" w:themeColor="hyperlink"/>
                <w:u w:val="single"/>
              </w:rPr>
            </w:rPrChange>
          </w:rPr>
          <w:t>У фази анализе</w:t>
        </w:r>
        <w:r w:rsidR="00354A5F">
          <w:t xml:space="preserve"> се описују структура и понашање софтверског система, односно</w:t>
        </w:r>
      </w:ins>
      <w:ins w:id="2412"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13"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14" w:author="Boni" w:date="2014-09-07T17:46:00Z"/>
        </w:rPr>
        <w:pPrChange w:id="2415" w:author="Boni" w:date="2014-09-07T20:58:00Z">
          <w:pPr>
            <w:pStyle w:val="Heading1"/>
            <w:jc w:val="center"/>
          </w:pPr>
        </w:pPrChange>
      </w:pPr>
    </w:p>
    <w:p w14:paraId="42ED22B8" w14:textId="77777777" w:rsidR="00252993" w:rsidRDefault="005F3F8E">
      <w:pPr>
        <w:pStyle w:val="ListParagraph"/>
        <w:ind w:left="0"/>
        <w:jc w:val="both"/>
        <w:rPr>
          <w:ins w:id="2416" w:author="Boni" w:date="2014-09-07T17:50:00Z"/>
        </w:rPr>
        <w:pPrChange w:id="2417" w:author="Boni" w:date="2014-09-07T20:58:00Z">
          <w:pPr>
            <w:pStyle w:val="Heading1"/>
            <w:jc w:val="center"/>
          </w:pPr>
        </w:pPrChange>
      </w:pPr>
      <w:ins w:id="2418" w:author="Boni" w:date="2014-09-07T17:46:00Z">
        <w:r w:rsidRPr="005F3F8E">
          <w:rPr>
            <w:b/>
            <w:rPrChange w:id="2419" w:author="Boni" w:date="2014-09-07T20:56:00Z">
              <w:rPr>
                <w:b w:val="0"/>
                <w:bCs w:val="0"/>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20"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21"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22"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23"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24" w:author="Boni" w:date="2014-09-07T17:50:00Z"/>
        </w:rPr>
        <w:pPrChange w:id="2425" w:author="Boni" w:date="2014-09-07T20:58:00Z">
          <w:pPr>
            <w:pStyle w:val="Heading1"/>
            <w:jc w:val="center"/>
          </w:pPr>
        </w:pPrChange>
      </w:pPr>
    </w:p>
    <w:p w14:paraId="76B78744" w14:textId="77777777" w:rsidR="00252993" w:rsidRDefault="005F3F8E">
      <w:pPr>
        <w:pStyle w:val="ListParagraph"/>
        <w:ind w:left="0"/>
        <w:jc w:val="both"/>
        <w:rPr>
          <w:ins w:id="2426" w:author="Boni" w:date="2014-09-07T17:52:00Z"/>
        </w:rPr>
        <w:pPrChange w:id="2427" w:author="Boni" w:date="2014-09-07T20:58:00Z">
          <w:pPr>
            <w:pStyle w:val="Heading1"/>
            <w:jc w:val="center"/>
          </w:pPr>
        </w:pPrChange>
      </w:pPr>
      <w:ins w:id="2428" w:author="Boni" w:date="2014-09-07T17:50:00Z">
        <w:r w:rsidRPr="005F3F8E">
          <w:rPr>
            <w:b/>
            <w:rPrChange w:id="2429" w:author="Boni" w:date="2014-09-07T20:56:00Z">
              <w:rPr>
                <w:b w:val="0"/>
                <w:bCs w:val="0"/>
                <w:color w:val="0000FF" w:themeColor="hyperlink"/>
                <w:u w:val="single"/>
              </w:rPr>
            </w:rPrChange>
          </w:rPr>
          <w:t>У фази имплементације</w:t>
        </w:r>
        <w:r w:rsidR="00E87F18">
          <w:t xml:space="preserve"> се праве имплементационе компоненте за ч</w:t>
        </w:r>
      </w:ins>
      <w:ins w:id="2430" w:author="Boni" w:date="2014-09-07T17:51:00Z">
        <w:r w:rsidR="00E87F18">
          <w:t xml:space="preserve">ију реализацију могу да се користе Java, .NET или нека друга од постојећих технологија. Ове имплементационе компоненте </w:t>
        </w:r>
      </w:ins>
      <w:ins w:id="2431"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32" w:author="Boni" w:date="2014-09-07T17:52:00Z"/>
        </w:rPr>
        <w:pPrChange w:id="2433" w:author="Boni" w:date="2014-09-07T20:58:00Z">
          <w:pPr>
            <w:pStyle w:val="Heading1"/>
            <w:jc w:val="center"/>
          </w:pPr>
        </w:pPrChange>
      </w:pPr>
    </w:p>
    <w:p w14:paraId="51D36134" w14:textId="77777777" w:rsidR="00252993" w:rsidRDefault="005F3F8E">
      <w:pPr>
        <w:pStyle w:val="ListParagraph"/>
        <w:ind w:left="0"/>
        <w:jc w:val="both"/>
        <w:rPr>
          <w:ins w:id="2434" w:author="Andrija Ilic" w:date="2015-09-15T13:24:00Z"/>
        </w:rPr>
        <w:pPrChange w:id="2435" w:author="Boni" w:date="2014-09-07T20:58:00Z">
          <w:pPr>
            <w:pStyle w:val="Heading1"/>
            <w:jc w:val="center"/>
          </w:pPr>
        </w:pPrChange>
      </w:pPr>
      <w:ins w:id="2436" w:author="Boni" w:date="2014-09-07T17:52:00Z">
        <w:r w:rsidRPr="005F3F8E">
          <w:rPr>
            <w:b/>
            <w:rPrChange w:id="2437" w:author="Boni" w:date="2014-09-07T20:56:00Z">
              <w:rPr>
                <w:b w:val="0"/>
                <w:bCs w:val="0"/>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38"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39"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40" w:author="Boni" w:date="2014-09-07T17:36:00Z"/>
        </w:rPr>
        <w:pPrChange w:id="2441" w:author="Boni" w:date="2014-09-07T20:58:00Z">
          <w:pPr>
            <w:pStyle w:val="Heading1"/>
            <w:jc w:val="center"/>
          </w:pPr>
        </w:pPrChange>
      </w:pPr>
    </w:p>
    <w:p w14:paraId="3544DCEF" w14:textId="77777777" w:rsidR="005E2CB0" w:rsidDel="00E87F18" w:rsidRDefault="0078467F" w:rsidP="00D90870">
      <w:pPr>
        <w:pStyle w:val="Heading1"/>
        <w:jc w:val="center"/>
        <w:rPr>
          <w:del w:id="2442" w:author="Boni" w:date="2014-09-07T17:54:00Z"/>
        </w:rPr>
      </w:pPr>
      <w:commentRangeStart w:id="2443"/>
      <w:del w:id="2444" w:author="Boni" w:date="2014-09-07T17:54:00Z">
        <w:r w:rsidDel="00E87F18">
          <w:delText>3. Пример ситема за праћење продаје у Java окружењу</w:delText>
        </w:r>
        <w:commentRangeEnd w:id="2443"/>
        <w:r w:rsidR="0060385F" w:rsidDel="00E87F18">
          <w:rPr>
            <w:rStyle w:val="CommentReference"/>
            <w:rFonts w:eastAsiaTheme="minorHAnsi" w:cstheme="minorBidi"/>
            <w:b w:val="0"/>
            <w:bCs w:val="0"/>
          </w:rPr>
          <w:commentReference w:id="2443"/>
        </w:r>
      </w:del>
    </w:p>
    <w:p w14:paraId="2DDC9CE2" w14:textId="5635D40C" w:rsidR="00252993" w:rsidRDefault="00D512B8">
      <w:pPr>
        <w:pStyle w:val="Heading2"/>
        <w:rPr>
          <w:ins w:id="2445" w:author="Boni" w:date="2014-09-07T17:55:00Z"/>
        </w:rPr>
        <w:pPrChange w:id="2446" w:author="Boni" w:date="2014-09-07T17:55:00Z">
          <w:pPr/>
        </w:pPrChange>
      </w:pPr>
      <w:bookmarkStart w:id="2447" w:name="_Toc397909069"/>
      <w:ins w:id="2448" w:author="Andrija Ilic" w:date="2015-09-14T22:37:00Z">
        <w:r>
          <w:rPr>
            <w:lang w:val="sr-Cyrl-RS"/>
          </w:rPr>
          <w:t>4</w:t>
        </w:r>
      </w:ins>
      <w:ins w:id="2449" w:author="Boni" w:date="2014-09-07T17:54:00Z">
        <w:del w:id="2450" w:author="Andrija Ilic" w:date="2015-09-14T22:37:00Z">
          <w:r w:rsidR="00E87F18" w:rsidDel="00D512B8">
            <w:delText>3</w:delText>
          </w:r>
        </w:del>
        <w:r w:rsidR="00E87F18">
          <w:t>.1 Прикупљање захтева од корис</w:t>
        </w:r>
      </w:ins>
      <w:ins w:id="2451" w:author="Boni" w:date="2014-09-07T17:55:00Z">
        <w:r w:rsidR="00E87F18">
          <w:t>ника</w:t>
        </w:r>
        <w:bookmarkEnd w:id="2447"/>
      </w:ins>
    </w:p>
    <w:p w14:paraId="037B5EB3" w14:textId="77777777" w:rsidR="00252993" w:rsidRDefault="00252993"/>
    <w:p w14:paraId="2EECAF47" w14:textId="77777777" w:rsidR="005B6BA2" w:rsidRPr="005B6BA2" w:rsidDel="00E87F18" w:rsidRDefault="005B6BA2" w:rsidP="0078467F">
      <w:pPr>
        <w:rPr>
          <w:del w:id="2452" w:author="Boni" w:date="2014-09-07T17:55:00Z"/>
        </w:rPr>
      </w:pPr>
      <w:commentRangeStart w:id="2453"/>
      <w:del w:id="2454" w:author="Boni" w:date="2014-09-07T00:34:00Z">
        <w:r w:rsidDel="00743B6C">
          <w:delText>U</w:delText>
        </w:r>
      </w:del>
      <w:del w:id="2455" w:author="Boni" w:date="2014-09-07T17:55:00Z">
        <w:r w:rsidDel="00E87F18">
          <w:delText xml:space="preserve"> </w:delText>
        </w:r>
        <w:commentRangeEnd w:id="2453"/>
        <w:r w:rsidR="0060385F" w:rsidDel="00E87F18">
          <w:rPr>
            <w:rStyle w:val="CommentReference"/>
          </w:rPr>
          <w:commentReference w:id="2453"/>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56" w:author="Boni" w:date="2014-09-07T18:44:00Z"/>
        </w:rPr>
      </w:pPr>
      <w:del w:id="2457"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58" w:author="Boni" w:date="2014-09-07T18:45:00Z"/>
        </w:rPr>
      </w:pPr>
      <w:del w:id="2459"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60" w:author="Boni" w:date="2014-09-07T18:45:00Z"/>
        </w:rPr>
      </w:pPr>
      <w:del w:id="2461"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62"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63" w:author="Andrija Ilic" w:date="2015-09-15T09:35:00Z"/>
        </w:rPr>
      </w:pPr>
      <w:ins w:id="2464"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65" w:author="Andrija Ilic" w:date="2015-09-15T09:35:00Z">
        <w:r>
          <w:rPr>
            <w:lang w:val="sr-Cyrl-RS"/>
          </w:rPr>
          <w:t xml:space="preserve"> (студент)</w:t>
        </w:r>
      </w:ins>
      <w:ins w:id="2466" w:author="Andrija Ilic" w:date="2015-09-15T09:33:00Z">
        <w:r>
          <w:t xml:space="preserve"> и као администратор</w:t>
        </w:r>
      </w:ins>
      <w:ins w:id="2467" w:author="Andrija Ilic" w:date="2015-09-15T09:35:00Z">
        <w:r>
          <w:rPr>
            <w:lang w:val="sr-Cyrl-RS"/>
          </w:rPr>
          <w:t xml:space="preserve"> (предавач)</w:t>
        </w:r>
      </w:ins>
      <w:ins w:id="2468" w:author="Andrija Ilic" w:date="2015-09-15T09:33:00Z">
        <w:r>
          <w:t>.</w:t>
        </w:r>
      </w:ins>
    </w:p>
    <w:p w14:paraId="02F6B403" w14:textId="178EFCFD" w:rsidR="00B731DE" w:rsidRDefault="00B731DE" w:rsidP="00D90870">
      <w:pPr>
        <w:jc w:val="both"/>
        <w:rPr>
          <w:ins w:id="2469" w:author="Andrija Ilic" w:date="2015-09-15T09:47:00Z"/>
          <w:lang w:val="sr-Cyrl-RS"/>
        </w:rPr>
      </w:pPr>
      <w:ins w:id="2470" w:author="Andrija Ilic" w:date="2015-09-15T09:44:00Z">
        <w:r>
          <w:rPr>
            <w:lang w:val="sr-Cyrl-RS"/>
          </w:rPr>
          <w:t>Студент је неопходно да изврши регистрацију и активацију</w:t>
        </w:r>
      </w:ins>
      <w:ins w:id="2471" w:author="Andrija Ilic" w:date="2015-09-15T09:46:00Z">
        <w:r>
          <w:rPr>
            <w:lang w:val="sr-Cyrl-RS"/>
          </w:rPr>
          <w:t>.</w:t>
        </w:r>
      </w:ins>
      <w:ins w:id="2472" w:author="Andrija Ilic" w:date="2015-09-15T09:44:00Z">
        <w:r>
          <w:rPr>
            <w:lang w:val="sr-Cyrl-RS"/>
          </w:rPr>
          <w:t xml:space="preserve"> </w:t>
        </w:r>
      </w:ins>
      <w:ins w:id="2473" w:author="Andrija Ilic" w:date="2015-09-15T09:46:00Z">
        <w:r>
          <w:rPr>
            <w:lang w:val="sr-Cyrl-RS"/>
          </w:rPr>
          <w:t>Н</w:t>
        </w:r>
      </w:ins>
      <w:ins w:id="2474" w:author="Andrija Ilic" w:date="2015-09-15T09:44:00Z">
        <w:r>
          <w:rPr>
            <w:lang w:val="sr-Cyrl-RS"/>
          </w:rPr>
          <w:t xml:space="preserve">акон </w:t>
        </w:r>
      </w:ins>
      <w:ins w:id="2475" w:author="Andrija Ilic" w:date="2015-09-15T09:46:00Z">
        <w:r>
          <w:rPr>
            <w:lang w:val="sr-Cyrl-RS"/>
          </w:rPr>
          <w:t>успешн</w:t>
        </w:r>
      </w:ins>
      <w:ins w:id="2476" w:author="Andrija Ilic" w:date="2015-09-15T09:49:00Z">
        <w:r>
          <w:rPr>
            <w:lang w:val="sr-Cyrl-RS"/>
          </w:rPr>
          <w:t>ог</w:t>
        </w:r>
      </w:ins>
      <w:ins w:id="2477" w:author="Andrija Ilic" w:date="2015-09-15T09:46:00Z">
        <w:r>
          <w:rPr>
            <w:lang w:val="sr-Cyrl-RS"/>
          </w:rPr>
          <w:t xml:space="preserve"> </w:t>
        </w:r>
      </w:ins>
      <w:ins w:id="2478" w:author="Andrija Ilic" w:date="2015-09-15T09:49:00Z">
        <w:r>
          <w:rPr>
            <w:lang w:val="sr-Cyrl-RS"/>
          </w:rPr>
          <w:t>логовања, за коју је предуслов успешна активација,</w:t>
        </w:r>
      </w:ins>
      <w:ins w:id="2479" w:author="Andrija Ilic" w:date="2015-09-15T09:44:00Z">
        <w:r>
          <w:rPr>
            <w:lang w:val="sr-Cyrl-RS"/>
          </w:rPr>
          <w:t xml:space="preserve"> </w:t>
        </w:r>
      </w:ins>
      <w:ins w:id="2480" w:author="Andrija Ilic" w:date="2015-09-15T09:47:00Z">
        <w:r>
          <w:rPr>
            <w:lang w:val="sr-Cyrl-RS"/>
          </w:rPr>
          <w:t>студент има могућност да</w:t>
        </w:r>
      </w:ins>
      <w:ins w:id="2481" w:author="Andrija Ilic" w:date="2015-09-15T09:44:00Z">
        <w:r>
          <w:rPr>
            <w:lang w:val="sr-Cyrl-RS"/>
          </w:rPr>
          <w:t xml:space="preserve"> изврши преглед и промену</w:t>
        </w:r>
      </w:ins>
      <w:ins w:id="2482"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83" w:author="Andrija Ilic" w:date="2015-09-15T09:59:00Z"/>
          <w:lang w:val="sr-Cyrl-RS"/>
        </w:rPr>
      </w:pPr>
      <w:ins w:id="2484" w:author="Andrija Ilic" w:date="2015-09-15T09:56:00Z">
        <w:r>
          <w:rPr>
            <w:lang w:val="sr-Cyrl-RS"/>
          </w:rPr>
          <w:t>Након аутентикације за п</w:t>
        </w:r>
      </w:ins>
      <w:ins w:id="2485" w:author="Andrija Ilic" w:date="2015-09-15T09:50:00Z">
        <w:r w:rsidR="00B731DE">
          <w:rPr>
            <w:lang w:val="sr-Cyrl-RS"/>
          </w:rPr>
          <w:t>редавач</w:t>
        </w:r>
      </w:ins>
      <w:ins w:id="2486" w:author="Andrija Ilic" w:date="2015-09-15T09:56:00Z">
        <w:r>
          <w:rPr>
            <w:lang w:val="sr-Cyrl-RS"/>
          </w:rPr>
          <w:t>а</w:t>
        </w:r>
      </w:ins>
      <w:ins w:id="2487" w:author="Andrija Ilic" w:date="2015-09-15T09:50:00Z">
        <w:r w:rsidR="00B731DE">
          <w:rPr>
            <w:lang w:val="sr-Cyrl-RS"/>
          </w:rPr>
          <w:t>, који има функцију администратора</w:t>
        </w:r>
      </w:ins>
      <w:ins w:id="2488" w:author="Andrija Ilic" w:date="2015-09-15T09:57:00Z">
        <w:r>
          <w:rPr>
            <w:lang w:val="sr-Cyrl-RS"/>
          </w:rPr>
          <w:t>, се учитавају предмети на којима је предавач активан. Након тога он</w:t>
        </w:r>
      </w:ins>
      <w:ins w:id="2489" w:author="Andrija Ilic" w:date="2015-09-15T09:49:00Z">
        <w:r>
          <w:rPr>
            <w:lang w:val="sr-Cyrl-RS"/>
          </w:rPr>
          <w:t xml:space="preserve"> има могућност креирања</w:t>
        </w:r>
      </w:ins>
      <w:ins w:id="2490" w:author="Andrija Ilic" w:date="2015-09-15T09:57:00Z">
        <w:r>
          <w:rPr>
            <w:lang w:val="sr-Cyrl-RS"/>
          </w:rPr>
          <w:t xml:space="preserve"> и измене</w:t>
        </w:r>
      </w:ins>
      <w:ins w:id="2491" w:author="Andrija Ilic" w:date="2015-09-15T09:49:00Z">
        <w:r>
          <w:rPr>
            <w:lang w:val="sr-Cyrl-RS"/>
          </w:rPr>
          <w:t xml:space="preserve"> програма</w:t>
        </w:r>
      </w:ins>
      <w:ins w:id="2492" w:author="Andrija Ilic" w:date="2015-09-15T09:57:00Z">
        <w:r>
          <w:rPr>
            <w:lang w:val="sr-Cyrl-RS"/>
          </w:rPr>
          <w:t xml:space="preserve"> за предмет</w:t>
        </w:r>
      </w:ins>
      <w:ins w:id="2493"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94" w:author="Andrija Ilic" w:date="2015-09-15T10:04:00Z">
        <w:r w:rsidR="00A12AA2">
          <w:rPr>
            <w:lang w:val="sr-Cyrl-RS"/>
          </w:rPr>
          <w:t xml:space="preserve">преглед и унос </w:t>
        </w:r>
      </w:ins>
      <w:ins w:id="2495" w:author="Andrija Ilic" w:date="2015-09-15T09:53:00Z">
        <w:r w:rsidR="00A12AA2">
          <w:rPr>
            <w:lang w:val="sr-Cyrl-RS"/>
          </w:rPr>
          <w:t>информациј</w:t>
        </w:r>
      </w:ins>
      <w:ins w:id="2496" w:author="Andrija Ilic" w:date="2015-09-15T10:04:00Z">
        <w:r w:rsidR="00A12AA2">
          <w:rPr>
            <w:lang w:val="sr-Cyrl-RS"/>
          </w:rPr>
          <w:t>а</w:t>
        </w:r>
      </w:ins>
      <w:ins w:id="2497"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98" w:author="Andrija Ilic" w:date="2015-09-15T10:00:00Z"/>
          <w:lang w:val="sr-Cyrl-RS"/>
        </w:rPr>
      </w:pPr>
      <w:ins w:id="2499"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500" w:author="Andrija Ilic" w:date="2015-09-15T10:00:00Z">
        <w:r>
          <w:rPr>
            <w:lang w:val="sr-Cyrl-RS"/>
          </w:rPr>
          <w:t xml:space="preserve">активности </w:t>
        </w:r>
      </w:ins>
      <w:ins w:id="2501" w:author="Andrija Ilic" w:date="2015-09-15T09:59:00Z">
        <w:r>
          <w:rPr>
            <w:lang w:val="sr-Cyrl-RS"/>
          </w:rPr>
          <w:t xml:space="preserve">као </w:t>
        </w:r>
      </w:ins>
      <w:ins w:id="2502"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503" w:author="Andrija Ilic" w:date="2015-09-15T10:02:00Z"/>
          <w:lang w:val="sr-Cyrl-RS"/>
        </w:rPr>
      </w:pPr>
      <w:ins w:id="2504"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505" w:author="Andrija Ilic" w:date="2015-09-15T10:01:00Z">
        <w:r>
          <w:rPr>
            <w:lang w:val="sr-Cyrl-RS"/>
          </w:rPr>
          <w:t>ексел табеле.</w:t>
        </w:r>
      </w:ins>
      <w:ins w:id="2506" w:author="Andrija Ilic" w:date="2015-09-15T10:02:00Z">
        <w:r>
          <w:rPr>
            <w:lang w:val="sr-Cyrl-RS"/>
          </w:rPr>
          <w:t xml:space="preserve"> Након тога предавач може извршити 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507" w:author="Andrija Ilic" w:date="2015-09-15T10:06:00Z"/>
          <w:lang w:val="sr-Cyrl-RS"/>
        </w:rPr>
      </w:pPr>
      <w:ins w:id="2508" w:author="Andrija Ilic" w:date="2015-09-15T10:03:00Z">
        <w:r>
          <w:rPr>
            <w:lang w:val="sr-Cyrl-RS"/>
          </w:rPr>
          <w:t>На страници за унос резултата</w:t>
        </w:r>
      </w:ins>
      <w:ins w:id="2509" w:author="Andrija Ilic" w:date="2015-09-15T10:04:00Z">
        <w:r>
          <w:rPr>
            <w:lang w:val="sr-Cyrl-RS"/>
          </w:rPr>
          <w:t xml:space="preserve"> активности предавач одабира </w:t>
        </w:r>
      </w:ins>
      <w:ins w:id="2510"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511"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512" w:author="Boni" w:date="2014-09-07T20:13:00Z"/>
          <w:del w:id="2513" w:author="Andrija Ilic" w:date="2015-08-19T19:50:00Z"/>
        </w:rPr>
      </w:pPr>
      <w:del w:id="2514" w:author="Andrija Ilic" w:date="2015-08-19T19:50:00Z">
        <w:r w:rsidDel="00880EA8">
          <w:delText xml:space="preserve">Софтвер пружа основне услуге праћења продаје. </w:delText>
        </w:r>
      </w:del>
      <w:ins w:id="2515" w:author="Boni" w:date="2014-09-07T20:05:00Z">
        <w:del w:id="2516" w:author="Andrija Ilic" w:date="2015-08-19T19:50:00Z">
          <w:r w:rsidR="002968B3" w:rsidDel="00880EA8">
            <w:delText xml:space="preserve">Пословање се </w:delText>
          </w:r>
        </w:del>
      </w:ins>
      <w:ins w:id="2517" w:author="Boni" w:date="2014-09-07T20:06:00Z">
        <w:del w:id="2518" w:author="Andrija Ilic" w:date="2015-08-19T19:50:00Z">
          <w:r w:rsidR="002968B3" w:rsidDel="00880EA8">
            <w:delText xml:space="preserve">врши са правним и  физичким лицима. </w:delText>
          </w:r>
        </w:del>
      </w:ins>
      <w:ins w:id="2519" w:author="Boni" w:date="2014-09-07T20:13:00Z">
        <w:del w:id="2520" w:author="Andrija Ilic" w:date="2015-08-19T19:50:00Z">
          <w:r w:rsidR="00022341" w:rsidDel="00880EA8">
            <w:delText>Корисник система може бити пријав</w:delText>
          </w:r>
        </w:del>
      </w:ins>
      <w:ins w:id="2521" w:author="Boni" w:date="2014-09-07T20:14:00Z">
        <w:del w:id="2522" w:author="Andrija Ilic" w:date="2015-08-19T19:50:00Z">
          <w:r w:rsidR="00022341" w:rsidDel="00880EA8">
            <w:delText>љен као обичан корисник и као администратор.</w:delText>
          </w:r>
        </w:del>
      </w:ins>
      <w:ins w:id="2523" w:author="Boni" w:date="2014-09-07T20:27:00Z">
        <w:del w:id="2524" w:author="Andrija Ilic" w:date="2015-08-19T19:50:00Z">
          <w:r w:rsidR="00153E1F" w:rsidDel="00880EA8">
            <w:delText>Обичан корисник</w:delText>
          </w:r>
        </w:del>
      </w:ins>
      <w:ins w:id="2525" w:author="Boni" w:date="2014-09-07T20:14:00Z">
        <w:del w:id="2526" w:author="Andrija Ilic" w:date="2015-08-19T19:50:00Z">
          <w:r w:rsidR="00022341" w:rsidDel="00880EA8">
            <w:delText xml:space="preserve"> </w:delText>
          </w:r>
        </w:del>
      </w:ins>
      <w:ins w:id="2527" w:author="Boni" w:date="2014-09-07T20:27:00Z">
        <w:del w:id="2528" w:author="Andrija Ilic" w:date="2015-08-19T19:50:00Z">
          <w:r w:rsidR="00153E1F" w:rsidDel="00880EA8">
            <w:delText>н</w:delText>
          </w:r>
        </w:del>
      </w:ins>
      <w:ins w:id="2529" w:author="Boni" w:date="2014-09-07T20:14:00Z">
        <w:del w:id="2530" w:author="Andrija Ilic" w:date="2015-08-19T19:50:00Z">
          <w:r w:rsidR="00022341" w:rsidDel="00880EA8">
            <w:delText>акон аутентикације</w:delText>
          </w:r>
        </w:del>
      </w:ins>
      <w:ins w:id="2531" w:author="Boni" w:date="2014-09-07T20:28:00Z">
        <w:del w:id="2532" w:author="Andrija Ilic" w:date="2015-08-19T19:50:00Z">
          <w:r w:rsidR="00153E1F" w:rsidDel="00880EA8">
            <w:delText xml:space="preserve"> </w:delText>
          </w:r>
        </w:del>
      </w:ins>
      <w:ins w:id="2533" w:author="Boni" w:date="2014-09-07T20:16:00Z">
        <w:del w:id="2534" w:author="Andrija Ilic" w:date="2015-08-19T19:50:00Z">
          <w:r w:rsidR="00022341" w:rsidDel="00880EA8">
            <w:delText>даље</w:delText>
          </w:r>
        </w:del>
      </w:ins>
      <w:ins w:id="2535" w:author="Boni" w:date="2014-09-07T20:14:00Z">
        <w:del w:id="2536" w:author="Andrija Ilic" w:date="2015-08-19T19:50:00Z">
          <w:r w:rsidR="00022341" w:rsidDel="00880EA8">
            <w:delText xml:space="preserve"> приступа </w:delText>
          </w:r>
        </w:del>
      </w:ins>
      <w:ins w:id="2537" w:author="Boni" w:date="2014-09-07T20:15:00Z">
        <w:del w:id="2538"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39" w:author="Boni" w:date="2014-09-07T20:16:00Z"/>
          <w:del w:id="2540" w:author="Andrija Ilic" w:date="2015-08-19T19:50:00Z"/>
        </w:rPr>
      </w:pPr>
      <w:ins w:id="2541" w:author="Boni" w:date="2014-09-07T20:06:00Z">
        <w:del w:id="2542" w:author="Andrija Ilic" w:date="2015-08-19T19:50:00Z">
          <w:r w:rsidDel="00880EA8">
            <w:delText xml:space="preserve">На основу специфичних карактеристика корисник система </w:delText>
          </w:r>
        </w:del>
      </w:ins>
      <w:ins w:id="2543" w:author="Boni" w:date="2014-09-07T20:07:00Z">
        <w:del w:id="2544"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45" w:author="Boni" w:date="2014-09-07T20:08:00Z">
        <w:del w:id="2546" w:author="Andrija Ilic" w:date="2015-08-19T19:50:00Z">
          <w:r w:rsidDel="00880EA8">
            <w:delText xml:space="preserve">док код физичких лица претрага се осим по презимену може вршити и по месту </w:delText>
          </w:r>
        </w:del>
      </w:ins>
      <w:ins w:id="2547" w:author="Boni" w:date="2014-09-07T20:10:00Z">
        <w:del w:id="2548" w:author="Andrija Ilic" w:date="2015-08-19T19:50:00Z">
          <w:r w:rsidDel="00880EA8">
            <w:delText>где</w:delText>
          </w:r>
        </w:del>
      </w:ins>
      <w:ins w:id="2549" w:author="Boni" w:date="2014-09-07T20:08:00Z">
        <w:del w:id="2550" w:author="Andrija Ilic" w:date="2015-08-19T19:50:00Z">
          <w:r w:rsidDel="00880EA8">
            <w:delText xml:space="preserve"> је физичко лице пријављено. Рез</w:delText>
          </w:r>
        </w:del>
      </w:ins>
      <w:ins w:id="2551" w:author="Boni" w:date="2014-09-07T20:09:00Z">
        <w:del w:id="2552"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53" w:author="Boni" w:date="2014-09-07T20:10:00Z">
        <w:del w:id="2554" w:author="Andrija Ilic" w:date="2015-08-19T19:50:00Z">
          <w:r w:rsidDel="00880EA8">
            <w:delText xml:space="preserve">ље се врше услуге продаје. </w:delText>
          </w:r>
        </w:del>
      </w:ins>
      <w:ins w:id="2555" w:author="Boni" w:date="2014-09-07T20:11:00Z">
        <w:del w:id="2556" w:author="Andrija Ilic" w:date="2015-08-19T19:50:00Z">
          <w:r w:rsidDel="00880EA8">
            <w:delText xml:space="preserve">Запослени након </w:delText>
          </w:r>
        </w:del>
      </w:ins>
      <w:ins w:id="2557" w:author="Boni" w:date="2014-09-07T20:28:00Z">
        <w:del w:id="2558" w:author="Andrija Ilic" w:date="2015-08-19T19:50:00Z">
          <w:r w:rsidR="00153E1F" w:rsidDel="00880EA8">
            <w:delText xml:space="preserve">тога </w:delText>
          </w:r>
        </w:del>
      </w:ins>
      <w:ins w:id="2559" w:author="Boni" w:date="2014-09-07T20:11:00Z">
        <w:del w:id="2560" w:author="Andrija Ilic" w:date="2015-08-19T19:50:00Z">
          <w:r w:rsidDel="00880EA8">
            <w:delText>приступа страници на к</w:delText>
          </w:r>
          <w:r w:rsidR="00022341" w:rsidDel="00880EA8">
            <w:delText>ојој се врши продаја</w:delText>
          </w:r>
        </w:del>
      </w:ins>
      <w:ins w:id="2561" w:author="Boni" w:date="2014-09-07T20:28:00Z">
        <w:del w:id="2562" w:author="Andrija Ilic" w:date="2015-08-19T19:50:00Z">
          <w:r w:rsidR="00153E1F" w:rsidDel="00880EA8">
            <w:delText xml:space="preserve"> и </w:delText>
          </w:r>
        </w:del>
      </w:ins>
      <w:ins w:id="2563" w:author="Boni" w:date="2014-09-07T20:11:00Z">
        <w:del w:id="2564" w:author="Andrija Ilic" w:date="2015-08-19T19:50:00Z">
          <w:r w:rsidR="00022341" w:rsidDel="00880EA8">
            <w:delText xml:space="preserve"> има присту</w:delText>
          </w:r>
        </w:del>
      </w:ins>
      <w:ins w:id="2565" w:author="Boni" w:date="2014-09-07T20:13:00Z">
        <w:del w:id="2566" w:author="Andrija Ilic" w:date="2015-08-19T19:50:00Z">
          <w:r w:rsidR="00022341" w:rsidDel="00880EA8">
            <w:delText>п</w:delText>
          </w:r>
        </w:del>
      </w:ins>
      <w:ins w:id="2567" w:author="Boni" w:date="2014-09-07T20:11:00Z">
        <w:del w:id="2568"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69" w:author="Boni" w:date="2014-09-07T20:21:00Z"/>
          <w:del w:id="2570" w:author="Andrija Ilic" w:date="2015-08-19T19:50:00Z"/>
        </w:rPr>
      </w:pPr>
      <w:ins w:id="2571" w:author="Boni" w:date="2014-09-07T20:16:00Z">
        <w:del w:id="2572" w:author="Andrija Ilic" w:date="2015-08-19T19:50:00Z">
          <w:r w:rsidDel="00880EA8">
            <w:delText xml:space="preserve">Корисник бира </w:delText>
          </w:r>
        </w:del>
      </w:ins>
      <w:ins w:id="2573" w:author="Boni" w:date="2014-09-07T20:17:00Z">
        <w:del w:id="2574"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75" w:author="Boni" w:date="2014-09-07T20:18:00Z">
        <w:del w:id="2576"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77" w:author="Boni" w:date="2014-09-07T20:19:00Z">
        <w:del w:id="2578"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79" w:author="Boni" w:date="2014-09-07T20:20:00Z">
        <w:del w:id="2580"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81" w:author="Boni" w:date="2014-09-07T20:29:00Z">
        <w:del w:id="2582" w:author="Andrija Ilic" w:date="2015-08-19T19:50:00Z">
          <w:r w:rsidR="00153E1F" w:rsidDel="00880EA8">
            <w:delText>б</w:delText>
          </w:r>
        </w:del>
      </w:ins>
      <w:ins w:id="2583" w:author="Boni" w:date="2014-09-07T20:20:00Z">
        <w:del w:id="2584" w:author="Andrija Ilic" w:date="2015-08-19T19:50:00Z">
          <w:r w:rsidDel="00880EA8">
            <w:delText>уде продат клијен</w:delText>
          </w:r>
        </w:del>
      </w:ins>
      <w:ins w:id="2585" w:author="Boni" w:date="2014-09-07T20:21:00Z">
        <w:del w:id="2586" w:author="Andrija Ilic" w:date="2015-08-19T19:50:00Z">
          <w:r w:rsidDel="00880EA8">
            <w:delText>ту. Ако се то ипак деси клијент ће бити обавештен да датог производа нема на стању.</w:delText>
          </w:r>
        </w:del>
      </w:ins>
      <w:ins w:id="2587" w:author="Boni" w:date="2014-09-07T20:29:00Z">
        <w:del w:id="2588" w:author="Andrija Ilic" w:date="2015-08-19T19:50:00Z">
          <w:r w:rsidR="00153E1F" w:rsidDel="00880EA8">
            <w:delText xml:space="preserve"> Приликом додавања сваке нове ставке в</w:delText>
          </w:r>
        </w:del>
      </w:ins>
      <w:ins w:id="2589" w:author="Boni" w:date="2014-09-07T20:30:00Z">
        <w:del w:id="2590"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91" w:author="Boni" w:date="2014-09-07T20:31:00Z">
        <w:del w:id="2592" w:author="Andrija Ilic" w:date="2015-08-19T19:50:00Z">
          <w:r w:rsidR="00153E1F" w:rsidDel="00880EA8">
            <w:delText xml:space="preserve">луге. </w:delText>
          </w:r>
        </w:del>
      </w:ins>
      <w:ins w:id="2593" w:author="Boni" w:date="2014-09-07T20:29:00Z">
        <w:del w:id="2594" w:author="Andrija Ilic" w:date="2015-08-19T19:50:00Z">
          <w:r w:rsidR="00153E1F" w:rsidDel="00880EA8">
            <w:delText>Ако се клијент предомисли приликом куповине могуће је отказати неку ставку рачуна</w:delText>
          </w:r>
        </w:del>
      </w:ins>
      <w:ins w:id="2595" w:author="Boni" w:date="2014-09-07T20:31:00Z">
        <w:del w:id="2596"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97" w:author="Boni" w:date="2014-09-07T20:32:00Z">
        <w:del w:id="2598" w:author="Andrija Ilic" w:date="2015-08-19T19:50:00Z">
          <w:r w:rsidR="00153E1F" w:rsidDel="00880EA8">
            <w:delText>т</w:delText>
          </w:r>
        </w:del>
      </w:ins>
      <w:ins w:id="2599" w:author="Boni" w:date="2014-09-07T20:31:00Z">
        <w:del w:id="2600" w:author="Andrija Ilic" w:date="2015-08-19T19:50:00Z">
          <w:r w:rsidR="00153E1F" w:rsidDel="00880EA8">
            <w:delText xml:space="preserve"> додаје у базу </w:delText>
          </w:r>
        </w:del>
      </w:ins>
      <w:ins w:id="2601" w:author="Boni" w:date="2014-09-07T20:32:00Z">
        <w:del w:id="2602"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603" w:author="Boni" w:date="2014-09-07T20:33:00Z">
        <w:del w:id="2604"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605" w:author="Boni" w:date="2014-09-07T20:24:00Z"/>
          <w:del w:id="2606" w:author="Andrija Ilic" w:date="2015-08-19T19:50:00Z"/>
        </w:rPr>
      </w:pPr>
      <w:ins w:id="2607" w:author="Boni" w:date="2014-09-07T20:21:00Z">
        <w:del w:id="2608" w:author="Andrija Ilic" w:date="2015-08-19T19:50:00Z">
          <w:r w:rsidDel="00880EA8">
            <w:delText xml:space="preserve">По завршетку продеје комплетан </w:delText>
          </w:r>
        </w:del>
      </w:ins>
      <w:ins w:id="2609" w:author="Boni" w:date="2014-09-07T20:22:00Z">
        <w:del w:id="2610"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611" w:author="Boni" w:date="2014-09-07T20:23:00Z">
        <w:del w:id="2612" w:author="Andrija Ilic" w:date="2015-08-19T19:50:00Z">
          <w:r w:rsidR="00153E1F" w:rsidDel="00880EA8">
            <w:delText xml:space="preserve"> отказ рачуна. А ако је куповина завршена приступа се издавању рачуна </w:delText>
          </w:r>
        </w:del>
      </w:ins>
      <w:ins w:id="2613" w:author="Boni" w:date="2014-09-07T20:34:00Z">
        <w:del w:id="2614" w:author="Andrija Ilic" w:date="2015-08-19T19:50:00Z">
          <w:r w:rsidR="00914012" w:rsidDel="00880EA8">
            <w:delText>и</w:delText>
          </w:r>
        </w:del>
      </w:ins>
      <w:ins w:id="2615" w:author="Boni" w:date="2014-09-07T20:23:00Z">
        <w:del w:id="2616" w:author="Andrija Ilic" w:date="2015-08-19T19:50:00Z">
          <w:r w:rsidR="00153E1F" w:rsidDel="00880EA8">
            <w:delText xml:space="preserve"> се он са свим ставкама и датумом креирања </w:delText>
          </w:r>
        </w:del>
      </w:ins>
      <w:ins w:id="2617" w:author="Boni" w:date="2014-09-07T20:24:00Z">
        <w:del w:id="2618"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19" w:author="Boni" w:date="2014-09-07T20:07:00Z"/>
          <w:del w:id="2620" w:author="Andrija Ilic" w:date="2015-08-19T19:50:00Z"/>
        </w:rPr>
      </w:pPr>
      <w:ins w:id="2621" w:author="Boni" w:date="2014-09-07T20:24:00Z">
        <w:del w:id="2622" w:author="Andrija Ilic" w:date="2015-08-19T19:50:00Z">
          <w:r w:rsidDel="00880EA8">
            <w:delText>Корисник се затим аутоматски враћа на страницу за претрагу пословних партнер</w:delText>
          </w:r>
        </w:del>
      </w:ins>
      <w:ins w:id="2623" w:author="Boni" w:date="2014-09-07T20:25:00Z">
        <w:del w:id="2624" w:author="Andrija Ilic" w:date="2015-08-19T19:50:00Z">
          <w:r w:rsidDel="00880EA8">
            <w:delText>а и све је спремно за нову продају.</w:delText>
          </w:r>
        </w:del>
      </w:ins>
      <w:ins w:id="2625" w:author="Boni" w:date="2014-09-07T20:19:00Z">
        <w:del w:id="2626" w:author="Andrija Ilic" w:date="2015-08-19T19:50:00Z">
          <w:r w:rsidR="00022341" w:rsidDel="00880EA8">
            <w:delText xml:space="preserve"> </w:delText>
          </w:r>
        </w:del>
      </w:ins>
    </w:p>
    <w:p w14:paraId="516D45BC" w14:textId="77777777" w:rsidR="002D0920" w:rsidDel="00880EA8" w:rsidRDefault="00467877" w:rsidP="00D90870">
      <w:pPr>
        <w:jc w:val="both"/>
        <w:rPr>
          <w:ins w:id="2627" w:author="Boni" w:date="2014-09-07T20:47:00Z"/>
          <w:del w:id="2628" w:author="Andrija Ilic" w:date="2015-08-19T19:50:00Z"/>
        </w:rPr>
      </w:pPr>
      <w:ins w:id="2629" w:author="Boni" w:date="2014-09-07T18:46:00Z">
        <w:del w:id="2630" w:author="Andrija Ilic" w:date="2015-08-19T19:50:00Z">
          <w:r w:rsidDel="00880EA8">
            <w:delText>Софтверском систему се може</w:delText>
          </w:r>
        </w:del>
      </w:ins>
      <w:ins w:id="2631" w:author="Boni" w:date="2014-09-07T18:47:00Z">
        <w:del w:id="2632" w:author="Andrija Ilic" w:date="2015-08-19T19:50:00Z">
          <w:r w:rsidDel="00880EA8">
            <w:delText xml:space="preserve"> приступити као администратор. </w:delText>
          </w:r>
        </w:del>
      </w:ins>
      <w:del w:id="2633"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34" w:author="Boni" w:date="2014-09-07T20:35:00Z">
        <w:del w:id="2635"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36" w:author="Boni" w:date="2014-09-07T20:39:00Z">
        <w:del w:id="2637" w:author="Andrija Ilic" w:date="2015-08-19T19:50:00Z">
          <w:r w:rsidR="00914012" w:rsidDel="00880EA8">
            <w:delText xml:space="preserve"> увида у постојеће рачуне и њихово брисање као и манипулацију</w:delText>
          </w:r>
        </w:del>
      </w:ins>
      <w:ins w:id="2638" w:author="Boni" w:date="2014-09-07T20:40:00Z">
        <w:del w:id="2639" w:author="Andrija Ilic" w:date="2015-08-19T19:50:00Z">
          <w:r w:rsidR="00914012" w:rsidDel="00880EA8">
            <w:delText xml:space="preserve"> корисницима од додавања нових преко ажурирања постојећих до брисања. </w:delText>
          </w:r>
        </w:del>
      </w:ins>
      <w:ins w:id="2640" w:author="Boni" w:date="2014-09-07T20:41:00Z">
        <w:del w:id="2641"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42" w:author="Boni" w:date="2014-09-07T20:42:00Z">
        <w:del w:id="2643"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44" w:author="Boni" w:date="2014-09-07T20:43:00Z">
        <w:del w:id="2645"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46" w:author="Boni" w:date="2014-09-07T20:44:00Z">
        <w:del w:id="2647"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48" w:author="Boni" w:date="2014-09-07T20:45:00Z">
        <w:del w:id="2649"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50" w:author="Boni" w:date="2014-09-07T20:46:00Z">
        <w:del w:id="2651"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52" w:author="Boni" w:date="2014-09-07T20:47:00Z">
        <w:del w:id="2653"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54"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55"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56" w:author="Andrija Ilic" w:date="2015-09-15T09:25:00Z">
            <w:rPr>
              <w:b/>
            </w:rPr>
          </w:rPrChange>
        </w:rPr>
      </w:pPr>
      <w:ins w:id="2657" w:author="Andrija Ilic" w:date="2015-09-15T09:25:00Z">
        <w:r w:rsidRPr="00C21A4E">
          <w:rPr>
            <w:lang w:val="sr-Cyrl-RS"/>
            <w:rPrChange w:id="2658" w:author="Andrija Ilic" w:date="2015-09-15T09:25:00Z">
              <w:rPr>
                <w:b/>
                <w:lang w:val="sr-Cyrl-RS"/>
              </w:rPr>
            </w:rPrChange>
          </w:rPr>
          <w:t>Студе</w:t>
        </w:r>
        <w:r>
          <w:rPr>
            <w:lang w:val="sr-Cyrl-RS"/>
          </w:rPr>
          <w:t>нти</w:t>
        </w:r>
      </w:ins>
      <w:ins w:id="2659" w:author="Andrija Ilic" w:date="2015-09-15T09:42:00Z">
        <w:r w:rsidR="00B731DE">
          <w:rPr>
            <w:lang w:val="sr-Cyrl-RS"/>
          </w:rPr>
          <w:t xml:space="preserve"> као клијенти</w:t>
        </w:r>
      </w:ins>
      <w:ins w:id="2660" w:author="Andrija Ilic" w:date="2015-09-15T09:25:00Z">
        <w:r>
          <w:rPr>
            <w:lang w:val="sr-Cyrl-RS"/>
          </w:rPr>
          <w:t xml:space="preserve"> </w:t>
        </w:r>
      </w:ins>
      <w:ins w:id="2661" w:author="Andrija Ilic" w:date="2015-09-15T09:27:00Z">
        <w:r>
          <w:rPr>
            <w:lang w:val="sr-Cyrl-RS"/>
          </w:rPr>
          <w:t>и предавачи</w:t>
        </w:r>
      </w:ins>
      <w:ins w:id="2662" w:author="Andrija Ilic" w:date="2015-09-15T10:11:00Z">
        <w:r w:rsidR="008E1C1D">
          <w:rPr>
            <w:lang w:val="sr-Cyrl-RS"/>
          </w:rPr>
          <w:t xml:space="preserve"> који имају функцију</w:t>
        </w:r>
      </w:ins>
      <w:ins w:id="2663" w:author="Andrija Ilic" w:date="2015-09-15T09:42:00Z">
        <w:r w:rsidR="00B731DE">
          <w:rPr>
            <w:lang w:val="sr-Cyrl-RS"/>
          </w:rPr>
          <w:t xml:space="preserve"> администратор</w:t>
        </w:r>
      </w:ins>
      <w:ins w:id="2664" w:author="Andrija Ilic" w:date="2015-09-15T10:11:00Z">
        <w:r w:rsidR="008E1C1D">
          <w:rPr>
            <w:lang w:val="sr-Cyrl-RS"/>
          </w:rPr>
          <w:t>а</w:t>
        </w:r>
      </w:ins>
      <w:ins w:id="2665" w:author="Andrija Ilic" w:date="2015-09-15T09:42:00Z">
        <w:r w:rsidR="008E1C1D">
          <w:rPr>
            <w:lang w:val="sr-Cyrl-RS"/>
          </w:rPr>
          <w:t xml:space="preserve"> система</w:t>
        </w:r>
        <w:r w:rsidR="00B731DE">
          <w:rPr>
            <w:lang w:val="sr-Cyrl-RS"/>
          </w:rPr>
          <w:t>.</w:t>
        </w:r>
      </w:ins>
      <w:ins w:id="2666" w:author="Andrija Ilic" w:date="2015-09-15T09:27:00Z">
        <w:r>
          <w:rPr>
            <w:lang w:val="sr-Cyrl-RS"/>
          </w:rPr>
          <w:t xml:space="preserve"> </w:t>
        </w:r>
      </w:ins>
    </w:p>
    <w:p w14:paraId="2F32BBBF" w14:textId="77777777" w:rsidR="00D90870" w:rsidRPr="002D0920" w:rsidDel="00880EA8" w:rsidRDefault="00D90870" w:rsidP="00D90870">
      <w:pPr>
        <w:rPr>
          <w:del w:id="2667" w:author="Andrija Ilic" w:date="2015-08-19T19:50:00Z"/>
        </w:rPr>
      </w:pPr>
      <w:del w:id="2668" w:author="Andrija Ilic" w:date="2015-08-19T19:50:00Z">
        <w:r w:rsidDel="00880EA8">
          <w:lastRenderedPageBreak/>
          <w:delText>Запослени на продајним шалтерима или експозитурама</w:delText>
        </w:r>
      </w:del>
      <w:ins w:id="2669" w:author="Boni" w:date="2014-09-07T20:47:00Z">
        <w:del w:id="2670"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71" w:author="Andrija Ilic" w:date="2015-08-19T19:50:00Z"/>
        </w:rPr>
      </w:pPr>
      <w:ins w:id="2672" w:author="Andrija Ilic" w:date="2015-09-15T09:28:00Z">
        <w:r>
          <w:rPr>
            <w:lang w:val="sr-Cyrl-RS"/>
          </w:rPr>
          <w:t xml:space="preserve">Циљ је да се олакша вођење </w:t>
        </w:r>
      </w:ins>
      <w:ins w:id="2673"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74" w:author="Andrija Ilic" w:date="2015-09-15T09:30:00Z">
        <w:r>
          <w:rPr>
            <w:lang w:val="sr-Cyrl-RS"/>
          </w:rPr>
          <w:t>формацијама о студентима. На овај начин је постигнуто то да се предавачи м</w:t>
        </w:r>
      </w:ins>
      <w:ins w:id="2675"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76" w:author="Andrija Ilic" w:date="2015-09-15T09:32:00Z">
        <w:r>
          <w:rPr>
            <w:lang w:val="sr-Cyrl-RS"/>
          </w:rPr>
          <w:t>а</w:t>
        </w:r>
      </w:ins>
      <w:ins w:id="2677" w:author="Andrija Ilic" w:date="2015-09-15T09:31:00Z">
        <w:r>
          <w:rPr>
            <w:lang w:val="sr-Cyrl-RS"/>
          </w:rPr>
          <w:t>та</w:t>
        </w:r>
      </w:ins>
      <w:ins w:id="2678" w:author="Andrija Ilic" w:date="2015-09-15T09:32:00Z">
        <w:r>
          <w:rPr>
            <w:lang w:val="sr-Cyrl-RS"/>
          </w:rPr>
          <w:t>.</w:t>
        </w:r>
      </w:ins>
      <w:ins w:id="2679" w:author="Andrija Ilic" w:date="2015-09-15T09:30:00Z">
        <w:r>
          <w:rPr>
            <w:lang w:val="sr-Cyrl-RS"/>
          </w:rPr>
          <w:t xml:space="preserve"> </w:t>
        </w:r>
      </w:ins>
      <w:del w:id="2680"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81" w:name="_Toc397909070"/>
      <w:ins w:id="2682" w:author="Andrija Ilic" w:date="2015-09-14T22:37:00Z">
        <w:r>
          <w:rPr>
            <w:lang w:val="sr-Cyrl-RS"/>
          </w:rPr>
          <w:t>4</w:t>
        </w:r>
      </w:ins>
      <w:del w:id="2683" w:author="Andrija Ilic" w:date="2015-09-14T22:37:00Z">
        <w:r w:rsidR="0078467F" w:rsidDel="00D512B8">
          <w:delText>3</w:delText>
        </w:r>
      </w:del>
      <w:r w:rsidR="0078467F">
        <w:t>.1.</w:t>
      </w:r>
      <w:del w:id="2684" w:author="Boni" w:date="2014-09-07T21:00:00Z">
        <w:r w:rsidR="0078467F" w:rsidDel="0081022B">
          <w:delText xml:space="preserve">2 </w:delText>
        </w:r>
      </w:del>
      <w:ins w:id="2685" w:author="Boni" w:date="2014-09-07T21:00:00Z">
        <w:r w:rsidR="0081022B">
          <w:t xml:space="preserve">1 </w:t>
        </w:r>
      </w:ins>
      <w:del w:id="2686" w:author="Boni" w:date="2014-09-07T21:00:00Z">
        <w:r w:rsidR="0078467F" w:rsidDel="0081022B">
          <w:delText>Спецификација захтева помоћу случаја коришћења</w:delText>
        </w:r>
      </w:del>
      <w:ins w:id="2687" w:author="Boni" w:date="2014-09-07T21:00:00Z">
        <w:r w:rsidR="0081022B">
          <w:t>Дефинисање случајева коришћења на основу захтева корисника</w:t>
        </w:r>
      </w:ins>
      <w:bookmarkEnd w:id="2681"/>
    </w:p>
    <w:p w14:paraId="66431CB4" w14:textId="77777777" w:rsidR="00CE7A92" w:rsidRPr="00CE7A92" w:rsidRDefault="00CE7A92" w:rsidP="00CE7A92"/>
    <w:p w14:paraId="37B11E53" w14:textId="77777777" w:rsidR="00CE7A92" w:rsidRDefault="00CE7A92" w:rsidP="00CE7A92">
      <w:pPr>
        <w:rPr>
          <w:ins w:id="2688"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89" w:author="Andrija Ilic" w:date="2015-08-19T19:51:00Z"/>
        </w:rPr>
      </w:pPr>
      <w:ins w:id="2690" w:author="Andrija Ilic" w:date="2015-08-19T19:51:00Z">
        <w:r>
          <w:t xml:space="preserve">Случајеви коришћења за </w:t>
        </w:r>
        <w:r>
          <w:rPr>
            <w:lang w:val="sr-Cyrl-RS"/>
          </w:rPr>
          <w:t>корисника (</w:t>
        </w:r>
      </w:ins>
      <w:ins w:id="2691" w:author="Andrija Ilic" w:date="2015-08-19T19:52:00Z">
        <w:r>
          <w:rPr>
            <w:lang w:val="sr-Cyrl-RS"/>
          </w:rPr>
          <w:t>студента</w:t>
        </w:r>
      </w:ins>
      <w:ins w:id="2692"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93" w:author="Andrija Ilic" w:date="2015-08-19T19:51:00Z"/>
        </w:rPr>
        <w:pPrChange w:id="2694" w:author="Boni" w:date="2014-09-07T20:48:00Z">
          <w:pPr>
            <w:ind w:left="360"/>
          </w:pPr>
        </w:pPrChange>
      </w:pPr>
    </w:p>
    <w:p w14:paraId="2E5F53E7" w14:textId="77777777" w:rsidR="00880EA8" w:rsidRPr="00880EA8" w:rsidRDefault="00880EA8">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19:51:00Z">
        <w:r>
          <w:rPr>
            <w:lang w:val="sr-Cyrl-RS"/>
          </w:rPr>
          <w:t>Регистрација</w:t>
        </w:r>
      </w:ins>
      <w:ins w:id="2700"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701" w:author="Andrija Ilic" w:date="2015-08-19T19:59:00Z"/>
          <w:rPrChange w:id="2702" w:author="Andrija Ilic" w:date="2015-08-19T20:00:00Z">
            <w:rPr>
              <w:ins w:id="2703" w:author="Andrija Ilic" w:date="2015-08-19T19:59:00Z"/>
              <w:lang w:val="sr-Cyrl-RS"/>
            </w:rPr>
          </w:rPrChange>
        </w:rPr>
        <w:pPrChange w:id="2704" w:author="Andrija Ilic" w:date="2015-08-19T19:52:00Z">
          <w:pPr>
            <w:ind w:left="360"/>
          </w:pPr>
        </w:pPrChange>
      </w:pPr>
      <w:ins w:id="2705" w:author="Andrija Ilic" w:date="2015-09-06T11:15:00Z">
        <w:r>
          <w:rPr>
            <w:lang w:val="sr-Cyrl-RS"/>
          </w:rPr>
          <w:t>Измена података о</w:t>
        </w:r>
      </w:ins>
      <w:ins w:id="2706" w:author="Andrija Ilic" w:date="2015-08-19T19:59:00Z">
        <w:r w:rsidR="003C5E11">
          <w:rPr>
            <w:lang w:val="sr-Cyrl-RS"/>
          </w:rPr>
          <w:t xml:space="preserve"> корисник</w:t>
        </w:r>
      </w:ins>
      <w:ins w:id="2707" w:author="Andrija Ilic" w:date="2015-09-06T11:15:00Z">
        <w:r>
          <w:rPr>
            <w:lang w:val="sr-Cyrl-RS"/>
          </w:rPr>
          <w:t>у</w:t>
        </w:r>
      </w:ins>
    </w:p>
    <w:p w14:paraId="2AD096A1" w14:textId="77777777" w:rsidR="003C5E11" w:rsidRPr="00880EA8" w:rsidRDefault="003C5E11">
      <w:pPr>
        <w:pStyle w:val="ListParagraph"/>
        <w:numPr>
          <w:ilvl w:val="0"/>
          <w:numId w:val="41"/>
        </w:numPr>
        <w:rPr>
          <w:ins w:id="2708" w:author="Andrija Ilic" w:date="2015-08-19T19:52:00Z"/>
          <w:rPrChange w:id="2709" w:author="Andrija Ilic" w:date="2015-08-19T19:52:00Z">
            <w:rPr>
              <w:ins w:id="2710" w:author="Andrija Ilic" w:date="2015-08-19T19:52:00Z"/>
              <w:lang w:val="sr-Cyrl-RS"/>
            </w:rPr>
          </w:rPrChange>
        </w:rPr>
        <w:pPrChange w:id="2711" w:author="Andrija Ilic" w:date="2015-08-19T19:52:00Z">
          <w:pPr>
            <w:ind w:left="360"/>
          </w:pPr>
        </w:pPrChange>
      </w:pPr>
      <w:ins w:id="2712" w:author="Andrija Ilic" w:date="2015-08-19T20:01:00Z">
        <w:r>
          <w:rPr>
            <w:lang w:val="sr-Cyrl-RS"/>
          </w:rPr>
          <w:t>Преглед активности корисника</w:t>
        </w:r>
      </w:ins>
    </w:p>
    <w:p w14:paraId="1F2F75C8" w14:textId="77777777" w:rsidR="002D0920" w:rsidRPr="002D0920" w:rsidDel="00880EA8" w:rsidRDefault="002D0920">
      <w:pPr>
        <w:rPr>
          <w:del w:id="2713" w:author="Andrija Ilic" w:date="2015-08-19T19:51:00Z"/>
        </w:rPr>
      </w:pPr>
      <w:ins w:id="2714" w:author="Boni" w:date="2014-09-07T20:48:00Z">
        <w:del w:id="2715" w:author="Andrija Ilic" w:date="2015-08-19T19:51:00Z">
          <w:r w:rsidDel="00880EA8">
            <w:delText>Заједничк</w:delText>
          </w:r>
        </w:del>
        <w:del w:id="2716" w:author="Andrija Ilic" w:date="2015-08-19T19:50:00Z">
          <w:r w:rsidDel="00880EA8">
            <w:delText>о</w:delText>
          </w:r>
        </w:del>
        <w:del w:id="2717" w:author="Andrija Ilic" w:date="2015-08-19T19:51:00Z">
          <w:r w:rsidDel="00880EA8">
            <w:delText xml:space="preserve"> случајеви коришћења:</w:delText>
          </w:r>
        </w:del>
      </w:ins>
    </w:p>
    <w:p w14:paraId="7AC64495" w14:textId="77777777" w:rsidR="00CE7A92" w:rsidDel="00880EA8" w:rsidRDefault="00CE7A92">
      <w:pPr>
        <w:rPr>
          <w:del w:id="2718" w:author="Andrija Ilic" w:date="2015-08-19T19:51:00Z"/>
        </w:rPr>
        <w:pPrChange w:id="2719" w:author="Andrija Ilic" w:date="2015-08-19T19:52:00Z">
          <w:pPr>
            <w:pStyle w:val="ListParagraph"/>
            <w:numPr>
              <w:numId w:val="2"/>
            </w:numPr>
            <w:ind w:left="1080" w:hanging="360"/>
          </w:pPr>
        </w:pPrChange>
      </w:pPr>
      <w:del w:id="2720" w:author="Andrija Ilic" w:date="2015-08-19T19:51:00Z">
        <w:r w:rsidDel="00880EA8">
          <w:delText>Аутентикација корисника</w:delText>
        </w:r>
      </w:del>
    </w:p>
    <w:p w14:paraId="2341FA8C" w14:textId="77777777" w:rsidR="00CE7A92" w:rsidDel="00880EA8" w:rsidRDefault="00CE7A92">
      <w:pPr>
        <w:rPr>
          <w:del w:id="2721" w:author="Andrija Ilic" w:date="2015-08-19T19:51:00Z"/>
        </w:rPr>
        <w:pPrChange w:id="2722" w:author="Andrija Ilic" w:date="2015-08-19T19:52:00Z">
          <w:pPr>
            <w:pStyle w:val="ListParagraph"/>
            <w:numPr>
              <w:numId w:val="2"/>
            </w:numPr>
            <w:ind w:left="1080" w:hanging="360"/>
          </w:pPr>
        </w:pPrChange>
      </w:pPr>
      <w:del w:id="2723" w:author="Andrija Ilic" w:date="2015-08-19T19:51:00Z">
        <w:r w:rsidDel="00880EA8">
          <w:delText>Претрага пословних партнера</w:delText>
        </w:r>
      </w:del>
    </w:p>
    <w:p w14:paraId="35358E6C" w14:textId="77777777" w:rsidR="00CE7A92" w:rsidDel="00880EA8" w:rsidRDefault="00CE7A92">
      <w:pPr>
        <w:rPr>
          <w:del w:id="2724" w:author="Andrija Ilic" w:date="2015-08-19T19:51:00Z"/>
        </w:rPr>
        <w:pPrChange w:id="2725" w:author="Andrija Ilic" w:date="2015-08-19T19:52:00Z">
          <w:pPr>
            <w:pStyle w:val="ListParagraph"/>
            <w:numPr>
              <w:numId w:val="2"/>
            </w:numPr>
            <w:ind w:left="1080" w:hanging="360"/>
          </w:pPr>
        </w:pPrChange>
      </w:pPr>
      <w:del w:id="2726" w:author="Andrija Ilic" w:date="2015-08-19T19:51:00Z">
        <w:r w:rsidDel="00880EA8">
          <w:delText>Креирање рачуна</w:delText>
        </w:r>
      </w:del>
    </w:p>
    <w:p w14:paraId="62A59C99" w14:textId="77777777" w:rsidR="00252993" w:rsidDel="00880EA8" w:rsidRDefault="00CE7A92">
      <w:pPr>
        <w:rPr>
          <w:del w:id="2727" w:author="Andrija Ilic" w:date="2015-08-19T19:51:00Z"/>
        </w:rPr>
        <w:pPrChange w:id="2728" w:author="Andrija Ilic" w:date="2015-08-19T19:52:00Z">
          <w:pPr>
            <w:ind w:left="360"/>
          </w:pPr>
        </w:pPrChange>
      </w:pPr>
      <w:del w:id="2729" w:author="Andrija Ilic" w:date="2015-08-19T19:51:00Z">
        <w:r w:rsidDel="00880EA8">
          <w:delText>Додавање нових запослених</w:delText>
        </w:r>
      </w:del>
    </w:p>
    <w:p w14:paraId="067591D9" w14:textId="77777777" w:rsidR="002D0920" w:rsidDel="00880EA8" w:rsidRDefault="002D0920">
      <w:pPr>
        <w:rPr>
          <w:ins w:id="2730" w:author="Boni" w:date="2014-09-07T20:48:00Z"/>
          <w:del w:id="2731" w:author="Andrija Ilic" w:date="2015-08-19T19:51:00Z"/>
        </w:rPr>
        <w:pPrChange w:id="2732" w:author="Andrija Ilic" w:date="2015-08-19T19:52:00Z">
          <w:pPr>
            <w:pStyle w:val="ListParagraph"/>
            <w:numPr>
              <w:numId w:val="2"/>
            </w:numPr>
            <w:ind w:left="1080" w:hanging="360"/>
          </w:pPr>
        </w:pPrChange>
      </w:pPr>
    </w:p>
    <w:p w14:paraId="6768D366" w14:textId="77777777" w:rsidR="00252993" w:rsidDel="00880EA8" w:rsidRDefault="002D0920">
      <w:pPr>
        <w:rPr>
          <w:ins w:id="2733" w:author="Boni" w:date="2014-09-07T20:48:00Z"/>
          <w:del w:id="2734" w:author="Andrija Ilic" w:date="2015-08-19T19:51:00Z"/>
        </w:rPr>
        <w:pPrChange w:id="2735" w:author="Andrija Ilic" w:date="2015-08-19T19:52:00Z">
          <w:pPr>
            <w:ind w:left="360"/>
          </w:pPr>
        </w:pPrChange>
      </w:pPr>
      <w:ins w:id="2736" w:author="Boni" w:date="2014-09-07T20:49:00Z">
        <w:del w:id="2737" w:author="Andrija Ilic" w:date="2015-08-19T19:51:00Z">
          <w:r w:rsidDel="00880EA8">
            <w:delText>Одјава са система</w:delText>
          </w:r>
        </w:del>
      </w:ins>
    </w:p>
    <w:p w14:paraId="3B82D848" w14:textId="77777777" w:rsidR="00252993" w:rsidDel="00880EA8" w:rsidRDefault="00252993">
      <w:pPr>
        <w:rPr>
          <w:ins w:id="2738" w:author="Boni" w:date="2014-09-07T20:49:00Z"/>
          <w:del w:id="2739" w:author="Andrija Ilic" w:date="2015-08-19T19:51:00Z"/>
        </w:rPr>
        <w:pPrChange w:id="2740" w:author="Andrija Ilic" w:date="2015-08-19T19:52:00Z">
          <w:pPr>
            <w:ind w:left="360"/>
          </w:pPr>
        </w:pPrChange>
      </w:pPr>
    </w:p>
    <w:p w14:paraId="25B00F09" w14:textId="77777777" w:rsidR="00880EA8" w:rsidRDefault="00880EA8">
      <w:pPr>
        <w:rPr>
          <w:ins w:id="2741" w:author="Andrija Ilic" w:date="2015-08-19T19:51:00Z"/>
        </w:rPr>
        <w:pPrChange w:id="2742" w:author="Andrija Ilic" w:date="2015-08-19T19:52:00Z">
          <w:pPr>
            <w:ind w:left="360"/>
          </w:pPr>
        </w:pPrChange>
      </w:pPr>
    </w:p>
    <w:p w14:paraId="6E3D8DAE" w14:textId="5DBE8711" w:rsidR="00252993" w:rsidRDefault="00BE6367">
      <w:pPr>
        <w:pStyle w:val="ListParagraph"/>
        <w:rPr>
          <w:ins w:id="2743" w:author="Andrija Ilic" w:date="2015-09-05T10:08:00Z"/>
        </w:rPr>
        <w:pPrChange w:id="2744" w:author="Boni" w:date="2014-09-07T20:48:00Z">
          <w:pPr>
            <w:ind w:left="360"/>
          </w:pPr>
        </w:pPrChange>
      </w:pPr>
      <w:ins w:id="2745" w:author="Boni" w:date="2014-09-07T20:49:00Z">
        <w:r>
          <w:t>Случајеви коришћења за администратора сис</w:t>
        </w:r>
      </w:ins>
      <w:ins w:id="2746" w:author="Andrija Ilic" w:date="2015-09-08T18:00:00Z">
        <w:r w:rsidR="00C02B4B">
          <w:rPr>
            <w:lang w:val="sr-Cyrl-RS"/>
          </w:rPr>
          <w:t>т</w:t>
        </w:r>
      </w:ins>
      <w:ins w:id="2747" w:author="Boni" w:date="2014-09-07T20:49:00Z">
        <w:r>
          <w:t>ема:</w:t>
        </w:r>
      </w:ins>
    </w:p>
    <w:p w14:paraId="546D9883" w14:textId="77777777" w:rsidR="00F11783" w:rsidRDefault="00F11783">
      <w:pPr>
        <w:pStyle w:val="ListParagraph"/>
        <w:rPr>
          <w:ins w:id="2748" w:author="Boni" w:date="2014-09-07T20:49:00Z"/>
        </w:rPr>
        <w:pPrChange w:id="2749" w:author="Boni" w:date="2014-09-07T20:48:00Z">
          <w:pPr>
            <w:ind w:left="360"/>
          </w:pPr>
        </w:pPrChange>
      </w:pPr>
    </w:p>
    <w:p w14:paraId="09BD4A61" w14:textId="69E018B2" w:rsidR="00F11783" w:rsidRDefault="00F11783" w:rsidP="00BE6367">
      <w:pPr>
        <w:pStyle w:val="ListParagraph"/>
        <w:numPr>
          <w:ilvl w:val="0"/>
          <w:numId w:val="30"/>
        </w:numPr>
        <w:rPr>
          <w:ins w:id="2750" w:author="Andrija Ilic" w:date="2015-09-05T10:05:00Z"/>
        </w:rPr>
      </w:pPr>
      <w:ins w:id="2751" w:author="Andrija Ilic" w:date="2015-09-05T10:05:00Z">
        <w:r>
          <w:rPr>
            <w:lang w:val="sr-Cyrl-RS"/>
          </w:rPr>
          <w:t>Креирање</w:t>
        </w:r>
      </w:ins>
      <w:ins w:id="2752" w:author="Andrija Ilic" w:date="2015-09-06T11:25:00Z">
        <w:r w:rsidR="004E4E37">
          <w:rPr>
            <w:lang w:val="sr-Cyrl-RS"/>
          </w:rPr>
          <w:t xml:space="preserve"> и измена</w:t>
        </w:r>
      </w:ins>
      <w:ins w:id="2753" w:author="Andrija Ilic" w:date="2015-09-05T10:05:00Z">
        <w:r>
          <w:rPr>
            <w:lang w:val="sr-Cyrl-RS"/>
          </w:rPr>
          <w:t xml:space="preserve"> програм</w:t>
        </w:r>
      </w:ins>
      <w:ins w:id="2754" w:author="Andrija Ilic" w:date="2015-09-06T10:42:00Z">
        <w:r w:rsidR="0016016C">
          <w:rPr>
            <w:lang w:val="sr-Cyrl-RS"/>
          </w:rPr>
          <w:t>а</w:t>
        </w:r>
      </w:ins>
      <w:ins w:id="2755"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56" w:author="Andrija Ilic" w:date="2015-09-06T10:45:00Z"/>
          <w:rPrChange w:id="2757" w:author="Andrija Ilic" w:date="2015-09-06T10:45:00Z">
            <w:rPr>
              <w:ins w:id="2758" w:author="Andrija Ilic" w:date="2015-09-06T10:45:00Z"/>
              <w:lang w:val="sr-Cyrl-RS"/>
            </w:rPr>
          </w:rPrChange>
        </w:rPr>
      </w:pPr>
      <w:ins w:id="2759" w:author="Boni" w:date="2014-09-07T20:52:00Z">
        <w:del w:id="2760" w:author="Andrija Ilic" w:date="2015-08-19T20:03:00Z">
          <w:r w:rsidDel="003C5E11">
            <w:delText>Преглед рачуна</w:delText>
          </w:r>
        </w:del>
      </w:ins>
      <w:ins w:id="2761"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62" w:author="Boni" w:date="2014-09-07T20:53:00Z"/>
        </w:rPr>
      </w:pPr>
      <w:ins w:id="2763"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64" w:author="Boni" w:date="2014-09-07T20:52:00Z"/>
        </w:rPr>
      </w:pPr>
      <w:ins w:id="2765" w:author="Boni" w:date="2014-09-07T20:53:00Z">
        <w:del w:id="2766" w:author="Andrija Ilic" w:date="2015-08-19T20:06:00Z">
          <w:r w:rsidDel="003C5E11">
            <w:delText>Брисање рачуна</w:delText>
          </w:r>
        </w:del>
      </w:ins>
      <w:ins w:id="2767" w:author="Andrija Ilic" w:date="2015-08-19T20:06:00Z">
        <w:r w:rsidR="003C5E11">
          <w:rPr>
            <w:lang w:val="sr-Cyrl-RS"/>
          </w:rPr>
          <w:t>Унос резултата</w:t>
        </w:r>
      </w:ins>
      <w:ins w:id="2768"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69" w:author="Andrija Ilic" w:date="2015-08-19T20:47:00Z"/>
          <w:rPrChange w:id="2770" w:author="Andrija Ilic" w:date="2015-08-19T20:47:00Z">
            <w:rPr>
              <w:ins w:id="2771" w:author="Andrija Ilic" w:date="2015-08-19T20:47:00Z"/>
              <w:lang w:val="sr-Cyrl-RS"/>
            </w:rPr>
          </w:rPrChange>
        </w:rPr>
        <w:pPrChange w:id="2772" w:author="Boni" w:date="2014-09-07T20:49:00Z">
          <w:pPr>
            <w:ind w:left="360"/>
          </w:pPr>
        </w:pPrChange>
      </w:pPr>
      <w:ins w:id="2773" w:author="Boni" w:date="2014-09-07T20:52:00Z">
        <w:del w:id="2774" w:author="Andrija Ilic" w:date="2015-08-19T20:08:00Z">
          <w:r w:rsidDel="003C5E11">
            <w:delText>Преглед корисника</w:delText>
          </w:r>
        </w:del>
      </w:ins>
      <w:ins w:id="2775" w:author="Andrija Ilic" w:date="2015-08-19T20:08:00Z">
        <w:r w:rsidR="003C5E11">
          <w:rPr>
            <w:lang w:val="sr-Cyrl-RS"/>
          </w:rPr>
          <w:t>Пр</w:t>
        </w:r>
      </w:ins>
      <w:ins w:id="2776" w:author="Andrija Ilic" w:date="2015-09-06T10:45:00Z">
        <w:r w:rsidR="0016016C">
          <w:rPr>
            <w:lang w:val="sr-Cyrl-RS"/>
          </w:rPr>
          <w:t>еглед</w:t>
        </w:r>
      </w:ins>
      <w:ins w:id="2777" w:author="Andrija Ilic" w:date="2015-08-19T20:08:00Z">
        <w:r w:rsidR="003C5E11">
          <w:rPr>
            <w:lang w:val="sr-Cyrl-RS"/>
          </w:rPr>
          <w:t xml:space="preserve"> активности по предмету </w:t>
        </w:r>
      </w:ins>
      <w:ins w:id="2778"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79" w:author="Andrija Ilic" w:date="2015-09-08T21:26:00Z"/>
        </w:rPr>
        <w:pPrChange w:id="2780" w:author="Andrija Ilic" w:date="2015-08-19T20:48:00Z">
          <w:pPr>
            <w:ind w:left="360"/>
          </w:pPr>
        </w:pPrChange>
      </w:pPr>
    </w:p>
    <w:p w14:paraId="221B2560" w14:textId="4CD4F4A2" w:rsidR="00C722DC" w:rsidRDefault="00C722DC">
      <w:pPr>
        <w:pStyle w:val="ListParagraph"/>
        <w:ind w:left="1080"/>
        <w:rPr>
          <w:ins w:id="2781" w:author="Boni" w:date="2014-09-07T20:52:00Z"/>
        </w:rPr>
        <w:pPrChange w:id="2782" w:author="Andrija Ilic" w:date="2015-08-19T20:48:00Z">
          <w:pPr>
            <w:ind w:left="360"/>
          </w:pPr>
        </w:pPrChange>
      </w:pPr>
      <w:ins w:id="2783" w:author="Andrija Ilic" w:date="2015-09-08T21:27:00Z">
        <w:r>
          <w:rPr>
            <w:noProof/>
          </w:rPr>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84" w:author="Andrija Ilic" w:date="2015-09-08T21:34:00Z"/>
          <w:lang w:val="sr-Cyrl-RS"/>
        </w:rPr>
      </w:pPr>
      <w:ins w:id="2785" w:author="Andrija Ilic" w:date="2015-09-08T21:27:00Z">
        <w:r>
          <w:lastRenderedPageBreak/>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86" w:author="Andrija Ilic" w:date="2015-09-08T21:28:00Z"/>
          <w:lang w:val="sr-Cyrl-RS"/>
        </w:rPr>
      </w:pPr>
      <w:ins w:id="2787"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88" w:author="Andrija Ilic" w:date="2015-09-08T21:27:00Z"/>
          <w:lang w:val="sr-Cyrl-RS"/>
          <w:rPrChange w:id="2789" w:author="Andrija Ilic" w:date="2015-09-08T21:27:00Z">
            <w:rPr>
              <w:ins w:id="2790" w:author="Andrija Ilic" w:date="2015-09-08T21:27:00Z"/>
            </w:rPr>
          </w:rPrChange>
        </w:rPr>
      </w:pPr>
      <w:ins w:id="2791"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92" w:author="Boni" w:date="2014-09-07T20:52:00Z"/>
          <w:del w:id="2793" w:author="Andrija Ilic" w:date="2015-08-19T20:46:00Z"/>
        </w:rPr>
        <w:pPrChange w:id="2794" w:author="Boni" w:date="2014-09-07T20:49:00Z">
          <w:pPr>
            <w:ind w:left="360"/>
          </w:pPr>
        </w:pPrChange>
      </w:pPr>
      <w:ins w:id="2795" w:author="Boni" w:date="2014-09-07T20:52:00Z">
        <w:del w:id="2796"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97" w:author="Boni" w:date="2014-09-07T20:52:00Z"/>
          <w:del w:id="2798" w:author="Andrija Ilic" w:date="2015-08-19T20:46:00Z"/>
        </w:rPr>
        <w:pPrChange w:id="2799" w:author="Boni" w:date="2014-09-07T20:49:00Z">
          <w:pPr>
            <w:ind w:left="360"/>
          </w:pPr>
        </w:pPrChange>
      </w:pPr>
      <w:ins w:id="2800" w:author="Boni" w:date="2014-09-07T20:52:00Z">
        <w:del w:id="2801"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802" w:author="Boni" w:date="2014-09-07T20:48:00Z"/>
          <w:del w:id="2803" w:author="Andrija Ilic" w:date="2015-08-19T20:46:00Z"/>
        </w:rPr>
        <w:pPrChange w:id="2804" w:author="Boni" w:date="2014-09-07T20:49:00Z">
          <w:pPr>
            <w:ind w:left="360"/>
          </w:pPr>
        </w:pPrChange>
      </w:pPr>
      <w:ins w:id="2805" w:author="Boni" w:date="2014-09-07T20:52:00Z">
        <w:del w:id="2806" w:author="Andrija Ilic" w:date="2015-08-19T20:46:00Z">
          <w:r w:rsidDel="00B475BE">
            <w:delText>Брисање корисника</w:delText>
          </w:r>
        </w:del>
      </w:ins>
    </w:p>
    <w:p w14:paraId="01FE4BE2" w14:textId="77777777" w:rsidR="00252993" w:rsidRDefault="00CE7A92">
      <w:pPr>
        <w:pStyle w:val="ListParagraph"/>
        <w:rPr>
          <w:del w:id="2807" w:author="Boni" w:date="2014-09-07T20:48:00Z"/>
        </w:rPr>
        <w:pPrChange w:id="2808" w:author="Boni" w:date="2014-09-07T20:48:00Z">
          <w:pPr>
            <w:pStyle w:val="ListParagraph"/>
            <w:numPr>
              <w:numId w:val="2"/>
            </w:numPr>
            <w:ind w:left="1080" w:hanging="360"/>
          </w:pPr>
        </w:pPrChange>
      </w:pPr>
      <w:del w:id="2809" w:author="Boni" w:date="2014-09-07T20:48:00Z">
        <w:r w:rsidDel="002D0920">
          <w:delText>Преглед рачуна</w:delText>
        </w:r>
      </w:del>
    </w:p>
    <w:p w14:paraId="13B1D3CD" w14:textId="3955F468" w:rsidR="00252993" w:rsidDel="00C02B4B" w:rsidRDefault="00CE7A92">
      <w:pPr>
        <w:pStyle w:val="ListParagraph"/>
        <w:rPr>
          <w:del w:id="2810" w:author="Andrija Ilic" w:date="2015-09-08T18:00:00Z"/>
        </w:rPr>
        <w:pPrChange w:id="2811" w:author="Boni" w:date="2014-09-07T20:48:00Z">
          <w:pPr>
            <w:ind w:left="360"/>
          </w:pPr>
        </w:pPrChange>
      </w:pPr>
      <w:del w:id="2812" w:author="Andrija Ilic" w:date="2015-09-08T18:00:00Z">
        <w:r w:rsidDel="00C02B4B">
          <w:delText>Дијаграм</w:delText>
        </w:r>
      </w:del>
      <w:ins w:id="2813" w:author="Boni" w:date="2014-09-07T20:54:00Z">
        <w:del w:id="2814" w:author="Andrija Ilic" w:date="2015-09-08T18:00:00Z">
          <w:r w:rsidR="0081022B" w:rsidDel="00C02B4B">
            <w:delText>и</w:delText>
          </w:r>
        </w:del>
      </w:ins>
      <w:del w:id="2815" w:author="Andrija Ilic" w:date="2015-09-08T18:00:00Z">
        <w:r w:rsidDel="00C02B4B">
          <w:delText xml:space="preserve"> случајева коришћења је </w:delText>
        </w:r>
      </w:del>
      <w:ins w:id="2816" w:author="Boni" w:date="2014-09-07T20:55:00Z">
        <w:del w:id="2817" w:author="Andrija Ilic" w:date="2015-09-08T18:00:00Z">
          <w:r w:rsidR="0081022B" w:rsidDel="00C02B4B">
            <w:delText xml:space="preserve">су </w:delText>
          </w:r>
        </w:del>
      </w:ins>
      <w:del w:id="2818" w:author="Andrija Ilic" w:date="2015-09-08T18:00:00Z">
        <w:r w:rsidDel="00C02B4B">
          <w:delText>приказан</w:delText>
        </w:r>
      </w:del>
      <w:ins w:id="2819" w:author="Boni" w:date="2014-09-07T20:55:00Z">
        <w:del w:id="2820" w:author="Andrija Ilic" w:date="2015-09-08T18:00:00Z">
          <w:r w:rsidR="0081022B" w:rsidDel="00C02B4B">
            <w:delText>и</w:delText>
          </w:r>
        </w:del>
      </w:ins>
      <w:del w:id="2821" w:author="Andrija Ilic" w:date="2015-09-08T18:00:00Z">
        <w:r w:rsidDel="00C02B4B">
          <w:delText xml:space="preserve"> на слици:</w:delText>
        </w:r>
      </w:del>
    </w:p>
    <w:p w14:paraId="281729E1" w14:textId="5F7657EF" w:rsidR="005B6BA2" w:rsidDel="00F615B4" w:rsidRDefault="00252993">
      <w:pPr>
        <w:ind w:left="360"/>
        <w:jc w:val="center"/>
        <w:rPr>
          <w:del w:id="2822" w:author="Andrija Ilic" w:date="2015-09-06T10:46:00Z"/>
        </w:rPr>
      </w:pPr>
      <w:ins w:id="2823" w:author="Boni" w:date="2014-09-07T20:54:00Z">
        <w:del w:id="2824" w:author="Andrija Ilic" w:date="2015-09-06T10:46:00Z">
          <w:r w:rsidDel="00F615B4">
            <w:rPr>
              <w:noProof/>
              <w:rPrChange w:id="2825" w:author="Unknown">
                <w:rPr>
                  <w:noProof/>
                  <w:color w:val="0000FF" w:themeColor="hyperlink"/>
                  <w:u w:val="single"/>
                </w:rPr>
              </w:rPrChange>
            </w:rPr>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26" w:author="Boni" w:date="2014-09-07T00:13:00Z">
        <w:r>
          <w:rPr>
            <w:noProof/>
            <w:rPrChange w:id="2827"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28" w:author="Boni" w:date="2014-09-07T00:14:00Z"/>
          <w:del w:id="2829" w:author="Andrija Ilic" w:date="2015-09-06T10:46:00Z"/>
        </w:rPr>
      </w:pPr>
      <w:del w:id="2830" w:author="Andrija Ilic" w:date="2015-09-06T10:46:00Z">
        <w:r w:rsidDel="00F615B4">
          <w:delText xml:space="preserve">Слика </w:delText>
        </w:r>
      </w:del>
      <w:ins w:id="2831" w:author="Boni" w:date="2014-09-07T21:07:00Z">
        <w:del w:id="2832" w:author="Andrija Ilic" w:date="2015-09-06T10:46:00Z">
          <w:r w:rsidR="00F6125F" w:rsidDel="00F615B4">
            <w:delText xml:space="preserve">Дијаграм </w:delText>
          </w:r>
        </w:del>
      </w:ins>
      <w:del w:id="2833" w:author="Andrija Ilic" w:date="2015-09-06T10:46:00Z">
        <w:r w:rsidDel="00F615B4">
          <w:delText>7</w:delText>
        </w:r>
      </w:del>
      <w:ins w:id="2834" w:author="Boni" w:date="2014-09-07T21:07:00Z">
        <w:del w:id="2835" w:author="Andrija Ilic" w:date="2015-09-06T10:46:00Z">
          <w:r w:rsidR="00F6125F" w:rsidDel="00F615B4">
            <w:delText>1</w:delText>
          </w:r>
        </w:del>
      </w:ins>
      <w:del w:id="2836" w:author="Andrija Ilic" w:date="2015-09-06T10:46:00Z">
        <w:r w:rsidDel="00F615B4">
          <w:delText>. Дијаграм случајева коришћења</w:delText>
        </w:r>
      </w:del>
      <w:ins w:id="2837" w:author="Boni" w:date="2014-09-07T21:07:00Z">
        <w:del w:id="2838"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39" w:author="Boni" w:date="2014-09-07T00:13:00Z"/>
        </w:rPr>
      </w:pPr>
      <w:ins w:id="2840" w:author="Boni" w:date="2014-09-07T00:14:00Z">
        <w:del w:id="2841" w:author="Andrija Ilic" w:date="2015-09-06T10:46:00Z">
          <w:r w:rsidDel="00F615B4">
            <w:rPr>
              <w:noProof/>
              <w:rPrChange w:id="2842"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43" w:author="Andrija Ilic" w:date="2015-09-06T11:00:00Z"/>
          <w:b/>
        </w:rPr>
      </w:pPr>
      <w:ins w:id="2844" w:author="Andrija Ilic" w:date="2015-09-06T11:00:00Z">
        <w:r w:rsidRPr="00455F53">
          <w:rPr>
            <w:b/>
          </w:rPr>
          <w:t xml:space="preserve">Случај коришћења 1: </w:t>
        </w:r>
      </w:ins>
      <w:ins w:id="2845" w:author="Andrija Ilic" w:date="2015-09-06T11:01:00Z">
        <w:r w:rsidRPr="00455F53">
          <w:rPr>
            <w:b/>
            <w:lang w:val="sr-Cyrl-RS"/>
            <w:rPrChange w:id="2846" w:author="Andrija Ilic" w:date="2015-09-06T11:16:00Z">
              <w:rPr>
                <w:lang w:val="sr-Cyrl-RS"/>
              </w:rPr>
            </w:rPrChange>
          </w:rPr>
          <w:t>Регистрација корисника</w:t>
        </w:r>
      </w:ins>
      <w:ins w:id="2847" w:author="Andrija Ilic" w:date="2015-09-06T11:00:00Z">
        <w:r w:rsidRPr="00455F53" w:rsidDel="00F11783">
          <w:rPr>
            <w:b/>
          </w:rPr>
          <w:t xml:space="preserve"> </w:t>
        </w:r>
      </w:ins>
    </w:p>
    <w:p w14:paraId="22EE56BD" w14:textId="77777777" w:rsidR="00776C24" w:rsidRDefault="00776C24" w:rsidP="00776C24">
      <w:pPr>
        <w:rPr>
          <w:ins w:id="2848" w:author="Andrija Ilic" w:date="2015-09-06T11:01:00Z"/>
          <w:b/>
        </w:rPr>
      </w:pPr>
      <w:ins w:id="2849" w:author="Andrija Ilic" w:date="2015-09-06T11:00:00Z">
        <w:r>
          <w:rPr>
            <w:b/>
          </w:rPr>
          <w:t>Назив СК</w:t>
        </w:r>
        <w:proofErr w:type="gramStart"/>
        <w:r>
          <w:rPr>
            <w:b/>
          </w:rPr>
          <w:t>:</w:t>
        </w:r>
        <w:proofErr w:type="gramEnd"/>
        <w:r>
          <w:rPr>
            <w:b/>
          </w:rPr>
          <w:br/>
        </w:r>
      </w:ins>
      <w:ins w:id="2850"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51" w:author="Andrija Ilic" w:date="2015-09-06T11:00:00Z"/>
        </w:rPr>
      </w:pPr>
      <w:ins w:id="2852" w:author="Andrija Ilic" w:date="2015-09-06T11:00:00Z">
        <w:r>
          <w:rPr>
            <w:b/>
          </w:rPr>
          <w:t>Учесници CК</w:t>
        </w:r>
        <w:proofErr w:type="gramStart"/>
        <w:r>
          <w:rPr>
            <w:b/>
          </w:rPr>
          <w:t>:</w:t>
        </w:r>
        <w:proofErr w:type="gramEnd"/>
        <w:r>
          <w:rPr>
            <w:b/>
          </w:rPr>
          <w:br/>
        </w:r>
        <w:r>
          <w:t>Корисник и програм</w:t>
        </w:r>
      </w:ins>
    </w:p>
    <w:p w14:paraId="30721C30" w14:textId="4A19387C" w:rsidR="00776C24" w:rsidRDefault="00776C24" w:rsidP="00776C24">
      <w:pPr>
        <w:rPr>
          <w:ins w:id="2853" w:author="Andrija Ilic" w:date="2015-09-06T11:00:00Z"/>
        </w:rPr>
      </w:pPr>
      <w:ins w:id="2854" w:author="Andrija Ilic" w:date="2015-09-06T11:00:00Z">
        <w:r>
          <w:rPr>
            <w:b/>
          </w:rPr>
          <w:t>Предуслов</w:t>
        </w:r>
        <w:proofErr w:type="gramStart"/>
        <w:r>
          <w:rPr>
            <w:b/>
          </w:rPr>
          <w:t>:</w:t>
        </w:r>
        <w:proofErr w:type="gramEnd"/>
        <w:r>
          <w:rPr>
            <w:b/>
          </w:rPr>
          <w:br/>
        </w:r>
      </w:ins>
      <w:ins w:id="2855"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56" w:author="Andrija Ilic" w:date="2015-09-06T11:00:00Z"/>
          <w:b/>
        </w:rPr>
      </w:pPr>
      <w:ins w:id="2857"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58" w:author="Andrija Ilic" w:date="2015-09-06T11:00:00Z"/>
        </w:rPr>
      </w:pPr>
      <w:ins w:id="2859" w:author="Andrija Ilic" w:date="2015-09-06T11:00:00Z">
        <w:r>
          <w:t xml:space="preserve">Корисник </w:t>
        </w:r>
        <w:r w:rsidRPr="00A10AA6">
          <w:rPr>
            <w:u w:val="single"/>
          </w:rPr>
          <w:t>уноси</w:t>
        </w:r>
        <w:r>
          <w:t xml:space="preserve"> </w:t>
        </w:r>
      </w:ins>
      <w:ins w:id="2860" w:author="Andrija Ilic" w:date="2015-09-06T11:02:00Z">
        <w:r>
          <w:rPr>
            <w:lang w:val="sr-Cyrl-RS"/>
          </w:rPr>
          <w:t>своје податке</w:t>
        </w:r>
      </w:ins>
      <w:ins w:id="2861" w:author="Andrija Ilic" w:date="2015-09-06T11:35:00Z">
        <w:r w:rsidR="00B63789">
          <w:rPr>
            <w:lang w:val="sr-Cyrl-RS"/>
          </w:rPr>
          <w:t>.</w:t>
        </w:r>
      </w:ins>
      <w:ins w:id="2862"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63" w:author="Andrija Ilic" w:date="2015-09-06T11:00:00Z"/>
        </w:rPr>
      </w:pPr>
      <w:ins w:id="2864" w:author="Andrija Ilic" w:date="2015-09-06T11:00:00Z">
        <w:r>
          <w:t xml:space="preserve">Корисник </w:t>
        </w:r>
        <w:r w:rsidRPr="00A10AA6">
          <w:rPr>
            <w:u w:val="single"/>
          </w:rPr>
          <w:t>позива</w:t>
        </w:r>
        <w:r>
          <w:t xml:space="preserve"> систем да </w:t>
        </w:r>
      </w:ins>
      <w:ins w:id="2865" w:author="Andrija Ilic" w:date="2015-09-06T11:02:00Z">
        <w:r>
          <w:rPr>
            <w:lang w:val="sr-Cyrl-RS"/>
          </w:rPr>
          <w:t xml:space="preserve">га </w:t>
        </w:r>
        <w:r w:rsidRPr="00223837">
          <w:rPr>
            <w:u w:val="single"/>
            <w:lang w:val="sr-Cyrl-RS"/>
            <w:rPrChange w:id="2866" w:author="Andrija Ilic" w:date="2015-09-15T12:00:00Z">
              <w:rPr>
                <w:lang w:val="sr-Cyrl-RS"/>
              </w:rPr>
            </w:rPrChange>
          </w:rPr>
          <w:t>регист</w:t>
        </w:r>
      </w:ins>
      <w:ins w:id="2867" w:author="Andrija Ilic" w:date="2015-09-06T11:03:00Z">
        <w:r w:rsidRPr="00223837">
          <w:rPr>
            <w:u w:val="single"/>
            <w:lang w:val="sr-Cyrl-RS"/>
            <w:rPrChange w:id="2868" w:author="Andrija Ilic" w:date="2015-09-15T12:00:00Z">
              <w:rPr>
                <w:lang w:val="sr-Cyrl-RS"/>
              </w:rPr>
            </w:rPrChange>
          </w:rPr>
          <w:t>р</w:t>
        </w:r>
      </w:ins>
      <w:ins w:id="2869" w:author="Andrija Ilic" w:date="2015-09-06T11:02:00Z">
        <w:r w:rsidRPr="00223837">
          <w:rPr>
            <w:u w:val="single"/>
            <w:lang w:val="sr-Cyrl-RS"/>
            <w:rPrChange w:id="2870" w:author="Andrija Ilic" w:date="2015-09-15T12:00:00Z">
              <w:rPr>
                <w:lang w:val="sr-Cyrl-RS"/>
              </w:rPr>
            </w:rPrChange>
          </w:rPr>
          <w:t>ује</w:t>
        </w:r>
      </w:ins>
      <w:ins w:id="2871" w:author="Andrija Ilic" w:date="2015-09-06T11:35:00Z">
        <w:r w:rsidR="00B63789">
          <w:rPr>
            <w:lang w:val="sr-Cyrl-RS"/>
          </w:rPr>
          <w:t xml:space="preserve">. </w:t>
        </w:r>
      </w:ins>
      <w:ins w:id="2872" w:author="Andrija Ilic" w:date="2015-09-06T11:00:00Z">
        <w:r>
          <w:t>(АПСО)</w:t>
        </w:r>
      </w:ins>
    </w:p>
    <w:p w14:paraId="1CA93951" w14:textId="6E10DEF0" w:rsidR="00776C24" w:rsidRDefault="00776C24" w:rsidP="00776C24">
      <w:pPr>
        <w:pStyle w:val="ListParagraph"/>
        <w:numPr>
          <w:ilvl w:val="0"/>
          <w:numId w:val="4"/>
        </w:numPr>
        <w:ind w:left="720"/>
        <w:rPr>
          <w:ins w:id="2873" w:author="Andrija Ilic" w:date="2015-09-06T11:00:00Z"/>
        </w:rPr>
      </w:pPr>
      <w:ins w:id="2874" w:author="Andrija Ilic" w:date="2015-09-06T11:00:00Z">
        <w:r>
          <w:t xml:space="preserve">Систем </w:t>
        </w:r>
      </w:ins>
      <w:ins w:id="2875" w:author="Andrija Ilic" w:date="2015-09-06T11:03:00Z">
        <w:r>
          <w:rPr>
            <w:u w:val="single"/>
            <w:lang w:val="sr-Cyrl-RS"/>
          </w:rPr>
          <w:t>чува</w:t>
        </w:r>
        <w:r>
          <w:rPr>
            <w:lang w:val="sr-Cyrl-RS"/>
          </w:rPr>
          <w:t xml:space="preserve"> податке о новом к</w:t>
        </w:r>
      </w:ins>
      <w:ins w:id="2876" w:author="Andrija Ilic" w:date="2015-09-06T11:00:00Z">
        <w:r>
          <w:t>орисник</w:t>
        </w:r>
      </w:ins>
      <w:ins w:id="2877" w:author="Andrija Ilic" w:date="2015-09-06T11:03:00Z">
        <w:r>
          <w:rPr>
            <w:lang w:val="sr-Cyrl-RS"/>
          </w:rPr>
          <w:t>у</w:t>
        </w:r>
      </w:ins>
      <w:ins w:id="2878" w:author="Andrija Ilic" w:date="2015-09-06T11:35:00Z">
        <w:r w:rsidR="00B63789">
          <w:rPr>
            <w:lang w:val="sr-Cyrl-RS"/>
          </w:rPr>
          <w:t xml:space="preserve">. </w:t>
        </w:r>
      </w:ins>
      <w:ins w:id="2879" w:author="Andrija Ilic" w:date="2015-09-06T11:00:00Z">
        <w:r>
          <w:t>(СО)</w:t>
        </w:r>
      </w:ins>
    </w:p>
    <w:p w14:paraId="2308957F" w14:textId="18459A05" w:rsidR="00776C24" w:rsidRDefault="00776C24" w:rsidP="00776C24">
      <w:pPr>
        <w:pStyle w:val="ListParagraph"/>
        <w:numPr>
          <w:ilvl w:val="0"/>
          <w:numId w:val="4"/>
        </w:numPr>
        <w:ind w:left="720"/>
        <w:rPr>
          <w:ins w:id="2880" w:author="Andrija Ilic" w:date="2015-09-06T11:00:00Z"/>
        </w:rPr>
      </w:pPr>
      <w:ins w:id="2881" w:author="Andrija Ilic" w:date="2015-09-06T11:00:00Z">
        <w:r>
          <w:t xml:space="preserve">Систем </w:t>
        </w:r>
        <w:r w:rsidRPr="00A10AA6">
          <w:rPr>
            <w:u w:val="single"/>
          </w:rPr>
          <w:t>приказује</w:t>
        </w:r>
        <w:r>
          <w:t xml:space="preserve"> кориснику поруку о успешној регистрацији и </w:t>
        </w:r>
      </w:ins>
      <w:ins w:id="2882" w:author="Andrija Ilic" w:date="2015-09-06T11:05:00Z">
        <w:r>
          <w:rPr>
            <w:lang w:val="sr-Cyrl-RS"/>
          </w:rPr>
          <w:t>прослеђује поруку кориснику</w:t>
        </w:r>
      </w:ins>
      <w:ins w:id="2883" w:author="Andrija Ilic" w:date="2015-09-06T11:00:00Z">
        <w:r>
          <w:t>.</w:t>
        </w:r>
      </w:ins>
      <w:ins w:id="2884" w:author="Andrija Ilic" w:date="2015-09-06T11:35:00Z">
        <w:r w:rsidR="00B63789">
          <w:rPr>
            <w:lang w:val="sr-Cyrl-RS"/>
          </w:rPr>
          <w:t xml:space="preserve"> </w:t>
        </w:r>
      </w:ins>
      <w:ins w:id="2885" w:author="Andrija Ilic" w:date="2015-09-06T11:00:00Z">
        <w:r>
          <w:t>(ИА)</w:t>
        </w:r>
      </w:ins>
    </w:p>
    <w:p w14:paraId="25D8300F" w14:textId="551DEC53" w:rsidR="00776C24" w:rsidRDefault="00776C24" w:rsidP="00776C24">
      <w:pPr>
        <w:pStyle w:val="ListParagraph"/>
        <w:numPr>
          <w:ilvl w:val="0"/>
          <w:numId w:val="4"/>
        </w:numPr>
        <w:ind w:left="720"/>
        <w:rPr>
          <w:ins w:id="2886" w:author="Andrija Ilic" w:date="2015-09-15T11:45:00Z"/>
        </w:rPr>
      </w:pPr>
      <w:ins w:id="2887"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88" w:author="Andrija Ilic" w:date="2015-09-06T11:09:00Z"/>
        </w:rPr>
      </w:pPr>
      <w:ins w:id="2889" w:author="Andrija Ilic" w:date="2015-09-15T11:45:00Z">
        <w:r>
          <w:rPr>
            <w:lang w:val="sr-Cyrl-RS"/>
          </w:rPr>
          <w:t xml:space="preserve">Клијент </w:t>
        </w:r>
        <w:r w:rsidRPr="00223837">
          <w:rPr>
            <w:u w:val="single"/>
            <w:lang w:val="sr-Cyrl-RS"/>
            <w:rPrChange w:id="2890" w:author="Andrija Ilic" w:date="2015-09-15T12:01:00Z">
              <w:rPr>
                <w:lang w:val="sr-Cyrl-RS"/>
              </w:rPr>
            </w:rPrChange>
          </w:rPr>
          <w:t>позива</w:t>
        </w:r>
        <w:r>
          <w:rPr>
            <w:lang w:val="sr-Cyrl-RS"/>
          </w:rPr>
          <w:t xml:space="preserve"> систем да </w:t>
        </w:r>
        <w:r w:rsidRPr="0034769E">
          <w:rPr>
            <w:u w:val="single"/>
            <w:lang w:val="sr-Cyrl-RS"/>
            <w:rPrChange w:id="2891" w:author="Andrija Ilic" w:date="2015-09-15T11:46:00Z">
              <w:rPr>
                <w:lang w:val="sr-Cyrl-RS"/>
              </w:rPr>
            </w:rPrChange>
          </w:rPr>
          <w:t>активира</w:t>
        </w:r>
        <w:r>
          <w:rPr>
            <w:lang w:val="sr-Cyrl-RS"/>
          </w:rPr>
          <w:t xml:space="preserve"> корисника. (АП</w:t>
        </w:r>
      </w:ins>
      <w:ins w:id="2892" w:author="Andrija Ilic" w:date="2015-09-15T11:46:00Z">
        <w:r>
          <w:rPr>
            <w:lang w:val="sr-Cyrl-RS"/>
          </w:rPr>
          <w:t>С</w:t>
        </w:r>
      </w:ins>
      <w:ins w:id="2893"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94" w:author="Andrija Ilic" w:date="2015-09-06T11:09:00Z"/>
        </w:rPr>
      </w:pPr>
      <w:ins w:id="2895" w:author="Andrija Ilic" w:date="2015-09-06T11:09:00Z">
        <w:r>
          <w:t xml:space="preserve">Систем </w:t>
        </w:r>
        <w:r>
          <w:rPr>
            <w:u w:val="single"/>
            <w:lang w:val="sr-Cyrl-RS"/>
          </w:rPr>
          <w:t>проверава</w:t>
        </w:r>
        <w:r>
          <w:rPr>
            <w:lang w:val="sr-Cyrl-RS"/>
          </w:rPr>
          <w:t xml:space="preserve"> активациони линк</w:t>
        </w:r>
        <w:r>
          <w:t>.</w:t>
        </w:r>
      </w:ins>
      <w:ins w:id="2896" w:author="Andrija Ilic" w:date="2015-09-06T11:35:00Z">
        <w:r w:rsidR="00B63789">
          <w:rPr>
            <w:lang w:val="sr-Cyrl-RS"/>
          </w:rPr>
          <w:t xml:space="preserve"> </w:t>
        </w:r>
      </w:ins>
      <w:ins w:id="2897" w:author="Andrija Ilic" w:date="2015-09-06T11:09:00Z">
        <w:r>
          <w:t>(СО)</w:t>
        </w:r>
      </w:ins>
    </w:p>
    <w:p w14:paraId="0BD5CFEF" w14:textId="48F1170D" w:rsidR="00776C24" w:rsidRDefault="00776C24" w:rsidP="00776C24">
      <w:pPr>
        <w:pStyle w:val="ListParagraph"/>
        <w:numPr>
          <w:ilvl w:val="0"/>
          <w:numId w:val="4"/>
        </w:numPr>
        <w:ind w:left="720"/>
        <w:rPr>
          <w:ins w:id="2898" w:author="Andrija Ilic" w:date="2015-09-06T11:09:00Z"/>
        </w:rPr>
      </w:pPr>
      <w:ins w:id="2899" w:author="Andrija Ilic" w:date="2015-09-06T11:09:00Z">
        <w:r>
          <w:lastRenderedPageBreak/>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900" w:author="Andrija Ilic" w:date="2015-09-06T11:35:00Z">
        <w:r w:rsidR="00B63789">
          <w:rPr>
            <w:lang w:val="sr-Cyrl-RS"/>
          </w:rPr>
          <w:t xml:space="preserve"> </w:t>
        </w:r>
      </w:ins>
      <w:ins w:id="2901" w:author="Andrija Ilic" w:date="2015-09-06T11:09:00Z">
        <w:r>
          <w:t>(ИА)</w:t>
        </w:r>
      </w:ins>
    </w:p>
    <w:p w14:paraId="7C318910" w14:textId="77777777" w:rsidR="00776C24" w:rsidRDefault="00776C24" w:rsidP="00776C24">
      <w:pPr>
        <w:rPr>
          <w:ins w:id="2902" w:author="Andrija Ilic" w:date="2015-09-06T11:00:00Z"/>
          <w:b/>
        </w:rPr>
      </w:pPr>
      <w:ins w:id="2903" w:author="Andrija Ilic" w:date="2015-09-06T11:00:00Z">
        <w:r>
          <w:rPr>
            <w:b/>
          </w:rPr>
          <w:t>Алтернативни сценарио:</w:t>
        </w:r>
      </w:ins>
    </w:p>
    <w:p w14:paraId="13642686" w14:textId="2D6AD80E" w:rsidR="00776C24" w:rsidRDefault="00776C24" w:rsidP="00776C24">
      <w:pPr>
        <w:rPr>
          <w:ins w:id="2904" w:author="Andrija Ilic" w:date="2015-09-06T11:10:00Z"/>
          <w:sz w:val="22"/>
        </w:rPr>
      </w:pPr>
      <w:ins w:id="2905" w:author="Andrija Ilic" w:date="2015-09-06T11:00:00Z">
        <w:r>
          <w:rPr>
            <w:b/>
          </w:rPr>
          <w:tab/>
        </w:r>
        <w:r>
          <w:t xml:space="preserve">4.1 </w:t>
        </w:r>
      </w:ins>
      <w:ins w:id="2906" w:author="Andrija Ilic" w:date="2015-09-06T11:06:00Z">
        <w:r>
          <w:rPr>
            <w:sz w:val="22"/>
          </w:rPr>
          <w:t>Уколико систем не м</w:t>
        </w:r>
        <w:r>
          <w:rPr>
            <w:sz w:val="22"/>
            <w:lang w:val="sr-Cyrl-RS"/>
          </w:rPr>
          <w:t>о</w:t>
        </w:r>
        <w:r>
          <w:rPr>
            <w:sz w:val="22"/>
          </w:rPr>
          <w:t>же да региструје к</w:t>
        </w:r>
      </w:ins>
      <w:ins w:id="2907" w:author="Andrija Ilic" w:date="2015-09-06T11:07:00Z">
        <w:r>
          <w:rPr>
            <w:sz w:val="22"/>
            <w:lang w:val="sr-Cyrl-RS"/>
          </w:rPr>
          <w:t>о</w:t>
        </w:r>
      </w:ins>
      <w:ins w:id="2908" w:author="Andrija Ilic" w:date="2015-09-06T11:06:00Z">
        <w:r>
          <w:rPr>
            <w:sz w:val="22"/>
          </w:rPr>
          <w:t>рисника, приказује к</w:t>
        </w:r>
      </w:ins>
      <w:ins w:id="2909" w:author="Andrija Ilic" w:date="2015-09-06T11:07:00Z">
        <w:r>
          <w:rPr>
            <w:sz w:val="22"/>
            <w:lang w:val="sr-Cyrl-RS"/>
          </w:rPr>
          <w:t>о</w:t>
        </w:r>
      </w:ins>
      <w:ins w:id="2910" w:author="Andrija Ilic" w:date="2015-09-06T11:06:00Z">
        <w:r>
          <w:rPr>
            <w:sz w:val="22"/>
          </w:rPr>
          <w:t>риснику п</w:t>
        </w:r>
      </w:ins>
      <w:ins w:id="2911" w:author="Andrija Ilic" w:date="2015-09-06T11:07:00Z">
        <w:r>
          <w:rPr>
            <w:sz w:val="22"/>
            <w:lang w:val="sr-Cyrl-RS"/>
          </w:rPr>
          <w:t>о</w:t>
        </w:r>
      </w:ins>
      <w:ins w:id="2912" w:author="Andrija Ilic" w:date="2015-09-06T11:06:00Z">
        <w:r>
          <w:rPr>
            <w:sz w:val="22"/>
          </w:rPr>
          <w:t>руку да не м</w:t>
        </w:r>
      </w:ins>
      <w:ins w:id="2913" w:author="Andrija Ilic" w:date="2015-09-06T11:07:00Z">
        <w:r>
          <w:rPr>
            <w:sz w:val="22"/>
            <w:lang w:val="sr-Cyrl-RS"/>
          </w:rPr>
          <w:t>о</w:t>
        </w:r>
      </w:ins>
      <w:ins w:id="2914" w:author="Andrija Ilic" w:date="2015-09-06T11:06:00Z">
        <w:r>
          <w:rPr>
            <w:sz w:val="22"/>
          </w:rPr>
          <w:t>же да га региструје (ИА). Прекида се изврше</w:t>
        </w:r>
      </w:ins>
      <w:ins w:id="2915" w:author="Andrija Ilic" w:date="2015-09-06T11:07:00Z">
        <w:r>
          <w:rPr>
            <w:sz w:val="22"/>
            <w:lang w:val="sr-Cyrl-RS"/>
          </w:rPr>
          <w:t>њ</w:t>
        </w:r>
      </w:ins>
      <w:ins w:id="2916" w:author="Andrija Ilic" w:date="2015-09-06T11:06:00Z">
        <w:r>
          <w:rPr>
            <w:sz w:val="22"/>
          </w:rPr>
          <w:t>е сценарија.</w:t>
        </w:r>
      </w:ins>
    </w:p>
    <w:p w14:paraId="0AA9D943" w14:textId="0BE729C7" w:rsidR="00776C24" w:rsidRPr="00776C24" w:rsidRDefault="00371C04">
      <w:pPr>
        <w:ind w:firstLine="720"/>
        <w:rPr>
          <w:ins w:id="2917" w:author="Andrija Ilic" w:date="2015-09-06T11:00:00Z"/>
          <w:lang w:val="sr-Cyrl-RS"/>
          <w:rPrChange w:id="2918" w:author="Andrija Ilic" w:date="2015-09-06T11:10:00Z">
            <w:rPr>
              <w:ins w:id="2919" w:author="Andrija Ilic" w:date="2015-09-06T11:00:00Z"/>
            </w:rPr>
          </w:rPrChange>
        </w:rPr>
        <w:pPrChange w:id="2920" w:author="Andrija Ilic" w:date="2015-09-06T11:10:00Z">
          <w:pPr/>
        </w:pPrChange>
      </w:pPr>
      <w:ins w:id="2921" w:author="Andrija Ilic" w:date="2015-09-06T11:10:00Z">
        <w:r>
          <w:rPr>
            <w:sz w:val="22"/>
            <w:lang w:val="sr-Cyrl-RS"/>
          </w:rPr>
          <w:t>8</w:t>
        </w:r>
        <w:r w:rsidR="00776C24">
          <w:rPr>
            <w:sz w:val="22"/>
            <w:lang w:val="sr-Cyrl-RS"/>
          </w:rPr>
          <w:t xml:space="preserve">.1 </w:t>
        </w:r>
      </w:ins>
      <w:ins w:id="2922"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23" w:author="Andrija Ilic" w:date="2015-09-06T11:13:00Z">
        <w:r w:rsidR="002716AB">
          <w:rPr>
            <w:sz w:val="22"/>
            <w:lang w:val="sr-Cyrl-RS"/>
          </w:rPr>
          <w:t>ИА</w:t>
        </w:r>
      </w:ins>
      <w:ins w:id="2924" w:author="Andrija Ilic" w:date="2015-09-06T11:12:00Z">
        <w:r w:rsidR="002716AB">
          <w:rPr>
            <w:sz w:val="22"/>
            <w:lang w:val="sr-Cyrl-RS"/>
          </w:rPr>
          <w:t>)</w:t>
        </w:r>
      </w:ins>
      <w:ins w:id="2925"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26" w:author="Andrija Ilic" w:date="2015-09-06T11:15:00Z"/>
        </w:rPr>
      </w:pPr>
    </w:p>
    <w:p w14:paraId="20A44DF7" w14:textId="03E99539" w:rsidR="00455F53" w:rsidRPr="00BF52FA" w:rsidRDefault="00455F53" w:rsidP="00455F53">
      <w:pPr>
        <w:rPr>
          <w:ins w:id="2927" w:author="Andrija Ilic" w:date="2015-09-06T11:15:00Z"/>
          <w:b/>
        </w:rPr>
      </w:pPr>
      <w:ins w:id="2928"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29" w:author="Andrija Ilic" w:date="2015-09-06T11:15:00Z"/>
        </w:rPr>
      </w:pPr>
      <w:ins w:id="2930" w:author="Andrija Ilic" w:date="2015-09-06T11:15:00Z">
        <w:r>
          <w:rPr>
            <w:b/>
          </w:rPr>
          <w:t>Назив СК</w:t>
        </w:r>
        <w:proofErr w:type="gramStart"/>
        <w:r>
          <w:rPr>
            <w:b/>
          </w:rPr>
          <w:t>:</w:t>
        </w:r>
        <w:proofErr w:type="gramEnd"/>
        <w:r>
          <w:rPr>
            <w:b/>
          </w:rPr>
          <w:br/>
        </w:r>
        <w:r>
          <w:t>Измена података о кориснику</w:t>
        </w:r>
      </w:ins>
    </w:p>
    <w:p w14:paraId="3FEAFE9F" w14:textId="77777777" w:rsidR="00455F53" w:rsidRDefault="00455F53" w:rsidP="00455F53">
      <w:pPr>
        <w:rPr>
          <w:ins w:id="2931" w:author="Andrija Ilic" w:date="2015-09-06T11:15:00Z"/>
        </w:rPr>
      </w:pPr>
      <w:ins w:id="2932" w:author="Andrija Ilic" w:date="2015-09-06T11:15:00Z">
        <w:r>
          <w:rPr>
            <w:b/>
          </w:rPr>
          <w:t>Учесници CК</w:t>
        </w:r>
        <w:proofErr w:type="gramStart"/>
        <w:r>
          <w:rPr>
            <w:b/>
          </w:rPr>
          <w:t>:</w:t>
        </w:r>
        <w:proofErr w:type="gramEnd"/>
        <w:r>
          <w:rPr>
            <w:b/>
          </w:rPr>
          <w:br/>
        </w:r>
        <w:r>
          <w:t>Корисник и програм</w:t>
        </w:r>
      </w:ins>
    </w:p>
    <w:p w14:paraId="3536F852" w14:textId="7E2F1B0D" w:rsidR="00455F53" w:rsidRDefault="00455F53" w:rsidP="00455F53">
      <w:pPr>
        <w:rPr>
          <w:ins w:id="2933" w:author="Andrija Ilic" w:date="2015-09-06T11:15:00Z"/>
        </w:rPr>
      </w:pPr>
      <w:ins w:id="2934" w:author="Andrija Ilic" w:date="2015-09-06T11:15:00Z">
        <w:r>
          <w:rPr>
            <w:b/>
          </w:rPr>
          <w:t>Предуслов</w:t>
        </w:r>
        <w:proofErr w:type="gramStart"/>
        <w:r>
          <w:rPr>
            <w:b/>
          </w:rPr>
          <w:t>:</w:t>
        </w:r>
        <w:proofErr w:type="gramEnd"/>
        <w:r>
          <w:rPr>
            <w:b/>
          </w:rPr>
          <w:br/>
        </w:r>
        <w:r>
          <w:t>Корисник је пријављен на систем</w:t>
        </w:r>
      </w:ins>
    </w:p>
    <w:p w14:paraId="18E14479" w14:textId="77777777" w:rsidR="00455F53" w:rsidRDefault="00455F53" w:rsidP="00455F53">
      <w:pPr>
        <w:rPr>
          <w:ins w:id="2935" w:author="Andrija Ilic" w:date="2015-09-06T11:15:00Z"/>
          <w:b/>
        </w:rPr>
      </w:pPr>
      <w:ins w:id="2936"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37" w:author="Andrija Ilic" w:date="2015-09-06T11:15:00Z"/>
        </w:rPr>
      </w:pPr>
      <w:ins w:id="2938" w:author="Andrija Ilic" w:date="2015-09-06T11:16:00Z">
        <w:r>
          <w:rPr>
            <w:lang w:val="sr-Cyrl-RS"/>
          </w:rPr>
          <w:t>Корисник</w:t>
        </w:r>
      </w:ins>
      <w:ins w:id="2939" w:author="Andrija Ilic" w:date="2015-09-06T11:15:00Z">
        <w:r>
          <w:t xml:space="preserve"> </w:t>
        </w:r>
        <w:r w:rsidRPr="007268A5">
          <w:rPr>
            <w:u w:val="single"/>
          </w:rPr>
          <w:t>уноси</w:t>
        </w:r>
        <w:r>
          <w:t xml:space="preserve"> измењене податке</w:t>
        </w:r>
      </w:ins>
      <w:ins w:id="2940" w:author="Andrija Ilic" w:date="2015-09-06T11:35:00Z">
        <w:r w:rsidR="00B63789">
          <w:rPr>
            <w:lang w:val="sr-Cyrl-RS"/>
          </w:rPr>
          <w:t>.</w:t>
        </w:r>
      </w:ins>
      <w:ins w:id="2941" w:author="Andrija Ilic" w:date="2015-09-06T11:15:00Z">
        <w:r>
          <w:t xml:space="preserve"> (АПУСО)</w:t>
        </w:r>
      </w:ins>
    </w:p>
    <w:p w14:paraId="000925AD" w14:textId="5C965D59" w:rsidR="00455F53" w:rsidRDefault="00455F53" w:rsidP="00455F53">
      <w:pPr>
        <w:pStyle w:val="ListParagraph"/>
        <w:numPr>
          <w:ilvl w:val="0"/>
          <w:numId w:val="27"/>
        </w:numPr>
        <w:rPr>
          <w:ins w:id="2942" w:author="Andrija Ilic" w:date="2015-09-06T11:15:00Z"/>
        </w:rPr>
      </w:pPr>
      <w:ins w:id="2943" w:author="Andrija Ilic" w:date="2015-09-06T11:17:00Z">
        <w:r>
          <w:rPr>
            <w:lang w:val="sr-Cyrl-RS"/>
          </w:rPr>
          <w:t>Корисник</w:t>
        </w:r>
      </w:ins>
      <w:ins w:id="2944" w:author="Andrija Ilic" w:date="2015-09-06T11:15:00Z">
        <w:r>
          <w:t xml:space="preserve"> </w:t>
        </w:r>
        <w:r w:rsidRPr="007268A5">
          <w:rPr>
            <w:u w:val="single"/>
          </w:rPr>
          <w:t>позива систем</w:t>
        </w:r>
        <w:r>
          <w:t xml:space="preserve"> да </w:t>
        </w:r>
        <w:r w:rsidRPr="00223837">
          <w:rPr>
            <w:u w:val="single"/>
            <w:rPrChange w:id="2945" w:author="Andrija Ilic" w:date="2015-09-15T12:01:00Z">
              <w:rPr/>
            </w:rPrChange>
          </w:rPr>
          <w:t>измени</w:t>
        </w:r>
        <w:r>
          <w:t xml:space="preserve"> податке</w:t>
        </w:r>
      </w:ins>
      <w:ins w:id="2946" w:author="Andrija Ilic" w:date="2015-09-15T12:00:00Z">
        <w:r w:rsidR="00223837">
          <w:rPr>
            <w:lang w:val="sr-Cyrl-RS"/>
          </w:rPr>
          <w:t xml:space="preserve"> за корисника</w:t>
        </w:r>
      </w:ins>
      <w:ins w:id="2947" w:author="Andrija Ilic" w:date="2015-09-06T11:35:00Z">
        <w:r w:rsidR="00B63789">
          <w:rPr>
            <w:lang w:val="sr-Cyrl-RS"/>
          </w:rPr>
          <w:t>.</w:t>
        </w:r>
      </w:ins>
      <w:ins w:id="2948" w:author="Andrija Ilic" w:date="2015-09-06T11:34:00Z">
        <w:r w:rsidR="00B63789">
          <w:rPr>
            <w:lang w:val="sr-Cyrl-RS"/>
          </w:rPr>
          <w:t xml:space="preserve"> </w:t>
        </w:r>
      </w:ins>
      <w:ins w:id="2949" w:author="Andrija Ilic" w:date="2015-09-06T11:15:00Z">
        <w:r>
          <w:t>(АПСО)</w:t>
        </w:r>
      </w:ins>
    </w:p>
    <w:p w14:paraId="79F709AD" w14:textId="1144B197" w:rsidR="00455F53" w:rsidRDefault="00455F53" w:rsidP="00455F53">
      <w:pPr>
        <w:pStyle w:val="ListParagraph"/>
        <w:numPr>
          <w:ilvl w:val="0"/>
          <w:numId w:val="27"/>
        </w:numPr>
        <w:rPr>
          <w:ins w:id="2950" w:author="Andrija Ilic" w:date="2015-09-06T11:15:00Z"/>
        </w:rPr>
      </w:pPr>
      <w:ins w:id="2951" w:author="Andrija Ilic" w:date="2015-09-06T11:15:00Z">
        <w:r>
          <w:t xml:space="preserve">Систем </w:t>
        </w:r>
      </w:ins>
      <w:ins w:id="2952" w:author="Andrija Ilic" w:date="2015-09-08T19:48:00Z">
        <w:r w:rsidR="00D34056">
          <w:rPr>
            <w:u w:val="single"/>
            <w:lang w:val="sr-Cyrl-RS"/>
          </w:rPr>
          <w:t>чува</w:t>
        </w:r>
      </w:ins>
      <w:ins w:id="2953" w:author="Andrija Ilic" w:date="2015-09-06T11:15:00Z">
        <w:r w:rsidRPr="00B63789">
          <w:rPr>
            <w:rPrChange w:id="2954" w:author="Andrija Ilic" w:date="2015-09-06T11:35:00Z">
              <w:rPr>
                <w:u w:val="single"/>
              </w:rPr>
            </w:rPrChange>
          </w:rPr>
          <w:t xml:space="preserve"> податк</w:t>
        </w:r>
      </w:ins>
      <w:ins w:id="2955" w:author="Andrija Ilic" w:date="2015-09-08T19:48:00Z">
        <w:r w:rsidR="00D34056">
          <w:rPr>
            <w:lang w:val="sr-Cyrl-RS"/>
          </w:rPr>
          <w:t>е</w:t>
        </w:r>
      </w:ins>
      <w:ins w:id="2956" w:author="Andrija Ilic" w:date="2015-09-06T11:15:00Z">
        <w:r w:rsidRPr="00B63789">
          <w:rPr>
            <w:rPrChange w:id="2957" w:author="Andrija Ilic" w:date="2015-09-06T11:35:00Z">
              <w:rPr>
                <w:u w:val="single"/>
              </w:rPr>
            </w:rPrChange>
          </w:rPr>
          <w:t xml:space="preserve"> о кориснику</w:t>
        </w:r>
      </w:ins>
      <w:ins w:id="2958" w:author="Andrija Ilic" w:date="2015-09-06T11:35:00Z">
        <w:r w:rsidR="00B63789" w:rsidRPr="00B63789">
          <w:rPr>
            <w:lang w:val="sr-Cyrl-RS"/>
            <w:rPrChange w:id="2959" w:author="Andrija Ilic" w:date="2015-09-06T11:36:00Z">
              <w:rPr>
                <w:u w:val="single"/>
                <w:lang w:val="sr-Cyrl-RS"/>
              </w:rPr>
            </w:rPrChange>
          </w:rPr>
          <w:t>.</w:t>
        </w:r>
      </w:ins>
      <w:ins w:id="2960"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61" w:author="Andrija Ilic" w:date="2015-09-06T11:15:00Z"/>
        </w:rPr>
      </w:pPr>
      <w:ins w:id="2962" w:author="Andrija Ilic" w:date="2015-09-06T11:15:00Z">
        <w:r>
          <w:t xml:space="preserve">Систем </w:t>
        </w:r>
        <w:r w:rsidRPr="00F81F28">
          <w:rPr>
            <w:u w:val="single"/>
          </w:rPr>
          <w:t>приказује</w:t>
        </w:r>
        <w:r>
          <w:t xml:space="preserve"> корисник</w:t>
        </w:r>
      </w:ins>
      <w:ins w:id="2963" w:author="Andrija Ilic" w:date="2015-09-06T11:17:00Z">
        <w:r>
          <w:rPr>
            <w:lang w:val="sr-Cyrl-RS"/>
          </w:rPr>
          <w:t>а</w:t>
        </w:r>
      </w:ins>
      <w:ins w:id="2964" w:author="Andrija Ilic" w:date="2015-09-06T11:15:00Z">
        <w:r>
          <w:t xml:space="preserve"> са измењеним подацима</w:t>
        </w:r>
      </w:ins>
      <w:ins w:id="2965" w:author="Andrija Ilic" w:date="2015-09-06T11:36:00Z">
        <w:r w:rsidR="00B63789">
          <w:rPr>
            <w:lang w:val="sr-Cyrl-RS"/>
          </w:rPr>
          <w:t>.</w:t>
        </w:r>
      </w:ins>
      <w:ins w:id="2966" w:author="Andrija Ilic" w:date="2015-09-06T11:15:00Z">
        <w:r w:rsidR="00B63789">
          <w:t xml:space="preserve"> </w:t>
        </w:r>
        <w:r>
          <w:t>(ИА)</w:t>
        </w:r>
      </w:ins>
    </w:p>
    <w:p w14:paraId="1C7A4AFC" w14:textId="77777777" w:rsidR="00455F53" w:rsidRDefault="00455F53" w:rsidP="00455F53">
      <w:pPr>
        <w:rPr>
          <w:ins w:id="2967" w:author="Andrija Ilic" w:date="2015-09-06T11:15:00Z"/>
          <w:b/>
        </w:rPr>
      </w:pPr>
      <w:ins w:id="2968" w:author="Andrija Ilic" w:date="2015-09-06T11:15:00Z">
        <w:r>
          <w:rPr>
            <w:b/>
          </w:rPr>
          <w:t>Алтернативни сценарио:</w:t>
        </w:r>
      </w:ins>
    </w:p>
    <w:p w14:paraId="1A9B5DBF" w14:textId="21E874DD" w:rsidR="00455F53" w:rsidRDefault="00455F53">
      <w:pPr>
        <w:ind w:firstLine="720"/>
        <w:rPr>
          <w:ins w:id="2969" w:author="Andrija Ilic" w:date="2015-09-06T11:15:00Z"/>
        </w:rPr>
        <w:pPrChange w:id="2970" w:author="Andrija Ilic" w:date="2015-09-06T11:33:00Z">
          <w:pPr/>
        </w:pPrChange>
      </w:pPr>
      <w:ins w:id="2971" w:author="Andrija Ilic" w:date="2015-09-06T11:15:00Z">
        <w:r>
          <w:t xml:space="preserve">4.1 Систем </w:t>
        </w:r>
        <w:r w:rsidRPr="00F81F28">
          <w:rPr>
            <w:u w:val="single"/>
          </w:rPr>
          <w:t>приказ</w:t>
        </w:r>
      </w:ins>
      <w:ins w:id="2972" w:author="Andrija Ilic" w:date="2015-09-15T14:53:00Z">
        <w:r w:rsidR="007339A9">
          <w:rPr>
            <w:u w:val="single"/>
            <w:lang w:val="sr-Cyrl-RS"/>
          </w:rPr>
          <w:t>у</w:t>
        </w:r>
      </w:ins>
      <w:ins w:id="2973"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74" w:author="Andrija Ilic" w:date="2015-09-06T11:20:00Z"/>
          <w:b/>
        </w:rPr>
      </w:pPr>
    </w:p>
    <w:p w14:paraId="37E15014" w14:textId="65C55CB5" w:rsidR="00AE71C7" w:rsidRPr="00AE71C7" w:rsidRDefault="00AE71C7" w:rsidP="00AE71C7">
      <w:pPr>
        <w:rPr>
          <w:ins w:id="2975" w:author="Andrija Ilic" w:date="2015-09-06T11:18:00Z"/>
          <w:b/>
          <w:lang w:val="sr-Cyrl-RS"/>
          <w:rPrChange w:id="2976" w:author="Andrija Ilic" w:date="2015-09-06T11:18:00Z">
            <w:rPr>
              <w:ins w:id="2977" w:author="Andrija Ilic" w:date="2015-09-06T11:18:00Z"/>
              <w:b/>
            </w:rPr>
          </w:rPrChange>
        </w:rPr>
      </w:pPr>
      <w:ins w:id="2978"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79" w:author="Andrija Ilic" w:date="2015-09-06T11:18:00Z"/>
          <w:b/>
          <w:lang w:val="sr-Cyrl-RS"/>
        </w:rPr>
      </w:pPr>
      <w:ins w:id="2980" w:author="Andrija Ilic" w:date="2015-09-06T11:18:00Z">
        <w:r>
          <w:rPr>
            <w:b/>
          </w:rPr>
          <w:t>Назив СК</w:t>
        </w:r>
        <w:proofErr w:type="gramStart"/>
        <w:r>
          <w:rPr>
            <w:b/>
          </w:rPr>
          <w:t>:</w:t>
        </w:r>
        <w:proofErr w:type="gramEnd"/>
        <w:r>
          <w:rPr>
            <w:b/>
          </w:rPr>
          <w:br/>
        </w:r>
        <w:r w:rsidRPr="00AE71C7">
          <w:rPr>
            <w:rPrChange w:id="2981" w:author="Andrija Ilic" w:date="2015-09-06T11:18:00Z">
              <w:rPr>
                <w:b/>
              </w:rPr>
            </w:rPrChange>
          </w:rPr>
          <w:t xml:space="preserve">Преглед </w:t>
        </w:r>
        <w:r w:rsidRPr="00AE71C7">
          <w:rPr>
            <w:lang w:val="sr-Cyrl-RS"/>
            <w:rPrChange w:id="2982" w:author="Andrija Ilic" w:date="2015-09-06T11:18:00Z">
              <w:rPr>
                <w:b/>
                <w:lang w:val="sr-Cyrl-RS"/>
              </w:rPr>
            </w:rPrChange>
          </w:rPr>
          <w:t>активности корисника</w:t>
        </w:r>
      </w:ins>
    </w:p>
    <w:p w14:paraId="2FF55A05" w14:textId="666037C0" w:rsidR="00AE71C7" w:rsidRDefault="00AE71C7" w:rsidP="00AE71C7">
      <w:pPr>
        <w:rPr>
          <w:ins w:id="2983" w:author="Andrija Ilic" w:date="2015-09-06T11:18:00Z"/>
        </w:rPr>
      </w:pPr>
      <w:ins w:id="2984" w:author="Andrija Ilic" w:date="2015-09-06T11:18:00Z">
        <w:r>
          <w:rPr>
            <w:b/>
          </w:rPr>
          <w:t>Учесници CК</w:t>
        </w:r>
        <w:proofErr w:type="gramStart"/>
        <w:r>
          <w:rPr>
            <w:b/>
          </w:rPr>
          <w:t>:</w:t>
        </w:r>
        <w:proofErr w:type="gramEnd"/>
        <w:r>
          <w:rPr>
            <w:b/>
          </w:rPr>
          <w:br/>
        </w:r>
        <w:r>
          <w:t>Корисник и програм</w:t>
        </w:r>
      </w:ins>
    </w:p>
    <w:p w14:paraId="728B39F8" w14:textId="55F61506" w:rsidR="00AE71C7" w:rsidRDefault="00AE71C7" w:rsidP="00AE71C7">
      <w:pPr>
        <w:rPr>
          <w:ins w:id="2985" w:author="Andrija Ilic" w:date="2015-09-06T11:18:00Z"/>
        </w:rPr>
      </w:pPr>
      <w:ins w:id="2986" w:author="Andrija Ilic" w:date="2015-09-06T11:18:00Z">
        <w:r>
          <w:rPr>
            <w:b/>
          </w:rPr>
          <w:t>Предуслов</w:t>
        </w:r>
        <w:proofErr w:type="gramStart"/>
        <w:r>
          <w:rPr>
            <w:b/>
          </w:rPr>
          <w:t>:</w:t>
        </w:r>
        <w:proofErr w:type="gramEnd"/>
        <w:r>
          <w:rPr>
            <w:b/>
          </w:rPr>
          <w:br/>
        </w:r>
        <w:r>
          <w:t>Корисник је пријављен на систем</w:t>
        </w:r>
      </w:ins>
    </w:p>
    <w:p w14:paraId="623BDC39" w14:textId="77777777" w:rsidR="00AE71C7" w:rsidRDefault="00AE71C7" w:rsidP="00AE71C7">
      <w:pPr>
        <w:rPr>
          <w:ins w:id="2987" w:author="Andrija Ilic" w:date="2015-09-06T11:34:00Z"/>
          <w:b/>
        </w:rPr>
      </w:pPr>
      <w:ins w:id="2988"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89" w:author="Andrija Ilic" w:date="2015-09-06T11:34:00Z"/>
        </w:rPr>
      </w:pPr>
      <w:ins w:id="2990" w:author="Andrija Ilic" w:date="2015-09-06T11:34:00Z">
        <w:r>
          <w:lastRenderedPageBreak/>
          <w:t xml:space="preserve">Корисник </w:t>
        </w:r>
        <w:r w:rsidRPr="00F81F28">
          <w:rPr>
            <w:u w:val="single"/>
          </w:rPr>
          <w:t>уноси</w:t>
        </w:r>
        <w:r w:rsidRPr="009D114B">
          <w:rPr>
            <w:rPrChange w:id="2991" w:author="Andrija Ilic" w:date="2015-09-09T20:40:00Z">
              <w:rPr>
                <w:u w:val="single"/>
              </w:rPr>
            </w:rPrChange>
          </w:rPr>
          <w:t xml:space="preserve"> критеријум</w:t>
        </w:r>
        <w:r>
          <w:t xml:space="preserve"> за претрагу </w:t>
        </w:r>
        <w:r>
          <w:rPr>
            <w:lang w:val="sr-Cyrl-RS"/>
          </w:rPr>
          <w:t>активности</w:t>
        </w:r>
      </w:ins>
      <w:ins w:id="2992" w:author="Andrija Ilic" w:date="2015-09-06T11:36:00Z">
        <w:r>
          <w:rPr>
            <w:lang w:val="sr-Cyrl-RS"/>
          </w:rPr>
          <w:t>.</w:t>
        </w:r>
      </w:ins>
      <w:ins w:id="2993" w:author="Andrija Ilic" w:date="2015-09-06T11:34:00Z">
        <w:r>
          <w:t xml:space="preserve"> (АПУСО)</w:t>
        </w:r>
      </w:ins>
    </w:p>
    <w:p w14:paraId="78BB56D8" w14:textId="102E1556" w:rsidR="00B63789" w:rsidRDefault="00B63789" w:rsidP="00B63789">
      <w:pPr>
        <w:pStyle w:val="ListParagraph"/>
        <w:numPr>
          <w:ilvl w:val="0"/>
          <w:numId w:val="42"/>
        </w:numPr>
        <w:rPr>
          <w:ins w:id="2994" w:author="Andrija Ilic" w:date="2015-09-06T11:34:00Z"/>
        </w:rPr>
      </w:pPr>
      <w:ins w:id="2995" w:author="Andrija Ilic" w:date="2015-09-06T11:34:00Z">
        <w:r>
          <w:t xml:space="preserve">Корисник </w:t>
        </w:r>
        <w:r w:rsidRPr="00945FA8">
          <w:rPr>
            <w:u w:val="single"/>
            <w:rPrChange w:id="2996" w:author="Andrija Ilic" w:date="2015-09-15T12:08:00Z">
              <w:rPr/>
            </w:rPrChange>
          </w:rPr>
          <w:t>позива</w:t>
        </w:r>
        <w:r>
          <w:t xml:space="preserve"> систем </w:t>
        </w:r>
        <w:r w:rsidRPr="00945FA8">
          <w:rPr>
            <w:rPrChange w:id="2997"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98" w:author="Andrija Ilic" w:date="2015-09-06T11:36:00Z">
        <w:r>
          <w:rPr>
            <w:lang w:val="sr-Cyrl-RS"/>
          </w:rPr>
          <w:t>.</w:t>
        </w:r>
      </w:ins>
      <w:ins w:id="2999" w:author="Andrija Ilic" w:date="2015-09-06T11:34:00Z">
        <w:r>
          <w:t xml:space="preserve"> (АПСО)</w:t>
        </w:r>
      </w:ins>
    </w:p>
    <w:p w14:paraId="3F14A818" w14:textId="16817012" w:rsidR="00B63789" w:rsidRDefault="00B63789" w:rsidP="00B63789">
      <w:pPr>
        <w:pStyle w:val="ListParagraph"/>
        <w:numPr>
          <w:ilvl w:val="0"/>
          <w:numId w:val="42"/>
        </w:numPr>
        <w:rPr>
          <w:ins w:id="3000" w:author="Andrija Ilic" w:date="2015-09-06T11:37:00Z"/>
        </w:rPr>
      </w:pPr>
      <w:ins w:id="3001"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3002" w:author="Andrija Ilic" w:date="2015-09-06T11:37:00Z"/>
        </w:rPr>
      </w:pPr>
      <w:ins w:id="3003"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3004" w:author="Andrija Ilic" w:date="2015-09-06T11:18:00Z"/>
          <w:b/>
        </w:rPr>
      </w:pPr>
      <w:ins w:id="3005" w:author="Andrija Ilic" w:date="2015-09-06T11:18:00Z">
        <w:r>
          <w:rPr>
            <w:b/>
          </w:rPr>
          <w:t>Алтернативни сценарио:</w:t>
        </w:r>
      </w:ins>
    </w:p>
    <w:p w14:paraId="560F5626" w14:textId="4C0EF030" w:rsidR="00AE71C7" w:rsidRDefault="00AE71C7">
      <w:pPr>
        <w:ind w:firstLine="720"/>
        <w:rPr>
          <w:ins w:id="3006" w:author="Andrija Ilic" w:date="2015-09-06T11:18:00Z"/>
        </w:rPr>
        <w:pPrChange w:id="3007" w:author="Andrija Ilic" w:date="2015-09-06T11:37:00Z">
          <w:pPr/>
        </w:pPrChange>
      </w:pPr>
      <w:ins w:id="3008" w:author="Andrija Ilic" w:date="2015-09-06T11:18:00Z">
        <w:r>
          <w:t xml:space="preserve">4.1 Систем </w:t>
        </w:r>
        <w:r w:rsidRPr="00F81F28">
          <w:rPr>
            <w:u w:val="single"/>
          </w:rPr>
          <w:t>приказ</w:t>
        </w:r>
      </w:ins>
      <w:ins w:id="3009" w:author="Andrija Ilic" w:date="2015-09-15T12:08:00Z">
        <w:r w:rsidR="00945FA8">
          <w:rPr>
            <w:u w:val="single"/>
            <w:lang w:val="sr-Cyrl-RS"/>
          </w:rPr>
          <w:t>у</w:t>
        </w:r>
      </w:ins>
      <w:ins w:id="3010" w:author="Andrija Ilic" w:date="2015-09-06T11:18:00Z">
        <w:r w:rsidRPr="00F81F28">
          <w:rPr>
            <w:u w:val="single"/>
          </w:rPr>
          <w:t xml:space="preserve">је </w:t>
        </w:r>
        <w:r>
          <w:t xml:space="preserve">поруку да за дате критеријуме не постоје </w:t>
        </w:r>
      </w:ins>
      <w:ins w:id="3011" w:author="Andrija Ilic" w:date="2015-09-06T11:19:00Z">
        <w:r>
          <w:rPr>
            <w:lang w:val="sr-Cyrl-RS"/>
          </w:rPr>
          <w:t>активности</w:t>
        </w:r>
      </w:ins>
      <w:ins w:id="3012" w:author="Andrija Ilic" w:date="2015-09-06T11:18:00Z">
        <w:r>
          <w:t>. (ИА) Прекида се извршење.</w:t>
        </w:r>
      </w:ins>
    </w:p>
    <w:p w14:paraId="57604CD3" w14:textId="46AF3EAC" w:rsidR="009331F4" w:rsidDel="00F615B4" w:rsidRDefault="009331F4" w:rsidP="005B6BA2">
      <w:pPr>
        <w:ind w:left="360"/>
        <w:jc w:val="center"/>
        <w:rPr>
          <w:ins w:id="3013" w:author="Boni" w:date="2014-09-07T00:13:00Z"/>
          <w:del w:id="3014" w:author="Andrija Ilic" w:date="2015-09-06T10:46:00Z"/>
        </w:rPr>
      </w:pPr>
      <w:ins w:id="3015" w:author="Boni" w:date="2014-09-07T00:13:00Z">
        <w:del w:id="3016" w:author="Andrija Ilic" w:date="2015-09-06T10:46:00Z">
          <w:r w:rsidDel="00F615B4">
            <w:delText>Диј</w:delText>
          </w:r>
        </w:del>
      </w:ins>
      <w:ins w:id="3017" w:author="Boni" w:date="2014-09-07T00:14:00Z">
        <w:del w:id="3018" w:author="Andrija Ilic" w:date="2015-09-06T10:46:00Z">
          <w:r w:rsidDel="00F615B4">
            <w:delText xml:space="preserve">аграм </w:delText>
          </w:r>
        </w:del>
      </w:ins>
      <w:ins w:id="3019" w:author="Boni" w:date="2014-09-07T21:07:00Z">
        <w:del w:id="3020" w:author="Andrija Ilic" w:date="2015-09-06T10:46:00Z">
          <w:r w:rsidR="00F6125F" w:rsidDel="00F615B4">
            <w:delText>2: С</w:delText>
          </w:r>
        </w:del>
      </w:ins>
      <w:ins w:id="3021" w:author="Boni" w:date="2014-09-07T00:14:00Z">
        <w:del w:id="3022"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23" w:author="Boni" w:date="2014-09-07T00:13:00Z"/>
          <w:del w:id="3024" w:author="Andrija Ilic" w:date="2015-09-06T11:20:00Z"/>
        </w:rPr>
      </w:pPr>
    </w:p>
    <w:p w14:paraId="7DEB339E" w14:textId="12E4D6DC" w:rsidR="009331F4" w:rsidRPr="009331F4" w:rsidDel="00AE71C7" w:rsidRDefault="009331F4" w:rsidP="005B6BA2">
      <w:pPr>
        <w:ind w:left="360"/>
        <w:jc w:val="center"/>
        <w:rPr>
          <w:del w:id="3025" w:author="Andrija Ilic" w:date="2015-09-06T11:20:00Z"/>
        </w:rPr>
      </w:pPr>
    </w:p>
    <w:p w14:paraId="70137289" w14:textId="77777777" w:rsidR="00AE71C7" w:rsidRDefault="00AE71C7" w:rsidP="00E26B3A">
      <w:pPr>
        <w:rPr>
          <w:ins w:id="3026" w:author="Andrija Ilic" w:date="2015-09-06T11:20:00Z"/>
          <w:b/>
        </w:rPr>
      </w:pPr>
    </w:p>
    <w:p w14:paraId="606B1498" w14:textId="114971DE" w:rsidR="00F11783" w:rsidRPr="00AE71C7" w:rsidRDefault="005B6BA2" w:rsidP="00E26B3A">
      <w:pPr>
        <w:rPr>
          <w:ins w:id="3027" w:author="Andrija Ilic" w:date="2015-09-05T10:09:00Z"/>
          <w:b/>
        </w:rPr>
      </w:pPr>
      <w:r w:rsidRPr="00AE71C7">
        <w:rPr>
          <w:b/>
        </w:rPr>
        <w:t xml:space="preserve">Случај коришћења </w:t>
      </w:r>
      <w:ins w:id="3028" w:author="Andrija Ilic" w:date="2015-09-06T11:20:00Z">
        <w:r w:rsidR="00AE71C7" w:rsidRPr="00AE71C7">
          <w:rPr>
            <w:b/>
            <w:lang w:val="sr-Cyrl-RS"/>
          </w:rPr>
          <w:t>4</w:t>
        </w:r>
      </w:ins>
      <w:del w:id="3029" w:author="Andrija Ilic" w:date="2015-09-06T11:20:00Z">
        <w:r w:rsidRPr="00AE71C7" w:rsidDel="00AE71C7">
          <w:rPr>
            <w:b/>
          </w:rPr>
          <w:delText>1</w:delText>
        </w:r>
      </w:del>
      <w:r w:rsidRPr="00AE71C7">
        <w:rPr>
          <w:b/>
        </w:rPr>
        <w:t xml:space="preserve">: </w:t>
      </w:r>
      <w:ins w:id="3030" w:author="Andrija Ilic" w:date="2015-09-05T10:09:00Z">
        <w:r w:rsidR="00F11783" w:rsidRPr="00AE71C7">
          <w:rPr>
            <w:b/>
            <w:lang w:val="sr-Cyrl-RS"/>
            <w:rPrChange w:id="3031" w:author="Andrija Ilic" w:date="2015-09-06T11:20:00Z">
              <w:rPr>
                <w:lang w:val="sr-Cyrl-RS"/>
              </w:rPr>
            </w:rPrChange>
          </w:rPr>
          <w:t>Креирање</w:t>
        </w:r>
      </w:ins>
      <w:ins w:id="3032" w:author="Andrija Ilic" w:date="2015-09-06T11:24:00Z">
        <w:r w:rsidR="004E4E37">
          <w:rPr>
            <w:b/>
          </w:rPr>
          <w:t xml:space="preserve"> </w:t>
        </w:r>
        <w:r w:rsidR="004E4E37">
          <w:rPr>
            <w:b/>
            <w:lang w:val="sr-Cyrl-RS"/>
          </w:rPr>
          <w:t>и измена</w:t>
        </w:r>
      </w:ins>
      <w:ins w:id="3033" w:author="Andrija Ilic" w:date="2015-09-05T10:09:00Z">
        <w:r w:rsidR="00F11783" w:rsidRPr="00AE71C7">
          <w:rPr>
            <w:b/>
            <w:lang w:val="sr-Cyrl-RS"/>
            <w:rPrChange w:id="3034" w:author="Andrija Ilic" w:date="2015-09-06T11:20:00Z">
              <w:rPr>
                <w:lang w:val="sr-Cyrl-RS"/>
              </w:rPr>
            </w:rPrChange>
          </w:rPr>
          <w:t xml:space="preserve"> програм</w:t>
        </w:r>
      </w:ins>
      <w:ins w:id="3035" w:author="Andrija Ilic" w:date="2015-09-08T20:51:00Z">
        <w:r w:rsidR="00D53753">
          <w:rPr>
            <w:b/>
          </w:rPr>
          <w:t>a</w:t>
        </w:r>
      </w:ins>
      <w:ins w:id="3036" w:author="Andrija Ilic" w:date="2015-09-05T10:09:00Z">
        <w:r w:rsidR="00F11783" w:rsidRPr="00AE71C7" w:rsidDel="00F11783">
          <w:rPr>
            <w:b/>
          </w:rPr>
          <w:t xml:space="preserve"> </w:t>
        </w:r>
      </w:ins>
    </w:p>
    <w:p w14:paraId="43283D84" w14:textId="0701FCAA" w:rsidR="005B6BA2" w:rsidDel="00F11783" w:rsidRDefault="005B6BA2" w:rsidP="00E26B3A">
      <w:pPr>
        <w:rPr>
          <w:del w:id="3037" w:author="Andrija Ilic" w:date="2015-09-05T10:09:00Z"/>
          <w:b/>
        </w:rPr>
      </w:pPr>
      <w:del w:id="3038"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proofErr w:type="gramStart"/>
      <w:r>
        <w:rPr>
          <w:b/>
        </w:rPr>
        <w:t>:</w:t>
      </w:r>
      <w:proofErr w:type="gramEnd"/>
      <w:r>
        <w:rPr>
          <w:b/>
        </w:rPr>
        <w:br/>
      </w:r>
      <w:ins w:id="3039" w:author="Andrija Ilic" w:date="2015-09-05T10:09:00Z">
        <w:r w:rsidR="00F11783">
          <w:rPr>
            <w:lang w:val="sr-Cyrl-RS"/>
          </w:rPr>
          <w:t xml:space="preserve">Креирање </w:t>
        </w:r>
      </w:ins>
      <w:ins w:id="3040" w:author="Andrija Ilic" w:date="2015-09-06T11:25:00Z">
        <w:r w:rsidR="004E4E37">
          <w:rPr>
            <w:lang w:val="sr-Cyrl-RS"/>
          </w:rPr>
          <w:t xml:space="preserve">и измена </w:t>
        </w:r>
      </w:ins>
      <w:ins w:id="3041" w:author="Andrija Ilic" w:date="2015-09-05T10:09:00Z">
        <w:r w:rsidR="00F11783">
          <w:rPr>
            <w:lang w:val="sr-Cyrl-RS"/>
          </w:rPr>
          <w:t>програм за предмет</w:t>
        </w:r>
        <w:r w:rsidR="00F11783" w:rsidDel="00F11783">
          <w:t xml:space="preserve"> </w:t>
        </w:r>
      </w:ins>
      <w:del w:id="3042" w:author="Andrija Ilic" w:date="2015-09-05T10:09:00Z">
        <w:r w:rsidDel="00F11783">
          <w:delText>Аутентикација корисника</w:delText>
        </w:r>
      </w:del>
    </w:p>
    <w:p w14:paraId="42E28485" w14:textId="77777777" w:rsidR="005B6BA2" w:rsidRDefault="005B6BA2" w:rsidP="00E26B3A">
      <w:r>
        <w:rPr>
          <w:b/>
        </w:rPr>
        <w:t>Учесници CК</w:t>
      </w:r>
      <w:proofErr w:type="gramStart"/>
      <w:r>
        <w:rPr>
          <w:b/>
        </w:rPr>
        <w:t>:</w:t>
      </w:r>
      <w:proofErr w:type="gramEnd"/>
      <w:r>
        <w:rPr>
          <w:b/>
        </w:rPr>
        <w:br/>
      </w:r>
      <w:r>
        <w:t>Корисник и програм</w:t>
      </w:r>
    </w:p>
    <w:p w14:paraId="0702AEAC" w14:textId="77E5E08F" w:rsidR="005B6BA2" w:rsidRDefault="005B6BA2" w:rsidP="00E26B3A">
      <w:r>
        <w:rPr>
          <w:b/>
        </w:rPr>
        <w:t>Предуслов</w:t>
      </w:r>
      <w:proofErr w:type="gramStart"/>
      <w:r>
        <w:rPr>
          <w:b/>
        </w:rPr>
        <w:t>:</w:t>
      </w:r>
      <w:proofErr w:type="gramEnd"/>
      <w:r>
        <w:rPr>
          <w:b/>
        </w:rPr>
        <w:br/>
      </w:r>
      <w:ins w:id="3043" w:author="Andrija Ilic" w:date="2015-09-06T11:21:00Z">
        <w:r w:rsidR="004E4E37">
          <w:t>Систем је укључен. Корисник је пријављен на систем као администратор</w:t>
        </w:r>
        <w:r w:rsidR="004E4E37" w:rsidDel="004E4E37">
          <w:t xml:space="preserve"> </w:t>
        </w:r>
      </w:ins>
      <w:del w:id="3044" w:author="Andrija Ilic" w:date="2015-09-06T11:21:00Z">
        <w:r w:rsidDel="004E4E37">
          <w:delText>Систем је укључен</w:delText>
        </w:r>
      </w:del>
    </w:p>
    <w:p w14:paraId="0C01BE70" w14:textId="77777777" w:rsidR="004E4E37" w:rsidRDefault="004E4E37" w:rsidP="004E4E37">
      <w:pPr>
        <w:rPr>
          <w:ins w:id="3045" w:author="Andrija Ilic" w:date="2015-09-06T11:38:00Z"/>
          <w:b/>
        </w:rPr>
      </w:pPr>
      <w:ins w:id="3046"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47" w:author="Andrija Ilic" w:date="2015-09-15T12:15:00Z"/>
        </w:rPr>
      </w:pPr>
      <w:ins w:id="3048" w:author="Andrija Ilic" w:date="2015-09-06T11:38:00Z">
        <w:r>
          <w:t xml:space="preserve">Корисник </w:t>
        </w:r>
        <w:r w:rsidRPr="00F81F28">
          <w:rPr>
            <w:u w:val="single"/>
          </w:rPr>
          <w:t>уноси критеријум</w:t>
        </w:r>
        <w:r>
          <w:t xml:space="preserve"> за </w:t>
        </w:r>
        <w:r>
          <w:rPr>
            <w:lang w:val="sr-Cyrl-RS"/>
          </w:rPr>
          <w:t>креирање</w:t>
        </w:r>
      </w:ins>
      <w:ins w:id="3049" w:author="Andrija Ilic" w:date="2015-09-15T12:17:00Z">
        <w:r w:rsidR="009C28BB">
          <w:rPr>
            <w:lang w:val="sr-Cyrl-RS"/>
          </w:rPr>
          <w:t>/измену</w:t>
        </w:r>
      </w:ins>
      <w:ins w:id="3050"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51" w:author="Andrija Ilic" w:date="2015-09-06T11:38:00Z"/>
        </w:rPr>
      </w:pPr>
      <w:ins w:id="3052" w:author="Andrija Ilic" w:date="2015-09-15T12:15:00Z">
        <w:r>
          <w:rPr>
            <w:lang w:val="sr-Cyrl-RS"/>
          </w:rPr>
          <w:t xml:space="preserve">Клијент </w:t>
        </w:r>
        <w:r w:rsidRPr="009C28BB">
          <w:rPr>
            <w:u w:val="single"/>
            <w:lang w:val="sr-Cyrl-RS"/>
            <w:rPrChange w:id="3053" w:author="Andrija Ilic" w:date="2015-09-15T12:16:00Z">
              <w:rPr>
                <w:lang w:val="sr-Cyrl-RS"/>
              </w:rPr>
            </w:rPrChange>
          </w:rPr>
          <w:t>позива</w:t>
        </w:r>
      </w:ins>
      <w:ins w:id="3054" w:author="Andrija Ilic" w:date="2015-09-15T12:16:00Z">
        <w:r w:rsidRPr="009C28BB">
          <w:rPr>
            <w:lang w:val="sr-Cyrl-RS"/>
            <w:rPrChange w:id="3055" w:author="Andrija Ilic" w:date="2015-09-15T12:16:00Z">
              <w:rPr>
                <w:u w:val="single"/>
                <w:lang w:val="sr-Cyrl-RS"/>
              </w:rPr>
            </w:rPrChange>
          </w:rPr>
          <w:t xml:space="preserve"> </w:t>
        </w:r>
        <w:r>
          <w:rPr>
            <w:lang w:val="sr-Cyrl-RS"/>
          </w:rPr>
          <w:t>систем да пронађе програм</w:t>
        </w:r>
      </w:ins>
      <w:ins w:id="3056" w:author="Andrija Ilic" w:date="2015-09-15T12:17:00Z">
        <w:r>
          <w:rPr>
            <w:lang w:val="sr-Cyrl-RS"/>
          </w:rPr>
          <w:t xml:space="preserve"> са својим активностима</w:t>
        </w:r>
      </w:ins>
      <w:ins w:id="3057" w:author="Andrija Ilic" w:date="2015-09-15T12:16:00Z">
        <w:r>
          <w:rPr>
            <w:lang w:val="sr-Cyrl-RS"/>
          </w:rPr>
          <w:t>. (</w:t>
        </w:r>
      </w:ins>
      <w:ins w:id="3058" w:author="Andrija Ilic" w:date="2015-09-15T12:17:00Z">
        <w:r>
          <w:rPr>
            <w:lang w:val="sr-Cyrl-RS"/>
          </w:rPr>
          <w:t>АПСО</w:t>
        </w:r>
      </w:ins>
      <w:ins w:id="3059"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60" w:author="Andrija Ilic" w:date="2015-09-06T11:38:00Z"/>
        </w:rPr>
      </w:pPr>
      <w:ins w:id="3061"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62" w:author="Andrija Ilic" w:date="2015-09-06T11:38:00Z"/>
        </w:rPr>
      </w:pPr>
      <w:ins w:id="3063"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64" w:author="Andrija Ilic" w:date="2015-09-06T11:39:00Z"/>
        </w:rPr>
      </w:pPr>
      <w:ins w:id="3065"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66" w:author="Andrija Ilic" w:date="2015-09-06T11:39:00Z"/>
        </w:rPr>
      </w:pPr>
      <w:ins w:id="3067" w:author="Andrija Ilic" w:date="2015-09-06T11:40:00Z">
        <w:r>
          <w:t xml:space="preserve">Корисник </w:t>
        </w:r>
        <w:r w:rsidRPr="0033384F">
          <w:rPr>
            <w:u w:val="single"/>
            <w:rPrChange w:id="3068"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69" w:author="Andrija Ilic" w:date="2015-09-06T11:39:00Z"/>
        </w:rPr>
      </w:pPr>
      <w:ins w:id="3070"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71" w:author="Andrija Ilic" w:date="2015-09-06T11:38:00Z"/>
        </w:rPr>
      </w:pPr>
      <w:ins w:id="3072"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73" w:author="Andrija Ilic" w:date="2015-09-06T11:21:00Z"/>
          <w:b/>
        </w:rPr>
      </w:pPr>
      <w:ins w:id="3074" w:author="Andrija Ilic" w:date="2015-09-06T11:21:00Z">
        <w:r>
          <w:rPr>
            <w:b/>
          </w:rPr>
          <w:t>Алтернативни сценарио:</w:t>
        </w:r>
      </w:ins>
    </w:p>
    <w:p w14:paraId="0CF3B37C" w14:textId="67896375" w:rsidR="005B6BA2" w:rsidDel="004E4E37" w:rsidRDefault="006B13F1">
      <w:pPr>
        <w:ind w:firstLine="720"/>
        <w:rPr>
          <w:del w:id="3075" w:author="Andrija Ilic" w:date="2015-09-06T11:21:00Z"/>
          <w:b/>
        </w:rPr>
        <w:pPrChange w:id="3076" w:author="Andrija Ilic" w:date="2015-09-06T11:40:00Z">
          <w:pPr/>
        </w:pPrChange>
      </w:pPr>
      <w:ins w:id="3077" w:author="Andrija Ilic" w:date="2015-09-06T11:21:00Z">
        <w:r>
          <w:t>8</w:t>
        </w:r>
        <w:r w:rsidR="004E4E37">
          <w:t>.1</w:t>
        </w:r>
      </w:ins>
      <w:ins w:id="3078" w:author="Andrija Ilic" w:date="2015-09-06T11:40:00Z">
        <w:r w:rsidR="00B63789">
          <w:rPr>
            <w:lang w:val="sr-Cyrl-RS"/>
          </w:rPr>
          <w:t xml:space="preserve"> </w:t>
        </w:r>
      </w:ins>
      <w:ins w:id="3079" w:author="Andrija Ilic" w:date="2015-09-06T11:21:00Z">
        <w:r w:rsidR="004E4E37">
          <w:t xml:space="preserve">Систем </w:t>
        </w:r>
        <w:r w:rsidR="004E4E37" w:rsidRPr="00F81F28">
          <w:rPr>
            <w:u w:val="single"/>
          </w:rPr>
          <w:t>приказује</w:t>
        </w:r>
        <w:r w:rsidR="004E4E37">
          <w:t xml:space="preserve"> грешку при </w:t>
        </w:r>
      </w:ins>
      <w:ins w:id="3080" w:author="Andrija Ilic" w:date="2015-09-06T11:32:00Z">
        <w:r>
          <w:rPr>
            <w:lang w:val="sr-Cyrl-RS"/>
          </w:rPr>
          <w:t>креир</w:t>
        </w:r>
      </w:ins>
      <w:ins w:id="3081" w:author="Andrija Ilic" w:date="2015-09-06T11:40:00Z">
        <w:r w:rsidR="00B63789">
          <w:rPr>
            <w:lang w:val="sr-Cyrl-RS"/>
          </w:rPr>
          <w:t>а</w:t>
        </w:r>
      </w:ins>
      <w:ins w:id="3082" w:author="Andrija Ilic" w:date="2015-09-06T11:32:00Z">
        <w:r>
          <w:rPr>
            <w:lang w:val="sr-Cyrl-RS"/>
          </w:rPr>
          <w:t>њу или измени програма</w:t>
        </w:r>
      </w:ins>
      <w:ins w:id="3083" w:author="Andrija Ilic" w:date="2015-09-06T11:21:00Z">
        <w:r w:rsidR="00B63789">
          <w:t xml:space="preserve">. </w:t>
        </w:r>
        <w:r w:rsidR="004E4E37">
          <w:t>(ИА)</w:t>
        </w:r>
        <w:r w:rsidR="004E4E37">
          <w:br/>
        </w:r>
      </w:ins>
      <w:del w:id="3084"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85" w:author="Andrija Ilic" w:date="2015-09-06T11:21:00Z"/>
        </w:rPr>
        <w:pPrChange w:id="3086" w:author="Andrija Ilic" w:date="2015-09-06T11:40:00Z">
          <w:pPr>
            <w:pStyle w:val="ListParagraph"/>
            <w:numPr>
              <w:numId w:val="4"/>
            </w:numPr>
            <w:ind w:left="1080" w:hanging="360"/>
          </w:pPr>
        </w:pPrChange>
      </w:pPr>
      <w:del w:id="3087"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88" w:author="Andrija Ilic" w:date="2015-09-06T11:21:00Z"/>
        </w:rPr>
        <w:pPrChange w:id="3089" w:author="Andrija Ilic" w:date="2015-09-06T11:40:00Z">
          <w:pPr>
            <w:pStyle w:val="ListParagraph"/>
            <w:numPr>
              <w:numId w:val="4"/>
            </w:numPr>
            <w:ind w:left="1080" w:hanging="360"/>
          </w:pPr>
        </w:pPrChange>
      </w:pPr>
      <w:del w:id="3090"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91" w:author="Andrija Ilic" w:date="2015-09-06T11:21:00Z"/>
        </w:rPr>
        <w:pPrChange w:id="3092" w:author="Andrija Ilic" w:date="2015-09-06T11:40:00Z">
          <w:pPr>
            <w:pStyle w:val="ListParagraph"/>
            <w:numPr>
              <w:numId w:val="4"/>
            </w:numPr>
            <w:ind w:left="1080" w:hanging="360"/>
          </w:pPr>
        </w:pPrChange>
      </w:pPr>
      <w:del w:id="3093"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94" w:author="Andrija Ilic" w:date="2015-09-06T11:21:00Z"/>
        </w:rPr>
        <w:pPrChange w:id="3095" w:author="Andrija Ilic" w:date="2015-09-06T11:40:00Z">
          <w:pPr>
            <w:pStyle w:val="ListParagraph"/>
            <w:numPr>
              <w:numId w:val="4"/>
            </w:numPr>
            <w:ind w:left="1080" w:hanging="360"/>
          </w:pPr>
        </w:pPrChange>
      </w:pPr>
      <w:del w:id="309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97" w:author="Andrija Ilic" w:date="2015-09-06T11:21:00Z"/>
        </w:rPr>
        <w:pPrChange w:id="3098" w:author="Andrija Ilic" w:date="2015-09-06T11:40:00Z">
          <w:pPr>
            <w:pStyle w:val="ListParagraph"/>
            <w:numPr>
              <w:numId w:val="4"/>
            </w:numPr>
            <w:ind w:left="1080" w:hanging="360"/>
          </w:pPr>
        </w:pPrChange>
      </w:pPr>
      <w:del w:id="3099"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100" w:author="Andrija Ilic" w:date="2015-09-06T11:21:00Z"/>
        </w:rPr>
        <w:pPrChange w:id="3101" w:author="Andrija Ilic" w:date="2015-09-06T11:40:00Z">
          <w:pPr>
            <w:pStyle w:val="ListParagraph"/>
            <w:ind w:left="1080"/>
          </w:pPr>
        </w:pPrChange>
      </w:pPr>
    </w:p>
    <w:p w14:paraId="461B545C" w14:textId="5B2BBD6E" w:rsidR="00A10AA6" w:rsidDel="004E4E37" w:rsidRDefault="00A10AA6">
      <w:pPr>
        <w:ind w:firstLine="720"/>
        <w:rPr>
          <w:del w:id="3102" w:author="Andrija Ilic" w:date="2015-09-06T11:21:00Z"/>
          <w:b/>
        </w:rPr>
        <w:pPrChange w:id="3103" w:author="Andrija Ilic" w:date="2015-09-06T11:40:00Z">
          <w:pPr/>
        </w:pPrChange>
      </w:pPr>
      <w:del w:id="3104" w:author="Andrija Ilic" w:date="2015-09-06T11:21:00Z">
        <w:r w:rsidDel="004E4E37">
          <w:rPr>
            <w:b/>
          </w:rPr>
          <w:delText>Алтернативни сценарио:</w:delText>
        </w:r>
      </w:del>
    </w:p>
    <w:p w14:paraId="218015E1" w14:textId="257B7344" w:rsidR="00A10AA6" w:rsidDel="004E4E37" w:rsidRDefault="00A10AA6">
      <w:pPr>
        <w:ind w:firstLine="720"/>
        <w:rPr>
          <w:del w:id="3105" w:author="Andrija Ilic" w:date="2015-09-06T11:21:00Z"/>
        </w:rPr>
        <w:pPrChange w:id="3106" w:author="Andrija Ilic" w:date="2015-09-06T11:40:00Z">
          <w:pPr/>
        </w:pPrChange>
      </w:pPr>
      <w:del w:id="3107"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108" w:author="Andrija Ilic" w:date="2015-09-06T11:33:00Z"/>
        </w:rPr>
        <w:pPrChange w:id="3109" w:author="Andrija Ilic" w:date="2015-09-06T11:40:00Z">
          <w:pPr/>
        </w:pPrChange>
      </w:pPr>
    </w:p>
    <w:p w14:paraId="6A9CE0D8" w14:textId="77777777" w:rsidR="00F90BCA" w:rsidRPr="00F90BCA" w:rsidRDefault="00F90BCA">
      <w:pPr>
        <w:ind w:firstLine="720"/>
        <w:pPrChange w:id="3110"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111" w:author="Andrija Ilic" w:date="2015-09-06T11:41:00Z">
        <w:r w:rsidR="00D23187">
          <w:rPr>
            <w:b/>
            <w:lang w:val="sr-Cyrl-RS"/>
          </w:rPr>
          <w:t>5</w:t>
        </w:r>
      </w:ins>
      <w:del w:id="3112" w:author="Andrija Ilic" w:date="2015-09-06T11:41:00Z">
        <w:r w:rsidDel="00D23187">
          <w:rPr>
            <w:b/>
          </w:rPr>
          <w:delText>2</w:delText>
        </w:r>
      </w:del>
      <w:r w:rsidRPr="005B6BA2">
        <w:rPr>
          <w:b/>
        </w:rPr>
        <w:t xml:space="preserve">: </w:t>
      </w:r>
      <w:ins w:id="3113" w:author="Andrija Ilic" w:date="2015-09-06T19:02:00Z">
        <w:r w:rsidR="00E55E60" w:rsidRPr="00E55E60">
          <w:rPr>
            <w:b/>
            <w:lang w:val="sr-Cyrl-RS"/>
            <w:rPrChange w:id="3114" w:author="Andrija Ilic" w:date="2015-09-06T19:02:00Z">
              <w:rPr>
                <w:lang w:val="sr-Cyrl-RS"/>
              </w:rPr>
            </w:rPrChange>
          </w:rPr>
          <w:t>Пријава студената на предмет</w:t>
        </w:r>
      </w:ins>
      <w:del w:id="3115"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16" w:author="Andrija Ilic" w:date="2015-09-06T19:03:00Z"/>
          <w:lang w:val="sr-Cyrl-RS"/>
        </w:rPr>
      </w:pPr>
      <w:r>
        <w:rPr>
          <w:b/>
        </w:rPr>
        <w:t>Назив СК</w:t>
      </w:r>
      <w:proofErr w:type="gramStart"/>
      <w:r>
        <w:rPr>
          <w:b/>
        </w:rPr>
        <w:t>:</w:t>
      </w:r>
      <w:proofErr w:type="gramEnd"/>
      <w:r>
        <w:rPr>
          <w:b/>
        </w:rPr>
        <w:br/>
      </w:r>
      <w:ins w:id="3117"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18" w:author="Andrija Ilic" w:date="2015-09-06T19:03:00Z"/>
        </w:rPr>
      </w:pPr>
      <w:del w:id="3119" w:author="Andrija Ilic" w:date="2015-09-06T19:03:00Z">
        <w:r w:rsidDel="00E55E60">
          <w:delText>Претрага пословних партнера</w:delText>
        </w:r>
      </w:del>
    </w:p>
    <w:p w14:paraId="13B2DFBE" w14:textId="77777777" w:rsidR="00E26B3A" w:rsidRDefault="00E26B3A" w:rsidP="00E26B3A">
      <w:r>
        <w:rPr>
          <w:b/>
        </w:rPr>
        <w:t>Учесници CК</w:t>
      </w:r>
      <w:proofErr w:type="gramStart"/>
      <w:r>
        <w:rPr>
          <w:b/>
        </w:rPr>
        <w:t>:</w:t>
      </w:r>
      <w:proofErr w:type="gramEnd"/>
      <w:r>
        <w:rPr>
          <w:b/>
        </w:rPr>
        <w:br/>
      </w:r>
      <w:r>
        <w:t>Корисник и програм</w:t>
      </w:r>
    </w:p>
    <w:p w14:paraId="23961254" w14:textId="77777777" w:rsidR="00E55E60" w:rsidRDefault="00E26B3A" w:rsidP="00E1026A">
      <w:pPr>
        <w:rPr>
          <w:ins w:id="3120" w:author="Andrija Ilic" w:date="2015-09-06T19:03:00Z"/>
        </w:rPr>
      </w:pPr>
      <w:r>
        <w:rPr>
          <w:b/>
        </w:rPr>
        <w:lastRenderedPageBreak/>
        <w:t>Предуслов</w:t>
      </w:r>
      <w:proofErr w:type="gramStart"/>
      <w:r>
        <w:rPr>
          <w:b/>
        </w:rPr>
        <w:t>:</w:t>
      </w:r>
      <w:proofErr w:type="gramEnd"/>
      <w:r>
        <w:rPr>
          <w:b/>
        </w:rPr>
        <w:br/>
      </w:r>
      <w:ins w:id="3121"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22" w:author="Andrija Ilic" w:date="2015-09-06T19:03:00Z"/>
        </w:rPr>
      </w:pPr>
      <w:del w:id="3123"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24" w:author="Andrija Ilic" w:date="2015-09-06T19:07:00Z"/>
        </w:rPr>
      </w:pPr>
      <w:del w:id="3125" w:author="Andrija Ilic" w:date="2015-09-06T19:13:00Z">
        <w:r w:rsidDel="00936DBB">
          <w:delText xml:space="preserve"> </w:delText>
        </w:r>
      </w:del>
      <w:ins w:id="3126" w:author="Andrija Ilic" w:date="2015-09-06T19:06:00Z">
        <w:r w:rsidR="00E55E60">
          <w:t xml:space="preserve">Корисник </w:t>
        </w:r>
      </w:ins>
      <w:ins w:id="3127" w:author="Andrija Ilic" w:date="2015-09-06T19:07:00Z">
        <w:r w:rsidR="00E55E60">
          <w:rPr>
            <w:u w:val="single"/>
            <w:lang w:val="sr-Cyrl-RS"/>
          </w:rPr>
          <w:t>бира</w:t>
        </w:r>
      </w:ins>
      <w:ins w:id="3128" w:author="Andrija Ilic" w:date="2015-09-06T19:06:00Z">
        <w:r w:rsidR="00E55E60" w:rsidRPr="00F81F28">
          <w:rPr>
            <w:u w:val="single"/>
          </w:rPr>
          <w:t xml:space="preserve"> критеријум</w:t>
        </w:r>
        <w:r w:rsidR="00E55E60">
          <w:t xml:space="preserve"> за </w:t>
        </w:r>
      </w:ins>
      <w:ins w:id="3129" w:author="Andrija Ilic" w:date="2015-09-06T19:07:00Z">
        <w:r w:rsidR="00E55E60">
          <w:rPr>
            <w:lang w:val="sr-Cyrl-RS"/>
          </w:rPr>
          <w:t>унос студената</w:t>
        </w:r>
      </w:ins>
      <w:ins w:id="3130" w:author="Andrija Ilic" w:date="2015-09-06T19:06:00Z">
        <w:r w:rsidR="00E55E60">
          <w:rPr>
            <w:lang w:val="sr-Cyrl-RS"/>
          </w:rPr>
          <w:t>.</w:t>
        </w:r>
      </w:ins>
      <w:del w:id="3131"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32" w:author="Andrija Ilic" w:date="2015-09-06T19:07:00Z"/>
        </w:rPr>
      </w:pPr>
      <w:ins w:id="3133" w:author="Andrija Ilic" w:date="2015-09-06T19:07:00Z">
        <w:r>
          <w:t xml:space="preserve">Корисник </w:t>
        </w:r>
        <w:r>
          <w:rPr>
            <w:u w:val="single"/>
            <w:lang w:val="sr-Cyrl-RS"/>
          </w:rPr>
          <w:t>одабира</w:t>
        </w:r>
        <w:r w:rsidRPr="00E55E60">
          <w:rPr>
            <w:rPrChange w:id="3134" w:author="Andrija Ilic" w:date="2015-09-06T19:08:00Z">
              <w:rPr>
                <w:u w:val="single"/>
              </w:rPr>
            </w:rPrChange>
          </w:rPr>
          <w:t xml:space="preserve"> </w:t>
        </w:r>
      </w:ins>
      <w:proofErr w:type="gramStart"/>
      <w:ins w:id="3135" w:author="Andrija Ilic" w:date="2015-09-06T19:25:00Z">
        <w:r w:rsidR="00B30C23">
          <w:rPr>
            <w:lang w:val="sr-Cyrl-RS"/>
          </w:rPr>
          <w:t xml:space="preserve">одговарајући  </w:t>
        </w:r>
      </w:ins>
      <w:ins w:id="3136" w:author="Andrija Ilic" w:date="2015-09-06T19:08:00Z">
        <w:r>
          <w:rPr>
            <w:lang w:val="sr-Cyrl-RS"/>
          </w:rPr>
          <w:t>фајл</w:t>
        </w:r>
        <w:proofErr w:type="gramEnd"/>
        <w:r>
          <w:rPr>
            <w:lang w:val="sr-Cyrl-RS"/>
          </w:rPr>
          <w:t xml:space="preserve"> за унос студената</w:t>
        </w:r>
      </w:ins>
      <w:ins w:id="3137"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38" w:author="Andrija Ilic" w:date="2015-09-06T19:08:00Z"/>
        </w:rPr>
      </w:pPr>
    </w:p>
    <w:p w14:paraId="2EF0FA2C" w14:textId="254D49EA" w:rsidR="00E1026A" w:rsidRDefault="00E1026A" w:rsidP="00E26B3A">
      <w:pPr>
        <w:pStyle w:val="ListParagraph"/>
        <w:numPr>
          <w:ilvl w:val="0"/>
          <w:numId w:val="5"/>
        </w:numPr>
      </w:pPr>
      <w:r>
        <w:t xml:space="preserve">Корисник </w:t>
      </w:r>
      <w:ins w:id="3139"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 xml:space="preserve">студенте за дати </w:t>
        </w:r>
        <w:proofErr w:type="gramStart"/>
        <w:r w:rsidR="009A5021">
          <w:rPr>
            <w:lang w:val="sr-Cyrl-RS"/>
          </w:rPr>
          <w:t>програм</w:t>
        </w:r>
        <w:r w:rsidR="009A5021" w:rsidRPr="007B0E03" w:rsidDel="009A5021">
          <w:rPr>
            <w:u w:val="single"/>
            <w:rPrChange w:id="3140" w:author="Andrija Ilic" w:date="2015-09-15T12:26:00Z">
              <w:rPr>
                <w:u w:val="single"/>
              </w:rPr>
            </w:rPrChange>
          </w:rPr>
          <w:t xml:space="preserve"> </w:t>
        </w:r>
      </w:ins>
      <w:proofErr w:type="gramEnd"/>
      <w:del w:id="3141" w:author="Andrija Ilic" w:date="2015-09-15T12:29:00Z">
        <w:r w:rsidRPr="007B0E03" w:rsidDel="009A5021">
          <w:rPr>
            <w:u w:val="single"/>
            <w:rPrChange w:id="3142" w:author="Andrija Ilic" w:date="2015-09-15T12:26:00Z">
              <w:rPr/>
            </w:rPrChange>
          </w:rPr>
          <w:delText>позива</w:delText>
        </w:r>
        <w:r w:rsidDel="009A5021">
          <w:delText xml:space="preserve"> ситем да </w:delText>
        </w:r>
      </w:del>
      <w:del w:id="3143" w:author="Andrija Ilic" w:date="2015-09-06T19:09:00Z">
        <w:r w:rsidRPr="00F81F28" w:rsidDel="00E55E60">
          <w:rPr>
            <w:u w:val="single"/>
          </w:rPr>
          <w:delText>изврши претрагу</w:delText>
        </w:r>
      </w:del>
      <w:del w:id="3144" w:author="Andrija Ilic" w:date="2015-09-15T12:29:00Z">
        <w:r w:rsidDel="009A5021">
          <w:delText xml:space="preserve"> </w:delText>
        </w:r>
      </w:del>
      <w:del w:id="3145" w:author="Andrija Ilic" w:date="2015-09-06T19:09:00Z">
        <w:r w:rsidDel="00E55E60">
          <w:delText>пословних партнера</w:delText>
        </w:r>
      </w:del>
      <w:ins w:id="3146"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47" w:author="Andrija Ilic" w:date="2015-09-06T19:09:00Z">
        <w:r w:rsidRPr="00F81F28" w:rsidDel="00E55E60">
          <w:rPr>
            <w:u w:val="single"/>
          </w:rPr>
          <w:delText>проналази</w:delText>
        </w:r>
        <w:r w:rsidDel="00E55E60">
          <w:delText xml:space="preserve"> </w:delText>
        </w:r>
      </w:del>
      <w:ins w:id="3148" w:author="Andrija Ilic" w:date="2015-09-06T19:09:00Z">
        <w:r w:rsidR="00E55E60">
          <w:rPr>
            <w:u w:val="single"/>
            <w:lang w:val="sr-Cyrl-RS"/>
          </w:rPr>
          <w:t>чува</w:t>
        </w:r>
        <w:r w:rsidR="00E55E60">
          <w:t xml:space="preserve"> </w:t>
        </w:r>
      </w:ins>
      <w:del w:id="3149" w:author="Andrija Ilic" w:date="2015-09-06T19:10:00Z">
        <w:r w:rsidDel="00E55E60">
          <w:delText>порсловног партнера (једног или више) по задатом критеријуму претраге</w:delText>
        </w:r>
      </w:del>
      <w:ins w:id="3150"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51" w:author="Andrija Ilic" w:date="2015-09-06T19:10:00Z">
        <w:r w:rsidDel="00E55E60">
          <w:delText>пословног партера/ре</w:delText>
        </w:r>
      </w:del>
      <w:ins w:id="3152"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53" w:author="Andrija Ilic" w:date="2015-09-15T12:29:00Z"/>
        </w:rPr>
      </w:pPr>
    </w:p>
    <w:p w14:paraId="4E2B9CD0" w14:textId="6E23CC2C" w:rsidR="009A5021" w:rsidDel="009A5021" w:rsidRDefault="009A5021" w:rsidP="009A5021">
      <w:pPr>
        <w:rPr>
          <w:del w:id="3154" w:author="Andrija Ilic" w:date="2015-09-15T12:29:00Z"/>
        </w:rPr>
        <w:pPrChange w:id="3155"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56" w:author="Andrija Ilic" w:date="2015-09-15T12:26:00Z">
        <w:r>
          <w:rPr>
            <w:lang w:val="sr-Cyrl-RS"/>
          </w:rPr>
          <w:t>5</w:t>
        </w:r>
      </w:ins>
      <w:del w:id="3157"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58" w:author="Andrija Ilic" w:date="2015-09-06T19:10:00Z">
        <w:r w:rsidR="00E1026A" w:rsidRPr="00F81F28" w:rsidDel="00E55E60">
          <w:rPr>
            <w:u w:val="single"/>
          </w:rPr>
          <w:delText>пронађе</w:delText>
        </w:r>
        <w:r w:rsidR="00E1026A" w:rsidDel="00E55E60">
          <w:delText xml:space="preserve"> </w:delText>
        </w:r>
      </w:del>
      <w:ins w:id="3159" w:author="Andrija Ilic" w:date="2015-09-15T12:31:00Z">
        <w:r w:rsidR="009B308E">
          <w:rPr>
            <w:u w:val="single"/>
            <w:lang w:val="sr-Cyrl-RS"/>
          </w:rPr>
          <w:t>пријави</w:t>
        </w:r>
      </w:ins>
      <w:ins w:id="3160" w:author="Andrija Ilic" w:date="2015-09-06T19:10:00Z">
        <w:r w:rsidR="00E55E60">
          <w:t xml:space="preserve"> </w:t>
        </w:r>
      </w:ins>
      <w:del w:id="3161" w:author="Andrija Ilic" w:date="2015-09-06T19:11:00Z">
        <w:r w:rsidR="00E1026A" w:rsidDel="00E55E60">
          <w:delText>пословног партнера за дате критеријуме</w:delText>
        </w:r>
      </w:del>
      <w:ins w:id="3162" w:author="Andrija Ilic" w:date="2015-09-06T19:11:00Z">
        <w:r w:rsidR="00E55E60">
          <w:rPr>
            <w:lang w:val="sr-Cyrl-RS"/>
          </w:rPr>
          <w:t>студенте</w:t>
        </w:r>
      </w:ins>
      <w:r w:rsidR="00E1026A">
        <w:t xml:space="preserve">, приказује поруку да </w:t>
      </w:r>
      <w:del w:id="3163" w:author="Andrija Ilic" w:date="2015-09-06T19:11:00Z">
        <w:r w:rsidR="00E1026A" w:rsidDel="00E55E60">
          <w:delText>пословни партнер не постоји</w:delText>
        </w:r>
      </w:del>
      <w:ins w:id="3164" w:author="Andrija Ilic" w:date="2015-09-06T19:11:00Z">
        <w:r w:rsidR="00E55E60">
          <w:rPr>
            <w:lang w:val="sr-Cyrl-RS"/>
          </w:rPr>
          <w:t>студенти нису сачувани</w:t>
        </w:r>
      </w:ins>
      <w:r w:rsidR="00E1026A">
        <w:t xml:space="preserve">. (ИА) Омогућава кориснику да </w:t>
      </w:r>
      <w:del w:id="3165" w:author="Andrija Ilic" w:date="2015-09-06T19:11:00Z">
        <w:r w:rsidR="00E1026A" w:rsidDel="00E55E60">
          <w:delText>започне претрагу по другим критеријумима</w:delText>
        </w:r>
      </w:del>
      <w:ins w:id="3166"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67" w:author="Andrija Ilic" w:date="2015-09-06T19:12:00Z">
        <w:r w:rsidDel="00936DBB">
          <w:rPr>
            <w:b/>
          </w:rPr>
          <w:delText>3</w:delText>
        </w:r>
      </w:del>
      <w:ins w:id="3168" w:author="Andrija Ilic" w:date="2015-09-06T19:12:00Z">
        <w:r w:rsidR="00936DBB">
          <w:rPr>
            <w:b/>
            <w:lang w:val="sr-Cyrl-RS"/>
          </w:rPr>
          <w:t>6</w:t>
        </w:r>
      </w:ins>
      <w:r w:rsidRPr="005B6BA2">
        <w:rPr>
          <w:b/>
        </w:rPr>
        <w:t xml:space="preserve">: </w:t>
      </w:r>
      <w:ins w:id="3169" w:author="Andrija Ilic" w:date="2015-09-06T19:12:00Z">
        <w:r w:rsidR="00936DBB" w:rsidRPr="00936DBB">
          <w:rPr>
            <w:b/>
            <w:lang w:val="sr-Cyrl-RS"/>
            <w:rPrChange w:id="3170" w:author="Andrija Ilic" w:date="2015-09-06T19:12:00Z">
              <w:rPr>
                <w:lang w:val="sr-Cyrl-RS"/>
              </w:rPr>
            </w:rPrChange>
          </w:rPr>
          <w:t>Преглед информација о студентима</w:t>
        </w:r>
        <w:r w:rsidR="00936DBB" w:rsidDel="00936DBB">
          <w:rPr>
            <w:b/>
          </w:rPr>
          <w:t xml:space="preserve"> </w:t>
        </w:r>
      </w:ins>
      <w:del w:id="3171" w:author="Andrija Ilic" w:date="2015-09-06T19:12:00Z">
        <w:r w:rsidDel="00936DBB">
          <w:rPr>
            <w:b/>
          </w:rPr>
          <w:delText>Креирање рачуна</w:delText>
        </w:r>
      </w:del>
    </w:p>
    <w:p w14:paraId="62BD5813" w14:textId="48E78524" w:rsidR="00E1026A" w:rsidRDefault="00E1026A" w:rsidP="00E1026A">
      <w:r>
        <w:rPr>
          <w:b/>
        </w:rPr>
        <w:t>Назив СК</w:t>
      </w:r>
      <w:proofErr w:type="gramStart"/>
      <w:r>
        <w:rPr>
          <w:b/>
        </w:rPr>
        <w:t>:</w:t>
      </w:r>
      <w:proofErr w:type="gramEnd"/>
      <w:r>
        <w:rPr>
          <w:b/>
        </w:rPr>
        <w:br/>
      </w:r>
      <w:ins w:id="3172" w:author="Andrija Ilic" w:date="2015-09-06T19:12:00Z">
        <w:r w:rsidR="00936DBB">
          <w:rPr>
            <w:lang w:val="sr-Cyrl-RS"/>
          </w:rPr>
          <w:t>Преглед информација о студентима</w:t>
        </w:r>
        <w:r w:rsidR="00936DBB" w:rsidDel="00936DBB">
          <w:t xml:space="preserve"> </w:t>
        </w:r>
      </w:ins>
      <w:del w:id="3173" w:author="Andrija Ilic" w:date="2015-09-06T19:12:00Z">
        <w:r w:rsidDel="00936DBB">
          <w:delText>Креирање пачуна</w:delText>
        </w:r>
      </w:del>
    </w:p>
    <w:p w14:paraId="14E8C6EB" w14:textId="77777777" w:rsidR="00E1026A" w:rsidRDefault="00E1026A" w:rsidP="00E1026A">
      <w:r>
        <w:rPr>
          <w:b/>
        </w:rPr>
        <w:t>Учесници CК</w:t>
      </w:r>
      <w:proofErr w:type="gramStart"/>
      <w:r>
        <w:rPr>
          <w:b/>
        </w:rPr>
        <w:t>:</w:t>
      </w:r>
      <w:proofErr w:type="gramEnd"/>
      <w:r>
        <w:rPr>
          <w:b/>
        </w:rPr>
        <w:br/>
      </w:r>
      <w:r>
        <w:t>Корисник и програм</w:t>
      </w:r>
    </w:p>
    <w:p w14:paraId="3E319EE1" w14:textId="77777777" w:rsidR="00936DBB" w:rsidRDefault="00E1026A" w:rsidP="00E1026A">
      <w:pPr>
        <w:rPr>
          <w:ins w:id="3174" w:author="Andrija Ilic" w:date="2015-09-06T19:15:00Z"/>
        </w:rPr>
      </w:pPr>
      <w:r>
        <w:rPr>
          <w:b/>
        </w:rPr>
        <w:t>Предуслов</w:t>
      </w:r>
      <w:proofErr w:type="gramStart"/>
      <w:r>
        <w:rPr>
          <w:b/>
        </w:rPr>
        <w:t>:</w:t>
      </w:r>
      <w:proofErr w:type="gramEnd"/>
      <w:r>
        <w:rPr>
          <w:b/>
        </w:rPr>
        <w:br/>
      </w:r>
      <w:ins w:id="3175"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76" w:author="Andrija Ilic" w:date="2015-09-06T19:13:00Z">
        <w:r w:rsidDel="00936DBB">
          <w:delText>Корисник је пријављен на систем</w:delText>
        </w:r>
      </w:del>
    </w:p>
    <w:p w14:paraId="17BE68F2" w14:textId="77777777" w:rsidR="00E1026A" w:rsidRDefault="00E1026A" w:rsidP="00E1026A">
      <w:pPr>
        <w:rPr>
          <w:ins w:id="3177"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78" w:author="Andrija Ilic" w:date="2015-09-15T12:39:00Z"/>
        </w:rPr>
      </w:pPr>
      <w:ins w:id="3179"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80" w:author="Andrija Ilic" w:date="2015-09-06T19:23:00Z"/>
        </w:rPr>
      </w:pPr>
      <w:ins w:id="3181" w:author="Andrija Ilic" w:date="2015-09-15T12:39:00Z">
        <w:r>
          <w:t>K</w:t>
        </w:r>
        <w:r>
          <w:rPr>
            <w:lang w:val="sr-Cyrl-RS"/>
          </w:rPr>
          <w:t xml:space="preserve">лијент </w:t>
        </w:r>
        <w:r w:rsidRPr="00305953">
          <w:rPr>
            <w:u w:val="single"/>
            <w:lang w:val="sr-Cyrl-RS"/>
            <w:rPrChange w:id="3182" w:author="Andrija Ilic" w:date="2015-09-15T12:39:00Z">
              <w:rPr>
                <w:lang w:val="sr-Cyrl-RS"/>
              </w:rPr>
            </w:rPrChange>
          </w:rPr>
          <w:t>позива</w:t>
        </w:r>
        <w:r>
          <w:rPr>
            <w:lang w:val="sr-Cyrl-RS"/>
          </w:rPr>
          <w:t xml:space="preserve"> систем да </w:t>
        </w:r>
      </w:ins>
      <w:ins w:id="3183" w:author="Andrija Ilic" w:date="2015-09-15T12:40:00Z">
        <w:r w:rsidRPr="00305953">
          <w:rPr>
            <w:u w:val="single"/>
            <w:lang w:val="sr-Cyrl-RS"/>
            <w:rPrChange w:id="3184"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85" w:author="Andrija Ilic" w:date="2015-09-06T19:23:00Z"/>
        </w:rPr>
      </w:pPr>
      <w:ins w:id="3186"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87" w:author="Andrija Ilic" w:date="2015-09-06T19:23:00Z"/>
        </w:rPr>
      </w:pPr>
      <w:ins w:id="3188"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89" w:author="Andrija Ilic" w:date="2015-09-06T19:23:00Z"/>
          <w:b/>
        </w:rPr>
      </w:pPr>
    </w:p>
    <w:p w14:paraId="7ECCCD8C" w14:textId="0B5A8F9D" w:rsidR="00E1026A" w:rsidDel="00936DBB" w:rsidRDefault="00E1026A" w:rsidP="00E1026A">
      <w:pPr>
        <w:pStyle w:val="ListParagraph"/>
        <w:numPr>
          <w:ilvl w:val="0"/>
          <w:numId w:val="6"/>
        </w:numPr>
        <w:ind w:left="360"/>
        <w:rPr>
          <w:del w:id="3190" w:author="Andrija Ilic" w:date="2015-09-06T19:13:00Z"/>
        </w:rPr>
      </w:pPr>
      <w:del w:id="3191"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92" w:author="Andrija Ilic" w:date="2015-09-06T19:23:00Z"/>
        </w:rPr>
      </w:pPr>
      <w:del w:id="3193"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94" w:author="Andrija Ilic" w:date="2015-09-06T19:23:00Z"/>
        </w:rPr>
      </w:pPr>
      <w:del w:id="3195"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96" w:author="Andrija Ilic" w:date="2015-09-06T19:18:00Z"/>
        </w:rPr>
      </w:pPr>
      <w:del w:id="3197"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98" w:author="Andrija Ilic" w:date="2015-09-06T19:18:00Z"/>
        </w:rPr>
      </w:pPr>
      <w:del w:id="3199"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200" w:author="Andrija Ilic" w:date="2015-09-06T19:18:00Z"/>
        </w:rPr>
      </w:pPr>
      <w:del w:id="3201"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202" w:author="Andrija Ilic" w:date="2015-09-06T19:18:00Z"/>
        </w:rPr>
      </w:pPr>
      <w:del w:id="3203"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204" w:author="Andrija Ilic" w:date="2015-09-06T19:18:00Z"/>
        </w:rPr>
      </w:pPr>
      <w:del w:id="3205"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206" w:author="Andrija Ilic" w:date="2015-09-06T19:18:00Z"/>
        </w:rPr>
      </w:pPr>
      <w:del w:id="3207"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208" w:author="Andrija Ilic" w:date="2015-09-06T19:18:00Z"/>
          <w:lang w:val="sr-Cyrl-RS"/>
          <w:rPrChange w:id="3209" w:author="Andrija Ilic" w:date="2015-09-15T12:40:00Z">
            <w:rPr>
              <w:del w:id="3210" w:author="Andrija Ilic" w:date="2015-09-06T19:18:00Z"/>
            </w:rPr>
          </w:rPrChange>
        </w:rPr>
      </w:pPr>
      <w:ins w:id="3211" w:author="Andrija Ilic" w:date="2015-09-06T19:23:00Z">
        <w:r>
          <w:tab/>
        </w:r>
      </w:ins>
      <w:ins w:id="3212" w:author="Andrija Ilic" w:date="2015-09-15T12:40:00Z">
        <w:r w:rsidR="00305953">
          <w:rPr>
            <w:lang w:val="sr-Cyrl-RS"/>
          </w:rPr>
          <w:t>4</w:t>
        </w:r>
      </w:ins>
    </w:p>
    <w:p w14:paraId="5EE15EB9" w14:textId="7B644CC5" w:rsidR="00BE2E08" w:rsidDel="00936DBB" w:rsidRDefault="00BE2E08" w:rsidP="00E1026A">
      <w:pPr>
        <w:rPr>
          <w:del w:id="3213" w:author="Andrija Ilic" w:date="2015-09-06T19:18:00Z"/>
        </w:rPr>
      </w:pPr>
    </w:p>
    <w:p w14:paraId="113ED0D7" w14:textId="12C5CEFA" w:rsidR="00C60907" w:rsidRDefault="00BE2E08" w:rsidP="00E1026A">
      <w:pPr>
        <w:rPr>
          <w:ins w:id="3214" w:author="Andrija Ilic" w:date="2015-09-09T20:41:00Z"/>
        </w:rPr>
      </w:pPr>
      <w:del w:id="3215" w:author="Andrija Ilic" w:date="2015-09-06T19:18:00Z">
        <w:r w:rsidDel="00936DBB">
          <w:delText>4</w:delText>
        </w:r>
      </w:del>
      <w:r>
        <w:t>.1</w:t>
      </w:r>
      <w:ins w:id="3216" w:author="Andrija Ilic" w:date="2015-09-06T19:18:00Z">
        <w:r w:rsidR="00936DBB">
          <w:rPr>
            <w:lang w:val="sr-Cyrl-RS"/>
          </w:rPr>
          <w:t xml:space="preserve"> </w:t>
        </w:r>
        <w:r w:rsidR="00936DBB">
          <w:t xml:space="preserve">Систем </w:t>
        </w:r>
        <w:r w:rsidR="00936DBB" w:rsidRPr="00F81F28">
          <w:rPr>
            <w:u w:val="single"/>
          </w:rPr>
          <w:t>приказ</w:t>
        </w:r>
      </w:ins>
      <w:ins w:id="3217" w:author="Andrija Ilic" w:date="2015-09-06T19:19:00Z">
        <w:r w:rsidR="00936DBB">
          <w:rPr>
            <w:u w:val="single"/>
            <w:lang w:val="sr-Cyrl-RS"/>
          </w:rPr>
          <w:t>у</w:t>
        </w:r>
      </w:ins>
      <w:ins w:id="3218"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19" w:author="Andrija Ilic" w:date="2015-09-06T19:19:00Z">
        <w:r w:rsidR="00936DBB">
          <w:rPr>
            <w:lang w:val="sr-Cyrl-RS"/>
          </w:rPr>
          <w:t>Омогућава кориснику да изврши претрагу за друге критеријуме.</w:t>
        </w:r>
      </w:ins>
      <w:ins w:id="3220" w:author="Andrija Ilic" w:date="2015-09-06T19:18:00Z">
        <w:r w:rsidR="00936DBB" w:rsidDel="00936DBB">
          <w:t xml:space="preserve"> </w:t>
        </w:r>
      </w:ins>
    </w:p>
    <w:p w14:paraId="06FBC051" w14:textId="31DE7716" w:rsidR="004C4232" w:rsidRPr="00BE2E08" w:rsidRDefault="00BE2E08" w:rsidP="00E1026A">
      <w:del w:id="3221"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22" w:author="Andrija Ilic" w:date="2015-09-06T19:22:00Z">
        <w:r w:rsidR="00DB09D0" w:rsidDel="00B30C23">
          <w:rPr>
            <w:b/>
          </w:rPr>
          <w:delText>4</w:delText>
        </w:r>
      </w:del>
      <w:ins w:id="3223" w:author="Andrija Ilic" w:date="2015-09-06T19:22:00Z">
        <w:r w:rsidR="00B30C23">
          <w:rPr>
            <w:b/>
            <w:lang w:val="sr-Cyrl-RS"/>
          </w:rPr>
          <w:t>7</w:t>
        </w:r>
      </w:ins>
      <w:r w:rsidRPr="005B6BA2">
        <w:rPr>
          <w:b/>
        </w:rPr>
        <w:t xml:space="preserve">: </w:t>
      </w:r>
      <w:del w:id="3224" w:author="Andrija Ilic" w:date="2015-09-06T19:21:00Z">
        <w:r w:rsidDel="00B30C23">
          <w:rPr>
            <w:b/>
          </w:rPr>
          <w:delText xml:space="preserve">Додавање </w:delText>
        </w:r>
      </w:del>
      <w:ins w:id="3225"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26" w:author="Andrija Ilic" w:date="2015-09-06T19:21:00Z">
        <w:r w:rsidDel="00B30C23">
          <w:rPr>
            <w:b/>
          </w:rPr>
          <w:delText>запослених</w:delText>
        </w:r>
      </w:del>
      <w:ins w:id="3227" w:author="Boni" w:date="2014-09-07T00:14:00Z">
        <w:del w:id="3228" w:author="Andrija Ilic" w:date="2015-09-06T19:21:00Z">
          <w:r w:rsidR="009331F4" w:rsidDel="00B30C23">
            <w:rPr>
              <w:b/>
            </w:rPr>
            <w:delText>корисника</w:delText>
          </w:r>
        </w:del>
      </w:ins>
    </w:p>
    <w:p w14:paraId="3DB8D2B1" w14:textId="11C30BA0" w:rsidR="007911AF" w:rsidRDefault="007911AF" w:rsidP="007911AF">
      <w:r>
        <w:rPr>
          <w:b/>
        </w:rPr>
        <w:t>Назив СК</w:t>
      </w:r>
      <w:proofErr w:type="gramStart"/>
      <w:r>
        <w:rPr>
          <w:b/>
        </w:rPr>
        <w:t>:</w:t>
      </w:r>
      <w:proofErr w:type="gramEnd"/>
      <w:r>
        <w:rPr>
          <w:b/>
        </w:rPr>
        <w:br/>
      </w:r>
      <w:ins w:id="3229" w:author="Andrija Ilic" w:date="2015-09-15T12:50:00Z">
        <w:r w:rsidR="00141BE8" w:rsidRPr="00141BE8">
          <w:rPr>
            <w:lang w:val="sr-Cyrl-RS"/>
            <w:rPrChange w:id="3230" w:author="Andrija Ilic" w:date="2015-09-15T12:50:00Z">
              <w:rPr>
                <w:b/>
                <w:lang w:val="sr-Cyrl-RS"/>
              </w:rPr>
            </w:rPrChange>
          </w:rPr>
          <w:t>Унос резултата за задату активност</w:t>
        </w:r>
        <w:r w:rsidR="00141BE8" w:rsidRPr="00141BE8">
          <w:rPr>
            <w:rPrChange w:id="3231" w:author="Andrija Ilic" w:date="2015-09-15T12:50:00Z">
              <w:rPr>
                <w:b/>
              </w:rPr>
            </w:rPrChange>
          </w:rPr>
          <w:t xml:space="preserve"> </w:t>
        </w:r>
      </w:ins>
      <w:del w:id="3232" w:author="Andrija Ilic" w:date="2015-09-06T19:22:00Z">
        <w:r w:rsidDel="00B30C23">
          <w:delText>Додавање запослених</w:delText>
        </w:r>
      </w:del>
    </w:p>
    <w:p w14:paraId="76779C81" w14:textId="77777777" w:rsidR="007911AF" w:rsidRDefault="007911AF" w:rsidP="007911AF">
      <w:r>
        <w:rPr>
          <w:b/>
        </w:rPr>
        <w:lastRenderedPageBreak/>
        <w:t>Учесници CК</w:t>
      </w:r>
      <w:proofErr w:type="gramStart"/>
      <w:r>
        <w:rPr>
          <w:b/>
        </w:rPr>
        <w:t>:</w:t>
      </w:r>
      <w:proofErr w:type="gramEnd"/>
      <w:r>
        <w:rPr>
          <w:b/>
        </w:rPr>
        <w:br/>
      </w:r>
      <w:r>
        <w:t>Корисник и програм</w:t>
      </w:r>
    </w:p>
    <w:p w14:paraId="65BBE74A" w14:textId="4A275810" w:rsidR="007911AF" w:rsidRDefault="007911AF" w:rsidP="007911AF">
      <w:r>
        <w:rPr>
          <w:b/>
        </w:rPr>
        <w:t>Предуслов</w:t>
      </w:r>
      <w:proofErr w:type="gramStart"/>
      <w:r>
        <w:rPr>
          <w:b/>
        </w:rPr>
        <w:t>:</w:t>
      </w:r>
      <w:proofErr w:type="gramEnd"/>
      <w:r>
        <w:rPr>
          <w:b/>
        </w:rPr>
        <w:br/>
      </w:r>
      <w:ins w:id="3233" w:author="Andrija Ilic" w:date="2015-09-06T19:22:00Z">
        <w:r w:rsidR="00B30C23">
          <w:t>Систем је укључен. Корисник је пријављен на систем као администратор</w:t>
        </w:r>
        <w:r w:rsidR="00B30C23" w:rsidDel="00B30C23">
          <w:t xml:space="preserve"> </w:t>
        </w:r>
      </w:ins>
      <w:del w:id="3234"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35" w:author="Andrija Ilic" w:date="2015-09-06T19:23:00Z"/>
          <w:b/>
        </w:rPr>
      </w:pPr>
      <w:ins w:id="3236"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37" w:author="Andrija Ilic" w:date="2015-09-06T19:23:00Z"/>
        </w:rPr>
      </w:pPr>
      <w:ins w:id="3238"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39" w:author="Andrija Ilic" w:date="2015-09-06T19:24:00Z">
        <w:r>
          <w:rPr>
            <w:lang w:val="sr-Cyrl-RS"/>
          </w:rPr>
          <w:t>резултата</w:t>
        </w:r>
      </w:ins>
      <w:ins w:id="3240"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41" w:author="Andrija Ilic" w:date="2015-09-06T19:23:00Z"/>
        </w:rPr>
      </w:pPr>
      <w:ins w:id="3242" w:author="Andrija Ilic" w:date="2015-09-06T19:23:00Z">
        <w:r>
          <w:t xml:space="preserve">Корисник </w:t>
        </w:r>
        <w:r>
          <w:rPr>
            <w:u w:val="single"/>
            <w:lang w:val="sr-Cyrl-RS"/>
          </w:rPr>
          <w:t>одабира</w:t>
        </w:r>
        <w:r w:rsidRPr="007268A5">
          <w:t xml:space="preserve"> </w:t>
        </w:r>
      </w:ins>
      <w:ins w:id="3243" w:author="Andrija Ilic" w:date="2015-09-06T19:25:00Z">
        <w:r>
          <w:rPr>
            <w:lang w:val="sr-Cyrl-RS"/>
          </w:rPr>
          <w:t xml:space="preserve">одговарајући </w:t>
        </w:r>
      </w:ins>
      <w:ins w:id="3244" w:author="Andrija Ilic" w:date="2015-09-06T19:23:00Z">
        <w:r>
          <w:rPr>
            <w:lang w:val="sr-Cyrl-RS"/>
          </w:rPr>
          <w:t xml:space="preserve">фајл за унос </w:t>
        </w:r>
      </w:ins>
      <w:ins w:id="3245" w:author="Andrija Ilic" w:date="2015-09-06T19:24:00Z">
        <w:r>
          <w:rPr>
            <w:lang w:val="sr-Cyrl-RS"/>
          </w:rPr>
          <w:t>резултата</w:t>
        </w:r>
      </w:ins>
      <w:ins w:id="3246"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47" w:author="Andrija Ilic" w:date="2015-09-06T19:23:00Z"/>
        </w:rPr>
      </w:pPr>
      <w:ins w:id="3248" w:author="Andrija Ilic" w:date="2015-09-06T19:23:00Z">
        <w:r>
          <w:t xml:space="preserve">Корисник </w:t>
        </w:r>
        <w:r w:rsidRPr="008B319F">
          <w:rPr>
            <w:u w:val="single"/>
            <w:rPrChange w:id="3249" w:author="Andrija Ilic" w:date="2015-09-15T12:50:00Z">
              <w:rPr/>
            </w:rPrChange>
          </w:rPr>
          <w:t>позива</w:t>
        </w:r>
        <w:r>
          <w:t xml:space="preserve"> ситем да </w:t>
        </w:r>
        <w:r>
          <w:rPr>
            <w:u w:val="single"/>
            <w:lang w:val="sr-Cyrl-RS"/>
          </w:rPr>
          <w:t>сачува</w:t>
        </w:r>
        <w:r>
          <w:t xml:space="preserve"> </w:t>
        </w:r>
      </w:ins>
      <w:ins w:id="3250" w:author="Andrija Ilic" w:date="2015-09-06T19:25:00Z">
        <w:r>
          <w:rPr>
            <w:lang w:val="sr-Cyrl-RS"/>
          </w:rPr>
          <w:t>резултате</w:t>
        </w:r>
      </w:ins>
      <w:ins w:id="3251" w:author="Andrija Ilic" w:date="2015-09-06T19:23:00Z">
        <w:r>
          <w:rPr>
            <w:lang w:val="sr-Cyrl-RS"/>
          </w:rPr>
          <w:t xml:space="preserve"> за дат</w:t>
        </w:r>
      </w:ins>
      <w:ins w:id="3252" w:author="Andrija Ilic" w:date="2015-09-06T19:25:00Z">
        <w:r>
          <w:rPr>
            <w:lang w:val="sr-Cyrl-RS"/>
          </w:rPr>
          <w:t>у</w:t>
        </w:r>
      </w:ins>
      <w:ins w:id="3253" w:author="Andrija Ilic" w:date="2015-09-06T19:23:00Z">
        <w:r>
          <w:rPr>
            <w:lang w:val="sr-Cyrl-RS"/>
          </w:rPr>
          <w:t xml:space="preserve"> </w:t>
        </w:r>
      </w:ins>
      <w:ins w:id="3254" w:author="Andrija Ilic" w:date="2015-09-06T19:25:00Z">
        <w:r>
          <w:rPr>
            <w:lang w:val="sr-Cyrl-RS"/>
          </w:rPr>
          <w:t>активност</w:t>
        </w:r>
      </w:ins>
      <w:ins w:id="3255"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56" w:author="Andrija Ilic" w:date="2015-09-06T19:23:00Z"/>
        </w:rPr>
      </w:pPr>
      <w:ins w:id="3257" w:author="Andrija Ilic" w:date="2015-09-06T19:23:00Z">
        <w:r>
          <w:t xml:space="preserve">Систем </w:t>
        </w:r>
        <w:r>
          <w:rPr>
            <w:u w:val="single"/>
            <w:lang w:val="sr-Cyrl-RS"/>
          </w:rPr>
          <w:t>чува</w:t>
        </w:r>
        <w:r>
          <w:t xml:space="preserve"> </w:t>
        </w:r>
      </w:ins>
      <w:ins w:id="3258" w:author="Andrija Ilic" w:date="2015-09-06T19:25:00Z">
        <w:r>
          <w:rPr>
            <w:lang w:val="sr-Cyrl-RS"/>
          </w:rPr>
          <w:t>резултате</w:t>
        </w:r>
      </w:ins>
      <w:ins w:id="3259" w:author="Andrija Ilic" w:date="2015-09-06T19:23:00Z">
        <w:r>
          <w:rPr>
            <w:lang w:val="sr-Cyrl-RS"/>
          </w:rPr>
          <w:t xml:space="preserve"> за дат</w:t>
        </w:r>
      </w:ins>
      <w:ins w:id="3260" w:author="Andrija Ilic" w:date="2015-09-06T19:25:00Z">
        <w:r>
          <w:rPr>
            <w:lang w:val="sr-Cyrl-RS"/>
          </w:rPr>
          <w:t>у</w:t>
        </w:r>
      </w:ins>
      <w:ins w:id="3261" w:author="Andrija Ilic" w:date="2015-09-06T19:23:00Z">
        <w:r>
          <w:rPr>
            <w:lang w:val="sr-Cyrl-RS"/>
          </w:rPr>
          <w:t xml:space="preserve"> </w:t>
        </w:r>
      </w:ins>
      <w:ins w:id="3262" w:author="Andrija Ilic" w:date="2015-09-06T19:25:00Z">
        <w:r>
          <w:rPr>
            <w:lang w:val="sr-Cyrl-RS"/>
          </w:rPr>
          <w:t>активност</w:t>
        </w:r>
      </w:ins>
      <w:ins w:id="3263" w:author="Andrija Ilic" w:date="2015-09-06T19:23:00Z">
        <w:r>
          <w:t>.(СО)</w:t>
        </w:r>
      </w:ins>
    </w:p>
    <w:p w14:paraId="1AEF0BC0" w14:textId="77777777" w:rsidR="00B30C23" w:rsidRDefault="00B30C23" w:rsidP="00B30C23">
      <w:pPr>
        <w:pStyle w:val="ListParagraph"/>
        <w:numPr>
          <w:ilvl w:val="0"/>
          <w:numId w:val="46"/>
        </w:numPr>
        <w:rPr>
          <w:ins w:id="3264" w:author="Andrija Ilic" w:date="2015-09-06T19:23:00Z"/>
        </w:rPr>
      </w:pPr>
      <w:ins w:id="3265"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66" w:author="Andrija Ilic" w:date="2015-09-06T19:23:00Z"/>
        </w:rPr>
      </w:pPr>
    </w:p>
    <w:p w14:paraId="7644623D" w14:textId="77777777" w:rsidR="00B30C23" w:rsidRDefault="00B30C23" w:rsidP="00B30C23">
      <w:pPr>
        <w:rPr>
          <w:ins w:id="3267" w:author="Andrija Ilic" w:date="2015-09-06T19:23:00Z"/>
          <w:b/>
        </w:rPr>
      </w:pPr>
      <w:ins w:id="3268" w:author="Andrija Ilic" w:date="2015-09-06T19:23:00Z">
        <w:r>
          <w:rPr>
            <w:b/>
          </w:rPr>
          <w:t>Алтернативни сценарио:</w:t>
        </w:r>
      </w:ins>
    </w:p>
    <w:p w14:paraId="74A4E768" w14:textId="59A4A6F4" w:rsidR="007911AF" w:rsidDel="00B30C23" w:rsidRDefault="00B30C23">
      <w:pPr>
        <w:ind w:firstLine="720"/>
        <w:rPr>
          <w:del w:id="3269" w:author="Andrija Ilic" w:date="2015-09-06T19:23:00Z"/>
          <w:b/>
        </w:rPr>
        <w:pPrChange w:id="3270" w:author="Andrija Ilic" w:date="2015-09-06T19:24:00Z">
          <w:pPr/>
        </w:pPrChange>
      </w:pPr>
      <w:ins w:id="3271" w:author="Andrija Ilic" w:date="2015-09-06T19:26:00Z">
        <w:r>
          <w:rPr>
            <w:lang w:val="sr-Cyrl-RS"/>
          </w:rPr>
          <w:t>5</w:t>
        </w:r>
      </w:ins>
      <w:ins w:id="3272"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73" w:author="Andrija Ilic" w:date="2015-09-06T19:26:00Z">
        <w:r>
          <w:rPr>
            <w:lang w:val="sr-Cyrl-RS"/>
          </w:rPr>
          <w:t>резултате</w:t>
        </w:r>
      </w:ins>
      <w:ins w:id="3274" w:author="Andrija Ilic" w:date="2015-09-06T19:23:00Z">
        <w:r>
          <w:t xml:space="preserve">, приказује поруку да </w:t>
        </w:r>
      </w:ins>
      <w:ins w:id="3275" w:author="Andrija Ilic" w:date="2015-09-06T19:26:00Z">
        <w:r>
          <w:rPr>
            <w:lang w:val="sr-Cyrl-RS"/>
          </w:rPr>
          <w:t>резултати</w:t>
        </w:r>
      </w:ins>
      <w:ins w:id="3276"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77" w:author="Andrija Ilic" w:date="2015-09-06T19:26:00Z">
        <w:r>
          <w:rPr>
            <w:lang w:val="sr-Cyrl-RS"/>
          </w:rPr>
          <w:t>резултата</w:t>
        </w:r>
      </w:ins>
      <w:ins w:id="3278" w:author="Andrija Ilic" w:date="2015-09-06T19:23:00Z">
        <w:r>
          <w:t>.</w:t>
        </w:r>
      </w:ins>
      <w:del w:id="3279"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80" w:author="Andrija Ilic" w:date="2015-09-06T19:23:00Z"/>
        </w:rPr>
        <w:pPrChange w:id="3281" w:author="Andrija Ilic" w:date="2015-09-06T19:24:00Z">
          <w:pPr>
            <w:pStyle w:val="ListParagraph"/>
            <w:numPr>
              <w:numId w:val="7"/>
            </w:numPr>
            <w:ind w:left="360" w:hanging="360"/>
          </w:pPr>
        </w:pPrChange>
      </w:pPr>
      <w:del w:id="3282" w:author="Andrija Ilic" w:date="2015-09-06T19:23:00Z">
        <w:r w:rsidDel="00B30C23">
          <w:delText xml:space="preserve"> Корисник </w:delText>
        </w:r>
      </w:del>
      <w:ins w:id="3283" w:author="Boni" w:date="2014-09-07T00:14:00Z">
        <w:del w:id="3284" w:author="Andrija Ilic" w:date="2015-09-06T19:23:00Z">
          <w:r w:rsidR="00802EEC" w:rsidDel="00B30C23">
            <w:delText xml:space="preserve">Администратор </w:delText>
          </w:r>
        </w:del>
      </w:ins>
      <w:del w:id="3285"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86" w:author="Andrija Ilic" w:date="2015-09-06T19:23:00Z"/>
        </w:rPr>
        <w:pPrChange w:id="3287" w:author="Andrija Ilic" w:date="2015-09-06T19:24:00Z">
          <w:pPr>
            <w:pStyle w:val="ListParagraph"/>
            <w:numPr>
              <w:numId w:val="7"/>
            </w:numPr>
            <w:ind w:left="360" w:hanging="360"/>
          </w:pPr>
        </w:pPrChange>
      </w:pPr>
      <w:del w:id="3288" w:author="Andrija Ilic" w:date="2015-09-06T19:23:00Z">
        <w:r w:rsidDel="00B30C23">
          <w:delText xml:space="preserve">Корисник </w:delText>
        </w:r>
      </w:del>
      <w:ins w:id="3289" w:author="Boni" w:date="2014-09-07T00:14:00Z">
        <w:del w:id="3290" w:author="Andrija Ilic" w:date="2015-09-06T19:23:00Z">
          <w:r w:rsidR="00802EEC" w:rsidDel="00B30C23">
            <w:delText>Ад</w:delText>
          </w:r>
        </w:del>
      </w:ins>
      <w:ins w:id="3291" w:author="Boni" w:date="2014-09-07T00:15:00Z">
        <w:del w:id="3292" w:author="Andrija Ilic" w:date="2015-09-06T19:23:00Z">
          <w:r w:rsidR="00802EEC" w:rsidDel="00B30C23">
            <w:delText>министратор</w:delText>
          </w:r>
        </w:del>
      </w:ins>
      <w:ins w:id="3293" w:author="Boni" w:date="2014-09-07T00:14:00Z">
        <w:del w:id="3294" w:author="Andrija Ilic" w:date="2015-09-06T19:23:00Z">
          <w:r w:rsidR="00802EEC" w:rsidDel="00B30C23">
            <w:delText xml:space="preserve"> </w:delText>
          </w:r>
        </w:del>
      </w:ins>
      <w:del w:id="3295"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96" w:author="Andrija Ilic" w:date="2015-09-06T19:23:00Z"/>
        </w:rPr>
        <w:pPrChange w:id="3297" w:author="Andrija Ilic" w:date="2015-09-06T19:24:00Z">
          <w:pPr>
            <w:pStyle w:val="ListParagraph"/>
            <w:numPr>
              <w:numId w:val="7"/>
            </w:numPr>
            <w:ind w:left="360" w:hanging="360"/>
          </w:pPr>
        </w:pPrChange>
      </w:pPr>
      <w:del w:id="3298"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99" w:author="Andrija Ilic" w:date="2015-09-06T19:23:00Z"/>
        </w:rPr>
        <w:pPrChange w:id="3300" w:author="Andrija Ilic" w:date="2015-09-06T19:24:00Z">
          <w:pPr>
            <w:pStyle w:val="ListParagraph"/>
            <w:numPr>
              <w:numId w:val="7"/>
            </w:numPr>
            <w:ind w:left="360" w:hanging="360"/>
          </w:pPr>
        </w:pPrChange>
      </w:pPr>
      <w:del w:id="3301"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302" w:author="Andrija Ilic" w:date="2015-09-06T19:23:00Z"/>
        </w:rPr>
        <w:pPrChange w:id="3303" w:author="Andrija Ilic" w:date="2015-09-06T19:24:00Z">
          <w:pPr>
            <w:pStyle w:val="ListParagraph"/>
            <w:ind w:left="1080"/>
          </w:pPr>
        </w:pPrChange>
      </w:pPr>
    </w:p>
    <w:p w14:paraId="26C2E45A" w14:textId="6861FC51" w:rsidR="007911AF" w:rsidDel="00B30C23" w:rsidRDefault="007911AF">
      <w:pPr>
        <w:ind w:firstLine="720"/>
        <w:rPr>
          <w:del w:id="3304" w:author="Andrija Ilic" w:date="2015-09-06T19:23:00Z"/>
          <w:b/>
        </w:rPr>
        <w:pPrChange w:id="3305" w:author="Andrija Ilic" w:date="2015-09-06T19:24:00Z">
          <w:pPr/>
        </w:pPrChange>
      </w:pPr>
      <w:del w:id="3306" w:author="Andrija Ilic" w:date="2015-09-06T19:23:00Z">
        <w:r w:rsidDel="00B30C23">
          <w:rPr>
            <w:b/>
          </w:rPr>
          <w:delText>Алтернативни сценарио:</w:delText>
        </w:r>
      </w:del>
    </w:p>
    <w:p w14:paraId="1DBF07C5" w14:textId="64929D0E" w:rsidR="007911AF" w:rsidDel="00B30C23" w:rsidRDefault="007911AF">
      <w:pPr>
        <w:ind w:firstLine="720"/>
        <w:rPr>
          <w:del w:id="3307" w:author="Andrija Ilic" w:date="2015-09-06T19:23:00Z"/>
        </w:rPr>
        <w:pPrChange w:id="3308" w:author="Andrija Ilic" w:date="2015-09-06T19:24:00Z">
          <w:pPr/>
        </w:pPrChange>
      </w:pPr>
      <w:del w:id="3309"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310" w:author="Andrija Ilic" w:date="2015-09-06T19:24:00Z">
          <w:pPr/>
        </w:pPrChange>
      </w:pPr>
    </w:p>
    <w:p w14:paraId="4F5D0886" w14:textId="77777777" w:rsidR="00C60907" w:rsidRDefault="00C60907" w:rsidP="007911AF">
      <w:pPr>
        <w:rPr>
          <w:ins w:id="3311" w:author="Andrija Ilic" w:date="2015-09-09T20:41:00Z"/>
          <w:b/>
        </w:rPr>
      </w:pPr>
    </w:p>
    <w:p w14:paraId="5CEB2A2C" w14:textId="03B71CC0" w:rsidR="007911AF" w:rsidRDefault="007911AF" w:rsidP="007911AF">
      <w:pPr>
        <w:rPr>
          <w:b/>
        </w:rPr>
      </w:pPr>
      <w:r w:rsidRPr="005B6BA2">
        <w:rPr>
          <w:b/>
        </w:rPr>
        <w:t xml:space="preserve">Случај коришћења </w:t>
      </w:r>
      <w:ins w:id="3312" w:author="Andrija Ilic" w:date="2015-09-06T19:27:00Z">
        <w:r w:rsidR="00BA1864">
          <w:rPr>
            <w:b/>
            <w:lang w:val="sr-Cyrl-RS"/>
          </w:rPr>
          <w:t>8</w:t>
        </w:r>
      </w:ins>
      <w:del w:id="3313" w:author="Andrija Ilic" w:date="2015-09-06T19:27:00Z">
        <w:r w:rsidR="00DB09D0" w:rsidDel="00BA1864">
          <w:rPr>
            <w:b/>
          </w:rPr>
          <w:delText>5</w:delText>
        </w:r>
      </w:del>
      <w:r w:rsidRPr="005B6BA2">
        <w:rPr>
          <w:b/>
        </w:rPr>
        <w:t xml:space="preserve">: </w:t>
      </w:r>
      <w:ins w:id="3314" w:author="Andrija Ilic" w:date="2015-09-06T19:27:00Z">
        <w:r w:rsidR="00BA1864" w:rsidRPr="00BA1864">
          <w:rPr>
            <w:b/>
            <w:lang w:val="sr-Cyrl-RS"/>
            <w:rPrChange w:id="3315" w:author="Andrija Ilic" w:date="2015-09-06T19:27:00Z">
              <w:rPr>
                <w:lang w:val="sr-Cyrl-RS"/>
              </w:rPr>
            </w:rPrChange>
          </w:rPr>
          <w:t xml:space="preserve">Преглед активности по предмету </w:t>
        </w:r>
        <w:r w:rsidR="00BA1864" w:rsidRPr="00BA1864">
          <w:rPr>
            <w:b/>
            <w:rPrChange w:id="3316" w:author="Andrija Ilic" w:date="2015-09-06T19:27:00Z">
              <w:rPr/>
            </w:rPrChange>
          </w:rPr>
          <w:t>/</w:t>
        </w:r>
        <w:r w:rsidR="00BA1864" w:rsidRPr="00BA1864">
          <w:rPr>
            <w:b/>
            <w:lang w:val="sr-Cyrl-RS"/>
            <w:rPrChange w:id="3317" w:author="Andrija Ilic" w:date="2015-09-06T19:27:00Z">
              <w:rPr>
                <w:lang w:val="sr-Cyrl-RS"/>
              </w:rPr>
            </w:rPrChange>
          </w:rPr>
          <w:t xml:space="preserve"> години</w:t>
        </w:r>
      </w:ins>
      <w:del w:id="3318" w:author="Andrija Ilic" w:date="2015-09-06T19:27:00Z">
        <w:r w:rsidDel="00BA1864">
          <w:rPr>
            <w:b/>
          </w:rPr>
          <w:delText>Преглед рачуна</w:delText>
        </w:r>
      </w:del>
    </w:p>
    <w:p w14:paraId="44BDBA31" w14:textId="1DE12704" w:rsidR="007911AF" w:rsidRDefault="007911AF" w:rsidP="007911AF">
      <w:r>
        <w:rPr>
          <w:b/>
        </w:rPr>
        <w:t>Назив СК</w:t>
      </w:r>
      <w:proofErr w:type="gramStart"/>
      <w:r>
        <w:rPr>
          <w:b/>
        </w:rPr>
        <w:t>:</w:t>
      </w:r>
      <w:proofErr w:type="gramEnd"/>
      <w:r>
        <w:rPr>
          <w:b/>
        </w:rPr>
        <w:br/>
      </w:r>
      <w:ins w:id="3319"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20" w:author="Andrija Ilic" w:date="2015-09-06T19:27:00Z">
        <w:r w:rsidDel="00BA1864">
          <w:delText>Преглед рачуна</w:delText>
        </w:r>
      </w:del>
    </w:p>
    <w:p w14:paraId="3D9CCC55" w14:textId="77777777" w:rsidR="007911AF" w:rsidRDefault="007911AF" w:rsidP="007911AF">
      <w:r>
        <w:rPr>
          <w:b/>
        </w:rPr>
        <w:t>Учесници CК</w:t>
      </w:r>
      <w:proofErr w:type="gramStart"/>
      <w:r>
        <w:rPr>
          <w:b/>
        </w:rPr>
        <w:t>:</w:t>
      </w:r>
      <w:proofErr w:type="gramEnd"/>
      <w:r>
        <w:rPr>
          <w:b/>
        </w:rPr>
        <w:br/>
      </w:r>
      <w:r>
        <w:t>Корисник и програм</w:t>
      </w:r>
    </w:p>
    <w:p w14:paraId="2968FB9F" w14:textId="77777777" w:rsidR="00BA1864" w:rsidRDefault="00BA1864" w:rsidP="007911AF">
      <w:pPr>
        <w:rPr>
          <w:ins w:id="3321" w:author="Andrija Ilic" w:date="2015-09-06T19:28:00Z"/>
        </w:rPr>
      </w:pPr>
      <w:ins w:id="3322" w:author="Andrija Ilic" w:date="2015-09-06T19: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23" w:author="Andrija Ilic" w:date="2015-09-06T19:27:00Z"/>
        </w:rPr>
      </w:pPr>
      <w:del w:id="3324"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25" w:author="Andrija Ilic" w:date="2015-09-06T19:28:00Z"/>
          <w:b/>
        </w:rPr>
      </w:pPr>
      <w:ins w:id="3326"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27" w:author="Andrija Ilic" w:date="2015-09-15T12:53:00Z"/>
        </w:rPr>
      </w:pPr>
      <w:ins w:id="3328"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29" w:author="Andrija Ilic" w:date="2015-09-06T19:28:00Z"/>
        </w:rPr>
      </w:pPr>
      <w:ins w:id="3330" w:author="Andrija Ilic" w:date="2015-09-15T12:53:00Z">
        <w:r>
          <w:rPr>
            <w:lang w:val="sr-Cyrl-RS"/>
          </w:rPr>
          <w:t>Клијен</w:t>
        </w:r>
      </w:ins>
      <w:ins w:id="3331" w:author="Andrija Ilic" w:date="2015-09-15T12:54:00Z">
        <w:r>
          <w:rPr>
            <w:lang w:val="sr-Cyrl-RS"/>
          </w:rPr>
          <w:t>т</w:t>
        </w:r>
      </w:ins>
      <w:ins w:id="3332" w:author="Andrija Ilic" w:date="2015-09-15T12:53:00Z">
        <w:r>
          <w:rPr>
            <w:lang w:val="sr-Cyrl-RS"/>
          </w:rPr>
          <w:t xml:space="preserve"> </w:t>
        </w:r>
        <w:r w:rsidRPr="00E32EDB">
          <w:rPr>
            <w:u w:val="single"/>
            <w:lang w:val="sr-Cyrl-RS"/>
            <w:rPrChange w:id="3333" w:author="Andrija Ilic" w:date="2015-09-15T12:53:00Z">
              <w:rPr>
                <w:lang w:val="sr-Cyrl-RS"/>
              </w:rPr>
            </w:rPrChange>
          </w:rPr>
          <w:t>позива</w:t>
        </w:r>
        <w:r>
          <w:rPr>
            <w:lang w:val="sr-Cyrl-RS"/>
          </w:rPr>
          <w:t xml:space="preserve"> систем да </w:t>
        </w:r>
        <w:r w:rsidRPr="00E32EDB">
          <w:rPr>
            <w:u w:val="single"/>
            <w:lang w:val="sr-Cyrl-RS"/>
            <w:rPrChange w:id="3334" w:author="Andrija Ilic" w:date="2015-09-15T12:53:00Z">
              <w:rPr>
                <w:lang w:val="sr-Cyrl-RS"/>
              </w:rPr>
            </w:rPrChange>
          </w:rPr>
          <w:t>пронађе</w:t>
        </w:r>
        <w:r>
          <w:rPr>
            <w:lang w:val="sr-Cyrl-RS"/>
          </w:rPr>
          <w:t xml:space="preserve"> активности. (</w:t>
        </w:r>
      </w:ins>
      <w:ins w:id="3335" w:author="Andrija Ilic" w:date="2015-09-15T12:54:00Z">
        <w:r>
          <w:rPr>
            <w:lang w:val="sr-Cyrl-RS"/>
          </w:rPr>
          <w:t>АПСО</w:t>
        </w:r>
      </w:ins>
      <w:ins w:id="3336" w:author="Andrija Ilic" w:date="2015-09-15T12:53:00Z">
        <w:r>
          <w:rPr>
            <w:lang w:val="sr-Cyrl-RS"/>
          </w:rPr>
          <w:t>)</w:t>
        </w:r>
      </w:ins>
    </w:p>
    <w:p w14:paraId="485AAB71" w14:textId="77777777" w:rsidR="00BA1864" w:rsidRDefault="00BA1864" w:rsidP="00BA1864">
      <w:pPr>
        <w:pStyle w:val="ListParagraph"/>
        <w:numPr>
          <w:ilvl w:val="0"/>
          <w:numId w:val="48"/>
        </w:numPr>
        <w:rPr>
          <w:ins w:id="3337" w:author="Andrija Ilic" w:date="2015-09-06T19:28:00Z"/>
        </w:rPr>
      </w:pPr>
      <w:ins w:id="3338"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39" w:author="Andrija Ilic" w:date="2015-09-06T19:28:00Z"/>
        </w:rPr>
      </w:pPr>
      <w:ins w:id="3340" w:author="Andrija Ilic" w:date="2015-09-06T19:28:00Z">
        <w:r>
          <w:rPr>
            <w:lang w:val="sr-Cyrl-RS"/>
          </w:rPr>
          <w:t xml:space="preserve">Систем </w:t>
        </w:r>
        <w:r w:rsidRPr="007268A5">
          <w:rPr>
            <w:u w:val="single"/>
            <w:lang w:val="sr-Cyrl-RS"/>
          </w:rPr>
          <w:t>приказује</w:t>
        </w:r>
        <w:r>
          <w:rPr>
            <w:lang w:val="sr-Cyrl-RS"/>
          </w:rPr>
          <w:t xml:space="preserve"> </w:t>
        </w:r>
      </w:ins>
      <w:ins w:id="3341" w:author="Andrija Ilic" w:date="2015-09-06T19:29:00Z">
        <w:r>
          <w:rPr>
            <w:lang w:val="sr-Cyrl-RS"/>
          </w:rPr>
          <w:t>активности</w:t>
        </w:r>
      </w:ins>
      <w:ins w:id="3342"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43" w:author="Andrija Ilic" w:date="2015-09-06T19:28:00Z"/>
          <w:b/>
        </w:rPr>
      </w:pPr>
      <w:ins w:id="3344" w:author="Andrija Ilic" w:date="2015-09-06T19:28:00Z">
        <w:r>
          <w:rPr>
            <w:b/>
          </w:rPr>
          <w:t>Алтернативни сценарио:</w:t>
        </w:r>
      </w:ins>
    </w:p>
    <w:p w14:paraId="159E37F6" w14:textId="54787E17" w:rsidR="007911AF" w:rsidDel="00BA1864" w:rsidRDefault="00BA1864" w:rsidP="00BA1864">
      <w:pPr>
        <w:rPr>
          <w:del w:id="3345" w:author="Andrija Ilic" w:date="2015-09-06T19:28:00Z"/>
          <w:b/>
        </w:rPr>
      </w:pPr>
      <w:ins w:id="3346"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47" w:author="Andrija Ilic" w:date="2015-09-06T19:29:00Z">
        <w:r>
          <w:rPr>
            <w:lang w:val="sr-Cyrl-RS"/>
          </w:rPr>
          <w:t>активности</w:t>
        </w:r>
      </w:ins>
      <w:ins w:id="3348"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49"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50" w:author="Andrija Ilic" w:date="2015-09-06T19:28:00Z"/>
        </w:rPr>
      </w:pPr>
      <w:del w:id="3351"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52" w:author="Andrija Ilic" w:date="2015-09-06T19:28:00Z"/>
        </w:rPr>
      </w:pPr>
      <w:del w:id="3353"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54" w:author="Andrija Ilic" w:date="2015-09-06T19:28:00Z"/>
        </w:rPr>
      </w:pPr>
      <w:del w:id="3355" w:author="Andrija Ilic" w:date="2015-09-06T19:28:00Z">
        <w:r w:rsidDel="00BA1864">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56" w:author="Andrija Ilic" w:date="2015-09-06T19:28:00Z"/>
        </w:rPr>
      </w:pPr>
      <w:del w:id="3357"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58" w:author="Andrija Ilic" w:date="2015-09-06T19:28:00Z"/>
          <w:b/>
        </w:rPr>
      </w:pPr>
      <w:del w:id="3359" w:author="Andrija Ilic" w:date="2015-09-06T19:28:00Z">
        <w:r w:rsidDel="00BA1864">
          <w:rPr>
            <w:b/>
          </w:rPr>
          <w:delText>Алтернативни сценарио:</w:delText>
        </w:r>
      </w:del>
    </w:p>
    <w:p w14:paraId="60225F0E" w14:textId="20740B14" w:rsidR="007911AF" w:rsidDel="00BA1864" w:rsidRDefault="007911AF" w:rsidP="00E1026A">
      <w:pPr>
        <w:rPr>
          <w:ins w:id="3360" w:author="Boni" w:date="2014-09-06T23:39:00Z"/>
          <w:del w:id="3361" w:author="Andrija Ilic" w:date="2015-09-06T19:28:00Z"/>
        </w:rPr>
      </w:pPr>
      <w:del w:id="3362"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63" w:author="Boni" w:date="2014-09-06T23:39:00Z"/>
        </w:rPr>
      </w:pPr>
    </w:p>
    <w:p w14:paraId="67476D20" w14:textId="420F52F9" w:rsidR="00F73A06" w:rsidRPr="00F73A06" w:rsidDel="00BA1864" w:rsidRDefault="00F73A06" w:rsidP="00F73A06">
      <w:pPr>
        <w:rPr>
          <w:ins w:id="3364" w:author="Boni" w:date="2014-09-06T23:39:00Z"/>
          <w:del w:id="3365" w:author="Andrija Ilic" w:date="2015-09-06T19:29:00Z"/>
          <w:b/>
        </w:rPr>
      </w:pPr>
      <w:ins w:id="3366" w:author="Boni" w:date="2014-09-06T23:39:00Z">
        <w:del w:id="3367"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68" w:author="Boni" w:date="2014-09-06T23:39:00Z"/>
          <w:del w:id="3369" w:author="Andrija Ilic" w:date="2015-09-06T19:29:00Z"/>
        </w:rPr>
      </w:pPr>
      <w:ins w:id="3370" w:author="Boni" w:date="2014-09-06T23:39:00Z">
        <w:del w:id="3371"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72" w:author="Boni" w:date="2014-09-06T23:39:00Z"/>
          <w:del w:id="3373" w:author="Andrija Ilic" w:date="2015-09-06T19:29:00Z"/>
        </w:rPr>
      </w:pPr>
      <w:ins w:id="3374" w:author="Boni" w:date="2014-09-06T23:39:00Z">
        <w:del w:id="3375"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76" w:author="Boni" w:date="2014-09-06T23:39:00Z"/>
          <w:del w:id="3377" w:author="Andrija Ilic" w:date="2015-09-06T19:29:00Z"/>
        </w:rPr>
      </w:pPr>
      <w:ins w:id="3378" w:author="Boni" w:date="2014-09-06T23:39:00Z">
        <w:del w:id="3379" w:author="Andrija Ilic" w:date="2015-09-06T19:29:00Z">
          <w:r w:rsidDel="00BA1864">
            <w:rPr>
              <w:b/>
            </w:rPr>
            <w:delText>Предуслов:</w:delText>
          </w:r>
          <w:r w:rsidDel="00BA1864">
            <w:rPr>
              <w:b/>
            </w:rPr>
            <w:br/>
          </w:r>
          <w:r w:rsidDel="00BA1864">
            <w:delText>Систем је укључен</w:delText>
          </w:r>
        </w:del>
      </w:ins>
      <w:ins w:id="3380" w:author="Boni" w:date="2014-09-07T00:15:00Z">
        <w:del w:id="3381"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82" w:author="Boni" w:date="2014-09-06T23:39:00Z"/>
          <w:del w:id="3383" w:author="Andrija Ilic" w:date="2015-09-06T19:29:00Z"/>
          <w:b/>
        </w:rPr>
      </w:pPr>
      <w:ins w:id="3384" w:author="Boni" w:date="2014-09-06T23:39:00Z">
        <w:del w:id="3385"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86" w:author="Boni" w:date="2014-09-06T23:39:00Z"/>
          <w:del w:id="3387" w:author="Andrija Ilic" w:date="2015-09-06T19:29:00Z"/>
        </w:rPr>
      </w:pPr>
      <w:ins w:id="3388" w:author="Boni" w:date="2014-09-06T23:39:00Z">
        <w:del w:id="3389" w:author="Andrija Ilic" w:date="2015-09-06T19:29:00Z">
          <w:r w:rsidDel="00BA1864">
            <w:delText xml:space="preserve">Корисник </w:delText>
          </w:r>
        </w:del>
      </w:ins>
      <w:ins w:id="3390" w:author="Boni" w:date="2014-09-06T23:40:00Z">
        <w:del w:id="3391" w:author="Andrija Ilic" w:date="2015-09-06T19:29:00Z">
          <w:r w:rsidDel="00BA1864">
            <w:rPr>
              <w:u w:val="single"/>
            </w:rPr>
            <w:delText>позива систем да га одјави</w:delText>
          </w:r>
        </w:del>
      </w:ins>
      <w:ins w:id="3392" w:author="Boni" w:date="2014-09-06T23:39:00Z">
        <w:del w:id="3393" w:author="Andrija Ilic" w:date="2015-09-06T19:29:00Z">
          <w:r w:rsidDel="00BA1864">
            <w:delText>. (</w:delText>
          </w:r>
        </w:del>
      </w:ins>
      <w:ins w:id="3394" w:author="Boni" w:date="2014-09-06T23:40:00Z">
        <w:del w:id="3395" w:author="Andrija Ilic" w:date="2015-09-06T19:29:00Z">
          <w:r w:rsidDel="00BA1864">
            <w:delText>АПСО</w:delText>
          </w:r>
        </w:del>
      </w:ins>
      <w:ins w:id="3396" w:author="Boni" w:date="2014-09-06T23:39:00Z">
        <w:del w:id="3397"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98" w:author="Boni" w:date="2014-09-06T23:39:00Z"/>
          <w:del w:id="3399" w:author="Andrija Ilic" w:date="2015-09-06T19:29:00Z"/>
        </w:rPr>
      </w:pPr>
      <w:ins w:id="3400" w:author="Boni" w:date="2014-09-06T23:39:00Z">
        <w:del w:id="3401" w:author="Andrija Ilic" w:date="2015-09-06T19:29:00Z">
          <w:r w:rsidDel="00BA1864">
            <w:delText xml:space="preserve">Систем </w:delText>
          </w:r>
        </w:del>
      </w:ins>
      <w:ins w:id="3402" w:author="Boni" w:date="2014-09-06T23:40:00Z">
        <w:del w:id="3403" w:author="Andrija Ilic" w:date="2015-09-06T19:29:00Z">
          <w:r w:rsidDel="00BA1864">
            <w:rPr>
              <w:u w:val="single"/>
            </w:rPr>
            <w:delText>одјав</w:delText>
          </w:r>
        </w:del>
      </w:ins>
      <w:ins w:id="3404" w:author="Boni" w:date="2014-09-06T23:41:00Z">
        <w:del w:id="3405" w:author="Andrija Ilic" w:date="2015-09-06T19:29:00Z">
          <w:r w:rsidDel="00BA1864">
            <w:rPr>
              <w:u w:val="single"/>
            </w:rPr>
            <w:delText>љује корисника</w:delText>
          </w:r>
        </w:del>
      </w:ins>
      <w:ins w:id="3406" w:author="Boni" w:date="2014-09-06T23:39:00Z">
        <w:del w:id="3407"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408" w:author="Boni" w:date="2014-09-06T23:39:00Z"/>
          <w:del w:id="3409" w:author="Andrija Ilic" w:date="2015-09-06T19:29:00Z"/>
        </w:rPr>
        <w:pPrChange w:id="3410" w:author="Boni" w:date="2014-09-06T23:41:00Z">
          <w:pPr>
            <w:pStyle w:val="ListParagraph"/>
            <w:ind w:left="1080"/>
          </w:pPr>
        </w:pPrChange>
      </w:pPr>
      <w:ins w:id="3411" w:author="Boni" w:date="2014-09-06T23:39:00Z">
        <w:del w:id="3412"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413" w:author="Boni" w:date="2014-09-06T23:41:00Z">
        <w:del w:id="3414" w:author="Andrija Ilic" w:date="2015-09-06T19:29:00Z">
          <w:r w:rsidDel="00BA1864">
            <w:delText>успешној одјави</w:delText>
          </w:r>
        </w:del>
      </w:ins>
      <w:ins w:id="3415" w:author="Boni" w:date="2014-09-06T23:39:00Z">
        <w:del w:id="3416" w:author="Andrija Ilic" w:date="2015-09-06T19:29:00Z">
          <w:r w:rsidDel="00BA1864">
            <w:delText>.(ИА)</w:delText>
          </w:r>
        </w:del>
      </w:ins>
      <w:ins w:id="3417" w:author="Boni" w:date="2014-09-06T23:41:00Z">
        <w:del w:id="3418" w:author="Andrija Ilic" w:date="2015-09-06T19:29:00Z">
          <w:r w:rsidDel="00BA1864">
            <w:delText xml:space="preserve"> </w:delText>
          </w:r>
        </w:del>
      </w:ins>
    </w:p>
    <w:p w14:paraId="2A9A3C60" w14:textId="72C0818A" w:rsidR="00F73A06" w:rsidDel="00BA1864" w:rsidRDefault="00F73A06" w:rsidP="00F73A06">
      <w:pPr>
        <w:rPr>
          <w:ins w:id="3419" w:author="Boni" w:date="2014-09-06T23:39:00Z"/>
          <w:del w:id="3420" w:author="Andrija Ilic" w:date="2015-09-06T19:29:00Z"/>
          <w:b/>
        </w:rPr>
      </w:pPr>
      <w:ins w:id="3421" w:author="Boni" w:date="2014-09-06T23:39:00Z">
        <w:del w:id="3422" w:author="Andrija Ilic" w:date="2015-09-06T19:29:00Z">
          <w:r w:rsidDel="00BA1864">
            <w:rPr>
              <w:b/>
            </w:rPr>
            <w:delText>Алтернативни сценарио:</w:delText>
          </w:r>
        </w:del>
      </w:ins>
    </w:p>
    <w:p w14:paraId="7A0AEFB9" w14:textId="2BFA539B" w:rsidR="00F73A06" w:rsidDel="00BA1864" w:rsidRDefault="00F73A06" w:rsidP="00F73A06">
      <w:pPr>
        <w:rPr>
          <w:ins w:id="3423" w:author="Boni" w:date="2014-09-06T23:42:00Z"/>
          <w:del w:id="3424" w:author="Andrija Ilic" w:date="2015-09-06T19:29:00Z"/>
        </w:rPr>
      </w:pPr>
      <w:ins w:id="3425" w:author="Boni" w:date="2014-09-06T23:39:00Z">
        <w:del w:id="3426" w:author="Andrija Ilic" w:date="2015-09-06T19:29:00Z">
          <w:r w:rsidDel="00BA1864">
            <w:rPr>
              <w:b/>
            </w:rPr>
            <w:tab/>
          </w:r>
          <w:r w:rsidDel="00BA1864">
            <w:delText>4.1</w:delText>
          </w:r>
        </w:del>
      </w:ins>
      <w:ins w:id="3427" w:author="Boni" w:date="2014-09-06T23:41:00Z">
        <w:del w:id="3428" w:author="Andrija Ilic" w:date="2015-09-06T19:29:00Z">
          <w:r w:rsidDel="00BA1864">
            <w:delText xml:space="preserve">У случају да систем не може да </w:delText>
          </w:r>
        </w:del>
      </w:ins>
      <w:ins w:id="3429" w:author="Boni" w:date="2014-09-06T23:42:00Z">
        <w:del w:id="3430" w:author="Andrija Ilic" w:date="2015-09-06T19:29:00Z">
          <w:r w:rsidDel="00BA1864">
            <w:delText>одјави корисника приказује се грешка о одјави</w:delText>
          </w:r>
        </w:del>
      </w:ins>
      <w:ins w:id="3431" w:author="Boni" w:date="2014-09-06T23:39:00Z">
        <w:del w:id="3432"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33" w:author="Boni" w:date="2014-09-06T23:39:00Z"/>
          <w:del w:id="3434" w:author="Andrija Ilic" w:date="2015-09-06T19:29:00Z"/>
        </w:rPr>
      </w:pPr>
    </w:p>
    <w:p w14:paraId="38BB8D22" w14:textId="19C73E79" w:rsidR="00F73A06" w:rsidRPr="00F73A06" w:rsidDel="00BA1864" w:rsidRDefault="00F73A06" w:rsidP="00F73A06">
      <w:pPr>
        <w:rPr>
          <w:ins w:id="3435" w:author="Boni" w:date="2014-09-06T23:43:00Z"/>
          <w:del w:id="3436" w:author="Andrija Ilic" w:date="2015-09-06T19:29:00Z"/>
          <w:b/>
        </w:rPr>
      </w:pPr>
      <w:ins w:id="3437" w:author="Boni" w:date="2014-09-06T23:43:00Z">
        <w:del w:id="3438"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39" w:author="Boni" w:date="2014-09-06T23:43:00Z"/>
          <w:del w:id="3440" w:author="Andrija Ilic" w:date="2015-09-06T19:29:00Z"/>
        </w:rPr>
      </w:pPr>
      <w:ins w:id="3441" w:author="Boni" w:date="2014-09-06T23:43:00Z">
        <w:del w:id="3442"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43" w:author="Boni" w:date="2014-09-06T23:43:00Z"/>
          <w:del w:id="3444" w:author="Andrija Ilic" w:date="2015-09-06T19:29:00Z"/>
        </w:rPr>
      </w:pPr>
      <w:ins w:id="3445" w:author="Boni" w:date="2014-09-06T23:43:00Z">
        <w:del w:id="3446"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47" w:author="Boni" w:date="2014-09-07T00:15:00Z"/>
          <w:del w:id="3448" w:author="Andrija Ilic" w:date="2015-09-06T19:29:00Z"/>
        </w:rPr>
      </w:pPr>
      <w:ins w:id="3449" w:author="Boni" w:date="2014-09-06T23:43:00Z">
        <w:del w:id="3450" w:author="Andrija Ilic" w:date="2015-09-06T19:29:00Z">
          <w:r w:rsidDel="00BA1864">
            <w:rPr>
              <w:b/>
            </w:rPr>
            <w:delText>Предуслов:</w:delText>
          </w:r>
          <w:r w:rsidDel="00BA1864">
            <w:rPr>
              <w:b/>
            </w:rPr>
            <w:br/>
          </w:r>
          <w:r w:rsidDel="00BA1864">
            <w:delText>Систем је укључен</w:delText>
          </w:r>
        </w:del>
      </w:ins>
      <w:ins w:id="3451" w:author="Boni" w:date="2014-09-07T00:15:00Z">
        <w:del w:id="3452"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53" w:author="Boni" w:date="2014-09-06T23:43:00Z"/>
          <w:del w:id="3454" w:author="Andrija Ilic" w:date="2015-09-06T19:29:00Z"/>
        </w:rPr>
      </w:pPr>
    </w:p>
    <w:p w14:paraId="52B5FBEC" w14:textId="487E1E0A" w:rsidR="00F73A06" w:rsidDel="00BA1864" w:rsidRDefault="00F73A06" w:rsidP="00F73A06">
      <w:pPr>
        <w:rPr>
          <w:ins w:id="3455" w:author="Boni" w:date="2014-09-06T23:43:00Z"/>
          <w:del w:id="3456" w:author="Andrija Ilic" w:date="2015-09-06T19:29:00Z"/>
          <w:b/>
        </w:rPr>
      </w:pPr>
      <w:ins w:id="3457" w:author="Boni" w:date="2014-09-06T23:43:00Z">
        <w:del w:id="3458"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59" w:author="Boni" w:date="2014-09-06T23:43:00Z"/>
          <w:del w:id="3460" w:author="Andrija Ilic" w:date="2015-09-06T19:29:00Z"/>
        </w:rPr>
      </w:pPr>
      <w:ins w:id="3461" w:author="Boni" w:date="2014-09-06T23:45:00Z">
        <w:del w:id="3462" w:author="Andrija Ilic" w:date="2015-09-06T19:29:00Z">
          <w:r w:rsidDel="00BA1864">
            <w:delText xml:space="preserve">Администратор </w:delText>
          </w:r>
          <w:r w:rsidR="005F3F8E" w:rsidRPr="005F3F8E" w:rsidDel="00BA1864">
            <w:rPr>
              <w:u w:val="single"/>
              <w:rPrChange w:id="3463"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64" w:author="Boni" w:date="2014-09-06T23:43:00Z">
        <w:del w:id="3465" w:author="Andrija Ilic" w:date="2015-09-06T19:29:00Z">
          <w:r w:rsidDel="00BA1864">
            <w:delText>. (АП</w:delText>
          </w:r>
        </w:del>
      </w:ins>
      <w:ins w:id="3466" w:author="Boni" w:date="2014-09-06T23:46:00Z">
        <w:del w:id="3467" w:author="Andrija Ilic" w:date="2015-09-06T19:29:00Z">
          <w:r w:rsidDel="00BA1864">
            <w:delText>У</w:delText>
          </w:r>
        </w:del>
      </w:ins>
      <w:ins w:id="3468" w:author="Boni" w:date="2014-09-06T23:43:00Z">
        <w:del w:id="3469"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70" w:author="Boni" w:date="2014-09-06T23:46:00Z"/>
          <w:del w:id="3471" w:author="Andrija Ilic" w:date="2015-09-06T19:29:00Z"/>
        </w:rPr>
      </w:pPr>
      <w:ins w:id="3472" w:author="Boni" w:date="2014-09-06T23:45:00Z">
        <w:del w:id="3473" w:author="Andrija Ilic" w:date="2015-09-06T19:29:00Z">
          <w:r w:rsidDel="00BA1864">
            <w:delText>Адм</w:delText>
          </w:r>
        </w:del>
      </w:ins>
      <w:ins w:id="3474" w:author="Boni" w:date="2014-09-06T23:46:00Z">
        <w:del w:id="3475" w:author="Andrija Ilic" w:date="2015-09-06T19:29:00Z">
          <w:r w:rsidDel="00BA1864">
            <w:delText xml:space="preserve">инистратор </w:delText>
          </w:r>
          <w:r w:rsidR="005F3F8E" w:rsidRPr="005F3F8E" w:rsidDel="00BA1864">
            <w:rPr>
              <w:u w:val="single"/>
              <w:rPrChange w:id="3476" w:author="Boni" w:date="2014-09-07T20:55:00Z">
                <w:rPr>
                  <w:color w:val="0000FF" w:themeColor="hyperlink"/>
                  <w:u w:val="single"/>
                </w:rPr>
              </w:rPrChange>
            </w:rPr>
            <w:delText>позива систем</w:delText>
          </w:r>
          <w:r w:rsidDel="00BA1864">
            <w:delText xml:space="preserve"> да обрише корисника</w:delText>
          </w:r>
        </w:del>
      </w:ins>
      <w:ins w:id="3477" w:author="Boni" w:date="2014-09-06T23:43:00Z">
        <w:del w:id="3478" w:author="Andrija Ilic" w:date="2015-09-06T19:29:00Z">
          <w:r w:rsidDel="00BA1864">
            <w:delText>.(</w:delText>
          </w:r>
        </w:del>
      </w:ins>
      <w:ins w:id="3479" w:author="Boni" w:date="2014-09-06T23:46:00Z">
        <w:del w:id="3480" w:author="Andrija Ilic" w:date="2015-09-06T19:29:00Z">
          <w:r w:rsidDel="00BA1864">
            <w:delText>АПСО</w:delText>
          </w:r>
        </w:del>
      </w:ins>
      <w:ins w:id="3481" w:author="Boni" w:date="2014-09-06T23:43:00Z">
        <w:del w:id="3482"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83" w:author="Boni" w:date="2014-09-06T23:43:00Z"/>
          <w:del w:id="3484" w:author="Andrija Ilic" w:date="2015-09-06T19:29:00Z"/>
        </w:rPr>
      </w:pPr>
      <w:ins w:id="3485" w:author="Boni" w:date="2014-09-06T23:46:00Z">
        <w:del w:id="3486" w:author="Andrija Ilic" w:date="2015-09-06T19:29:00Z">
          <w:r w:rsidDel="00BA1864">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87" w:author="Boni" w:date="2014-09-06T23:43:00Z"/>
          <w:del w:id="3488" w:author="Andrija Ilic" w:date="2015-09-06T19:29:00Z"/>
        </w:rPr>
      </w:pPr>
      <w:ins w:id="3489" w:author="Boni" w:date="2014-09-06T23:43:00Z">
        <w:del w:id="349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91" w:author="Boni" w:date="2014-09-06T23:47:00Z">
        <w:del w:id="3492" w:author="Andrija Ilic" w:date="2015-09-06T19:29:00Z">
          <w:r w:rsidDel="00BA1864">
            <w:delText>м брисању</w:delText>
          </w:r>
        </w:del>
      </w:ins>
      <w:ins w:id="3493" w:author="Boni" w:date="2014-09-06T23:43:00Z">
        <w:del w:id="3494" w:author="Andrija Ilic" w:date="2015-09-06T19:29:00Z">
          <w:r w:rsidDel="00BA1864">
            <w:delText xml:space="preserve">.(ИА) </w:delText>
          </w:r>
        </w:del>
      </w:ins>
    </w:p>
    <w:p w14:paraId="4BE3936C" w14:textId="15C5F46A" w:rsidR="00F73A06" w:rsidDel="00BA1864" w:rsidRDefault="00F73A06" w:rsidP="00F73A06">
      <w:pPr>
        <w:rPr>
          <w:ins w:id="3495" w:author="Boni" w:date="2014-09-06T23:43:00Z"/>
          <w:del w:id="3496" w:author="Andrija Ilic" w:date="2015-09-06T19:29:00Z"/>
          <w:b/>
        </w:rPr>
      </w:pPr>
      <w:ins w:id="3497" w:author="Boni" w:date="2014-09-06T23:43:00Z">
        <w:del w:id="3498" w:author="Andrija Ilic" w:date="2015-09-06T19:29:00Z">
          <w:r w:rsidDel="00BA1864">
            <w:rPr>
              <w:b/>
            </w:rPr>
            <w:delText>Алтернативни сценарио:</w:delText>
          </w:r>
        </w:del>
      </w:ins>
    </w:p>
    <w:p w14:paraId="749B6AAD" w14:textId="05BB09BE" w:rsidR="00F73A06" w:rsidDel="00BA1864" w:rsidRDefault="00F73A06" w:rsidP="00F73A06">
      <w:pPr>
        <w:rPr>
          <w:ins w:id="3499" w:author="Boni" w:date="2014-09-06T23:47:00Z"/>
          <w:del w:id="3500" w:author="Andrija Ilic" w:date="2015-09-06T19:29:00Z"/>
        </w:rPr>
      </w:pPr>
      <w:ins w:id="3501" w:author="Boni" w:date="2014-09-06T23:43:00Z">
        <w:del w:id="3502" w:author="Andrija Ilic" w:date="2015-09-06T19:29:00Z">
          <w:r w:rsidDel="00BA1864">
            <w:rPr>
              <w:b/>
            </w:rPr>
            <w:tab/>
          </w:r>
          <w:r w:rsidDel="00BA1864">
            <w:delText xml:space="preserve">4.1У случају да систем не може да </w:delText>
          </w:r>
        </w:del>
      </w:ins>
      <w:ins w:id="3503" w:author="Boni" w:date="2014-09-06T23:47:00Z">
        <w:del w:id="3504" w:author="Andrija Ilic" w:date="2015-09-06T19:29:00Z">
          <w:r w:rsidDel="00BA1864">
            <w:delText>обрише</w:delText>
          </w:r>
        </w:del>
      </w:ins>
      <w:ins w:id="3505" w:author="Boni" w:date="2014-09-06T23:43:00Z">
        <w:del w:id="3506"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507" w:author="Boni" w:date="2014-09-06T23:43:00Z"/>
          <w:del w:id="3508" w:author="Andrija Ilic" w:date="2015-09-06T19:29:00Z"/>
        </w:rPr>
      </w:pPr>
    </w:p>
    <w:p w14:paraId="1EFCCAD1" w14:textId="50452F5F" w:rsidR="00F73A06" w:rsidRPr="00F73A06" w:rsidDel="00BA1864" w:rsidRDefault="00F73A06" w:rsidP="00F73A06">
      <w:pPr>
        <w:rPr>
          <w:ins w:id="3509" w:author="Boni" w:date="2014-09-06T23:47:00Z"/>
          <w:del w:id="3510" w:author="Andrija Ilic" w:date="2015-09-06T19:29:00Z"/>
          <w:b/>
        </w:rPr>
      </w:pPr>
      <w:ins w:id="3511" w:author="Boni" w:date="2014-09-06T23:47:00Z">
        <w:del w:id="3512" w:author="Andrija Ilic" w:date="2015-09-06T19:29:00Z">
          <w:r w:rsidDel="00BA1864">
            <w:rPr>
              <w:b/>
            </w:rPr>
            <w:delText xml:space="preserve">Случај коришћења </w:delText>
          </w:r>
        </w:del>
      </w:ins>
      <w:ins w:id="3513" w:author="Boni" w:date="2014-09-06T23:50:00Z">
        <w:del w:id="3514" w:author="Andrija Ilic" w:date="2015-09-06T19:29:00Z">
          <w:r w:rsidR="00C90CF7" w:rsidDel="00BA1864">
            <w:rPr>
              <w:b/>
            </w:rPr>
            <w:delText>8</w:delText>
          </w:r>
        </w:del>
      </w:ins>
      <w:ins w:id="3515" w:author="Boni" w:date="2014-09-06T23:47:00Z">
        <w:del w:id="3516" w:author="Andrija Ilic" w:date="2015-09-06T19:29:00Z">
          <w:r w:rsidRPr="005B6BA2" w:rsidDel="00BA1864">
            <w:rPr>
              <w:b/>
            </w:rPr>
            <w:delText xml:space="preserve">: </w:delText>
          </w:r>
          <w:r w:rsidDel="00BA1864">
            <w:rPr>
              <w:b/>
            </w:rPr>
            <w:delText xml:space="preserve">Брисање </w:delText>
          </w:r>
        </w:del>
      </w:ins>
      <w:ins w:id="3517" w:author="Boni" w:date="2014-09-06T23:48:00Z">
        <w:del w:id="3518" w:author="Andrija Ilic" w:date="2015-09-06T19:29:00Z">
          <w:r w:rsidDel="00BA1864">
            <w:rPr>
              <w:b/>
            </w:rPr>
            <w:delText>рачуна</w:delText>
          </w:r>
        </w:del>
      </w:ins>
    </w:p>
    <w:p w14:paraId="62FD751D" w14:textId="7B065BF1" w:rsidR="00F73A06" w:rsidRPr="00F73A06" w:rsidDel="00BA1864" w:rsidRDefault="00F73A06" w:rsidP="00F73A06">
      <w:pPr>
        <w:rPr>
          <w:ins w:id="3519" w:author="Boni" w:date="2014-09-06T23:47:00Z"/>
          <w:del w:id="3520" w:author="Andrija Ilic" w:date="2015-09-06T19:29:00Z"/>
        </w:rPr>
      </w:pPr>
      <w:ins w:id="3521" w:author="Boni" w:date="2014-09-06T23:47:00Z">
        <w:del w:id="3522" w:author="Andrija Ilic" w:date="2015-09-06T19:29:00Z">
          <w:r w:rsidDel="00BA1864">
            <w:rPr>
              <w:b/>
            </w:rPr>
            <w:delText>Назив СК:</w:delText>
          </w:r>
          <w:r w:rsidDel="00BA1864">
            <w:rPr>
              <w:b/>
            </w:rPr>
            <w:br/>
          </w:r>
          <w:r w:rsidDel="00BA1864">
            <w:delText xml:space="preserve">Брисање </w:delText>
          </w:r>
        </w:del>
      </w:ins>
      <w:ins w:id="3523" w:author="Boni" w:date="2014-09-06T23:48:00Z">
        <w:del w:id="3524" w:author="Andrija Ilic" w:date="2015-09-06T19:29:00Z">
          <w:r w:rsidDel="00BA1864">
            <w:delText>рачуна</w:delText>
          </w:r>
        </w:del>
      </w:ins>
    </w:p>
    <w:p w14:paraId="3082B46D" w14:textId="710C216E" w:rsidR="00F73A06" w:rsidDel="00BA1864" w:rsidRDefault="00F73A06" w:rsidP="00F73A06">
      <w:pPr>
        <w:rPr>
          <w:ins w:id="3525" w:author="Boni" w:date="2014-09-06T23:47:00Z"/>
          <w:del w:id="3526" w:author="Andrija Ilic" w:date="2015-09-06T19:29:00Z"/>
        </w:rPr>
      </w:pPr>
      <w:ins w:id="3527" w:author="Boni" w:date="2014-09-06T23:47:00Z">
        <w:del w:id="3528"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29" w:author="Boni" w:date="2014-09-07T00:15:00Z"/>
          <w:del w:id="3530" w:author="Andrija Ilic" w:date="2015-09-06T19:29:00Z"/>
        </w:rPr>
      </w:pPr>
      <w:ins w:id="3531" w:author="Boni" w:date="2014-09-06T23:47:00Z">
        <w:del w:id="3532" w:author="Andrija Ilic" w:date="2015-09-06T19:29:00Z">
          <w:r w:rsidDel="00BA1864">
            <w:rPr>
              <w:b/>
            </w:rPr>
            <w:delText>Предуслов:</w:delText>
          </w:r>
          <w:r w:rsidDel="00BA1864">
            <w:rPr>
              <w:b/>
            </w:rPr>
            <w:br/>
          </w:r>
          <w:r w:rsidDel="00BA1864">
            <w:delText>Систем је укључен</w:delText>
          </w:r>
        </w:del>
      </w:ins>
      <w:ins w:id="3533" w:author="Boni" w:date="2014-09-07T00:15:00Z">
        <w:del w:id="3534"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35" w:author="Boni" w:date="2014-09-06T23:47:00Z"/>
          <w:del w:id="3536" w:author="Andrija Ilic" w:date="2015-09-06T19:29:00Z"/>
        </w:rPr>
      </w:pPr>
    </w:p>
    <w:p w14:paraId="6B2A1F50" w14:textId="228A34A1" w:rsidR="00F73A06" w:rsidDel="00BA1864" w:rsidRDefault="00F73A06" w:rsidP="00F73A06">
      <w:pPr>
        <w:rPr>
          <w:ins w:id="3537" w:author="Boni" w:date="2014-09-06T23:47:00Z"/>
          <w:del w:id="3538" w:author="Andrija Ilic" w:date="2015-09-06T19:29:00Z"/>
          <w:b/>
        </w:rPr>
      </w:pPr>
      <w:ins w:id="3539" w:author="Boni" w:date="2014-09-06T23:47:00Z">
        <w:del w:id="3540"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 xml:space="preserve">одабира </w:delText>
          </w:r>
        </w:del>
      </w:ins>
      <w:ins w:id="3546" w:author="Boni" w:date="2014-09-06T23:48:00Z">
        <w:del w:id="3547" w:author="Andrija Ilic" w:date="2015-09-06T19:29:00Z">
          <w:r w:rsidR="005F3F8E" w:rsidRPr="005F3F8E" w:rsidDel="00BA1864">
            <w:rPr>
              <w:u w:val="single"/>
              <w:rPrChange w:id="3548" w:author="Boni" w:date="2014-09-07T20:55:00Z">
                <w:rPr>
                  <w:color w:val="0000FF" w:themeColor="hyperlink"/>
                  <w:u w:val="single"/>
                </w:rPr>
              </w:rPrChange>
            </w:rPr>
            <w:delText>рачун</w:delText>
          </w:r>
        </w:del>
      </w:ins>
      <w:ins w:id="3549" w:author="Boni" w:date="2014-09-06T23:47:00Z">
        <w:del w:id="3550" w:author="Andrija Ilic" w:date="2015-09-06T19:29:00Z">
          <w:r w:rsidDel="00BA1864">
            <w:delText xml:space="preserve"> ко</w:delText>
          </w:r>
        </w:del>
      </w:ins>
      <w:ins w:id="3551" w:author="Boni" w:date="2014-09-06T23:48:00Z">
        <w:del w:id="3552" w:author="Andrija Ilic" w:date="2015-09-06T19:29:00Z">
          <w:r w:rsidDel="00BA1864">
            <w:delText>ји</w:delText>
          </w:r>
        </w:del>
      </w:ins>
      <w:ins w:id="3553" w:author="Boni" w:date="2014-09-06T23:47:00Z">
        <w:del w:id="3554"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55" w:author="Boni" w:date="2014-09-06T23:47:00Z"/>
          <w:del w:id="3556" w:author="Andrija Ilic" w:date="2015-09-06T19:29:00Z"/>
        </w:rPr>
      </w:pPr>
      <w:ins w:id="3557" w:author="Boni" w:date="2014-09-06T23:47:00Z">
        <w:del w:id="3558" w:author="Andrija Ilic" w:date="2015-09-06T19:29:00Z">
          <w:r w:rsidDel="00BA1864">
            <w:delText xml:space="preserve">Администратор </w:delText>
          </w:r>
          <w:r w:rsidR="005F3F8E" w:rsidRPr="005F3F8E" w:rsidDel="00BA1864">
            <w:rPr>
              <w:u w:val="single"/>
              <w:rPrChange w:id="3559" w:author="Boni" w:date="2014-09-07T20:55:00Z">
                <w:rPr>
                  <w:color w:val="0000FF" w:themeColor="hyperlink"/>
                  <w:u w:val="single"/>
                </w:rPr>
              </w:rPrChange>
            </w:rPr>
            <w:delText>позива систем</w:delText>
          </w:r>
          <w:r w:rsidDel="00BA1864">
            <w:delText xml:space="preserve"> да обрише </w:delText>
          </w:r>
        </w:del>
      </w:ins>
      <w:ins w:id="3560" w:author="Boni" w:date="2014-09-06T23:48:00Z">
        <w:del w:id="3561" w:author="Andrija Ilic" w:date="2015-09-06T19:29:00Z">
          <w:r w:rsidDel="00BA1864">
            <w:delText>рачун</w:delText>
          </w:r>
        </w:del>
      </w:ins>
      <w:ins w:id="3562" w:author="Boni" w:date="2014-09-06T23:47:00Z">
        <w:del w:id="3563"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64" w:author="Boni" w:date="2014-09-06T23:47:00Z"/>
          <w:del w:id="3565" w:author="Andrija Ilic" w:date="2015-09-06T19:29:00Z"/>
        </w:rPr>
      </w:pPr>
      <w:ins w:id="3566" w:author="Boni" w:date="2014-09-06T23:47:00Z">
        <w:del w:id="3567" w:author="Andrija Ilic" w:date="2015-09-06T19:29:00Z">
          <w:r w:rsidDel="00BA1864">
            <w:delText xml:space="preserve">Систем </w:delText>
          </w:r>
          <w:r w:rsidR="005F3F8E" w:rsidRPr="005F3F8E" w:rsidDel="00BA1864">
            <w:rPr>
              <w:u w:val="single"/>
              <w:rPrChange w:id="3568" w:author="Boni" w:date="2014-09-07T20:55:00Z">
                <w:rPr>
                  <w:color w:val="0000FF" w:themeColor="hyperlink"/>
                  <w:u w:val="single"/>
                </w:rPr>
              </w:rPrChange>
            </w:rPr>
            <w:delText>брише</w:delText>
          </w:r>
          <w:r w:rsidR="0081022B" w:rsidDel="00BA1864">
            <w:delText xml:space="preserve"> селектован</w:delText>
          </w:r>
        </w:del>
      </w:ins>
      <w:ins w:id="3569" w:author="Boni" w:date="2014-09-06T23:48:00Z">
        <w:del w:id="3570" w:author="Andrija Ilic" w:date="2015-09-06T19:29:00Z">
          <w:r w:rsidDel="00BA1864">
            <w:delText>и</w:delText>
          </w:r>
        </w:del>
      </w:ins>
      <w:ins w:id="3571" w:author="Boni" w:date="2014-09-06T23:47:00Z">
        <w:del w:id="3572" w:author="Andrija Ilic" w:date="2015-09-06T19:29:00Z">
          <w:r w:rsidDel="00BA1864">
            <w:delText xml:space="preserve"> </w:delText>
          </w:r>
        </w:del>
      </w:ins>
      <w:ins w:id="3573" w:author="Boni" w:date="2014-09-06T23:48:00Z">
        <w:del w:id="3574" w:author="Andrija Ilic" w:date="2015-09-06T19:29:00Z">
          <w:r w:rsidDel="00BA1864">
            <w:delText>рачун</w:delText>
          </w:r>
        </w:del>
      </w:ins>
      <w:ins w:id="3575" w:author="Boni" w:date="2014-09-06T23:47:00Z">
        <w:del w:id="3576"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77" w:author="Boni" w:date="2014-09-06T23:47:00Z"/>
          <w:del w:id="3578" w:author="Andrija Ilic" w:date="2015-09-06T19:29:00Z"/>
        </w:rPr>
      </w:pPr>
      <w:ins w:id="3579" w:author="Boni" w:date="2014-09-06T23:47:00Z">
        <w:del w:id="358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81" w:author="Boni" w:date="2014-09-06T23:47:00Z"/>
          <w:del w:id="3582" w:author="Andrija Ilic" w:date="2015-09-06T19:29:00Z"/>
          <w:b/>
        </w:rPr>
      </w:pPr>
      <w:ins w:id="3583" w:author="Boni" w:date="2014-09-06T23:47:00Z">
        <w:del w:id="3584" w:author="Andrija Ilic" w:date="2015-09-06T19:29:00Z">
          <w:r w:rsidDel="00BA1864">
            <w:rPr>
              <w:b/>
            </w:rPr>
            <w:delText>Алтернативни сценарио:</w:delText>
          </w:r>
        </w:del>
      </w:ins>
    </w:p>
    <w:p w14:paraId="15A90CDD" w14:textId="4E361B04" w:rsidR="00F73A06" w:rsidDel="00BA1864" w:rsidRDefault="00F73A06" w:rsidP="00F73A06">
      <w:pPr>
        <w:rPr>
          <w:ins w:id="3585" w:author="Boni" w:date="2014-09-06T23:47:00Z"/>
          <w:del w:id="3586" w:author="Andrija Ilic" w:date="2015-09-06T19:29:00Z"/>
        </w:rPr>
      </w:pPr>
      <w:ins w:id="3587" w:author="Boni" w:date="2014-09-06T23:47:00Z">
        <w:del w:id="3588" w:author="Andrija Ilic" w:date="2015-09-06T19:29:00Z">
          <w:r w:rsidDel="00BA1864">
            <w:rPr>
              <w:b/>
            </w:rPr>
            <w:tab/>
          </w:r>
          <w:r w:rsidDel="00BA1864">
            <w:delText xml:space="preserve">4.1У случају да систем не може да обрише </w:delText>
          </w:r>
        </w:del>
      </w:ins>
      <w:ins w:id="3589" w:author="Boni" w:date="2014-09-06T23:48:00Z">
        <w:del w:id="3590" w:author="Andrija Ilic" w:date="2015-09-06T19:29:00Z">
          <w:r w:rsidDel="00BA1864">
            <w:delText>рачун</w:delText>
          </w:r>
        </w:del>
      </w:ins>
      <w:ins w:id="3591" w:author="Boni" w:date="2014-09-06T23:47:00Z">
        <w:del w:id="3592"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93" w:author="Boni" w:date="2014-09-06T23:49:00Z"/>
          <w:del w:id="3594" w:author="Andrija Ilic" w:date="2015-09-06T19:29:00Z"/>
          <w:b/>
        </w:rPr>
      </w:pPr>
      <w:ins w:id="3595" w:author="Boni" w:date="2014-09-06T23:49:00Z">
        <w:del w:id="3596" w:author="Andrija Ilic" w:date="2015-09-06T19:29:00Z">
          <w:r w:rsidRPr="005B6BA2" w:rsidDel="00BA1864">
            <w:rPr>
              <w:b/>
            </w:rPr>
            <w:delText xml:space="preserve">Случај коришћења </w:delText>
          </w:r>
        </w:del>
      </w:ins>
      <w:ins w:id="3597" w:author="Boni" w:date="2014-09-06T23:50:00Z">
        <w:del w:id="3598" w:author="Andrija Ilic" w:date="2015-09-06T19:29:00Z">
          <w:r w:rsidDel="00BA1864">
            <w:rPr>
              <w:b/>
            </w:rPr>
            <w:delText>9</w:delText>
          </w:r>
        </w:del>
      </w:ins>
      <w:ins w:id="3599" w:author="Boni" w:date="2014-09-06T23:49:00Z">
        <w:del w:id="3600"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601" w:author="Boni" w:date="2014-09-06T23:49:00Z"/>
          <w:del w:id="3602" w:author="Andrija Ilic" w:date="2015-09-06T19:29:00Z"/>
        </w:rPr>
      </w:pPr>
      <w:ins w:id="3603" w:author="Boni" w:date="2014-09-06T23:49:00Z">
        <w:del w:id="3604"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605" w:author="Boni" w:date="2014-09-06T23:49:00Z"/>
          <w:del w:id="3606" w:author="Andrija Ilic" w:date="2015-09-06T19:29:00Z"/>
        </w:rPr>
      </w:pPr>
      <w:ins w:id="3607" w:author="Boni" w:date="2014-09-06T23:49:00Z">
        <w:del w:id="3608"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609" w:author="Boni" w:date="2014-09-06T23:49:00Z"/>
          <w:del w:id="3610" w:author="Andrija Ilic" w:date="2015-09-06T19:29:00Z"/>
        </w:rPr>
      </w:pPr>
      <w:ins w:id="3611" w:author="Boni" w:date="2014-09-06T23:49:00Z">
        <w:del w:id="3612"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613" w:author="Boni" w:date="2014-09-06T23:49:00Z"/>
          <w:del w:id="3614" w:author="Andrija Ilic" w:date="2015-09-06T19:29:00Z"/>
          <w:b/>
        </w:rPr>
      </w:pPr>
      <w:ins w:id="3615" w:author="Boni" w:date="2014-09-06T23:49:00Z">
        <w:del w:id="3616"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22" w:author="Boni" w:date="2014-09-06T23:49:00Z"/>
          <w:del w:id="3623" w:author="Andrija Ilic" w:date="2015-09-06T19:29:00Z"/>
        </w:rPr>
        <w:pPrChange w:id="3624" w:author="Boni" w:date="2014-09-07T00:09:00Z">
          <w:pPr>
            <w:pStyle w:val="ListParagraph"/>
            <w:numPr>
              <w:numId w:val="8"/>
            </w:numPr>
            <w:ind w:left="360" w:hanging="360"/>
          </w:pPr>
        </w:pPrChange>
      </w:pPr>
      <w:ins w:id="3625" w:author="Boni" w:date="2014-09-06T23:49:00Z">
        <w:del w:id="3626" w:author="Andrija Ilic" w:date="2015-09-06T19:29:00Z">
          <w:r w:rsidDel="00BA1864">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27" w:author="Boni" w:date="2014-09-06T23:50:00Z">
        <w:del w:id="3628" w:author="Andrija Ilic" w:date="2015-09-06T19:29:00Z">
          <w:r w:rsidDel="00BA1864">
            <w:delText>кориснике</w:delText>
          </w:r>
        </w:del>
      </w:ins>
      <w:ins w:id="3629" w:author="Boni" w:date="2014-09-06T23:49:00Z">
        <w:del w:id="3630"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31" w:author="Boni" w:date="2014-09-06T23:49:00Z"/>
          <w:del w:id="3632" w:author="Andrija Ilic" w:date="2015-09-06T19:29:00Z"/>
        </w:rPr>
        <w:pPrChange w:id="3633" w:author="Boni" w:date="2014-09-07T00:09:00Z">
          <w:pPr>
            <w:pStyle w:val="ListParagraph"/>
            <w:numPr>
              <w:numId w:val="8"/>
            </w:numPr>
            <w:ind w:left="360" w:hanging="360"/>
          </w:pPr>
        </w:pPrChange>
      </w:pPr>
      <w:ins w:id="3634" w:author="Boni" w:date="2014-09-06T23:49:00Z">
        <w:del w:id="3635"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36" w:author="Boni" w:date="2014-09-06T23:50:00Z">
        <w:del w:id="3637" w:author="Andrija Ilic" w:date="2015-09-06T19:29:00Z">
          <w:r w:rsidDel="00BA1864">
            <w:delText>корисника</w:delText>
          </w:r>
        </w:del>
      </w:ins>
      <w:ins w:id="3638" w:author="Boni" w:date="2014-09-06T23:49:00Z">
        <w:del w:id="3639"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40" w:author="Boni" w:date="2014-09-06T23:49:00Z"/>
          <w:del w:id="3641" w:author="Andrija Ilic" w:date="2015-09-06T19:29:00Z"/>
        </w:rPr>
        <w:pPrChange w:id="3642" w:author="Boni" w:date="2014-09-07T00:09:00Z">
          <w:pPr>
            <w:pStyle w:val="ListParagraph"/>
            <w:numPr>
              <w:numId w:val="8"/>
            </w:numPr>
            <w:ind w:left="360" w:hanging="360"/>
          </w:pPr>
        </w:pPrChange>
      </w:pPr>
      <w:ins w:id="3643" w:author="Boni" w:date="2014-09-06T23:49:00Z">
        <w:del w:id="3644"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45" w:author="Boni" w:date="2014-09-06T23:50:00Z">
        <w:del w:id="3646" w:author="Andrija Ilic" w:date="2015-09-06T19:29:00Z">
          <w:r w:rsidDel="00BA1864">
            <w:delText>кориснике</w:delText>
          </w:r>
        </w:del>
      </w:ins>
      <w:ins w:id="3647" w:author="Boni" w:date="2014-09-06T23:49:00Z">
        <w:del w:id="3648"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49" w:author="Boni" w:date="2014-09-06T23:49:00Z"/>
          <w:del w:id="3650" w:author="Andrija Ilic" w:date="2015-09-06T19:29:00Z"/>
          <w:b/>
        </w:rPr>
      </w:pPr>
      <w:ins w:id="3651" w:author="Boni" w:date="2014-09-06T23:49:00Z">
        <w:del w:id="3652" w:author="Andrija Ilic" w:date="2015-09-06T19:29:00Z">
          <w:r w:rsidDel="00BA1864">
            <w:rPr>
              <w:b/>
            </w:rPr>
            <w:delText>Алтернативни сценарио:</w:delText>
          </w:r>
        </w:del>
      </w:ins>
    </w:p>
    <w:p w14:paraId="493245A5" w14:textId="3F284CE8" w:rsidR="00C90CF7" w:rsidDel="00BA1864" w:rsidRDefault="00BF52FA" w:rsidP="00BF52FA">
      <w:pPr>
        <w:rPr>
          <w:ins w:id="3653" w:author="Boni" w:date="2014-09-07T00:07:00Z"/>
          <w:del w:id="3654" w:author="Andrija Ilic" w:date="2015-09-06T19:29:00Z"/>
        </w:rPr>
      </w:pPr>
      <w:ins w:id="3655" w:author="Boni" w:date="2014-09-07T00:09:00Z">
        <w:del w:id="3656" w:author="Andrija Ilic" w:date="2015-09-06T19:29:00Z">
          <w:r w:rsidDel="00BA1864">
            <w:delText xml:space="preserve">        </w:delText>
          </w:r>
        </w:del>
      </w:ins>
      <w:ins w:id="3657" w:author="Boni" w:date="2014-09-06T23:49:00Z">
        <w:del w:id="3658"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59" w:author="Boni" w:date="2014-09-06T23:50:00Z">
        <w:del w:id="3660" w:author="Andrija Ilic" w:date="2015-09-06T19:29:00Z">
          <w:r w:rsidR="00C90CF7" w:rsidDel="00BA1864">
            <w:delText>и</w:delText>
          </w:r>
        </w:del>
      </w:ins>
      <w:ins w:id="3661" w:author="Boni" w:date="2014-09-06T23:49:00Z">
        <w:del w:id="3662" w:author="Andrija Ilic" w:date="2015-09-06T19:29:00Z">
          <w:r w:rsidR="00C90CF7" w:rsidDel="00BA1864">
            <w:delText xml:space="preserve"> критеријум не постоје </w:delText>
          </w:r>
        </w:del>
      </w:ins>
      <w:ins w:id="3663" w:author="Boni" w:date="2014-09-06T23:50:00Z">
        <w:del w:id="3664" w:author="Andrija Ilic" w:date="2015-09-06T19:29:00Z">
          <w:r w:rsidR="00C90CF7" w:rsidDel="00BA1864">
            <w:delText>корисници</w:delText>
          </w:r>
        </w:del>
      </w:ins>
      <w:ins w:id="3665" w:author="Boni" w:date="2014-09-06T23:49:00Z">
        <w:del w:id="3666"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67" w:author="Boni" w:date="2014-09-06T23:49:00Z"/>
          <w:del w:id="3668" w:author="Andrija Ilic" w:date="2015-09-06T19:29:00Z"/>
        </w:rPr>
      </w:pPr>
    </w:p>
    <w:p w14:paraId="1DDE0961" w14:textId="189C93CC" w:rsidR="000B02B5" w:rsidRPr="00BF52FA" w:rsidDel="00BA1864" w:rsidRDefault="000B02B5" w:rsidP="000B02B5">
      <w:pPr>
        <w:rPr>
          <w:ins w:id="3669" w:author="Boni" w:date="2014-09-07T00:07:00Z"/>
          <w:del w:id="3670" w:author="Andrija Ilic" w:date="2015-09-06T19:29:00Z"/>
          <w:b/>
        </w:rPr>
      </w:pPr>
      <w:ins w:id="3671" w:author="Boni" w:date="2014-09-07T00:07:00Z">
        <w:del w:id="3672"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73" w:author="Boni" w:date="2014-09-07T00:08:00Z">
        <w:del w:id="3674"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75" w:author="Boni" w:date="2014-09-07T00:07:00Z"/>
          <w:del w:id="3676" w:author="Andrija Ilic" w:date="2015-09-06T19:29:00Z"/>
        </w:rPr>
      </w:pPr>
      <w:ins w:id="3677" w:author="Boni" w:date="2014-09-07T00:07:00Z">
        <w:del w:id="3678" w:author="Andrija Ilic" w:date="2015-09-06T19:29:00Z">
          <w:r w:rsidDel="00BA1864">
            <w:rPr>
              <w:b/>
            </w:rPr>
            <w:delText>Назив СК:</w:delText>
          </w:r>
          <w:r w:rsidDel="00BA1864">
            <w:rPr>
              <w:b/>
            </w:rPr>
            <w:br/>
          </w:r>
        </w:del>
      </w:ins>
      <w:ins w:id="3679" w:author="Boni" w:date="2014-09-07T00:08:00Z">
        <w:del w:id="3680"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81" w:author="Boni" w:date="2014-09-07T00:07:00Z"/>
          <w:del w:id="3682" w:author="Andrija Ilic" w:date="2015-09-06T19:29:00Z"/>
        </w:rPr>
      </w:pPr>
      <w:ins w:id="3683" w:author="Boni" w:date="2014-09-07T00:07:00Z">
        <w:del w:id="3684"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85" w:author="Boni" w:date="2014-09-07T00:07:00Z"/>
          <w:del w:id="3686" w:author="Andrija Ilic" w:date="2015-09-06T19:29:00Z"/>
        </w:rPr>
      </w:pPr>
      <w:ins w:id="3687" w:author="Boni" w:date="2014-09-07T00:07:00Z">
        <w:del w:id="368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89" w:author="Boni" w:date="2014-09-07T00:07:00Z"/>
          <w:del w:id="3690" w:author="Andrija Ilic" w:date="2015-09-06T19:29:00Z"/>
          <w:b/>
        </w:rPr>
      </w:pPr>
      <w:ins w:id="3691" w:author="Boni" w:date="2014-09-07T00:07:00Z">
        <w:del w:id="3692"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93" w:author="Boni" w:date="2014-09-07T00:07:00Z"/>
          <w:del w:id="3694" w:author="Andrija Ilic" w:date="2015-09-06T19:29:00Z"/>
        </w:rPr>
        <w:pPrChange w:id="3695" w:author="Boni" w:date="2014-09-07T00:09:00Z">
          <w:pPr>
            <w:pStyle w:val="ListParagraph"/>
            <w:numPr>
              <w:numId w:val="8"/>
            </w:numPr>
            <w:ind w:left="360" w:hanging="360"/>
          </w:pPr>
        </w:pPrChange>
      </w:pPr>
      <w:ins w:id="3696" w:author="Boni" w:date="2014-09-07T00:07:00Z">
        <w:del w:id="3697" w:author="Andrija Ilic" w:date="2015-09-06T19:29:00Z">
          <w:r w:rsidDel="00BA1864">
            <w:delText xml:space="preserve">Администратор  </w:delText>
          </w:r>
        </w:del>
      </w:ins>
      <w:ins w:id="3698" w:author="Boni" w:date="2014-09-07T00:10:00Z">
        <w:del w:id="3699" w:author="Andrija Ilic" w:date="2015-09-06T19:29:00Z">
          <w:r w:rsidR="001611AF" w:rsidDel="00BA1864">
            <w:rPr>
              <w:u w:val="single"/>
            </w:rPr>
            <w:delText>одабире кориника чије податке жели да измени</w:delText>
          </w:r>
        </w:del>
      </w:ins>
      <w:ins w:id="3700" w:author="Boni" w:date="2014-09-07T00:07:00Z">
        <w:del w:id="3701"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702" w:author="Boni" w:date="2014-09-07T00:11:00Z"/>
          <w:del w:id="3703" w:author="Andrija Ilic" w:date="2015-09-06T19:29:00Z"/>
        </w:rPr>
        <w:pPrChange w:id="3704" w:author="Boni" w:date="2014-09-07T00:09:00Z">
          <w:pPr>
            <w:pStyle w:val="ListParagraph"/>
            <w:numPr>
              <w:numId w:val="8"/>
            </w:numPr>
            <w:ind w:left="360" w:hanging="360"/>
          </w:pPr>
        </w:pPrChange>
      </w:pPr>
      <w:ins w:id="3705" w:author="Boni" w:date="2014-09-07T00:07:00Z">
        <w:del w:id="3706" w:author="Andrija Ilic" w:date="2015-09-06T19:29:00Z">
          <w:r w:rsidDel="00BA1864">
            <w:delText xml:space="preserve">Администратор </w:delText>
          </w:r>
        </w:del>
      </w:ins>
      <w:ins w:id="3707" w:author="Boni" w:date="2014-09-07T00:10:00Z">
        <w:del w:id="3708" w:author="Andrija Ilic" w:date="2015-09-06T19:29:00Z">
          <w:r w:rsidR="001611AF" w:rsidDel="00BA1864">
            <w:delText xml:space="preserve"> </w:delText>
          </w:r>
          <w:r w:rsidR="005F3F8E" w:rsidRPr="005F3F8E" w:rsidDel="00BA1864">
            <w:rPr>
              <w:u w:val="single"/>
              <w:rPrChange w:id="3709" w:author="Boni" w:date="2014-09-07T20:56:00Z">
                <w:rPr>
                  <w:color w:val="0000FF" w:themeColor="hyperlink"/>
                  <w:u w:val="single"/>
                </w:rPr>
              </w:rPrChange>
            </w:rPr>
            <w:delText>уноси</w:delText>
          </w:r>
          <w:r w:rsidR="001611AF" w:rsidDel="00BA1864">
            <w:delText xml:space="preserve"> нове </w:delText>
          </w:r>
        </w:del>
      </w:ins>
      <w:ins w:id="3710" w:author="Boni" w:date="2014-09-07T00:11:00Z">
        <w:del w:id="3711" w:author="Andrija Ilic" w:date="2015-09-06T19:29:00Z">
          <w:r w:rsidR="001611AF" w:rsidDel="00BA1864">
            <w:delText xml:space="preserve">измењене </w:delText>
          </w:r>
        </w:del>
      </w:ins>
      <w:ins w:id="3712" w:author="Boni" w:date="2014-09-07T00:10:00Z">
        <w:del w:id="3713" w:author="Andrija Ilic" w:date="2015-09-06T19:29:00Z">
          <w:r w:rsidR="001611AF" w:rsidDel="00BA1864">
            <w:delText xml:space="preserve">податке </w:delText>
          </w:r>
        </w:del>
      </w:ins>
      <w:ins w:id="3714" w:author="Boni" w:date="2014-09-07T00:07:00Z">
        <w:del w:id="3715" w:author="Andrija Ilic" w:date="2015-09-06T19:29:00Z">
          <w:r w:rsidDel="00BA1864">
            <w:delText>(АП</w:delText>
          </w:r>
        </w:del>
      </w:ins>
      <w:ins w:id="3716" w:author="Boni" w:date="2014-09-07T00:11:00Z">
        <w:del w:id="3717" w:author="Andrija Ilic" w:date="2015-09-06T19:29:00Z">
          <w:r w:rsidR="001611AF" w:rsidDel="00BA1864">
            <w:delText>У</w:delText>
          </w:r>
        </w:del>
      </w:ins>
      <w:ins w:id="3718" w:author="Boni" w:date="2014-09-07T00:07:00Z">
        <w:del w:id="3719" w:author="Andrija Ilic" w:date="2015-09-06T19:29:00Z">
          <w:r w:rsidDel="00BA1864">
            <w:delText>СО)</w:delText>
          </w:r>
        </w:del>
      </w:ins>
    </w:p>
    <w:p w14:paraId="06357154" w14:textId="5A81AF73" w:rsidR="00252993" w:rsidDel="00BA1864" w:rsidRDefault="001611AF">
      <w:pPr>
        <w:pStyle w:val="ListParagraph"/>
        <w:numPr>
          <w:ilvl w:val="0"/>
          <w:numId w:val="44"/>
        </w:numPr>
        <w:rPr>
          <w:ins w:id="3720" w:author="Boni" w:date="2014-09-07T00:07:00Z"/>
          <w:del w:id="3721" w:author="Andrija Ilic" w:date="2015-09-06T19:29:00Z"/>
        </w:rPr>
        <w:pPrChange w:id="3722" w:author="Boni" w:date="2014-09-07T00:09:00Z">
          <w:pPr>
            <w:pStyle w:val="ListParagraph"/>
            <w:numPr>
              <w:numId w:val="8"/>
            </w:numPr>
            <w:ind w:left="360" w:hanging="360"/>
          </w:pPr>
        </w:pPrChange>
      </w:pPr>
      <w:ins w:id="3723" w:author="Boni" w:date="2014-09-07T00:11:00Z">
        <w:del w:id="3724" w:author="Andrija Ilic" w:date="2015-09-06T19:29:00Z">
          <w:r w:rsidDel="00BA1864">
            <w:delText xml:space="preserve">Администратор </w:delText>
          </w:r>
          <w:r w:rsidR="005F3F8E" w:rsidRPr="005F3F8E" w:rsidDel="00BA1864">
            <w:rPr>
              <w:u w:val="single"/>
              <w:rPrChange w:id="3725"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26" w:author="Boni" w:date="2014-09-07T00:07:00Z"/>
          <w:del w:id="3727" w:author="Andrija Ilic" w:date="2015-09-06T19:29:00Z"/>
        </w:rPr>
        <w:pPrChange w:id="3728" w:author="Boni" w:date="2014-09-07T00:10:00Z">
          <w:pPr>
            <w:pStyle w:val="ListParagraph"/>
            <w:numPr>
              <w:numId w:val="8"/>
            </w:numPr>
            <w:ind w:left="360" w:hanging="360"/>
          </w:pPr>
        </w:pPrChange>
      </w:pPr>
      <w:ins w:id="3729" w:author="Boni" w:date="2014-09-07T00:07:00Z">
        <w:del w:id="3730" w:author="Andrija Ilic" w:date="2015-09-06T19:29:00Z">
          <w:r w:rsidDel="00BA1864">
            <w:delText xml:space="preserve">Систем </w:delText>
          </w:r>
          <w:r w:rsidRPr="00F81F28" w:rsidDel="00BA1864">
            <w:rPr>
              <w:u w:val="single"/>
            </w:rPr>
            <w:delText xml:space="preserve">врши </w:delText>
          </w:r>
        </w:del>
      </w:ins>
      <w:ins w:id="3731" w:author="Boni" w:date="2014-09-07T00:11:00Z">
        <w:del w:id="3732" w:author="Andrija Ilic" w:date="2015-09-06T19:29:00Z">
          <w:r w:rsidR="001611AF" w:rsidDel="00BA1864">
            <w:rPr>
              <w:u w:val="single"/>
            </w:rPr>
            <w:delText>измену података о корисник</w:delText>
          </w:r>
        </w:del>
      </w:ins>
      <w:ins w:id="3733" w:author="Boni" w:date="2014-09-07T00:12:00Z">
        <w:del w:id="3734" w:author="Andrija Ilic" w:date="2015-09-06T19:29:00Z">
          <w:r w:rsidR="001611AF" w:rsidDel="00BA1864">
            <w:rPr>
              <w:u w:val="single"/>
            </w:rPr>
            <w:delText>у</w:delText>
          </w:r>
        </w:del>
      </w:ins>
      <w:ins w:id="3735" w:author="Boni" w:date="2014-09-07T00:07:00Z">
        <w:del w:id="3736" w:author="Andrija Ilic" w:date="2015-09-06T19:29:00Z">
          <w:r w:rsidDel="00BA1864">
            <w:delText>.(СО)</w:delText>
          </w:r>
        </w:del>
      </w:ins>
    </w:p>
    <w:p w14:paraId="57F15C10" w14:textId="3533AE0C" w:rsidR="00252993" w:rsidDel="00BA1864" w:rsidRDefault="000B02B5">
      <w:pPr>
        <w:pStyle w:val="ListParagraph"/>
        <w:numPr>
          <w:ilvl w:val="0"/>
          <w:numId w:val="44"/>
        </w:numPr>
        <w:rPr>
          <w:ins w:id="3737" w:author="Boni" w:date="2014-09-07T00:07:00Z"/>
          <w:del w:id="3738" w:author="Andrija Ilic" w:date="2015-09-06T19:29:00Z"/>
        </w:rPr>
        <w:pPrChange w:id="3739" w:author="Boni" w:date="2014-09-07T00:10:00Z">
          <w:pPr>
            <w:pStyle w:val="ListParagraph"/>
            <w:numPr>
              <w:numId w:val="8"/>
            </w:numPr>
            <w:ind w:left="360" w:hanging="360"/>
          </w:pPr>
        </w:pPrChange>
      </w:pPr>
      <w:ins w:id="3740" w:author="Boni" w:date="2014-09-07T00:07:00Z">
        <w:del w:id="3741"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42" w:author="Boni" w:date="2014-09-07T00:12:00Z">
        <w:del w:id="3743" w:author="Andrija Ilic" w:date="2015-09-06T19:29:00Z">
          <w:r w:rsidR="001611AF" w:rsidDel="00BA1864">
            <w:delText>са измењеним подацима</w:delText>
          </w:r>
        </w:del>
      </w:ins>
      <w:ins w:id="3744" w:author="Boni" w:date="2014-09-07T00:07:00Z">
        <w:del w:id="3745" w:author="Andrija Ilic" w:date="2015-09-06T19:29:00Z">
          <w:r w:rsidDel="00BA1864">
            <w:delText>.(ИА)</w:delText>
          </w:r>
        </w:del>
      </w:ins>
    </w:p>
    <w:p w14:paraId="6165C906" w14:textId="1AA8D72F" w:rsidR="000B02B5" w:rsidDel="00BA1864" w:rsidRDefault="000B02B5" w:rsidP="000B02B5">
      <w:pPr>
        <w:rPr>
          <w:ins w:id="3746" w:author="Boni" w:date="2014-09-07T00:07:00Z"/>
          <w:del w:id="3747" w:author="Andrija Ilic" w:date="2015-09-06T19:29:00Z"/>
          <w:b/>
        </w:rPr>
      </w:pPr>
      <w:ins w:id="3748" w:author="Boni" w:date="2014-09-07T00:07:00Z">
        <w:del w:id="3749" w:author="Andrija Ilic" w:date="2015-09-06T19:29:00Z">
          <w:r w:rsidDel="00BA1864">
            <w:rPr>
              <w:b/>
            </w:rPr>
            <w:delText>Алтернативни сценарио:</w:delText>
          </w:r>
        </w:del>
      </w:ins>
    </w:p>
    <w:p w14:paraId="18DDC4A6" w14:textId="2B2E07C5" w:rsidR="000B02B5" w:rsidDel="00BA1864" w:rsidRDefault="000B02B5" w:rsidP="000B02B5">
      <w:pPr>
        <w:rPr>
          <w:ins w:id="3750" w:author="Boni" w:date="2014-09-07T00:07:00Z"/>
          <w:del w:id="3751" w:author="Andrija Ilic" w:date="2015-09-06T19:29:00Z"/>
        </w:rPr>
      </w:pPr>
      <w:ins w:id="3752" w:author="Boni" w:date="2014-09-07T00:07:00Z">
        <w:del w:id="3753"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54" w:author="Boni" w:date="2014-09-07T00:12:00Z">
        <w:del w:id="3755" w:author="Andrija Ilic" w:date="2015-09-06T19:29:00Z">
          <w:r w:rsidR="001611AF" w:rsidDel="00BA1864">
            <w:delText>о грешци при измени података за корисника</w:delText>
          </w:r>
        </w:del>
      </w:ins>
      <w:ins w:id="3756" w:author="Boni" w:date="2014-09-07T00:07:00Z">
        <w:del w:id="3757"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58"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59" w:author="Andrija Ilic" w:date="2015-09-15T09:07:00Z"/>
        </w:rPr>
      </w:pPr>
      <w:bookmarkStart w:id="3760" w:name="_Toc397909071"/>
      <w:ins w:id="3761" w:author="Andrija Ilic" w:date="2015-09-14T22:38:00Z">
        <w:r>
          <w:rPr>
            <w:lang w:val="sr-Cyrl-RS"/>
          </w:rPr>
          <w:t>4</w:t>
        </w:r>
      </w:ins>
      <w:del w:id="3762" w:author="Andrija Ilic" w:date="2015-09-14T22:38:00Z">
        <w:r w:rsidR="0058462B" w:rsidDel="00D512B8">
          <w:delText>3</w:delText>
        </w:r>
      </w:del>
      <w:r w:rsidR="0058462B">
        <w:t>.2 Анализа</w:t>
      </w:r>
      <w:bookmarkEnd w:id="3760"/>
    </w:p>
    <w:p w14:paraId="62EA5E2B" w14:textId="77777777" w:rsidR="00434931" w:rsidRPr="00434931" w:rsidRDefault="00434931" w:rsidP="00434931">
      <w:pPr>
        <w:rPr>
          <w:ins w:id="3763" w:author="Boni" w:date="2014-09-07T21:01:00Z"/>
          <w:rPrChange w:id="3764" w:author="Andrija Ilic" w:date="2015-09-15T09:07:00Z">
            <w:rPr>
              <w:ins w:id="3765" w:author="Boni" w:date="2014-09-07T21:01:00Z"/>
            </w:rPr>
          </w:rPrChange>
        </w:rPr>
        <w:pPrChange w:id="3766" w:author="Andrija Ilic" w:date="2015-09-15T09:07:00Z">
          <w:pPr>
            <w:pStyle w:val="Heading2"/>
            <w:jc w:val="center"/>
          </w:pPr>
        </w:pPrChange>
      </w:pPr>
    </w:p>
    <w:p w14:paraId="21A2F5F0" w14:textId="77777777" w:rsidR="00252993" w:rsidRDefault="0081022B">
      <w:pPr>
        <w:rPr>
          <w:ins w:id="3767" w:author="Andrija Ilic" w:date="2015-09-15T12:55:00Z"/>
        </w:rPr>
        <w:pPrChange w:id="3768" w:author="Boni" w:date="2014-09-07T21:01:00Z">
          <w:pPr>
            <w:pStyle w:val="Heading2"/>
            <w:jc w:val="center"/>
          </w:pPr>
        </w:pPrChange>
      </w:pPr>
      <w:ins w:id="3769" w:author="Boni" w:date="2014-09-07T21:01:00Z">
        <w:r>
          <w:lastRenderedPageBreak/>
          <w:t xml:space="preserve">Након </w:t>
        </w:r>
      </w:ins>
      <w:ins w:id="3770"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71"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72"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73" w:author="Boni" w:date="2014-09-07T21:01:00Z">
          <w:pPr>
            <w:pStyle w:val="Heading2"/>
            <w:jc w:val="center"/>
          </w:pPr>
        </w:pPrChange>
      </w:pPr>
    </w:p>
    <w:p w14:paraId="03C1B81B" w14:textId="44D81F30" w:rsidR="0058462B" w:rsidRPr="00F6125F" w:rsidRDefault="00D512B8" w:rsidP="0058462B">
      <w:pPr>
        <w:pStyle w:val="Heading3"/>
      </w:pPr>
      <w:bookmarkStart w:id="3774" w:name="_Toc397909072"/>
      <w:ins w:id="3775" w:author="Andrija Ilic" w:date="2015-09-14T22:38:00Z">
        <w:r>
          <w:rPr>
            <w:lang w:val="sr-Cyrl-RS"/>
          </w:rPr>
          <w:t>4</w:t>
        </w:r>
      </w:ins>
      <w:del w:id="3776" w:author="Andrija Ilic" w:date="2015-09-14T22:38:00Z">
        <w:r w:rsidR="0058462B" w:rsidDel="00D512B8">
          <w:delText>3</w:delText>
        </w:r>
      </w:del>
      <w:r w:rsidR="0058462B">
        <w:t>.2.1 Понашање софтверског система</w:t>
      </w:r>
      <w:ins w:id="3777" w:author="Boni" w:date="2014-09-07T21:04:00Z">
        <w:r w:rsidR="00F6125F">
          <w:t xml:space="preserve"> </w:t>
        </w:r>
      </w:ins>
      <w:ins w:id="3778" w:author="Boni" w:date="2014-09-07T21:05:00Z">
        <w:r w:rsidR="00F6125F">
          <w:t>–</w:t>
        </w:r>
      </w:ins>
      <w:ins w:id="3779" w:author="Boni" w:date="2014-09-07T21:04:00Z">
        <w:r w:rsidR="00F6125F">
          <w:t xml:space="preserve"> д</w:t>
        </w:r>
      </w:ins>
      <w:ins w:id="3780" w:author="Boni" w:date="2014-09-07T21:05:00Z">
        <w:r w:rsidR="00F6125F">
          <w:t>ијаграми секвенци случајева коришћења</w:t>
        </w:r>
      </w:ins>
      <w:bookmarkEnd w:id="3774"/>
    </w:p>
    <w:p w14:paraId="39C094F6" w14:textId="77777777" w:rsidR="00FD289F" w:rsidRDefault="00FD289F" w:rsidP="00FD289F"/>
    <w:p w14:paraId="45F8A040" w14:textId="34DFA13D" w:rsidR="00B4428C" w:rsidRDefault="00B4428C" w:rsidP="00B4428C">
      <w:pPr>
        <w:rPr>
          <w:ins w:id="3781" w:author="Andrija Ilic" w:date="2015-09-07T19:19:00Z"/>
          <w:b/>
        </w:rPr>
      </w:pPr>
      <w:ins w:id="3782" w:author="Andrija Ilic" w:date="2015-09-07T19:18:00Z">
        <w:r w:rsidRPr="003B30B1">
          <w:rPr>
            <w:b/>
          </w:rPr>
          <w:t>ДС1: Дијаграм секвенци за случај коришћења:</w:t>
        </w:r>
        <w:r>
          <w:rPr>
            <w:b/>
          </w:rPr>
          <w:t xml:space="preserve"> </w:t>
        </w:r>
      </w:ins>
      <w:ins w:id="3783"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84" w:author="Andrija Ilic" w:date="2015-09-07T19:19:00Z"/>
          <w:b/>
        </w:rPr>
      </w:pPr>
      <w:ins w:id="3785"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86" w:author="Andrija Ilic" w:date="2015-09-15T11:40:00Z"/>
        </w:rPr>
      </w:pPr>
      <w:ins w:id="3787"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88" w:author="Andrija Ilic" w:date="2015-09-15T11:41:00Z"/>
        </w:rPr>
      </w:pPr>
      <w:ins w:id="3789"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90" w:author="Andrija Ilic" w:date="2015-09-15T11:41:00Z"/>
        </w:rPr>
      </w:pPr>
      <w:ins w:id="3791"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rsidP="001F09B9">
      <w:pPr>
        <w:pStyle w:val="ListParagraph"/>
        <w:numPr>
          <w:ilvl w:val="0"/>
          <w:numId w:val="10"/>
        </w:numPr>
        <w:rPr>
          <w:ins w:id="3792" w:author="Andrija Ilic" w:date="2015-09-15T11:41:00Z"/>
        </w:rPr>
        <w:pPrChange w:id="3793" w:author="Andrija Ilic" w:date="2015-09-15T11:41:00Z">
          <w:pPr>
            <w:pStyle w:val="ListParagraph"/>
          </w:pPr>
        </w:pPrChange>
      </w:pPr>
      <w:ins w:id="3794"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rsidP="001F09B9">
      <w:pPr>
        <w:pStyle w:val="ListParagraph"/>
        <w:ind w:left="786"/>
        <w:rPr>
          <w:ins w:id="3795" w:author="Andrija Ilic" w:date="2015-09-07T19:19:00Z"/>
        </w:rPr>
        <w:pPrChange w:id="3796" w:author="Andrija Ilic" w:date="2015-09-15T11:41:00Z">
          <w:pPr>
            <w:pStyle w:val="ListParagraph"/>
          </w:pPr>
        </w:pPrChange>
      </w:pPr>
      <w:ins w:id="3797" w:author="Andrija Ilic" w:date="2015-09-15T11:41:00Z">
        <w:r>
          <w:t xml:space="preserve"> </w:t>
        </w:r>
      </w:ins>
    </w:p>
    <w:p w14:paraId="5EE92CE9" w14:textId="2E4F909C" w:rsidR="00143570" w:rsidRPr="00F90BCA" w:rsidRDefault="003629B8">
      <w:pPr>
        <w:pStyle w:val="ListParagraph"/>
        <w:jc w:val="center"/>
        <w:rPr>
          <w:ins w:id="3798" w:author="Andrija Ilic" w:date="2015-09-07T19:19:00Z"/>
        </w:rPr>
        <w:pPrChange w:id="3799" w:author="Andrija Ilic" w:date="2015-09-08T21:42:00Z">
          <w:pPr>
            <w:pStyle w:val="ListParagraph"/>
          </w:pPr>
        </w:pPrChange>
      </w:pPr>
      <w:ins w:id="3800"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34pt" o:ole="">
              <v:imagedata r:id="rId37" o:title=""/>
            </v:shape>
            <o:OLEObject Type="Embed" ProgID="Visio.Drawing.15" ShapeID="_x0000_i1028" DrawAspect="Content" ObjectID="_1503850084" r:id="rId38"/>
          </w:object>
        </w:r>
      </w:ins>
    </w:p>
    <w:p w14:paraId="15F2D5D1" w14:textId="69139BFB" w:rsidR="00370876" w:rsidRPr="00F6125F" w:rsidRDefault="00370876">
      <w:pPr>
        <w:pStyle w:val="ListParagraph"/>
        <w:jc w:val="center"/>
        <w:rPr>
          <w:ins w:id="3801" w:author="Andrija Ilic" w:date="2015-09-08T21:36:00Z"/>
        </w:rPr>
        <w:pPrChange w:id="3802" w:author="Andrija Ilic" w:date="2015-09-08T21:42:00Z">
          <w:pPr>
            <w:pStyle w:val="ListParagraph"/>
          </w:pPr>
        </w:pPrChange>
      </w:pPr>
      <w:ins w:id="3803" w:author="Andrija Ilic" w:date="2015-09-08T21:36:00Z">
        <w:r>
          <w:t xml:space="preserve">Дијаграм 3. Случај коришћења: </w:t>
        </w:r>
      </w:ins>
      <w:ins w:id="3804" w:author="Andrija Ilic" w:date="2015-09-08T21:37:00Z">
        <w:r>
          <w:rPr>
            <w:lang w:val="sr-Cyrl-RS"/>
          </w:rPr>
          <w:t>Регистрација</w:t>
        </w:r>
      </w:ins>
      <w:ins w:id="3805" w:author="Andrija Ilic" w:date="2015-09-08T21:36:00Z">
        <w:r>
          <w:t xml:space="preserve"> корисника</w:t>
        </w:r>
      </w:ins>
    </w:p>
    <w:p w14:paraId="326CBF5C" w14:textId="77777777" w:rsidR="00143570" w:rsidRDefault="00143570" w:rsidP="00143570">
      <w:pPr>
        <w:rPr>
          <w:ins w:id="3806" w:author="Andrija Ilic" w:date="2015-09-07T19:19:00Z"/>
          <w:b/>
        </w:rPr>
      </w:pPr>
      <w:ins w:id="3807" w:author="Andrija Ilic" w:date="2015-09-07T19:19:00Z">
        <w:r>
          <w:rPr>
            <w:b/>
          </w:rPr>
          <w:t>Алтернативни сценарио:</w:t>
        </w:r>
      </w:ins>
    </w:p>
    <w:p w14:paraId="2AD9FACF" w14:textId="6D6CC0F2" w:rsidR="00143570" w:rsidRPr="00AA54B0" w:rsidRDefault="00143570" w:rsidP="00AA54B0">
      <w:pPr>
        <w:pStyle w:val="ListParagraph"/>
        <w:numPr>
          <w:ilvl w:val="1"/>
          <w:numId w:val="59"/>
        </w:numPr>
        <w:rPr>
          <w:ins w:id="3808" w:author="Andrija Ilic" w:date="2015-09-07T19:22:00Z"/>
          <w:sz w:val="22"/>
          <w:rPrChange w:id="3809" w:author="Andrija Ilic" w:date="2015-09-15T11:49:00Z">
            <w:rPr>
              <w:ins w:id="3810" w:author="Andrija Ilic" w:date="2015-09-07T19:22:00Z"/>
            </w:rPr>
          </w:rPrChange>
        </w:rPr>
        <w:pPrChange w:id="3811" w:author="Andrija Ilic" w:date="2015-09-15T11:49:00Z">
          <w:pPr/>
        </w:pPrChange>
      </w:pPr>
      <w:ins w:id="3812" w:author="Andrija Ilic" w:date="2015-09-07T19:21:00Z">
        <w:r w:rsidRPr="00AA54B0">
          <w:rPr>
            <w:sz w:val="22"/>
            <w:rPrChange w:id="3813" w:author="Andrija Ilic" w:date="2015-09-15T11:49:00Z">
              <w:rPr/>
            </w:rPrChange>
          </w:rPr>
          <w:t>Уколико систем не м</w:t>
        </w:r>
        <w:r w:rsidRPr="00AA54B0">
          <w:rPr>
            <w:sz w:val="22"/>
            <w:lang w:val="sr-Cyrl-RS"/>
            <w:rPrChange w:id="3814" w:author="Andrija Ilic" w:date="2015-09-15T11:49:00Z">
              <w:rPr>
                <w:lang w:val="sr-Cyrl-RS"/>
              </w:rPr>
            </w:rPrChange>
          </w:rPr>
          <w:t>о</w:t>
        </w:r>
        <w:r w:rsidRPr="00AA54B0">
          <w:rPr>
            <w:sz w:val="22"/>
            <w:rPrChange w:id="3815" w:author="Andrija Ilic" w:date="2015-09-15T11:49:00Z">
              <w:rPr/>
            </w:rPrChange>
          </w:rPr>
          <w:t>же да региструје к</w:t>
        </w:r>
        <w:r w:rsidRPr="00AA54B0">
          <w:rPr>
            <w:sz w:val="22"/>
            <w:lang w:val="sr-Cyrl-RS"/>
            <w:rPrChange w:id="3816" w:author="Andrija Ilic" w:date="2015-09-15T11:49:00Z">
              <w:rPr>
                <w:lang w:val="sr-Cyrl-RS"/>
              </w:rPr>
            </w:rPrChange>
          </w:rPr>
          <w:t>о</w:t>
        </w:r>
        <w:r w:rsidRPr="00AA54B0">
          <w:rPr>
            <w:sz w:val="22"/>
            <w:rPrChange w:id="3817" w:author="Andrija Ilic" w:date="2015-09-15T11:49:00Z">
              <w:rPr/>
            </w:rPrChange>
          </w:rPr>
          <w:t>рисника, приказује к</w:t>
        </w:r>
        <w:r w:rsidRPr="00AA54B0">
          <w:rPr>
            <w:sz w:val="22"/>
            <w:lang w:val="sr-Cyrl-RS"/>
            <w:rPrChange w:id="3818" w:author="Andrija Ilic" w:date="2015-09-15T11:49:00Z">
              <w:rPr>
                <w:lang w:val="sr-Cyrl-RS"/>
              </w:rPr>
            </w:rPrChange>
          </w:rPr>
          <w:t>о</w:t>
        </w:r>
        <w:r w:rsidRPr="00AA54B0">
          <w:rPr>
            <w:sz w:val="22"/>
            <w:rPrChange w:id="3819" w:author="Andrija Ilic" w:date="2015-09-15T11:49:00Z">
              <w:rPr/>
            </w:rPrChange>
          </w:rPr>
          <w:t>риснику п</w:t>
        </w:r>
        <w:r w:rsidRPr="00AA54B0">
          <w:rPr>
            <w:sz w:val="22"/>
            <w:lang w:val="sr-Cyrl-RS"/>
            <w:rPrChange w:id="3820" w:author="Andrija Ilic" w:date="2015-09-15T11:49:00Z">
              <w:rPr>
                <w:lang w:val="sr-Cyrl-RS"/>
              </w:rPr>
            </w:rPrChange>
          </w:rPr>
          <w:t>о</w:t>
        </w:r>
        <w:r w:rsidRPr="00AA54B0">
          <w:rPr>
            <w:sz w:val="22"/>
            <w:rPrChange w:id="3821" w:author="Andrija Ilic" w:date="2015-09-15T11:49:00Z">
              <w:rPr/>
            </w:rPrChange>
          </w:rPr>
          <w:t>руку да не м</w:t>
        </w:r>
        <w:r w:rsidRPr="00AA54B0">
          <w:rPr>
            <w:sz w:val="22"/>
            <w:lang w:val="sr-Cyrl-RS"/>
            <w:rPrChange w:id="3822" w:author="Andrija Ilic" w:date="2015-09-15T11:49:00Z">
              <w:rPr>
                <w:lang w:val="sr-Cyrl-RS"/>
              </w:rPr>
            </w:rPrChange>
          </w:rPr>
          <w:t>о</w:t>
        </w:r>
        <w:r w:rsidRPr="00AA54B0">
          <w:rPr>
            <w:sz w:val="22"/>
            <w:rPrChange w:id="3823" w:author="Andrija Ilic" w:date="2015-09-15T11:49:00Z">
              <w:rPr/>
            </w:rPrChange>
          </w:rPr>
          <w:t>же да га региструје (ИА). Прекида се изврше</w:t>
        </w:r>
        <w:r w:rsidRPr="00AA54B0">
          <w:rPr>
            <w:sz w:val="22"/>
            <w:lang w:val="sr-Cyrl-RS"/>
            <w:rPrChange w:id="3824" w:author="Andrija Ilic" w:date="2015-09-15T11:49:00Z">
              <w:rPr>
                <w:lang w:val="sr-Cyrl-RS"/>
              </w:rPr>
            </w:rPrChange>
          </w:rPr>
          <w:t>њ</w:t>
        </w:r>
        <w:r w:rsidRPr="00AA54B0">
          <w:rPr>
            <w:sz w:val="22"/>
            <w:rPrChange w:id="3825" w:author="Andrija Ilic" w:date="2015-09-15T11:49:00Z">
              <w:rPr/>
            </w:rPrChange>
          </w:rPr>
          <w:t>е сценарија.</w:t>
        </w:r>
      </w:ins>
    </w:p>
    <w:p w14:paraId="6ECAA749" w14:textId="0BB4341A" w:rsidR="00072961" w:rsidRDefault="00EE782D">
      <w:pPr>
        <w:ind w:left="720"/>
        <w:jc w:val="center"/>
        <w:rPr>
          <w:ins w:id="3826" w:author="Andrija Ilic" w:date="2015-09-08T19:44:00Z"/>
          <w:sz w:val="22"/>
        </w:rPr>
        <w:pPrChange w:id="3827" w:author="Andrija Ilic" w:date="2015-09-08T21:42:00Z">
          <w:pPr/>
        </w:pPrChange>
      </w:pPr>
      <w:ins w:id="3828" w:author="Andrija Ilic" w:date="2015-09-08T19:44:00Z">
        <w:r>
          <w:object w:dxaOrig="7305" w:dyaOrig="4095" w14:anchorId="71D1764C">
            <v:shape id="_x0000_i1029" type="#_x0000_t75" style="width:365.25pt;height:204.75pt" o:ole="">
              <v:imagedata r:id="rId39" o:title=""/>
            </v:shape>
            <o:OLEObject Type="Embed" ProgID="Visio.Drawing.15" ShapeID="_x0000_i1029" DrawAspect="Content" ObjectID="_1503850085" r:id="rId40"/>
          </w:object>
        </w:r>
      </w:ins>
    </w:p>
    <w:p w14:paraId="2184F60A" w14:textId="04DFA844" w:rsidR="00370876" w:rsidRPr="00293429" w:rsidRDefault="00370876">
      <w:pPr>
        <w:jc w:val="center"/>
        <w:rPr>
          <w:ins w:id="3829" w:author="Andrija Ilic" w:date="2015-09-08T21:37:00Z"/>
        </w:rPr>
        <w:pPrChange w:id="3830" w:author="Andrija Ilic" w:date="2015-09-08T21:42:00Z">
          <w:pPr>
            <w:pStyle w:val="ListParagraph"/>
          </w:pPr>
        </w:pPrChange>
      </w:pPr>
      <w:ins w:id="3831"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32" w:author="Andrija Ilic" w:date="2015-09-08T21:38:00Z">
        <w:r w:rsidRPr="00B622AE">
          <w:rPr>
            <w:lang w:val="sr-Cyrl-RS"/>
          </w:rPr>
          <w:t xml:space="preserve">- </w:t>
        </w:r>
      </w:ins>
      <w:ins w:id="3833" w:author="Andrija Ilic" w:date="2015-09-08T21:37:00Z">
        <w:r>
          <w:t>алтернативни сценарио</w:t>
        </w:r>
      </w:ins>
    </w:p>
    <w:p w14:paraId="0777A760" w14:textId="529C3836" w:rsidR="00143570" w:rsidRDefault="00143570">
      <w:pPr>
        <w:ind w:left="720"/>
        <w:rPr>
          <w:ins w:id="3834" w:author="Andrija Ilic" w:date="2015-09-07T19:24:00Z"/>
          <w:sz w:val="22"/>
          <w:lang w:val="sr-Cyrl-RS"/>
        </w:rPr>
        <w:pPrChange w:id="3835" w:author="Andrija Ilic" w:date="2015-09-07T19:22:00Z">
          <w:pPr/>
        </w:pPrChange>
      </w:pPr>
      <w:ins w:id="3836"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37" w:author="Andrija Ilic" w:date="2015-09-07T19:21:00Z"/>
          <w:sz w:val="22"/>
          <w:rPrChange w:id="3838" w:author="Andrija Ilic" w:date="2015-09-07T19:22:00Z">
            <w:rPr>
              <w:ins w:id="3839" w:author="Andrija Ilic" w:date="2015-09-07T19:21:00Z"/>
            </w:rPr>
          </w:rPrChange>
        </w:rPr>
        <w:pPrChange w:id="3840" w:author="Andrija Ilic" w:date="2015-09-08T21:42:00Z">
          <w:pPr/>
        </w:pPrChange>
      </w:pPr>
      <w:ins w:id="3841" w:author="Andrija Ilic" w:date="2015-09-08T19:47:00Z">
        <w:r>
          <w:object w:dxaOrig="7305" w:dyaOrig="4095" w14:anchorId="676AB34F">
            <v:shape id="_x0000_i1030" type="#_x0000_t75" style="width:365.25pt;height:204.75pt" o:ole="">
              <v:imagedata r:id="rId41" o:title=""/>
            </v:shape>
            <o:OLEObject Type="Embed" ProgID="Visio.Drawing.15" ShapeID="_x0000_i1030" DrawAspect="Content" ObjectID="_1503850086" r:id="rId42"/>
          </w:object>
        </w:r>
      </w:ins>
    </w:p>
    <w:p w14:paraId="7D19BFCC" w14:textId="2F5C9E05" w:rsidR="00370876" w:rsidRPr="00293429" w:rsidRDefault="00370876">
      <w:pPr>
        <w:jc w:val="center"/>
        <w:rPr>
          <w:ins w:id="3842" w:author="Andrija Ilic" w:date="2015-09-08T21:38:00Z"/>
        </w:rPr>
        <w:pPrChange w:id="3843" w:author="Andrija Ilic" w:date="2015-09-08T21:42:00Z">
          <w:pPr>
            <w:pStyle w:val="ListParagraph"/>
          </w:pPr>
        </w:pPrChange>
      </w:pPr>
      <w:ins w:id="3844"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45" w:author="Andrija Ilic" w:date="2015-09-08T21:38:00Z"/>
          <w:b/>
        </w:rPr>
      </w:pPr>
    </w:p>
    <w:p w14:paraId="22132EA2" w14:textId="5C09235A" w:rsidR="00E261DF" w:rsidRDefault="00E261DF" w:rsidP="00E261DF">
      <w:pPr>
        <w:rPr>
          <w:ins w:id="3846" w:author="Andrija Ilic" w:date="2015-09-07T19:23:00Z"/>
          <w:b/>
        </w:rPr>
      </w:pPr>
      <w:ins w:id="3847" w:author="Andrija Ilic" w:date="2015-09-07T19:23:00Z">
        <w:r>
          <w:rPr>
            <w:b/>
          </w:rPr>
          <w:t>ДС</w:t>
        </w:r>
      </w:ins>
      <w:ins w:id="3848" w:author="Andrija Ilic" w:date="2015-09-07T19:24:00Z">
        <w:r>
          <w:rPr>
            <w:b/>
          </w:rPr>
          <w:t>2</w:t>
        </w:r>
      </w:ins>
      <w:ins w:id="3849"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50" w:author="Andrija Ilic" w:date="2015-09-07T19:23:00Z"/>
          <w:b/>
        </w:rPr>
      </w:pPr>
      <w:ins w:id="3851"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52" w:author="Andrija Ilic" w:date="2015-09-15T12:02:00Z"/>
        </w:rPr>
      </w:pPr>
      <w:ins w:id="3853"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54" w:author="Andrija Ilic" w:date="2015-09-07T19:23:00Z"/>
        </w:rPr>
      </w:pPr>
      <w:ins w:id="3855"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56" w:author="Andrija Ilic" w:date="2015-09-07T19:23:00Z">
        <w:r w:rsidR="00E261DF">
          <w:t>.</w:t>
        </w:r>
      </w:ins>
      <w:ins w:id="3857" w:author="Andrija Ilic" w:date="2015-09-07T19:25:00Z">
        <w:r w:rsidR="00E261DF">
          <w:t xml:space="preserve"> </w:t>
        </w:r>
      </w:ins>
      <w:ins w:id="3858" w:author="Andrija Ilic" w:date="2015-09-07T19:23:00Z">
        <w:r w:rsidR="00E261DF">
          <w:t>(ИА)</w:t>
        </w:r>
      </w:ins>
    </w:p>
    <w:p w14:paraId="5352FBF6" w14:textId="4D510A37" w:rsidR="000E5940" w:rsidRDefault="002E71F6">
      <w:pPr>
        <w:jc w:val="center"/>
        <w:rPr>
          <w:ins w:id="3859" w:author="Andrija Ilic" w:date="2015-09-08T19:51:00Z"/>
          <w:b/>
        </w:rPr>
        <w:pPrChange w:id="3860" w:author="Andrija Ilic" w:date="2015-09-08T21:42:00Z">
          <w:pPr/>
        </w:pPrChange>
      </w:pPr>
      <w:ins w:id="3861" w:author="Andrija Ilic" w:date="2015-09-08T19:52:00Z">
        <w:r>
          <w:object w:dxaOrig="7410" w:dyaOrig="4095" w14:anchorId="1B956504">
            <v:shape id="_x0000_i1031" type="#_x0000_t75" style="width:370.5pt;height:204.75pt" o:ole="">
              <v:imagedata r:id="rId43" o:title=""/>
            </v:shape>
            <o:OLEObject Type="Embed" ProgID="Visio.Drawing.15" ShapeID="_x0000_i1031" DrawAspect="Content" ObjectID="_1503850087" r:id="rId44"/>
          </w:object>
        </w:r>
      </w:ins>
    </w:p>
    <w:p w14:paraId="61FA71F1" w14:textId="2360C118" w:rsidR="00370876" w:rsidRPr="00370876" w:rsidRDefault="00370876">
      <w:pPr>
        <w:pStyle w:val="ListParagraph"/>
        <w:jc w:val="center"/>
        <w:rPr>
          <w:ins w:id="3862" w:author="Andrija Ilic" w:date="2015-09-08T21:39:00Z"/>
          <w:lang w:val="sr-Cyrl-RS"/>
          <w:rPrChange w:id="3863" w:author="Andrija Ilic" w:date="2015-09-08T21:39:00Z">
            <w:rPr>
              <w:ins w:id="3864" w:author="Andrija Ilic" w:date="2015-09-08T21:39:00Z"/>
            </w:rPr>
          </w:rPrChange>
        </w:rPr>
        <w:pPrChange w:id="3865" w:author="Andrija Ilic" w:date="2015-09-08T21:42:00Z">
          <w:pPr>
            <w:pStyle w:val="ListParagraph"/>
          </w:pPr>
        </w:pPrChange>
      </w:pPr>
      <w:ins w:id="3866"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67" w:author="Andrija Ilic" w:date="2015-09-07T19:23:00Z"/>
          <w:b/>
        </w:rPr>
      </w:pPr>
      <w:ins w:id="3868" w:author="Andrija Ilic" w:date="2015-09-07T19:23:00Z">
        <w:r>
          <w:rPr>
            <w:b/>
          </w:rPr>
          <w:t>Алтернативни сценарио:</w:t>
        </w:r>
      </w:ins>
    </w:p>
    <w:p w14:paraId="7BF5F097" w14:textId="6DD7F8AE" w:rsidR="00E261DF" w:rsidRDefault="002E71F6">
      <w:pPr>
        <w:ind w:firstLine="720"/>
        <w:rPr>
          <w:ins w:id="3869" w:author="Andrija Ilic" w:date="2015-09-07T19:23:00Z"/>
        </w:rPr>
        <w:pPrChange w:id="3870" w:author="Andrija Ilic" w:date="2015-09-07T19:25:00Z">
          <w:pPr/>
        </w:pPrChange>
      </w:pPr>
      <w:ins w:id="3871" w:author="Andrija Ilic" w:date="2015-09-07T19:23:00Z">
        <w:r>
          <w:t>2</w:t>
        </w:r>
        <w:r w:rsidR="00E261DF">
          <w:t xml:space="preserve">.1 </w:t>
        </w:r>
      </w:ins>
      <w:ins w:id="3872" w:author="Andrija Ilic" w:date="2015-09-07T19:25:00Z">
        <w:r w:rsidR="00E261DF">
          <w:t xml:space="preserve">Систем </w:t>
        </w:r>
        <w:r w:rsidR="00E261DF" w:rsidRPr="00F81F28">
          <w:rPr>
            <w:u w:val="single"/>
          </w:rPr>
          <w:t>приказ</w:t>
        </w:r>
      </w:ins>
      <w:ins w:id="3873" w:author="Andrija Ilic" w:date="2015-09-15T14:53:00Z">
        <w:r w:rsidR="007339A9">
          <w:rPr>
            <w:u w:val="single"/>
            <w:lang w:val="sr-Cyrl-RS"/>
          </w:rPr>
          <w:t>у</w:t>
        </w:r>
      </w:ins>
      <w:ins w:id="3874"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75" w:author="Andrija Ilic" w:date="2015-09-07T19:26:00Z"/>
          <w:b/>
        </w:rPr>
        <w:pPrChange w:id="3876" w:author="Andrija Ilic" w:date="2015-09-08T21:41:00Z">
          <w:pPr/>
        </w:pPrChange>
      </w:pPr>
      <w:ins w:id="3877" w:author="Andrija Ilic" w:date="2015-09-08T19:54:00Z">
        <w:r>
          <w:object w:dxaOrig="7410" w:dyaOrig="4095" w14:anchorId="737B576C">
            <v:shape id="_x0000_i1032" type="#_x0000_t75" style="width:370.5pt;height:204.75pt" o:ole="">
              <v:imagedata r:id="rId45" o:title=""/>
            </v:shape>
            <o:OLEObject Type="Embed" ProgID="Visio.Drawing.15" ShapeID="_x0000_i1032" DrawAspect="Content" ObjectID="_1503850088" r:id="rId46"/>
          </w:object>
        </w:r>
      </w:ins>
    </w:p>
    <w:p w14:paraId="0C08A93C" w14:textId="1B263234" w:rsidR="00370876" w:rsidRPr="00293429" w:rsidRDefault="00370876">
      <w:pPr>
        <w:jc w:val="center"/>
        <w:rPr>
          <w:ins w:id="3878" w:author="Andrija Ilic" w:date="2015-09-08T21:39:00Z"/>
        </w:rPr>
        <w:pPrChange w:id="3879" w:author="Andrija Ilic" w:date="2015-09-08T21:41:00Z">
          <w:pPr>
            <w:pStyle w:val="ListParagraph"/>
          </w:pPr>
        </w:pPrChange>
      </w:pPr>
      <w:ins w:id="3880"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81" w:author="Andrija Ilic" w:date="2015-09-09T20:43:00Z"/>
          <w:b/>
        </w:rPr>
      </w:pPr>
    </w:p>
    <w:p w14:paraId="60CFF7FC" w14:textId="2BD16269" w:rsidR="00E261DF" w:rsidRDefault="00E261DF" w:rsidP="00E261DF">
      <w:pPr>
        <w:rPr>
          <w:ins w:id="3882" w:author="Andrija Ilic" w:date="2015-09-07T19:26:00Z"/>
          <w:b/>
        </w:rPr>
      </w:pPr>
      <w:ins w:id="3883"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84" w:author="Andrija Ilic" w:date="2015-09-07T19:27:00Z"/>
          <w:b/>
        </w:rPr>
      </w:pPr>
      <w:ins w:id="3885"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86" w:author="Andrija Ilic" w:date="2015-09-07T19:27:00Z"/>
        </w:rPr>
      </w:pPr>
      <w:ins w:id="3887"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88" w:author="Andrija Ilic" w:date="2015-09-07T19:27:00Z"/>
        </w:rPr>
      </w:pPr>
      <w:ins w:id="3889"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90" w:author="Andrija Ilic" w:date="2015-09-08T20:24:00Z"/>
          <w:b/>
        </w:rPr>
        <w:pPrChange w:id="3891" w:author="Andrija Ilic" w:date="2015-09-08T21:41:00Z">
          <w:pPr/>
        </w:pPrChange>
      </w:pPr>
      <w:ins w:id="3892" w:author="Andrija Ilic" w:date="2015-09-08T20:24:00Z">
        <w:r>
          <w:object w:dxaOrig="7410" w:dyaOrig="4095" w14:anchorId="0ABEDF6E">
            <v:shape id="_x0000_i1040" type="#_x0000_t75" style="width:370.5pt;height:204.75pt" o:ole="">
              <v:imagedata r:id="rId47" o:title=""/>
            </v:shape>
            <o:OLEObject Type="Embed" ProgID="Visio.Drawing.15" ShapeID="_x0000_i1040" DrawAspect="Content" ObjectID="_1503850089" r:id="rId48"/>
          </w:object>
        </w:r>
      </w:ins>
    </w:p>
    <w:p w14:paraId="48412BB9" w14:textId="3EC9F84E" w:rsidR="00B622AE" w:rsidRPr="00293429" w:rsidRDefault="00B622AE">
      <w:pPr>
        <w:pStyle w:val="ListParagraph"/>
        <w:jc w:val="center"/>
        <w:rPr>
          <w:ins w:id="3893" w:author="Andrija Ilic" w:date="2015-09-08T21:40:00Z"/>
        </w:rPr>
        <w:pPrChange w:id="3894" w:author="Andrija Ilic" w:date="2015-09-08T21:41:00Z">
          <w:pPr>
            <w:pStyle w:val="ListParagraph"/>
          </w:pPr>
        </w:pPrChange>
      </w:pPr>
      <w:ins w:id="3895"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96" w:author="Andrija Ilic" w:date="2015-09-07T19:27:00Z"/>
          <w:b/>
        </w:rPr>
      </w:pPr>
      <w:ins w:id="3897" w:author="Andrija Ilic" w:date="2015-09-07T19:27:00Z">
        <w:r>
          <w:rPr>
            <w:b/>
          </w:rPr>
          <w:t>Алтернативни сценарио:</w:t>
        </w:r>
      </w:ins>
    </w:p>
    <w:p w14:paraId="6FD10DFF" w14:textId="39D59CE5" w:rsidR="00E261DF" w:rsidRDefault="00B24FCE" w:rsidP="00E261DF">
      <w:pPr>
        <w:ind w:firstLine="720"/>
        <w:rPr>
          <w:ins w:id="3898" w:author="Andrija Ilic" w:date="2015-09-07T19:27:00Z"/>
          <w:b/>
        </w:rPr>
      </w:pPr>
      <w:ins w:id="3899" w:author="Andrija Ilic" w:date="2015-09-07T19:27:00Z">
        <w:r>
          <w:t>2</w:t>
        </w:r>
        <w:r w:rsidR="00E261DF">
          <w:t xml:space="preserve">.1 Систем </w:t>
        </w:r>
        <w:r w:rsidR="00E261DF" w:rsidRPr="00F81F28">
          <w:rPr>
            <w:u w:val="single"/>
          </w:rPr>
          <w:t>приказ</w:t>
        </w:r>
      </w:ins>
      <w:ins w:id="3900" w:author="Andrija Ilic" w:date="2015-09-15T12:10:00Z">
        <w:r w:rsidR="00FF442A">
          <w:rPr>
            <w:u w:val="single"/>
            <w:lang w:val="sr-Cyrl-RS"/>
          </w:rPr>
          <w:t>у</w:t>
        </w:r>
      </w:ins>
      <w:ins w:id="3901"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902" w:author="Andrija Ilic" w:date="2015-09-07T19:28:00Z"/>
          <w:b/>
        </w:rPr>
        <w:pPrChange w:id="3903" w:author="Andrija Ilic" w:date="2015-09-08T21:42:00Z">
          <w:pPr/>
        </w:pPrChange>
      </w:pPr>
      <w:ins w:id="3904" w:author="Andrija Ilic" w:date="2015-09-08T20:25:00Z">
        <w:r>
          <w:object w:dxaOrig="7410" w:dyaOrig="4095" w14:anchorId="2B94747B">
            <v:shape id="_x0000_i1041" type="#_x0000_t75" style="width:370.5pt;height:204.75pt" o:ole="">
              <v:imagedata r:id="rId49" o:title=""/>
            </v:shape>
            <o:OLEObject Type="Embed" ProgID="Visio.Drawing.15" ShapeID="_x0000_i1041" DrawAspect="Content" ObjectID="_1503850090" r:id="rId50"/>
          </w:object>
        </w:r>
      </w:ins>
    </w:p>
    <w:p w14:paraId="64186E46" w14:textId="6ABF0FB1" w:rsidR="00B622AE" w:rsidRPr="00293429" w:rsidRDefault="00B622AE">
      <w:pPr>
        <w:jc w:val="center"/>
        <w:rPr>
          <w:ins w:id="3905" w:author="Andrija Ilic" w:date="2015-09-08T21:41:00Z"/>
        </w:rPr>
        <w:pPrChange w:id="3906" w:author="Andrija Ilic" w:date="2015-09-08T21:41:00Z">
          <w:pPr>
            <w:pStyle w:val="ListParagraph"/>
          </w:pPr>
        </w:pPrChange>
      </w:pPr>
      <w:ins w:id="3907"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908" w:author="Andrija Ilic" w:date="2015-09-09T20:43:00Z"/>
          <w:b/>
        </w:rPr>
      </w:pPr>
    </w:p>
    <w:p w14:paraId="371401D9" w14:textId="3EC403B2" w:rsidR="00E261DF" w:rsidRDefault="00E261DF" w:rsidP="00E261DF">
      <w:pPr>
        <w:rPr>
          <w:ins w:id="3909" w:author="Andrija Ilic" w:date="2015-09-07T19:28:00Z"/>
          <w:b/>
        </w:rPr>
      </w:pPr>
      <w:ins w:id="3910"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911" w:author="Andrija Ilic" w:date="2015-09-08T20:50:00Z">
        <w:r w:rsidR="00D53753">
          <w:rPr>
            <w:b/>
          </w:rPr>
          <w:t>a</w:t>
        </w:r>
      </w:ins>
    </w:p>
    <w:p w14:paraId="2B6852A7" w14:textId="77777777" w:rsidR="00E261DF" w:rsidRDefault="00E261DF" w:rsidP="00E261DF">
      <w:pPr>
        <w:rPr>
          <w:ins w:id="3912" w:author="Andrija Ilic" w:date="2015-09-07T19:28:00Z"/>
          <w:b/>
        </w:rPr>
      </w:pPr>
      <w:ins w:id="3913"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914" w:author="Andrija Ilic" w:date="2015-09-15T12:20:00Z"/>
          <w:rPrChange w:id="3915" w:author="Andrija Ilic" w:date="2015-09-15T12:20:00Z">
            <w:rPr>
              <w:ins w:id="3916" w:author="Andrija Ilic" w:date="2015-09-15T12:20:00Z"/>
              <w:lang w:val="sr-Cyrl-RS"/>
            </w:rPr>
          </w:rPrChange>
        </w:rPr>
      </w:pPr>
      <w:ins w:id="3917"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18" w:author="Andrija Ilic" w:date="2015-09-07T19:28:00Z"/>
        </w:rPr>
      </w:pPr>
      <w:ins w:id="3919"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20" w:author="Andrija Ilic" w:date="2015-09-07T19:29:00Z"/>
        </w:rPr>
      </w:pPr>
      <w:ins w:id="3921"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22" w:author="Andrija Ilic" w:date="2015-09-07T19:28:00Z"/>
        </w:rPr>
      </w:pPr>
      <w:ins w:id="3923"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24" w:author="Andrija Ilic" w:date="2015-09-08T20:56:00Z"/>
          <w:b/>
        </w:rPr>
        <w:pPrChange w:id="3925" w:author="Andrija Ilic" w:date="2015-09-08T21:42:00Z">
          <w:pPr/>
        </w:pPrChange>
      </w:pPr>
      <w:ins w:id="3926" w:author="Andrija Ilic" w:date="2015-09-08T20:56:00Z">
        <w:r>
          <w:object w:dxaOrig="7410" w:dyaOrig="4680" w14:anchorId="0B75E1D8">
            <v:shape id="_x0000_i1033" type="#_x0000_t75" style="width:370.5pt;height:234pt" o:ole="">
              <v:imagedata r:id="rId51" o:title=""/>
            </v:shape>
            <o:OLEObject Type="Embed" ProgID="Visio.Drawing.15" ShapeID="_x0000_i1033" DrawAspect="Content" ObjectID="_1503850091" r:id="rId52"/>
          </w:object>
        </w:r>
      </w:ins>
    </w:p>
    <w:p w14:paraId="5799DFE0" w14:textId="747D5640" w:rsidR="00B622AE" w:rsidRPr="00293429" w:rsidRDefault="00B622AE" w:rsidP="00B622AE">
      <w:pPr>
        <w:jc w:val="center"/>
        <w:rPr>
          <w:ins w:id="3927" w:author="Andrija Ilic" w:date="2015-09-08T21:42:00Z"/>
        </w:rPr>
      </w:pPr>
      <w:ins w:id="3928" w:author="Andrija Ilic" w:date="2015-09-08T21:42:00Z">
        <w:r>
          <w:t xml:space="preserve">Дијаграм </w:t>
        </w:r>
        <w:r>
          <w:rPr>
            <w:lang w:val="sr-Cyrl-RS"/>
          </w:rPr>
          <w:t>9</w:t>
        </w:r>
        <w:r>
          <w:t xml:space="preserve">. Случај коришћења: </w:t>
        </w:r>
      </w:ins>
      <w:ins w:id="3929" w:author="Andrija Ilic" w:date="2015-09-08T21:43:00Z">
        <w:r>
          <w:rPr>
            <w:lang w:val="sr-Cyrl-RS"/>
          </w:rPr>
          <w:t>Креирање и измена програма</w:t>
        </w:r>
      </w:ins>
    </w:p>
    <w:p w14:paraId="077611EA" w14:textId="77777777" w:rsidR="00B622AE" w:rsidRDefault="00B622AE" w:rsidP="00E261DF">
      <w:pPr>
        <w:rPr>
          <w:ins w:id="3930" w:author="Andrija Ilic" w:date="2015-09-08T21:42:00Z"/>
          <w:b/>
        </w:rPr>
      </w:pPr>
    </w:p>
    <w:p w14:paraId="6442A5C9" w14:textId="77777777" w:rsidR="00E261DF" w:rsidRDefault="00E261DF" w:rsidP="00E261DF">
      <w:pPr>
        <w:rPr>
          <w:ins w:id="3931" w:author="Andrija Ilic" w:date="2015-09-07T19:28:00Z"/>
          <w:b/>
        </w:rPr>
      </w:pPr>
      <w:ins w:id="3932" w:author="Andrija Ilic" w:date="2015-09-07T19:28:00Z">
        <w:r>
          <w:rPr>
            <w:b/>
          </w:rPr>
          <w:t>Алтернативни сценарио:</w:t>
        </w:r>
      </w:ins>
    </w:p>
    <w:p w14:paraId="07429C7D" w14:textId="56CE293C" w:rsidR="00E261DF" w:rsidRDefault="00E261DF">
      <w:pPr>
        <w:ind w:firstLine="720"/>
        <w:rPr>
          <w:ins w:id="3933" w:author="Andrija Ilic" w:date="2015-09-07T19:27:00Z"/>
          <w:b/>
        </w:rPr>
        <w:pPrChange w:id="3934" w:author="Andrija Ilic" w:date="2015-09-07T19:29:00Z">
          <w:pPr/>
        </w:pPrChange>
      </w:pPr>
      <w:ins w:id="3935" w:author="Andrija Ilic" w:date="2015-09-07T19:28:00Z">
        <w:r>
          <w:t xml:space="preserve">4.1 </w:t>
        </w:r>
      </w:ins>
      <w:ins w:id="3936"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37" w:author="Andrija Ilic" w:date="2015-09-07T19:31:00Z"/>
          <w:b/>
        </w:rPr>
        <w:pPrChange w:id="3938" w:author="Andrija Ilic" w:date="2015-09-08T22:00:00Z">
          <w:pPr/>
        </w:pPrChange>
      </w:pPr>
      <w:ins w:id="3939" w:author="Andrija Ilic" w:date="2015-09-08T20:58:00Z">
        <w:r>
          <w:object w:dxaOrig="8311" w:dyaOrig="4095" w14:anchorId="325AB1DA">
            <v:shape id="_x0000_i1025" type="#_x0000_t75" style="width:415.5pt;height:204.75pt" o:ole="">
              <v:imagedata r:id="rId53" o:title=""/>
            </v:shape>
            <o:OLEObject Type="Embed" ProgID="Visio.Drawing.15" ShapeID="_x0000_i1025" DrawAspect="Content" ObjectID="_1503850092" r:id="rId54"/>
          </w:object>
        </w:r>
      </w:ins>
    </w:p>
    <w:p w14:paraId="6E9F9BF7" w14:textId="3DE6C275" w:rsidR="0029580C" w:rsidRPr="00293429" w:rsidRDefault="0029580C" w:rsidP="0029580C">
      <w:pPr>
        <w:jc w:val="center"/>
        <w:rPr>
          <w:ins w:id="3940" w:author="Andrija Ilic" w:date="2015-09-08T21:44:00Z"/>
        </w:rPr>
      </w:pPr>
      <w:ins w:id="3941"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42" w:author="Andrija Ilic" w:date="2015-09-09T20:44:00Z"/>
          <w:b/>
        </w:rPr>
      </w:pPr>
    </w:p>
    <w:p w14:paraId="033A5623" w14:textId="205D00D7" w:rsidR="004B1431" w:rsidRDefault="004B1431" w:rsidP="004B1431">
      <w:pPr>
        <w:rPr>
          <w:ins w:id="3943" w:author="Andrija Ilic" w:date="2015-09-07T19:31:00Z"/>
          <w:b/>
        </w:rPr>
      </w:pPr>
      <w:ins w:id="3944"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45" w:author="Andrija Ilic" w:date="2015-09-07T19:31:00Z"/>
          <w:b/>
        </w:rPr>
      </w:pPr>
      <w:ins w:id="3946"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47" w:author="Andrija Ilic" w:date="2015-09-07T19:31:00Z"/>
        </w:rPr>
      </w:pPr>
      <w:ins w:id="3948" w:author="Andrija Ilic" w:date="2015-09-15T12:26:00Z">
        <w:r>
          <w:lastRenderedPageBreak/>
          <w:t xml:space="preserve">Корисник </w:t>
        </w:r>
        <w:r w:rsidRPr="00AF10E0">
          <w:rPr>
            <w:u w:val="single"/>
          </w:rPr>
          <w:t>позива</w:t>
        </w:r>
        <w:r>
          <w:t xml:space="preserve"> ситем да </w:t>
        </w:r>
      </w:ins>
      <w:ins w:id="3949" w:author="Andrija Ilic" w:date="2015-09-15T12:29:00Z">
        <w:r w:rsidR="001952B5">
          <w:rPr>
            <w:u w:val="single"/>
            <w:lang w:val="sr-Cyrl-RS"/>
          </w:rPr>
          <w:t>пријави</w:t>
        </w:r>
      </w:ins>
      <w:ins w:id="3950"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51" w:author="Andrija Ilic" w:date="2015-09-07T19:31:00Z"/>
        </w:rPr>
      </w:pPr>
      <w:ins w:id="3952" w:author="Andrija Ilic" w:date="2015-09-07T19:32:00Z">
        <w:r>
          <w:t xml:space="preserve">Систем </w:t>
        </w:r>
        <w:r w:rsidRPr="00F81F28">
          <w:rPr>
            <w:u w:val="single"/>
          </w:rPr>
          <w:t>приказује</w:t>
        </w:r>
        <w:r>
          <w:t xml:space="preserve"> </w:t>
        </w:r>
        <w:r>
          <w:rPr>
            <w:lang w:val="sr-Cyrl-RS"/>
          </w:rPr>
          <w:t>поруку о успешности</w:t>
        </w:r>
      </w:ins>
      <w:ins w:id="3953" w:author="Andrija Ilic" w:date="2015-09-07T19:31:00Z">
        <w:r>
          <w:t>. (ИА)</w:t>
        </w:r>
      </w:ins>
    </w:p>
    <w:p w14:paraId="5FEAF686" w14:textId="6CD0845B" w:rsidR="00911471" w:rsidRDefault="0044152C">
      <w:pPr>
        <w:jc w:val="center"/>
        <w:rPr>
          <w:ins w:id="3954" w:author="Andrija Ilic" w:date="2015-09-08T20:28:00Z"/>
          <w:b/>
        </w:rPr>
        <w:pPrChange w:id="3955" w:author="Andrija Ilic" w:date="2015-09-08T21:45:00Z">
          <w:pPr/>
        </w:pPrChange>
      </w:pPr>
      <w:ins w:id="3956" w:author="Andrija Ilic" w:date="2015-09-08T20:28:00Z">
        <w:r>
          <w:object w:dxaOrig="7590" w:dyaOrig="4095" w14:anchorId="18E6E449">
            <v:shape id="_x0000_i1035" type="#_x0000_t75" style="width:379.5pt;height:204.75pt" o:ole="">
              <v:imagedata r:id="rId55" o:title=""/>
            </v:shape>
            <o:OLEObject Type="Embed" ProgID="Visio.Drawing.15" ShapeID="_x0000_i1035" DrawAspect="Content" ObjectID="_1503850093" r:id="rId56"/>
          </w:object>
        </w:r>
      </w:ins>
    </w:p>
    <w:p w14:paraId="5E247A8C" w14:textId="68C0A314" w:rsidR="00F23E75" w:rsidRPr="00293429" w:rsidRDefault="00F23E75" w:rsidP="00F23E75">
      <w:pPr>
        <w:jc w:val="center"/>
        <w:rPr>
          <w:ins w:id="3957" w:author="Andrija Ilic" w:date="2015-09-08T21:45:00Z"/>
        </w:rPr>
      </w:pPr>
      <w:ins w:id="3958"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59" w:author="Andrija Ilic" w:date="2015-09-07T19:31:00Z"/>
          <w:b/>
        </w:rPr>
      </w:pPr>
      <w:ins w:id="3960" w:author="Andrija Ilic" w:date="2015-09-07T19:31:00Z">
        <w:r>
          <w:rPr>
            <w:b/>
          </w:rPr>
          <w:t>Алтернативни сценарио:</w:t>
        </w:r>
      </w:ins>
    </w:p>
    <w:p w14:paraId="4554F32E" w14:textId="5A897777" w:rsidR="004B1431" w:rsidRDefault="004B1431" w:rsidP="004B1431">
      <w:pPr>
        <w:ind w:firstLine="720"/>
        <w:rPr>
          <w:ins w:id="3961" w:author="Andrija Ilic" w:date="2015-09-07T19:31:00Z"/>
          <w:b/>
        </w:rPr>
      </w:pPr>
      <w:ins w:id="3962" w:author="Andrija Ilic" w:date="2015-09-07T19:31:00Z">
        <w:r>
          <w:t xml:space="preserve">2.1 </w:t>
        </w:r>
      </w:ins>
      <w:ins w:id="3963" w:author="Andrija Ilic" w:date="2015-09-07T19:32:00Z">
        <w:r>
          <w:t xml:space="preserve">Уколико систем </w:t>
        </w:r>
        <w:r w:rsidRPr="00F81F28">
          <w:rPr>
            <w:u w:val="single"/>
          </w:rPr>
          <w:t xml:space="preserve">не </w:t>
        </w:r>
      </w:ins>
      <w:ins w:id="3964" w:author="Andrija Ilic" w:date="2015-09-15T12:31:00Z">
        <w:r w:rsidR="009B308E">
          <w:rPr>
            <w:u w:val="single"/>
            <w:lang w:val="sr-Cyrl-RS"/>
          </w:rPr>
          <w:t>пријави</w:t>
        </w:r>
      </w:ins>
      <w:ins w:id="3965"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66" w:author="Andrija Ilic" w:date="2015-09-07T19:32:00Z"/>
        </w:rPr>
        <w:pPrChange w:id="3967" w:author="Andrija Ilic" w:date="2015-09-08T21:46:00Z">
          <w:pPr/>
        </w:pPrChange>
      </w:pPr>
      <w:ins w:id="3968" w:author="Andrija Ilic" w:date="2015-09-08T20:29:00Z">
        <w:r>
          <w:object w:dxaOrig="7590" w:dyaOrig="4095" w14:anchorId="1B2B6FEF">
            <v:shape id="_x0000_i1034" type="#_x0000_t75" style="width:379.5pt;height:204.75pt" o:ole="">
              <v:imagedata r:id="rId57" o:title=""/>
            </v:shape>
            <o:OLEObject Type="Embed" ProgID="Visio.Drawing.15" ShapeID="_x0000_i1034" DrawAspect="Content" ObjectID="_1503850094" r:id="rId58"/>
          </w:object>
        </w:r>
      </w:ins>
    </w:p>
    <w:p w14:paraId="704D7FFA" w14:textId="1E388EE6" w:rsidR="00F23E75" w:rsidRPr="00293429" w:rsidRDefault="00F23E75" w:rsidP="00F23E75">
      <w:pPr>
        <w:jc w:val="center"/>
        <w:rPr>
          <w:ins w:id="3969" w:author="Andrija Ilic" w:date="2015-09-08T21:46:00Z"/>
        </w:rPr>
      </w:pPr>
      <w:ins w:id="3970"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71" w:author="Andrija Ilic" w:date="2015-09-08T21:46:00Z"/>
          <w:b/>
        </w:rPr>
      </w:pPr>
    </w:p>
    <w:p w14:paraId="37E29EB9" w14:textId="7EE21826" w:rsidR="004B1431" w:rsidRDefault="004B1431" w:rsidP="004B1431">
      <w:pPr>
        <w:rPr>
          <w:ins w:id="3972" w:author="Andrija Ilic" w:date="2015-09-07T19:32:00Z"/>
          <w:b/>
        </w:rPr>
      </w:pPr>
      <w:ins w:id="3973" w:author="Andrija Ilic" w:date="2015-09-07T19:32:00Z">
        <w:r>
          <w:rPr>
            <w:b/>
          </w:rPr>
          <w:t>ДС6</w:t>
        </w:r>
        <w:r w:rsidRPr="003B30B1">
          <w:rPr>
            <w:b/>
          </w:rPr>
          <w:t>: Дијаграм секвенци за случај коришћења</w:t>
        </w:r>
        <w:r>
          <w:rPr>
            <w:b/>
          </w:rPr>
          <w:t xml:space="preserve">: </w:t>
        </w:r>
      </w:ins>
      <w:ins w:id="3974"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75" w:author="Andrija Ilic" w:date="2015-09-07T19:32:00Z"/>
          <w:b/>
        </w:rPr>
      </w:pPr>
      <w:ins w:id="3976"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77" w:author="Andrija Ilic" w:date="2015-09-07T19:32:00Z"/>
        </w:rPr>
      </w:pPr>
      <w:ins w:id="3978"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79" w:author="Andrija Ilic" w:date="2015-09-07T19:32:00Z"/>
        </w:rPr>
      </w:pPr>
      <w:ins w:id="3980"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81" w:author="Andrija Ilic" w:date="2015-09-07T19:32:00Z">
        <w:r>
          <w:t>. (ИА)</w:t>
        </w:r>
      </w:ins>
    </w:p>
    <w:p w14:paraId="72F81385" w14:textId="1A5D66D2" w:rsidR="004854D0" w:rsidRDefault="009B1E5C">
      <w:pPr>
        <w:jc w:val="center"/>
        <w:rPr>
          <w:ins w:id="3982" w:author="Andrija Ilic" w:date="2015-09-08T20:33:00Z"/>
          <w:b/>
        </w:rPr>
        <w:pPrChange w:id="3983" w:author="Andrija Ilic" w:date="2015-09-08T21:46:00Z">
          <w:pPr/>
        </w:pPrChange>
      </w:pPr>
      <w:ins w:id="3984"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50095" r:id="rId60"/>
          </w:object>
        </w:r>
      </w:ins>
    </w:p>
    <w:p w14:paraId="098549BD" w14:textId="4B74EE7B" w:rsidR="000C1FFA" w:rsidRPr="00293429" w:rsidRDefault="000C1FFA" w:rsidP="000C1FFA">
      <w:pPr>
        <w:jc w:val="center"/>
        <w:rPr>
          <w:ins w:id="3985" w:author="Andrija Ilic" w:date="2015-09-08T21:46:00Z"/>
        </w:rPr>
      </w:pPr>
      <w:ins w:id="3986"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87" w:author="Andrija Ilic" w:date="2015-09-07T19:32:00Z"/>
          <w:b/>
        </w:rPr>
      </w:pPr>
      <w:ins w:id="3988" w:author="Andrija Ilic" w:date="2015-09-07T19:32:00Z">
        <w:r>
          <w:rPr>
            <w:b/>
          </w:rPr>
          <w:t>Алтернативни сценарио:</w:t>
        </w:r>
      </w:ins>
    </w:p>
    <w:p w14:paraId="2AF5EF1B" w14:textId="57F4429D" w:rsidR="004B1431" w:rsidRPr="00E1026A" w:rsidRDefault="004B1431">
      <w:pPr>
        <w:ind w:firstLine="720"/>
        <w:rPr>
          <w:ins w:id="3989" w:author="Andrija Ilic" w:date="2015-09-07T19:17:00Z"/>
        </w:rPr>
        <w:pPrChange w:id="3990" w:author="Andrija Ilic" w:date="2015-09-07T19:33:00Z">
          <w:pPr/>
        </w:pPrChange>
      </w:pPr>
      <w:ins w:id="3991" w:author="Andrija Ilic" w:date="2015-09-07T19:32:00Z">
        <w:r>
          <w:t xml:space="preserve">2.1 </w:t>
        </w:r>
      </w:ins>
      <w:ins w:id="3992"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93" w:author="Andrija Ilic" w:date="2015-09-07T19:32:00Z">
        <w:r>
          <w:t>.</w:t>
        </w:r>
      </w:ins>
    </w:p>
    <w:p w14:paraId="189F0CB4" w14:textId="6EDC011A" w:rsidR="004B1431" w:rsidRDefault="009B1E5C">
      <w:pPr>
        <w:jc w:val="center"/>
        <w:rPr>
          <w:ins w:id="3994" w:author="Andrija Ilic" w:date="2015-09-07T19:34:00Z"/>
          <w:b/>
        </w:rPr>
        <w:pPrChange w:id="3995" w:author="Andrija Ilic" w:date="2015-09-08T21:47:00Z">
          <w:pPr/>
        </w:pPrChange>
      </w:pPr>
      <w:ins w:id="3996"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50096" r:id="rId62"/>
          </w:object>
        </w:r>
      </w:ins>
    </w:p>
    <w:p w14:paraId="3CD8A1B1" w14:textId="22ECF2C3" w:rsidR="000C1FFA" w:rsidRPr="00293429" w:rsidRDefault="000C1FFA" w:rsidP="000C1FFA">
      <w:pPr>
        <w:jc w:val="center"/>
        <w:rPr>
          <w:ins w:id="3997" w:author="Andrija Ilic" w:date="2015-09-08T21:47:00Z"/>
        </w:rPr>
      </w:pPr>
      <w:ins w:id="3998"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99" w:author="Andrija Ilic" w:date="2015-09-08T21:47:00Z"/>
          <w:b/>
        </w:rPr>
      </w:pPr>
    </w:p>
    <w:p w14:paraId="0A04472A" w14:textId="77777777" w:rsidR="004B1431" w:rsidRDefault="004B1431" w:rsidP="004B1431">
      <w:pPr>
        <w:rPr>
          <w:ins w:id="4000" w:author="Andrija Ilic" w:date="2015-09-07T19:34:00Z"/>
          <w:b/>
        </w:rPr>
      </w:pPr>
      <w:ins w:id="4001"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4002" w:author="Andrija Ilic" w:date="2015-09-07T19:34:00Z"/>
          <w:b/>
        </w:rPr>
      </w:pPr>
      <w:ins w:id="4003"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4004" w:author="Andrija Ilic" w:date="2015-09-07T19:34:00Z"/>
        </w:rPr>
      </w:pPr>
      <w:ins w:id="4005"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4006" w:author="Andrija Ilic" w:date="2015-09-07T19:34:00Z"/>
        </w:rPr>
      </w:pPr>
      <w:ins w:id="4007"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4008" w:author="Andrija Ilic" w:date="2015-09-08T20:37:00Z"/>
          <w:b/>
        </w:rPr>
        <w:pPrChange w:id="4009" w:author="Andrija Ilic" w:date="2015-09-08T21:47:00Z">
          <w:pPr/>
        </w:pPrChange>
      </w:pPr>
      <w:ins w:id="4010" w:author="Andrija Ilic" w:date="2015-09-08T20:37:00Z">
        <w:r>
          <w:object w:dxaOrig="7770" w:dyaOrig="4095" w14:anchorId="57F017A5">
            <v:shape id="_x0000_i1026" type="#_x0000_t75" style="width:388.5pt;height:204.75pt" o:ole="">
              <v:imagedata r:id="rId63" o:title=""/>
            </v:shape>
            <o:OLEObject Type="Embed" ProgID="Visio.Drawing.15" ShapeID="_x0000_i1026" DrawAspect="Content" ObjectID="_1503850097" r:id="rId64"/>
          </w:object>
        </w:r>
      </w:ins>
    </w:p>
    <w:p w14:paraId="5C3E0C14" w14:textId="18FB9ED8" w:rsidR="00E45503" w:rsidRPr="00293429" w:rsidRDefault="00E45503" w:rsidP="00E45503">
      <w:pPr>
        <w:jc w:val="center"/>
        <w:rPr>
          <w:ins w:id="4011" w:author="Andrija Ilic" w:date="2015-09-08T21:47:00Z"/>
        </w:rPr>
      </w:pPr>
      <w:ins w:id="4012"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4013" w:author="Andrija Ilic" w:date="2015-09-07T19:34:00Z"/>
          <w:b/>
        </w:rPr>
      </w:pPr>
      <w:ins w:id="4014" w:author="Andrija Ilic" w:date="2015-09-07T19:34:00Z">
        <w:r>
          <w:rPr>
            <w:b/>
          </w:rPr>
          <w:t>Алтернативни сценарио:</w:t>
        </w:r>
      </w:ins>
    </w:p>
    <w:p w14:paraId="500812AC" w14:textId="26CAC83E" w:rsidR="004B1431" w:rsidRPr="00E1026A" w:rsidRDefault="004B1431" w:rsidP="004B1431">
      <w:pPr>
        <w:ind w:firstLine="720"/>
        <w:rPr>
          <w:ins w:id="4015" w:author="Andrija Ilic" w:date="2015-09-07T19:34:00Z"/>
        </w:rPr>
      </w:pPr>
      <w:ins w:id="4016"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17" w:author="Andrija Ilic" w:date="2015-09-07T19:35:00Z"/>
          <w:b/>
        </w:rPr>
        <w:pPrChange w:id="4018" w:author="Andrija Ilic" w:date="2015-09-08T21:48:00Z">
          <w:pPr/>
        </w:pPrChange>
      </w:pPr>
      <w:ins w:id="4019" w:author="Andrija Ilic" w:date="2015-09-08T20:38:00Z">
        <w:r>
          <w:object w:dxaOrig="7770" w:dyaOrig="4095" w14:anchorId="777AB8FD">
            <v:shape id="_x0000_i1027" type="#_x0000_t75" style="width:388.5pt;height:204.75pt" o:ole="">
              <v:imagedata r:id="rId65" o:title=""/>
            </v:shape>
            <o:OLEObject Type="Embed" ProgID="Visio.Drawing.15" ShapeID="_x0000_i1027" DrawAspect="Content" ObjectID="_1503850098" r:id="rId66"/>
          </w:object>
        </w:r>
      </w:ins>
    </w:p>
    <w:p w14:paraId="6E9BCCF6" w14:textId="74E06914" w:rsidR="00E45503" w:rsidRPr="00293429" w:rsidRDefault="00E45503" w:rsidP="00E45503">
      <w:pPr>
        <w:jc w:val="center"/>
        <w:rPr>
          <w:ins w:id="4020" w:author="Andrija Ilic" w:date="2015-09-08T21:48:00Z"/>
        </w:rPr>
      </w:pPr>
      <w:ins w:id="4021"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22" w:author="Andrija Ilic" w:date="2015-09-09T20:45:00Z"/>
          <w:b/>
        </w:rPr>
      </w:pPr>
    </w:p>
    <w:p w14:paraId="08D4DF8C" w14:textId="77777777" w:rsidR="004B1431" w:rsidRDefault="004B1431" w:rsidP="004B1431">
      <w:pPr>
        <w:rPr>
          <w:ins w:id="4023" w:author="Andrija Ilic" w:date="2015-09-07T19:35:00Z"/>
          <w:b/>
        </w:rPr>
      </w:pPr>
      <w:ins w:id="4024"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25" w:author="Andrija Ilic" w:date="2015-09-07T19:35:00Z"/>
          <w:b/>
        </w:rPr>
      </w:pPr>
      <w:ins w:id="4026"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27" w:author="Andrija Ilic" w:date="2015-09-07T19:35:00Z"/>
        </w:rPr>
      </w:pPr>
      <w:ins w:id="4028"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29" w:author="Andrija Ilic" w:date="2015-09-07T19:35:00Z"/>
        </w:rPr>
      </w:pPr>
      <w:ins w:id="4030"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31" w:author="Andrija Ilic" w:date="2015-09-08T21:48:00Z"/>
        </w:rPr>
        <w:pPrChange w:id="4032" w:author="Andrija Ilic" w:date="2015-09-08T21:48:00Z">
          <w:pPr/>
        </w:pPrChange>
      </w:pPr>
      <w:ins w:id="4033" w:author="Andrija Ilic" w:date="2015-09-08T20:46:00Z">
        <w:r>
          <w:object w:dxaOrig="8310" w:dyaOrig="4095" w14:anchorId="289A4CD9">
            <v:shape id="_x0000_i1039" type="#_x0000_t75" style="width:415.5pt;height:204.75pt" o:ole="">
              <v:imagedata r:id="rId67" o:title=""/>
            </v:shape>
            <o:OLEObject Type="Embed" ProgID="Visio.Drawing.15" ShapeID="_x0000_i1039" DrawAspect="Content" ObjectID="_1503850099" r:id="rId68"/>
          </w:object>
        </w:r>
      </w:ins>
    </w:p>
    <w:p w14:paraId="439DCA0F" w14:textId="075A3337" w:rsidR="00855502" w:rsidRPr="00293429" w:rsidRDefault="00855502" w:rsidP="00855502">
      <w:pPr>
        <w:jc w:val="center"/>
        <w:rPr>
          <w:ins w:id="4034" w:author="Andrija Ilic" w:date="2015-09-08T21:48:00Z"/>
        </w:rPr>
      </w:pPr>
      <w:ins w:id="4035" w:author="Andrija Ilic" w:date="2015-09-08T21:48:00Z">
        <w:r>
          <w:t xml:space="preserve">Дијаграм </w:t>
        </w:r>
        <w:r>
          <w:rPr>
            <w:lang w:val="sr-Cyrl-RS"/>
          </w:rPr>
          <w:t>16</w:t>
        </w:r>
        <w:r>
          <w:t xml:space="preserve">. Случај коришћења: </w:t>
        </w:r>
      </w:ins>
      <w:ins w:id="4036" w:author="Andrija Ilic" w:date="2015-09-08T21:49:00Z">
        <w:r>
          <w:rPr>
            <w:lang w:val="sr-Cyrl-RS"/>
          </w:rPr>
          <w:t>Преглед активности по предмету / години</w:t>
        </w:r>
      </w:ins>
      <w:ins w:id="4037" w:author="Andrija Ilic" w:date="2015-09-08T21:48:00Z">
        <w:r w:rsidRPr="001B4145">
          <w:rPr>
            <w:lang w:val="sr-Cyrl-RS"/>
          </w:rPr>
          <w:t xml:space="preserve"> </w:t>
        </w:r>
      </w:ins>
    </w:p>
    <w:p w14:paraId="46AC28EF" w14:textId="77777777" w:rsidR="004B1431" w:rsidRDefault="004B1431" w:rsidP="004B1431">
      <w:pPr>
        <w:rPr>
          <w:ins w:id="4038" w:author="Andrija Ilic" w:date="2015-09-07T19:35:00Z"/>
          <w:b/>
        </w:rPr>
      </w:pPr>
      <w:ins w:id="4039" w:author="Andrija Ilic" w:date="2015-09-07T19:35:00Z">
        <w:r>
          <w:rPr>
            <w:b/>
          </w:rPr>
          <w:t>Алтернативни сценарио:</w:t>
        </w:r>
      </w:ins>
    </w:p>
    <w:p w14:paraId="55AB3A4E" w14:textId="3F11FF06" w:rsidR="004B1431" w:rsidRPr="00E1026A" w:rsidRDefault="004B1431" w:rsidP="004B1431">
      <w:pPr>
        <w:ind w:firstLine="720"/>
        <w:rPr>
          <w:ins w:id="4040" w:author="Andrija Ilic" w:date="2015-09-07T19:35:00Z"/>
        </w:rPr>
      </w:pPr>
      <w:ins w:id="4041"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42" w:author="Andrija Ilic" w:date="2015-09-08T21:50:00Z"/>
        </w:rPr>
        <w:pPrChange w:id="4043" w:author="Andrija Ilic" w:date="2015-09-08T21:50:00Z">
          <w:pPr>
            <w:pStyle w:val="Heading2"/>
          </w:pPr>
        </w:pPrChange>
      </w:pPr>
      <w:ins w:id="4044" w:author="Andrija Ilic" w:date="2015-09-08T20:47:00Z">
        <w:r w:rsidRPr="0044671C">
          <w:rPr>
            <w:rFonts w:ascii="Times New Roman" w:hAnsi="Times New Roman"/>
            <w:sz w:val="24"/>
            <w:szCs w:val="24"/>
            <w:rPrChange w:id="4045" w:author="Andrija Ilic" w:date="2015-09-08T21:52:00Z">
              <w:rPr>
                <w:rFonts w:ascii="Times New Roman" w:hAnsi="Times New Roman"/>
                <w:sz w:val="24"/>
                <w:szCs w:val="24"/>
              </w:rPr>
            </w:rPrChange>
          </w:rPr>
          <w:object w:dxaOrig="8310" w:dyaOrig="4095" w14:anchorId="28699D03">
            <v:shape id="_x0000_i1038" type="#_x0000_t75" style="width:415.5pt;height:204.75pt" o:ole="">
              <v:imagedata r:id="rId69" o:title=""/>
            </v:shape>
            <o:OLEObject Type="Embed" ProgID="Visio.Drawing.15" ShapeID="_x0000_i1038" DrawAspect="Content" ObjectID="_1503850100" r:id="rId70"/>
          </w:object>
        </w:r>
      </w:ins>
    </w:p>
    <w:p w14:paraId="07404DED" w14:textId="77777777" w:rsidR="0087357A" w:rsidRDefault="0087357A" w:rsidP="0087357A">
      <w:pPr>
        <w:jc w:val="center"/>
        <w:rPr>
          <w:ins w:id="4046" w:author="Andrija Ilic" w:date="2015-09-08T21:50:00Z"/>
        </w:rPr>
      </w:pPr>
    </w:p>
    <w:p w14:paraId="38AAB075" w14:textId="418DC46B" w:rsidR="0087357A" w:rsidRDefault="0087357A" w:rsidP="0087357A">
      <w:pPr>
        <w:jc w:val="center"/>
        <w:rPr>
          <w:ins w:id="4047" w:author="Andrija Ilic" w:date="2015-09-15T13:03:00Z"/>
        </w:rPr>
      </w:pPr>
      <w:ins w:id="4048"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49" w:author="Andrija Ilic" w:date="2015-09-08T21:50:00Z"/>
        </w:rPr>
      </w:pPr>
    </w:p>
    <w:p w14:paraId="4F1AC5E2" w14:textId="51263F0D" w:rsidR="0044671C" w:rsidRDefault="0044671C">
      <w:pPr>
        <w:pStyle w:val="Heading2"/>
        <w:jc w:val="center"/>
        <w:rPr>
          <w:ins w:id="4050" w:author="Andrija Ilic" w:date="2015-09-15T11:51:00Z"/>
          <w:rFonts w:ascii="Times New Roman" w:hAnsi="Times New Roman"/>
          <w:sz w:val="24"/>
          <w:szCs w:val="24"/>
        </w:rPr>
        <w:pPrChange w:id="4051" w:author="Andrija Ilic" w:date="2015-09-08T21:52:00Z">
          <w:pPr>
            <w:pStyle w:val="Heading2"/>
          </w:pPr>
        </w:pPrChange>
      </w:pPr>
      <w:ins w:id="4052" w:author="Andrija Ilic" w:date="2015-09-08T21:51:00Z">
        <w:r w:rsidRPr="0044671C">
          <w:rPr>
            <w:rFonts w:ascii="Times New Roman" w:hAnsi="Times New Roman"/>
            <w:sz w:val="24"/>
            <w:szCs w:val="24"/>
            <w:rPrChange w:id="4053" w:author="Andrija Ilic" w:date="2015-09-08T21:51:00Z">
              <w:rPr/>
            </w:rPrChange>
          </w:rPr>
          <w:t>Резултат анализе системских дијаграма секвенци:</w:t>
        </w:r>
      </w:ins>
    </w:p>
    <w:p w14:paraId="2C7657CC" w14:textId="77777777" w:rsidR="00E5228D" w:rsidRDefault="00E5228D" w:rsidP="00E5228D">
      <w:pPr>
        <w:rPr>
          <w:ins w:id="4054" w:author="Andrija Ilic" w:date="2015-09-15T11:51:00Z"/>
        </w:rPr>
        <w:pPrChange w:id="4055" w:author="Andrija Ilic" w:date="2015-09-15T11:51:00Z">
          <w:pPr>
            <w:pStyle w:val="Heading2"/>
          </w:pPr>
        </w:pPrChange>
      </w:pPr>
    </w:p>
    <w:p w14:paraId="5312FE1B" w14:textId="03EB1E5C" w:rsidR="00E5228D" w:rsidRDefault="00E5228D" w:rsidP="00E5228D">
      <w:pPr>
        <w:pStyle w:val="ListParagraph"/>
        <w:numPr>
          <w:ilvl w:val="0"/>
          <w:numId w:val="60"/>
        </w:numPr>
        <w:rPr>
          <w:ins w:id="4056" w:author="Andrija Ilic" w:date="2015-09-15T11:54:00Z"/>
        </w:rPr>
        <w:pPrChange w:id="4057" w:author="Andrija Ilic" w:date="2015-09-15T11:51:00Z">
          <w:pPr>
            <w:pStyle w:val="Heading2"/>
          </w:pPr>
        </w:pPrChange>
      </w:pPr>
      <w:ins w:id="4058" w:author="Andrija Ilic" w:date="2015-09-15T11:53:00Z">
        <w:r>
          <w:lastRenderedPageBreak/>
          <w:t>registracijaKorisn</w:t>
        </w:r>
      </w:ins>
      <w:ins w:id="4059" w:author="Andrija Ilic" w:date="2015-09-15T11:54:00Z">
        <w:r>
          <w:t>ika(korisnik):</w:t>
        </w:r>
      </w:ins>
      <w:ins w:id="4060" w:author="Andrija Ilic" w:date="2015-09-15T12:48:00Z">
        <w:r w:rsidR="009B1E5C">
          <w:t>void</w:t>
        </w:r>
      </w:ins>
    </w:p>
    <w:p w14:paraId="09F5DE1E" w14:textId="6C8F67E1" w:rsidR="00A93FAD" w:rsidRDefault="00A93FAD" w:rsidP="00E5228D">
      <w:pPr>
        <w:pStyle w:val="ListParagraph"/>
        <w:numPr>
          <w:ilvl w:val="0"/>
          <w:numId w:val="60"/>
        </w:numPr>
        <w:rPr>
          <w:ins w:id="4061" w:author="Andrija Ilic" w:date="2015-09-15T12:04:00Z"/>
        </w:rPr>
        <w:pPrChange w:id="4062" w:author="Andrija Ilic" w:date="2015-09-15T11:51:00Z">
          <w:pPr>
            <w:pStyle w:val="Heading2"/>
          </w:pPr>
        </w:pPrChange>
      </w:pPr>
      <w:ins w:id="4063" w:author="Andrija Ilic" w:date="2015-09-15T11:54:00Z">
        <w:r>
          <w:t>aktivacijaKorisnika(korisnik):</w:t>
        </w:r>
      </w:ins>
      <w:ins w:id="4064" w:author="Andrija Ilic" w:date="2015-09-15T12:48:00Z">
        <w:r w:rsidR="009B1E5C">
          <w:t>void</w:t>
        </w:r>
      </w:ins>
    </w:p>
    <w:p w14:paraId="1660FBC7" w14:textId="66460694" w:rsidR="00AF5DBE" w:rsidRDefault="00AF5DBE" w:rsidP="00E5228D">
      <w:pPr>
        <w:pStyle w:val="ListParagraph"/>
        <w:numPr>
          <w:ilvl w:val="0"/>
          <w:numId w:val="60"/>
        </w:numPr>
        <w:rPr>
          <w:ins w:id="4065" w:author="Andrija Ilic" w:date="2015-09-15T12:11:00Z"/>
        </w:rPr>
        <w:pPrChange w:id="4066" w:author="Andrija Ilic" w:date="2015-09-15T11:51:00Z">
          <w:pPr>
            <w:pStyle w:val="Heading2"/>
          </w:pPr>
        </w:pPrChange>
      </w:pPr>
      <w:ins w:id="4067" w:author="Andrija Ilic" w:date="2015-09-15T12:04:00Z">
        <w:r>
          <w:t>izmenaKorisnika(korinsik)</w:t>
        </w:r>
        <w:r w:rsidR="008A741E">
          <w:t>:</w:t>
        </w:r>
      </w:ins>
      <w:ins w:id="4068" w:author="Andrija Ilic" w:date="2015-09-15T12:48:00Z">
        <w:r w:rsidR="009B1E5C">
          <w:t>void</w:t>
        </w:r>
      </w:ins>
    </w:p>
    <w:p w14:paraId="3BBD60AB" w14:textId="0BE2738C" w:rsidR="0060787F" w:rsidRDefault="0060787F" w:rsidP="00E5228D">
      <w:pPr>
        <w:pStyle w:val="ListParagraph"/>
        <w:numPr>
          <w:ilvl w:val="0"/>
          <w:numId w:val="60"/>
        </w:numPr>
        <w:rPr>
          <w:ins w:id="4069" w:author="Andrija Ilic" w:date="2015-09-15T12:22:00Z"/>
        </w:rPr>
        <w:pPrChange w:id="4070" w:author="Andrija Ilic" w:date="2015-09-15T11:51:00Z">
          <w:pPr>
            <w:pStyle w:val="Heading2"/>
          </w:pPr>
        </w:pPrChange>
      </w:pPr>
      <w:ins w:id="4071" w:author="Andrija Ilic" w:date="2015-09-15T12:11:00Z">
        <w:r>
          <w:t>pronadjiAktivnosti(</w:t>
        </w:r>
      </w:ins>
      <w:ins w:id="4072" w:author="Andrija Ilic" w:date="2015-09-15T12:12:00Z">
        <w:r>
          <w:t>korisnik</w:t>
        </w:r>
      </w:ins>
      <w:ins w:id="4073" w:author="Andrija Ilic" w:date="2015-09-15T12:11:00Z">
        <w:r>
          <w:t>)</w:t>
        </w:r>
      </w:ins>
      <w:ins w:id="4074" w:author="Andrija Ilic" w:date="2015-09-15T12:12:00Z">
        <w:r>
          <w:t>:Aktivnosti</w:t>
        </w:r>
      </w:ins>
    </w:p>
    <w:p w14:paraId="384F8ADB" w14:textId="4E65B4E6" w:rsidR="001D778C" w:rsidRPr="001D778C" w:rsidRDefault="001D778C" w:rsidP="00E5228D">
      <w:pPr>
        <w:pStyle w:val="ListParagraph"/>
        <w:numPr>
          <w:ilvl w:val="0"/>
          <w:numId w:val="60"/>
        </w:numPr>
        <w:rPr>
          <w:ins w:id="4075" w:author="Andrija Ilic" w:date="2015-09-15T12:22:00Z"/>
          <w:rPrChange w:id="4076" w:author="Andrija Ilic" w:date="2015-09-15T12:22:00Z">
            <w:rPr>
              <w:ins w:id="4077" w:author="Andrija Ilic" w:date="2015-09-15T12:22:00Z"/>
              <w:color w:val="000000"/>
              <w:szCs w:val="24"/>
            </w:rPr>
          </w:rPrChange>
        </w:rPr>
        <w:pPrChange w:id="4078" w:author="Andrija Ilic" w:date="2015-09-15T11:51:00Z">
          <w:pPr>
            <w:pStyle w:val="Heading2"/>
          </w:pPr>
        </w:pPrChange>
      </w:pPr>
      <w:ins w:id="4079" w:author="Andrija Ilic" w:date="2015-09-15T12:22:00Z">
        <w:r w:rsidRPr="00AF10E0">
          <w:rPr>
            <w:rFonts w:cs="Times New Roman"/>
            <w:color w:val="000000"/>
            <w:szCs w:val="24"/>
          </w:rPr>
          <w:t>vratiProgramSaAktivnostima(program):Aktivnosti</w:t>
        </w:r>
      </w:ins>
    </w:p>
    <w:p w14:paraId="2ED9B445" w14:textId="62EAFBAE" w:rsidR="001D778C" w:rsidRPr="00A34C3B" w:rsidRDefault="001D778C" w:rsidP="00E5228D">
      <w:pPr>
        <w:pStyle w:val="ListParagraph"/>
        <w:numPr>
          <w:ilvl w:val="0"/>
          <w:numId w:val="60"/>
        </w:numPr>
        <w:rPr>
          <w:ins w:id="4080" w:author="Andrija Ilic" w:date="2015-09-15T12:32:00Z"/>
          <w:rPrChange w:id="4081" w:author="Andrija Ilic" w:date="2015-09-15T12:32:00Z">
            <w:rPr>
              <w:ins w:id="4082" w:author="Andrija Ilic" w:date="2015-09-15T12:32:00Z"/>
            </w:rPr>
          </w:rPrChange>
        </w:rPr>
        <w:pPrChange w:id="4083" w:author="Andrija Ilic" w:date="2015-09-15T11:51:00Z">
          <w:pPr>
            <w:pStyle w:val="Heading2"/>
          </w:pPr>
        </w:pPrChange>
      </w:pPr>
      <w:ins w:id="4084"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rsidP="00E5228D">
      <w:pPr>
        <w:pStyle w:val="ListParagraph"/>
        <w:numPr>
          <w:ilvl w:val="0"/>
          <w:numId w:val="60"/>
        </w:numPr>
        <w:rPr>
          <w:ins w:id="4085" w:author="Andrija Ilic" w:date="2015-09-15T12:44:00Z"/>
        </w:rPr>
        <w:pPrChange w:id="4086" w:author="Andrija Ilic" w:date="2015-09-15T11:51:00Z">
          <w:pPr>
            <w:pStyle w:val="Heading2"/>
          </w:pPr>
        </w:pPrChange>
      </w:pPr>
      <w:ins w:id="4087" w:author="Andrija Ilic" w:date="2015-09-15T12:32:00Z">
        <w:r>
          <w:t>prijaviStudente</w:t>
        </w:r>
      </w:ins>
      <w:ins w:id="4088" w:author="Andrija Ilic" w:date="2015-09-15T12:38:00Z">
        <w:r w:rsidR="0044152C">
          <w:t>NaProgram</w:t>
        </w:r>
      </w:ins>
      <w:ins w:id="4089" w:author="Andrija Ilic" w:date="2015-09-15T12:32:00Z">
        <w:r>
          <w:t>(studenti):void</w:t>
        </w:r>
      </w:ins>
    </w:p>
    <w:p w14:paraId="15D3E16B" w14:textId="425AA38A" w:rsidR="009B1E5C" w:rsidRDefault="009B1E5C" w:rsidP="00E5228D">
      <w:pPr>
        <w:pStyle w:val="ListParagraph"/>
        <w:numPr>
          <w:ilvl w:val="0"/>
          <w:numId w:val="60"/>
        </w:numPr>
        <w:rPr>
          <w:ins w:id="4090" w:author="Andrija Ilic" w:date="2015-09-15T12:51:00Z"/>
        </w:rPr>
        <w:pPrChange w:id="4091" w:author="Andrija Ilic" w:date="2015-09-15T11:51:00Z">
          <w:pPr>
            <w:pStyle w:val="Heading2"/>
          </w:pPr>
        </w:pPrChange>
      </w:pPr>
      <w:ins w:id="4092" w:author="Andrija Ilic" w:date="2015-09-15T12:44:00Z">
        <w:r>
          <w:t>pronadjiStudente(studenti):void</w:t>
        </w:r>
      </w:ins>
    </w:p>
    <w:p w14:paraId="3283C586" w14:textId="511F7001" w:rsidR="008B319F" w:rsidRPr="005B1AB4" w:rsidRDefault="008B319F" w:rsidP="00E5228D">
      <w:pPr>
        <w:pStyle w:val="ListParagraph"/>
        <w:numPr>
          <w:ilvl w:val="0"/>
          <w:numId w:val="60"/>
        </w:numPr>
        <w:rPr>
          <w:ins w:id="4093" w:author="Andrija Ilic" w:date="2015-09-15T12:57:00Z"/>
          <w:rPrChange w:id="4094" w:author="Andrija Ilic" w:date="2015-09-15T12:57:00Z">
            <w:rPr>
              <w:ins w:id="4095" w:author="Andrija Ilic" w:date="2015-09-15T12:57:00Z"/>
              <w:color w:val="000000"/>
              <w:szCs w:val="24"/>
            </w:rPr>
          </w:rPrChange>
        </w:rPr>
        <w:pPrChange w:id="4096" w:author="Andrija Ilic" w:date="2015-09-15T11:51:00Z">
          <w:pPr>
            <w:pStyle w:val="Heading2"/>
          </w:pPr>
        </w:pPrChange>
      </w:pPr>
      <w:ins w:id="4097" w:author="Andrija Ilic" w:date="2015-09-15T12:51:00Z">
        <w:r w:rsidRPr="00AF10E0">
          <w:rPr>
            <w:rFonts w:cs="Times New Roman"/>
            <w:color w:val="000000"/>
            <w:szCs w:val="24"/>
          </w:rPr>
          <w:t>sacuvajAktivnost(aktivnost):void</w:t>
        </w:r>
      </w:ins>
    </w:p>
    <w:p w14:paraId="7C35B0AC" w14:textId="1329B492" w:rsidR="005B1AB4" w:rsidRPr="00E5228D" w:rsidRDefault="005B1AB4" w:rsidP="00E5228D">
      <w:pPr>
        <w:pStyle w:val="ListParagraph"/>
        <w:numPr>
          <w:ilvl w:val="0"/>
          <w:numId w:val="60"/>
        </w:numPr>
        <w:rPr>
          <w:ins w:id="4098" w:author="Andrija Ilic" w:date="2015-09-08T21:52:00Z"/>
          <w:rPrChange w:id="4099" w:author="Andrija Ilic" w:date="2015-09-15T11:51:00Z">
            <w:rPr>
              <w:ins w:id="4100" w:author="Andrija Ilic" w:date="2015-09-08T21:52:00Z"/>
              <w:rFonts w:ascii="Times New Roman" w:hAnsi="Times New Roman"/>
              <w:sz w:val="24"/>
              <w:szCs w:val="24"/>
            </w:rPr>
          </w:rPrChange>
        </w:rPr>
        <w:pPrChange w:id="4101" w:author="Andrija Ilic" w:date="2015-09-15T11:51:00Z">
          <w:pPr>
            <w:pStyle w:val="Heading2"/>
          </w:pPr>
        </w:pPrChange>
      </w:pPr>
      <w:ins w:id="4102" w:author="Andrija Ilic" w:date="2015-09-15T12:57:00Z">
        <w:r>
          <w:t>pronadjiAktivnosti(program):Aktivnosti</w:t>
        </w:r>
      </w:ins>
    </w:p>
    <w:p w14:paraId="50A9CE99" w14:textId="35C856BC" w:rsidR="0045651B" w:rsidRDefault="0045651B" w:rsidP="005B1AB4">
      <w:pPr>
        <w:pStyle w:val="ListParagraph"/>
        <w:rPr>
          <w:ins w:id="4103" w:author="Andrija Ilic" w:date="2015-09-15T11:12:00Z"/>
        </w:rPr>
        <w:pPrChange w:id="4104" w:author="Andrija Ilic" w:date="2015-09-15T12:57:00Z">
          <w:pPr>
            <w:pStyle w:val="Heading2"/>
          </w:pPr>
        </w:pPrChange>
      </w:pPr>
    </w:p>
    <w:p w14:paraId="569E1B9A" w14:textId="77777777" w:rsidR="006A54FC" w:rsidRDefault="006A54FC" w:rsidP="006A54FC">
      <w:pPr>
        <w:pStyle w:val="Heading3"/>
        <w:rPr>
          <w:ins w:id="4105" w:author="Andrija Ilic" w:date="2015-09-15T11:14:00Z"/>
        </w:rPr>
      </w:pPr>
      <w:ins w:id="410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107" w:author="Andrija Ilic" w:date="2015-09-15T11:55:00Z"/>
          <w:b/>
        </w:rPr>
      </w:pPr>
    </w:p>
    <w:p w14:paraId="1F01A5C7" w14:textId="77777777" w:rsidR="001F56E2" w:rsidRDefault="00A93FAD" w:rsidP="006A54FC">
      <w:pPr>
        <w:rPr>
          <w:ins w:id="4108" w:author="Andrija Ilic" w:date="2015-09-15T13:02:00Z"/>
          <w:rFonts w:cs="Times New Roman"/>
          <w:b/>
          <w:color w:val="000000"/>
          <w:szCs w:val="24"/>
        </w:rPr>
      </w:pPr>
      <w:ins w:id="410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110" w:author="Andrija Ilic" w:date="2015-09-15T11:56:00Z"/>
        </w:rPr>
      </w:pPr>
      <w:ins w:id="4111" w:author="Andrija Ilic" w:date="2015-09-15T11:55:00Z">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w:t>
        </w:r>
      </w:ins>
      <w:ins w:id="4112" w:author="Andrija Ilic" w:date="2015-09-15T12:47:00Z">
        <w:r w:rsidR="009B1E5C">
          <w:t>void</w:t>
        </w:r>
      </w:ins>
      <w:ins w:id="411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14" w:author="Andrija Ilic" w:date="2015-09-15T11:56:00Z">
        <w:r w:rsidR="0066296A">
          <w:rPr>
            <w:lang w:val="sr-Cyrl-RS"/>
          </w:rPr>
          <w:t>регистрован</w:t>
        </w:r>
      </w:ins>
      <w:ins w:id="4115" w:author="Andrija Ilic" w:date="2015-09-15T11:55:00Z">
        <w:r>
          <w:t xml:space="preserve"> на систем</w:t>
        </w:r>
      </w:ins>
    </w:p>
    <w:p w14:paraId="17BB2753" w14:textId="77777777" w:rsidR="00A1637F" w:rsidRDefault="00A1637F" w:rsidP="006A54FC">
      <w:pPr>
        <w:rPr>
          <w:ins w:id="4116" w:author="Andrija Ilic" w:date="2015-09-15T11:56:00Z"/>
        </w:rPr>
      </w:pPr>
    </w:p>
    <w:p w14:paraId="6C75D7BB" w14:textId="77777777" w:rsidR="001F56E2" w:rsidRDefault="00A1637F" w:rsidP="006A54FC">
      <w:pPr>
        <w:rPr>
          <w:ins w:id="4117" w:author="Andrija Ilic" w:date="2015-09-15T13:02:00Z"/>
          <w:rFonts w:cs="Times New Roman"/>
          <w:b/>
          <w:color w:val="000000"/>
          <w:szCs w:val="24"/>
        </w:rPr>
      </w:pPr>
      <w:ins w:id="411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11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20" w:author="Andrija Ilic" w:date="2015-09-15T12:04:00Z"/>
          <w:lang w:val="sr-Cyrl-RS"/>
        </w:rPr>
      </w:pPr>
      <w:ins w:id="4121" w:author="Andrija Ilic" w:date="2015-09-15T11:56:00Z">
        <w:r>
          <w:br/>
        </w:r>
        <w:r w:rsidRPr="000E7A35">
          <w:t>Операција</w:t>
        </w:r>
        <w:r>
          <w:t>:</w:t>
        </w:r>
        <w:r w:rsidRPr="00611E1D">
          <w:t xml:space="preserve"> </w:t>
        </w:r>
      </w:ins>
      <w:proofErr w:type="gramStart"/>
      <w:ins w:id="4122" w:author="Andrija Ilic" w:date="2015-09-15T11:57:00Z">
        <w:r>
          <w:t>aktivacija</w:t>
        </w:r>
      </w:ins>
      <w:ins w:id="4123" w:author="Andrija Ilic" w:date="2015-09-15T11:56:00Z">
        <w:r w:rsidRPr="00AF10E0">
          <w:rPr>
            <w:rFonts w:cs="Times New Roman"/>
            <w:color w:val="000000"/>
            <w:szCs w:val="24"/>
          </w:rPr>
          <w:t>Korisnika</w:t>
        </w:r>
        <w:r>
          <w:t>(</w:t>
        </w:r>
        <w:proofErr w:type="gramEnd"/>
        <w:r>
          <w:t>korisnik):</w:t>
        </w:r>
      </w:ins>
      <w:ins w:id="4124" w:author="Andrija Ilic" w:date="2015-09-15T12:47:00Z">
        <w:r w:rsidR="009B1E5C">
          <w:t>void</w:t>
        </w:r>
      </w:ins>
      <w:ins w:id="412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26" w:author="Andrija Ilic" w:date="2015-09-15T11:57:00Z">
        <w:r>
          <w:rPr>
            <w:lang w:val="sr-Cyrl-RS"/>
          </w:rPr>
          <w:t>активиран</w:t>
        </w:r>
      </w:ins>
      <w:ins w:id="4127" w:author="Andrija Ilic" w:date="2015-09-15T11:56:00Z">
        <w:r>
          <w:t xml:space="preserve"> </w:t>
        </w:r>
      </w:ins>
      <w:ins w:id="4128" w:author="Andrija Ilic" w:date="2015-09-15T11:57:00Z">
        <w:r>
          <w:rPr>
            <w:lang w:val="sr-Cyrl-RS"/>
          </w:rPr>
          <w:t>у</w:t>
        </w:r>
      </w:ins>
      <w:ins w:id="4129" w:author="Andrija Ilic" w:date="2015-09-15T11:56:00Z">
        <w:r>
          <w:t xml:space="preserve"> систем</w:t>
        </w:r>
      </w:ins>
      <w:ins w:id="4130" w:author="Andrija Ilic" w:date="2015-09-15T11:57:00Z">
        <w:r>
          <w:rPr>
            <w:lang w:val="sr-Cyrl-RS"/>
          </w:rPr>
          <w:t>у</w:t>
        </w:r>
      </w:ins>
    </w:p>
    <w:p w14:paraId="4C1C85CA" w14:textId="77777777" w:rsidR="0094266A" w:rsidRDefault="0094266A" w:rsidP="006A54FC">
      <w:pPr>
        <w:rPr>
          <w:ins w:id="4131" w:author="Andrija Ilic" w:date="2015-09-15T12:04:00Z"/>
          <w:lang w:val="sr-Cyrl-RS"/>
        </w:rPr>
      </w:pPr>
    </w:p>
    <w:p w14:paraId="445E6848" w14:textId="77777777" w:rsidR="001F56E2" w:rsidRDefault="0094266A" w:rsidP="0094266A">
      <w:pPr>
        <w:rPr>
          <w:ins w:id="4132" w:author="Andrija Ilic" w:date="2015-09-15T13:02:00Z"/>
          <w:rFonts w:cs="Times New Roman"/>
          <w:b/>
          <w:color w:val="000000"/>
          <w:szCs w:val="24"/>
        </w:rPr>
      </w:pPr>
      <w:ins w:id="4133" w:author="Andrija Ilic" w:date="2015-09-15T12:04:00Z">
        <w:r w:rsidRPr="00611E1D">
          <w:rPr>
            <w:b/>
          </w:rPr>
          <w:t>УГОВОР УГ</w:t>
        </w:r>
        <w:r>
          <w:rPr>
            <w:b/>
            <w:lang w:val="sr-Cyrl-RS"/>
          </w:rPr>
          <w:t>3</w:t>
        </w:r>
        <w:r w:rsidRPr="00611E1D">
          <w:rPr>
            <w:b/>
          </w:rPr>
          <w:t>:</w:t>
        </w:r>
        <w:r w:rsidRPr="000E7A35">
          <w:t xml:space="preserve"> </w:t>
        </w:r>
        <w:r>
          <w:t xml:space="preserve"> </w:t>
        </w:r>
      </w:ins>
      <w:ins w:id="4134" w:author="Andrija Ilic" w:date="2015-09-15T12:05:00Z">
        <w:r>
          <w:rPr>
            <w:b/>
          </w:rPr>
          <w:t>izmena</w:t>
        </w:r>
      </w:ins>
      <w:ins w:id="413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36" w:author="Andrija Ilic" w:date="2015-09-15T12:04:00Z"/>
          <w:b/>
          <w:lang w:val="sr-Cyrl-RS"/>
        </w:rPr>
      </w:pPr>
      <w:ins w:id="4137" w:author="Andrija Ilic" w:date="2015-09-15T12:04:00Z">
        <w:r>
          <w:br/>
        </w:r>
        <w:r w:rsidRPr="000E7A35">
          <w:t>Операција</w:t>
        </w:r>
        <w:r>
          <w:t>:</w:t>
        </w:r>
        <w:r w:rsidRPr="00611E1D">
          <w:t xml:space="preserve"> </w:t>
        </w:r>
      </w:ins>
      <w:proofErr w:type="gramStart"/>
      <w:ins w:id="4138" w:author="Andrija Ilic" w:date="2015-09-15T12:05:00Z">
        <w:r>
          <w:t>izmena</w:t>
        </w:r>
      </w:ins>
      <w:ins w:id="4139" w:author="Andrija Ilic" w:date="2015-09-15T12:04:00Z">
        <w:r w:rsidRPr="00AF10E0">
          <w:rPr>
            <w:rFonts w:cs="Times New Roman"/>
            <w:color w:val="000000"/>
            <w:szCs w:val="24"/>
          </w:rPr>
          <w:t>Korisnika</w:t>
        </w:r>
        <w:r>
          <w:t>(</w:t>
        </w:r>
        <w:proofErr w:type="gramEnd"/>
        <w:r>
          <w:t>korisnik):</w:t>
        </w:r>
      </w:ins>
      <w:ins w:id="4140" w:author="Andrija Ilic" w:date="2015-09-15T12:48:00Z">
        <w:r w:rsidR="009B1E5C">
          <w:t>void</w:t>
        </w:r>
      </w:ins>
      <w:ins w:id="4141" w:author="Andrija Ilic" w:date="2015-09-15T12:04:00Z">
        <w:r>
          <w:br/>
        </w:r>
        <w:r w:rsidRPr="000E7A35">
          <w:t>Веза са СК</w:t>
        </w:r>
        <w:r>
          <w:t>: СК</w:t>
        </w:r>
      </w:ins>
      <w:ins w:id="4142" w:author="Andrija Ilic" w:date="2015-09-15T12:05:00Z">
        <w:r>
          <w:rPr>
            <w:lang w:val="sr-Cyrl-RS"/>
          </w:rPr>
          <w:t>2</w:t>
        </w:r>
      </w:ins>
      <w:ins w:id="4143" w:author="Andrija Ilic" w:date="2015-09-15T12:04:00Z">
        <w:r>
          <w:t xml:space="preserve"> </w:t>
        </w:r>
        <w:r>
          <w:br/>
        </w:r>
        <w:r w:rsidRPr="000E7A35">
          <w:t>Пр</w:t>
        </w:r>
        <w:r>
          <w:t>е</w:t>
        </w:r>
        <w:r w:rsidRPr="000E7A35">
          <w:t>дуслови</w:t>
        </w:r>
        <w:r w:rsidRPr="000E7A35">
          <w:rPr>
            <w:b/>
          </w:rPr>
          <w:t>:</w:t>
        </w:r>
        <w:r>
          <w:t xml:space="preserve"> </w:t>
        </w:r>
      </w:ins>
      <w:ins w:id="4144" w:author="Andrija Ilic" w:date="2015-09-15T12:05:00Z">
        <w:r>
          <w:rPr>
            <w:lang w:val="sr-Cyrl-RS"/>
          </w:rPr>
          <w:t>Корисник постоји у систему</w:t>
        </w:r>
      </w:ins>
      <w:ins w:id="4145" w:author="Andrija Ilic" w:date="2015-09-15T12:04:00Z">
        <w:r>
          <w:br/>
        </w:r>
        <w:r w:rsidRPr="000E7A35">
          <w:t>Постуслови:</w:t>
        </w:r>
        <w:r>
          <w:t xml:space="preserve"> </w:t>
        </w:r>
      </w:ins>
      <w:ins w:id="4146" w:author="Andrija Ilic" w:date="2015-09-15T12:06:00Z">
        <w:r>
          <w:rPr>
            <w:lang w:val="sr-Cyrl-RS"/>
          </w:rPr>
          <w:t>Подаци о кориснику су измењени</w:t>
        </w:r>
      </w:ins>
    </w:p>
    <w:p w14:paraId="7D456787" w14:textId="77777777" w:rsidR="0094266A" w:rsidRPr="00A1637F" w:rsidRDefault="0094266A" w:rsidP="006A54FC">
      <w:pPr>
        <w:rPr>
          <w:ins w:id="4147" w:author="Andrija Ilic" w:date="2015-09-15T11:14:00Z"/>
          <w:b/>
          <w:lang w:val="sr-Cyrl-RS"/>
          <w:rPrChange w:id="4148" w:author="Andrija Ilic" w:date="2015-09-15T11:57:00Z">
            <w:rPr>
              <w:ins w:id="4149" w:author="Andrija Ilic" w:date="2015-09-15T11:14:00Z"/>
              <w:b/>
            </w:rPr>
          </w:rPrChange>
        </w:rPr>
      </w:pPr>
    </w:p>
    <w:p w14:paraId="20E00D17" w14:textId="77777777" w:rsidR="001F56E2" w:rsidRDefault="006A54FC" w:rsidP="006A54FC">
      <w:pPr>
        <w:rPr>
          <w:ins w:id="4150" w:author="Andrija Ilic" w:date="2015-09-15T13:02:00Z"/>
          <w:rFonts w:cs="Times New Roman"/>
          <w:b/>
          <w:color w:val="000000"/>
          <w:szCs w:val="24"/>
        </w:rPr>
      </w:pPr>
      <w:ins w:id="4151" w:author="Andrija Ilic" w:date="2015-09-15T11:14:00Z">
        <w:r w:rsidRPr="00611E1D">
          <w:rPr>
            <w:b/>
          </w:rPr>
          <w:t>УГОВОР УГ</w:t>
        </w:r>
        <w:r w:rsidR="00DC10E8">
          <w:rPr>
            <w:b/>
          </w:rPr>
          <w:t>4</w:t>
        </w:r>
        <w:r w:rsidRPr="00611E1D">
          <w:rPr>
            <w:b/>
          </w:rPr>
          <w:t>:</w:t>
        </w:r>
        <w:r w:rsidRPr="000E7A35">
          <w:t xml:space="preserve"> </w:t>
        </w:r>
      </w:ins>
      <w:ins w:id="4152" w:author="Andrija Ilic" w:date="2015-09-15T12:12:00Z">
        <w:r w:rsidR="00DC10E8">
          <w:rPr>
            <w:rFonts w:cs="Times New Roman"/>
            <w:b/>
            <w:color w:val="000000"/>
            <w:szCs w:val="24"/>
          </w:rPr>
          <w:t>pronadji</w:t>
        </w:r>
      </w:ins>
      <w:ins w:id="4153" w:author="Andrija Ilic" w:date="2015-09-15T11:20:00Z">
        <w:r w:rsidRPr="006A54FC">
          <w:rPr>
            <w:rFonts w:cs="Times New Roman"/>
            <w:b/>
            <w:color w:val="000000"/>
            <w:szCs w:val="24"/>
            <w:rPrChange w:id="4154" w:author="Andrija Ilic" w:date="2015-09-15T11:21:00Z">
              <w:rPr>
                <w:rFonts w:cs="Times New Roman"/>
                <w:color w:val="000000"/>
                <w:szCs w:val="24"/>
              </w:rPr>
            </w:rPrChange>
          </w:rPr>
          <w:t>Aktivnosti</w:t>
        </w:r>
      </w:ins>
      <w:ins w:id="415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56" w:author="Andrija Ilic" w:date="2015-09-15T11:14:00Z"/>
          <w:lang w:val="sr-Cyrl-RS"/>
          <w:rPrChange w:id="4157" w:author="Andrija Ilic" w:date="2015-09-15T12:14:00Z">
            <w:rPr>
              <w:ins w:id="4158" w:author="Andrija Ilic" w:date="2015-09-15T11:14:00Z"/>
            </w:rPr>
          </w:rPrChange>
        </w:rPr>
      </w:pPr>
      <w:ins w:id="4159" w:author="Andrija Ilic" w:date="2015-09-15T11:14:00Z">
        <w:r>
          <w:lastRenderedPageBreak/>
          <w:br/>
          <w:t>Операција:</w:t>
        </w:r>
        <w:r w:rsidRPr="000E7A35">
          <w:t xml:space="preserve"> </w:t>
        </w:r>
      </w:ins>
      <w:ins w:id="4160" w:author="Andrija Ilic" w:date="2015-09-15T12:12:00Z">
        <w:r w:rsidR="00DC10E8">
          <w:rPr>
            <w:rFonts w:cs="Times New Roman"/>
            <w:color w:val="000000"/>
            <w:szCs w:val="24"/>
          </w:rPr>
          <w:t xml:space="preserve"> </w:t>
        </w:r>
        <w:proofErr w:type="gramStart"/>
        <w:r w:rsidR="00DC10E8">
          <w:rPr>
            <w:rFonts w:cs="Times New Roman"/>
            <w:color w:val="000000"/>
            <w:szCs w:val="24"/>
          </w:rPr>
          <w:t>pronadji</w:t>
        </w:r>
      </w:ins>
      <w:ins w:id="4161" w:author="Andrija Ilic" w:date="2015-09-15T11:20:00Z">
        <w:r w:rsidRPr="00AF10E0">
          <w:rPr>
            <w:rFonts w:cs="Times New Roman"/>
            <w:color w:val="000000"/>
            <w:szCs w:val="24"/>
          </w:rPr>
          <w:t>Aktivnosti</w:t>
        </w:r>
      </w:ins>
      <w:ins w:id="4162" w:author="Andrija Ilic" w:date="2015-09-15T12:59:00Z">
        <w:r w:rsidR="005B1AB4">
          <w:rPr>
            <w:rFonts w:cs="Times New Roman"/>
            <w:color w:val="000000"/>
            <w:szCs w:val="24"/>
          </w:rPr>
          <w:t>Korisnika</w:t>
        </w:r>
      </w:ins>
      <w:ins w:id="4163" w:author="Andrija Ilic" w:date="2015-09-15T11:14:00Z">
        <w:r>
          <w:t>(</w:t>
        </w:r>
      </w:ins>
      <w:proofErr w:type="gramEnd"/>
      <w:ins w:id="4164" w:author="Andrija Ilic" w:date="2015-09-15T11:20:00Z">
        <w:r w:rsidRPr="00AF10E0">
          <w:rPr>
            <w:rFonts w:cs="Times New Roman"/>
            <w:color w:val="000000"/>
            <w:szCs w:val="24"/>
          </w:rPr>
          <w:t>korisnik</w:t>
        </w:r>
      </w:ins>
      <w:ins w:id="4165" w:author="Andrija Ilic" w:date="2015-09-15T11:14:00Z">
        <w:r>
          <w:t>):</w:t>
        </w:r>
      </w:ins>
      <w:ins w:id="4166" w:author="Andrija Ilic" w:date="2015-09-15T11:20:00Z">
        <w:r w:rsidRPr="006A54FC">
          <w:rPr>
            <w:rFonts w:cs="Times New Roman"/>
            <w:color w:val="000000"/>
            <w:szCs w:val="24"/>
          </w:rPr>
          <w:t xml:space="preserve"> </w:t>
        </w:r>
        <w:r w:rsidRPr="00AF10E0">
          <w:rPr>
            <w:rFonts w:cs="Times New Roman"/>
            <w:color w:val="000000"/>
            <w:szCs w:val="24"/>
          </w:rPr>
          <w:t>Aktivnosti</w:t>
        </w:r>
      </w:ins>
      <w:ins w:id="4167" w:author="Andrija Ilic" w:date="2015-09-15T11:14:00Z">
        <w:r>
          <w:br/>
          <w:t>Веза са СК:</w:t>
        </w:r>
      </w:ins>
      <w:ins w:id="4168" w:author="Andrija Ilic" w:date="2015-09-15T12:12:00Z">
        <w:r w:rsidR="00DC10E8">
          <w:t xml:space="preserve"> </w:t>
        </w:r>
      </w:ins>
      <w:ins w:id="4169" w:author="Andrija Ilic" w:date="2015-09-15T11:14:00Z">
        <w:r>
          <w:t>СК3</w:t>
        </w:r>
        <w:r>
          <w:br/>
          <w:t>Предуслови: -</w:t>
        </w:r>
        <w:r>
          <w:br/>
          <w:t>Постуслови:</w:t>
        </w:r>
      </w:ins>
      <w:ins w:id="4170" w:author="Andrija Ilic" w:date="2015-09-15T12:13:00Z">
        <w:r w:rsidR="00AD134C">
          <w:t xml:space="preserve"> </w:t>
        </w:r>
      </w:ins>
      <w:ins w:id="417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72" w:author="Andrija Ilic" w:date="2015-09-15T11:14:00Z"/>
        </w:rPr>
      </w:pPr>
    </w:p>
    <w:p w14:paraId="0EE36AB8" w14:textId="77777777" w:rsidR="001F56E2" w:rsidRDefault="006A54FC" w:rsidP="006A54FC">
      <w:pPr>
        <w:rPr>
          <w:ins w:id="4173" w:author="Andrija Ilic" w:date="2015-09-15T13:02:00Z"/>
          <w:rFonts w:cs="Times New Roman"/>
          <w:b/>
          <w:color w:val="000000"/>
          <w:szCs w:val="24"/>
        </w:rPr>
      </w:pPr>
      <w:ins w:id="4174" w:author="Andrija Ilic" w:date="2015-09-15T11:14:00Z">
        <w:r w:rsidRPr="00611E1D">
          <w:rPr>
            <w:b/>
          </w:rPr>
          <w:t>УГОВОР УГ</w:t>
        </w:r>
      </w:ins>
      <w:ins w:id="4175" w:author="Andrija Ilic" w:date="2015-09-15T12:23:00Z">
        <w:r w:rsidR="001B36F7">
          <w:rPr>
            <w:b/>
          </w:rPr>
          <w:t>5</w:t>
        </w:r>
      </w:ins>
      <w:ins w:id="4176" w:author="Andrija Ilic" w:date="2015-09-15T11:14:00Z">
        <w:r w:rsidRPr="00611E1D">
          <w:rPr>
            <w:b/>
          </w:rPr>
          <w:t>:</w:t>
        </w:r>
        <w:r w:rsidRPr="000E7A35">
          <w:t xml:space="preserve"> </w:t>
        </w:r>
      </w:ins>
      <w:ins w:id="4177" w:author="Andrija Ilic" w:date="2015-09-15T11:19:00Z">
        <w:r w:rsidRPr="006A54FC">
          <w:rPr>
            <w:rFonts w:cs="Times New Roman"/>
            <w:b/>
            <w:color w:val="000000"/>
            <w:szCs w:val="24"/>
            <w:rPrChange w:id="417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79" w:author="Andrija Ilic" w:date="2015-09-15T11:14:00Z"/>
          <w:lang w:val="sr-Cyrl-RS"/>
          <w:rPrChange w:id="4180" w:author="Andrija Ilic" w:date="2015-09-15T12:23:00Z">
            <w:rPr>
              <w:ins w:id="4181" w:author="Andrija Ilic" w:date="2015-09-15T11:14:00Z"/>
            </w:rPr>
          </w:rPrChange>
        </w:rPr>
      </w:pPr>
      <w:ins w:id="418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83" w:author="Andrija Ilic" w:date="2015-09-15T12:47:00Z">
        <w:r w:rsidR="009B1E5C">
          <w:rPr>
            <w:rFonts w:cs="Times New Roman"/>
            <w:color w:val="000000"/>
            <w:szCs w:val="24"/>
          </w:rPr>
          <w:t>void</w:t>
        </w:r>
      </w:ins>
      <w:ins w:id="4184" w:author="Andrija Ilic" w:date="2015-09-15T11:14:00Z">
        <w:r>
          <w:br/>
          <w:t>Веза са СК:</w:t>
        </w:r>
      </w:ins>
      <w:ins w:id="4185" w:author="Andrija Ilic" w:date="2015-09-15T11:28:00Z">
        <w:r w:rsidR="00E927B3">
          <w:rPr>
            <w:lang w:val="sr-Cyrl-RS"/>
          </w:rPr>
          <w:t xml:space="preserve"> </w:t>
        </w:r>
      </w:ins>
      <w:ins w:id="4186" w:author="Andrija Ilic" w:date="2015-09-15T11:14:00Z">
        <w:r w:rsidR="00E927B3">
          <w:t>СК4</w:t>
        </w:r>
        <w:r>
          <w:br/>
          <w:t>Предуслови:</w:t>
        </w:r>
      </w:ins>
      <w:ins w:id="4187" w:author="Andrija Ilic" w:date="2015-09-15T12:23:00Z">
        <w:r w:rsidR="001B36F7">
          <w:t xml:space="preserve"> -</w:t>
        </w:r>
      </w:ins>
      <w:ins w:id="4188" w:author="Andrija Ilic" w:date="2015-09-15T11:14:00Z">
        <w:r>
          <w:br/>
          <w:t>Постуслови:</w:t>
        </w:r>
      </w:ins>
      <w:ins w:id="4189" w:author="Andrija Ilic" w:date="2015-09-15T12:23:00Z">
        <w:r w:rsidR="001B36F7">
          <w:t xml:space="preserve"> </w:t>
        </w:r>
        <w:r w:rsidR="001B36F7">
          <w:rPr>
            <w:lang w:val="sr-Cyrl-RS"/>
          </w:rPr>
          <w:t xml:space="preserve">Пронађен је програм </w:t>
        </w:r>
      </w:ins>
      <w:ins w:id="4190" w:author="Andrija Ilic" w:date="2015-09-15T12:24:00Z">
        <w:r w:rsidR="001B36F7">
          <w:rPr>
            <w:lang w:val="sr-Cyrl-RS"/>
          </w:rPr>
          <w:t>са својим</w:t>
        </w:r>
      </w:ins>
      <w:ins w:id="4191" w:author="Andrija Ilic" w:date="2015-09-15T12:23:00Z">
        <w:r w:rsidR="001B36F7">
          <w:rPr>
            <w:lang w:val="sr-Cyrl-RS"/>
          </w:rPr>
          <w:t xml:space="preserve"> активности</w:t>
        </w:r>
      </w:ins>
      <w:ins w:id="4192" w:author="Andrija Ilic" w:date="2015-09-15T12:24:00Z">
        <w:r w:rsidR="001B36F7">
          <w:rPr>
            <w:lang w:val="sr-Cyrl-RS"/>
          </w:rPr>
          <w:t>ма</w:t>
        </w:r>
      </w:ins>
      <w:ins w:id="4193" w:author="Andrija Ilic" w:date="2015-09-15T12:23:00Z">
        <w:r w:rsidR="001B36F7">
          <w:rPr>
            <w:lang w:val="sr-Cyrl-RS"/>
          </w:rPr>
          <w:t>.</w:t>
        </w:r>
      </w:ins>
    </w:p>
    <w:p w14:paraId="11C0E712" w14:textId="77777777" w:rsidR="006A54FC" w:rsidRPr="00F90BCA" w:rsidRDefault="006A54FC" w:rsidP="006A54FC">
      <w:pPr>
        <w:rPr>
          <w:ins w:id="4194" w:author="Andrija Ilic" w:date="2015-09-15T11:14:00Z"/>
        </w:rPr>
      </w:pPr>
    </w:p>
    <w:p w14:paraId="71C25D2D" w14:textId="77777777" w:rsidR="001F56E2" w:rsidRDefault="006A54FC" w:rsidP="006A54FC">
      <w:pPr>
        <w:rPr>
          <w:ins w:id="4195" w:author="Andrija Ilic" w:date="2015-09-15T13:02:00Z"/>
          <w:rFonts w:cs="Times New Roman"/>
          <w:b/>
          <w:color w:val="000000"/>
          <w:szCs w:val="24"/>
        </w:rPr>
      </w:pPr>
      <w:ins w:id="4196" w:author="Andrija Ilic" w:date="2015-09-15T11:14:00Z">
        <w:r w:rsidRPr="00611E1D">
          <w:rPr>
            <w:b/>
          </w:rPr>
          <w:t>УГОВОР УГ</w:t>
        </w:r>
      </w:ins>
      <w:ins w:id="4197" w:author="Andrija Ilic" w:date="2015-09-15T12:24:00Z">
        <w:r w:rsidR="00512647">
          <w:rPr>
            <w:b/>
            <w:lang w:val="sr-Cyrl-RS"/>
          </w:rPr>
          <w:t>6</w:t>
        </w:r>
      </w:ins>
      <w:ins w:id="4198" w:author="Andrija Ilic" w:date="2015-09-15T11:14:00Z">
        <w:r w:rsidRPr="00611E1D">
          <w:rPr>
            <w:b/>
          </w:rPr>
          <w:t>:</w:t>
        </w:r>
        <w:r w:rsidRPr="000E7A35">
          <w:t xml:space="preserve"> </w:t>
        </w:r>
      </w:ins>
      <w:ins w:id="4199" w:author="Andrija Ilic" w:date="2015-09-15T11:20:00Z">
        <w:r w:rsidRPr="006A54FC">
          <w:rPr>
            <w:rFonts w:cs="Times New Roman"/>
            <w:b/>
            <w:color w:val="000000"/>
            <w:szCs w:val="24"/>
            <w:rPrChange w:id="420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201" w:author="Andrija Ilic" w:date="2015-09-15T11:14:00Z"/>
          <w:lang w:val="sr-Cyrl-RS"/>
          <w:rPrChange w:id="4202" w:author="Andrija Ilic" w:date="2015-09-15T12:25:00Z">
            <w:rPr>
              <w:ins w:id="4203" w:author="Andrija Ilic" w:date="2015-09-15T11:14:00Z"/>
            </w:rPr>
          </w:rPrChange>
        </w:rPr>
      </w:pPr>
      <w:ins w:id="4204" w:author="Andrija Ilic" w:date="2015-09-15T11:14:00Z">
        <w:r>
          <w:br/>
          <w:t>Операција:</w:t>
        </w:r>
        <w:r w:rsidRPr="000E7A35">
          <w:t xml:space="preserve"> </w:t>
        </w:r>
      </w:ins>
      <w:proofErr w:type="gramStart"/>
      <w:ins w:id="4205" w:author="Andrija Ilic" w:date="2015-09-15T11:20:00Z">
        <w:r w:rsidRPr="00AF10E0">
          <w:rPr>
            <w:rFonts w:cs="Times New Roman"/>
            <w:color w:val="000000"/>
            <w:szCs w:val="24"/>
          </w:rPr>
          <w:t>sacuvajProgram</w:t>
        </w:r>
      </w:ins>
      <w:ins w:id="4206" w:author="Andrija Ilic" w:date="2015-09-15T11:14:00Z">
        <w:r>
          <w:t>(</w:t>
        </w:r>
      </w:ins>
      <w:proofErr w:type="gramEnd"/>
      <w:ins w:id="4207" w:author="Andrija Ilic" w:date="2015-09-15T11:20:00Z">
        <w:r w:rsidRPr="00AF10E0">
          <w:rPr>
            <w:rFonts w:cs="Times New Roman"/>
            <w:color w:val="000000"/>
            <w:szCs w:val="24"/>
          </w:rPr>
          <w:t>program</w:t>
        </w:r>
      </w:ins>
      <w:ins w:id="4208" w:author="Andrija Ilic" w:date="2015-09-15T11:14:00Z">
        <w:r>
          <w:t>):void</w:t>
        </w:r>
        <w:r>
          <w:br/>
          <w:t>Веза са СК:</w:t>
        </w:r>
      </w:ins>
      <w:ins w:id="4209" w:author="Andrija Ilic" w:date="2015-09-15T11:29:00Z">
        <w:r w:rsidR="00E927B3">
          <w:rPr>
            <w:lang w:val="sr-Cyrl-RS"/>
          </w:rPr>
          <w:t xml:space="preserve"> </w:t>
        </w:r>
      </w:ins>
      <w:ins w:id="4210" w:author="Andrija Ilic" w:date="2015-09-15T11:14:00Z">
        <w:r>
          <w:t>СК</w:t>
        </w:r>
      </w:ins>
      <w:ins w:id="4211" w:author="Andrija Ilic" w:date="2015-09-15T11:29:00Z">
        <w:r w:rsidR="00E927B3">
          <w:rPr>
            <w:lang w:val="sr-Cyrl-RS"/>
          </w:rPr>
          <w:t>4</w:t>
        </w:r>
      </w:ins>
      <w:ins w:id="4212" w:author="Andrija Ilic" w:date="2015-09-15T11:14:00Z">
        <w:r>
          <w:br/>
          <w:t xml:space="preserve">Предуслови: </w:t>
        </w:r>
      </w:ins>
      <w:ins w:id="4213" w:author="Andrija Ilic" w:date="2015-09-15T12:24:00Z">
        <w:r w:rsidR="00512647">
          <w:rPr>
            <w:lang w:val="sr-Cyrl-RS"/>
          </w:rPr>
          <w:t>Програм</w:t>
        </w:r>
      </w:ins>
      <w:ins w:id="4214" w:author="Andrija Ilic" w:date="2015-09-15T11:14:00Z">
        <w:r>
          <w:t xml:space="preserve"> је креиран</w:t>
        </w:r>
      </w:ins>
      <w:ins w:id="4215" w:author="Andrija Ilic" w:date="2015-09-15T12:25:00Z">
        <w:r w:rsidR="00512647">
          <w:rPr>
            <w:lang w:val="sr-Cyrl-RS"/>
          </w:rPr>
          <w:t>.</w:t>
        </w:r>
      </w:ins>
      <w:ins w:id="4216" w:author="Andrija Ilic" w:date="2015-09-15T11:14:00Z">
        <w:r>
          <w:br/>
          <w:t xml:space="preserve">Постуслови: </w:t>
        </w:r>
      </w:ins>
      <w:ins w:id="4217" w:author="Andrija Ilic" w:date="2015-09-15T12:24:00Z">
        <w:r w:rsidR="00512647">
          <w:rPr>
            <w:lang w:val="sr-Cyrl-RS"/>
          </w:rPr>
          <w:t>Програм</w:t>
        </w:r>
      </w:ins>
      <w:ins w:id="4218" w:author="Andrija Ilic" w:date="2015-09-15T11:14:00Z">
        <w:r>
          <w:t xml:space="preserve"> је сачуван</w:t>
        </w:r>
      </w:ins>
      <w:ins w:id="4219" w:author="Andrija Ilic" w:date="2015-09-15T12:25:00Z">
        <w:r w:rsidR="00512647">
          <w:rPr>
            <w:lang w:val="sr-Cyrl-RS"/>
          </w:rPr>
          <w:t>.</w:t>
        </w:r>
      </w:ins>
    </w:p>
    <w:p w14:paraId="6F1CDD5A" w14:textId="77777777" w:rsidR="006A54FC" w:rsidRDefault="006A54FC" w:rsidP="006A54FC">
      <w:pPr>
        <w:rPr>
          <w:ins w:id="4220" w:author="Andrija Ilic" w:date="2015-09-15T11:14:00Z"/>
        </w:rPr>
      </w:pPr>
    </w:p>
    <w:p w14:paraId="4164BC62" w14:textId="5BF18F36" w:rsidR="006A54FC" w:rsidRPr="0044152C" w:rsidRDefault="006A54FC" w:rsidP="006A54FC">
      <w:pPr>
        <w:rPr>
          <w:ins w:id="4221" w:author="Andrija Ilic" w:date="2015-09-15T11:14:00Z"/>
          <w:lang w:val="sr-Cyrl-RS"/>
          <w:rPrChange w:id="4222" w:author="Andrija Ilic" w:date="2015-09-15T12:37:00Z">
            <w:rPr>
              <w:ins w:id="4223" w:author="Andrija Ilic" w:date="2015-09-15T11:14:00Z"/>
            </w:rPr>
          </w:rPrChange>
        </w:rPr>
      </w:pPr>
      <w:ins w:id="4224" w:author="Andrija Ilic" w:date="2015-09-15T11:14:00Z">
        <w:r w:rsidRPr="00611E1D">
          <w:rPr>
            <w:b/>
          </w:rPr>
          <w:t>УГОВОР УГ</w:t>
        </w:r>
      </w:ins>
      <w:ins w:id="4225" w:author="Andrija Ilic" w:date="2015-09-15T12:32:00Z">
        <w:r w:rsidR="0044152C">
          <w:rPr>
            <w:b/>
          </w:rPr>
          <w:t>7</w:t>
        </w:r>
      </w:ins>
      <w:ins w:id="4226" w:author="Andrija Ilic" w:date="2015-09-15T11:14:00Z">
        <w:r w:rsidRPr="00611E1D">
          <w:rPr>
            <w:b/>
          </w:rPr>
          <w:t>:</w:t>
        </w:r>
        <w:r w:rsidRPr="000E7A35">
          <w:t xml:space="preserve"> </w:t>
        </w:r>
      </w:ins>
      <w:ins w:id="4227" w:author="Andrija Ilic" w:date="2015-09-15T12:33:00Z">
        <w:r w:rsidR="0044152C">
          <w:rPr>
            <w:rFonts w:cs="Times New Roman"/>
            <w:b/>
            <w:color w:val="000000"/>
            <w:szCs w:val="24"/>
          </w:rPr>
          <w:t>prijavi</w:t>
        </w:r>
      </w:ins>
      <w:ins w:id="4228" w:author="Andrija Ilic" w:date="2015-09-15T11:21:00Z">
        <w:r w:rsidRPr="006A54FC">
          <w:rPr>
            <w:rFonts w:cs="Times New Roman"/>
            <w:b/>
            <w:color w:val="000000"/>
            <w:szCs w:val="24"/>
            <w:rPrChange w:id="4229" w:author="Andrija Ilic" w:date="2015-09-15T11:21:00Z">
              <w:rPr>
                <w:rFonts w:cs="Times New Roman"/>
                <w:color w:val="000000"/>
                <w:szCs w:val="24"/>
              </w:rPr>
            </w:rPrChange>
          </w:rPr>
          <w:t>Studente</w:t>
        </w:r>
      </w:ins>
      <w:ins w:id="4230" w:author="Andrija Ilic" w:date="2015-09-15T12:38:00Z">
        <w:r w:rsidR="0044152C">
          <w:rPr>
            <w:rFonts w:cs="Times New Roman"/>
            <w:b/>
            <w:color w:val="000000"/>
            <w:szCs w:val="24"/>
          </w:rPr>
          <w:t>NaProgram</w:t>
        </w:r>
      </w:ins>
      <w:ins w:id="4231" w:author="Andrija Ilic" w:date="2015-09-15T11:14:00Z">
        <w:r>
          <w:br/>
          <w:t>Операција:</w:t>
        </w:r>
        <w:r w:rsidRPr="000E7A35">
          <w:t xml:space="preserve"> </w:t>
        </w:r>
      </w:ins>
      <w:proofErr w:type="gramStart"/>
      <w:ins w:id="4232" w:author="Andrija Ilic" w:date="2015-09-15T12:33:00Z">
        <w:r w:rsidR="0044152C">
          <w:rPr>
            <w:rFonts w:cs="Times New Roman"/>
            <w:color w:val="000000"/>
            <w:szCs w:val="24"/>
          </w:rPr>
          <w:t>prijavi</w:t>
        </w:r>
      </w:ins>
      <w:ins w:id="4233" w:author="Andrija Ilic" w:date="2015-09-15T11:21:00Z">
        <w:r w:rsidRPr="00AF10E0">
          <w:rPr>
            <w:rFonts w:cs="Times New Roman"/>
            <w:color w:val="000000"/>
            <w:szCs w:val="24"/>
          </w:rPr>
          <w:t>Studente</w:t>
        </w:r>
      </w:ins>
      <w:ins w:id="4234" w:author="Andrija Ilic" w:date="2015-09-15T12:38:00Z">
        <w:r w:rsidR="0044152C">
          <w:rPr>
            <w:rFonts w:cs="Times New Roman"/>
            <w:color w:val="000000"/>
            <w:szCs w:val="24"/>
          </w:rPr>
          <w:t>NaProgram</w:t>
        </w:r>
      </w:ins>
      <w:ins w:id="4235" w:author="Andrija Ilic" w:date="2015-09-15T11:21:00Z">
        <w:r w:rsidRPr="00AF10E0">
          <w:rPr>
            <w:rFonts w:cs="Times New Roman"/>
            <w:color w:val="000000"/>
            <w:szCs w:val="24"/>
          </w:rPr>
          <w:t>(</w:t>
        </w:r>
      </w:ins>
      <w:proofErr w:type="gramEnd"/>
      <w:ins w:id="4236" w:author="Andrija Ilic" w:date="2015-09-15T12:33:00Z">
        <w:r w:rsidR="0044152C">
          <w:rPr>
            <w:rFonts w:cs="Times New Roman"/>
            <w:color w:val="000000"/>
            <w:szCs w:val="24"/>
          </w:rPr>
          <w:t>studenti</w:t>
        </w:r>
      </w:ins>
      <w:ins w:id="4237" w:author="Andrija Ilic" w:date="2015-09-15T11:21:00Z">
        <w:r w:rsidRPr="00AF10E0">
          <w:rPr>
            <w:rFonts w:cs="Times New Roman"/>
            <w:color w:val="000000"/>
            <w:szCs w:val="24"/>
          </w:rPr>
          <w:t>)</w:t>
        </w:r>
        <w:r w:rsidRPr="00AF10E0">
          <w:rPr>
            <w:rFonts w:cs="Times New Roman"/>
          </w:rPr>
          <w:t>:void</w:t>
        </w:r>
      </w:ins>
      <w:ins w:id="4238" w:author="Andrija Ilic" w:date="2015-09-15T11:14:00Z">
        <w:r>
          <w:br/>
          <w:t>Веза са СК:</w:t>
        </w:r>
      </w:ins>
      <w:ins w:id="4239" w:author="Andrija Ilic" w:date="2015-09-15T11:29:00Z">
        <w:r w:rsidR="004D1F70">
          <w:rPr>
            <w:lang w:val="sr-Cyrl-RS"/>
          </w:rPr>
          <w:t xml:space="preserve"> </w:t>
        </w:r>
      </w:ins>
      <w:ins w:id="4240" w:author="Andrija Ilic" w:date="2015-09-15T11:14:00Z">
        <w:r>
          <w:t>СК</w:t>
        </w:r>
      </w:ins>
      <w:ins w:id="4241" w:author="Andrija Ilic" w:date="2015-09-15T11:30:00Z">
        <w:r w:rsidR="004D1F70">
          <w:rPr>
            <w:lang w:val="sr-Cyrl-RS"/>
          </w:rPr>
          <w:t>5</w:t>
        </w:r>
      </w:ins>
      <w:ins w:id="4242" w:author="Andrija Ilic" w:date="2015-09-15T11:14:00Z">
        <w:r>
          <w:br/>
          <w:t xml:space="preserve">Предуслови: </w:t>
        </w:r>
      </w:ins>
      <w:ins w:id="4243" w:author="Andrija Ilic" w:date="2015-09-15T12:33:00Z">
        <w:r w:rsidR="0044152C">
          <w:t>-</w:t>
        </w:r>
      </w:ins>
      <w:ins w:id="4244" w:author="Andrija Ilic" w:date="2015-09-15T11:14:00Z">
        <w:r>
          <w:br/>
          <w:t>Постуслови:</w:t>
        </w:r>
      </w:ins>
      <w:ins w:id="4245" w:author="Andrija Ilic" w:date="2015-09-15T12:33:00Z">
        <w:r w:rsidR="0044152C">
          <w:t xml:space="preserve"> </w:t>
        </w:r>
      </w:ins>
      <w:ins w:id="424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47" w:author="Andrija Ilic" w:date="2015-09-15T11:14:00Z"/>
        </w:rPr>
      </w:pPr>
    </w:p>
    <w:p w14:paraId="03BA3459" w14:textId="58A93A63" w:rsidR="006A54FC" w:rsidRPr="009B1E5C" w:rsidRDefault="006A54FC" w:rsidP="006A54FC">
      <w:pPr>
        <w:rPr>
          <w:ins w:id="4248" w:author="Andrija Ilic" w:date="2015-09-15T11:32:00Z"/>
          <w:lang w:val="sr-Cyrl-RS"/>
          <w:rPrChange w:id="4249" w:author="Andrija Ilic" w:date="2015-09-15T12:46:00Z">
            <w:rPr>
              <w:ins w:id="4250" w:author="Andrija Ilic" w:date="2015-09-15T11:32:00Z"/>
            </w:rPr>
          </w:rPrChange>
        </w:rPr>
      </w:pPr>
      <w:ins w:id="4251" w:author="Andrija Ilic" w:date="2015-09-15T11:14:00Z">
        <w:r w:rsidRPr="00611E1D">
          <w:rPr>
            <w:b/>
          </w:rPr>
          <w:t>УГОВОР УГ</w:t>
        </w:r>
        <w:r w:rsidR="009B1E5C">
          <w:rPr>
            <w:b/>
          </w:rPr>
          <w:t>8</w:t>
        </w:r>
        <w:r w:rsidRPr="00611E1D">
          <w:rPr>
            <w:b/>
          </w:rPr>
          <w:t>:</w:t>
        </w:r>
        <w:r w:rsidRPr="000E7A35">
          <w:t xml:space="preserve"> </w:t>
        </w:r>
      </w:ins>
      <w:ins w:id="4252" w:author="Andrija Ilic" w:date="2015-09-15T12:45:00Z">
        <w:r w:rsidR="009B1E5C">
          <w:rPr>
            <w:rFonts w:cs="Times New Roman"/>
            <w:b/>
            <w:color w:val="000000"/>
            <w:szCs w:val="24"/>
          </w:rPr>
          <w:t>pronadji</w:t>
        </w:r>
      </w:ins>
      <w:ins w:id="4253" w:author="Andrija Ilic" w:date="2015-09-15T11:22:00Z">
        <w:r w:rsidRPr="006A54FC">
          <w:rPr>
            <w:rFonts w:cs="Times New Roman"/>
            <w:b/>
            <w:color w:val="000000"/>
            <w:szCs w:val="24"/>
            <w:rPrChange w:id="4254" w:author="Andrija Ilic" w:date="2015-09-15T11:22:00Z">
              <w:rPr>
                <w:rFonts w:cs="Times New Roman"/>
                <w:color w:val="000000"/>
                <w:szCs w:val="24"/>
              </w:rPr>
            </w:rPrChange>
          </w:rPr>
          <w:t>Studente</w:t>
        </w:r>
      </w:ins>
      <w:ins w:id="4255" w:author="Andrija Ilic" w:date="2015-09-15T11:14:00Z">
        <w:r w:rsidRPr="000E7A35">
          <w:rPr>
            <w:b/>
          </w:rPr>
          <w:br/>
        </w:r>
        <w:r>
          <w:t>Операција:</w:t>
        </w:r>
        <w:r w:rsidRPr="000E7A35">
          <w:t xml:space="preserve"> </w:t>
        </w:r>
      </w:ins>
      <w:proofErr w:type="gramStart"/>
      <w:ins w:id="4256" w:author="Andrija Ilic" w:date="2015-09-15T12:45:00Z">
        <w:r w:rsidR="009B1E5C">
          <w:rPr>
            <w:rFonts w:cs="Times New Roman"/>
            <w:color w:val="000000"/>
            <w:szCs w:val="24"/>
          </w:rPr>
          <w:t>pronadji</w:t>
        </w:r>
      </w:ins>
      <w:ins w:id="4257" w:author="Andrija Ilic" w:date="2015-09-15T11:22:00Z">
        <w:r w:rsidRPr="00AF10E0">
          <w:rPr>
            <w:rFonts w:cs="Times New Roman"/>
            <w:color w:val="000000"/>
            <w:szCs w:val="24"/>
          </w:rPr>
          <w:t>Studente(</w:t>
        </w:r>
      </w:ins>
      <w:proofErr w:type="gramEnd"/>
      <w:ins w:id="4258" w:author="Andrija Ilic" w:date="2015-09-15T12:45:00Z">
        <w:r w:rsidR="009B1E5C">
          <w:rPr>
            <w:rFonts w:cs="Times New Roman"/>
            <w:color w:val="000000"/>
            <w:szCs w:val="24"/>
          </w:rPr>
          <w:t>studenti</w:t>
        </w:r>
      </w:ins>
      <w:ins w:id="4259" w:author="Andrija Ilic" w:date="2015-09-15T11:22:00Z">
        <w:r w:rsidRPr="00AF10E0">
          <w:rPr>
            <w:rFonts w:cs="Times New Roman"/>
            <w:color w:val="000000"/>
            <w:szCs w:val="24"/>
          </w:rPr>
          <w:t>)</w:t>
        </w:r>
        <w:r w:rsidRPr="00AF10E0">
          <w:rPr>
            <w:rFonts w:cs="Times New Roman"/>
          </w:rPr>
          <w:t>:</w:t>
        </w:r>
      </w:ins>
      <w:ins w:id="4260" w:author="Andrija Ilic" w:date="2015-09-15T12:46:00Z">
        <w:r w:rsidR="009B1E5C">
          <w:rPr>
            <w:rFonts w:cs="Times New Roman"/>
          </w:rPr>
          <w:t>void</w:t>
        </w:r>
      </w:ins>
      <w:ins w:id="4261" w:author="Andrija Ilic" w:date="2015-09-15T11:14:00Z">
        <w:r>
          <w:br/>
          <w:t>Веза са СК:</w:t>
        </w:r>
      </w:ins>
      <w:ins w:id="4262" w:author="Andrija Ilic" w:date="2015-09-15T11:30:00Z">
        <w:r w:rsidR="009B2EFC">
          <w:rPr>
            <w:lang w:val="sr-Cyrl-RS"/>
          </w:rPr>
          <w:t xml:space="preserve"> </w:t>
        </w:r>
      </w:ins>
      <w:ins w:id="4263" w:author="Andrija Ilic" w:date="2015-09-15T11:14:00Z">
        <w:r w:rsidR="009B2EFC">
          <w:t>СК6</w:t>
        </w:r>
        <w:r>
          <w:br/>
          <w:t>Предуслови: -</w:t>
        </w:r>
        <w:r>
          <w:br/>
          <w:t>Постуслови:</w:t>
        </w:r>
      </w:ins>
      <w:ins w:id="426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65" w:author="Andrija Ilic" w:date="2015-09-15T11:14:00Z"/>
        </w:rPr>
      </w:pPr>
    </w:p>
    <w:p w14:paraId="1976FF58" w14:textId="558E1CA8" w:rsidR="006A54FC" w:rsidRDefault="006A54FC" w:rsidP="006A54FC">
      <w:pPr>
        <w:rPr>
          <w:ins w:id="4266" w:author="Andrija Ilic" w:date="2015-09-15T11:14:00Z"/>
          <w:b/>
        </w:rPr>
      </w:pPr>
      <w:ins w:id="4267" w:author="Andrija Ilic" w:date="2015-09-15T11:14:00Z">
        <w:r w:rsidRPr="00611E1D">
          <w:rPr>
            <w:b/>
          </w:rPr>
          <w:t>УГОВОР УГ</w:t>
        </w:r>
      </w:ins>
      <w:ins w:id="4268" w:author="Andrija Ilic" w:date="2015-09-15T12:52:00Z">
        <w:r w:rsidR="008B319F">
          <w:rPr>
            <w:b/>
            <w:lang w:val="sr-Cyrl-RS"/>
          </w:rPr>
          <w:t>9</w:t>
        </w:r>
      </w:ins>
      <w:ins w:id="4269" w:author="Andrija Ilic" w:date="2015-09-15T11:14:00Z">
        <w:r w:rsidRPr="0003399B">
          <w:rPr>
            <w:b/>
          </w:rPr>
          <w:t>:</w:t>
        </w:r>
        <w:r w:rsidRPr="00AF10E0">
          <w:rPr>
            <w:b/>
          </w:rPr>
          <w:t xml:space="preserve"> </w:t>
        </w:r>
      </w:ins>
      <w:ins w:id="4270" w:author="Andrija Ilic" w:date="2015-09-15T11:22:00Z">
        <w:r w:rsidRPr="006A54FC">
          <w:rPr>
            <w:rFonts w:cs="Times New Roman"/>
            <w:b/>
            <w:color w:val="000000"/>
            <w:szCs w:val="24"/>
            <w:rPrChange w:id="427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72" w:author="Andrija Ilic" w:date="2015-09-15T11:14:00Z"/>
          <w:lang w:val="sr-Cyrl-RS"/>
          <w:rPrChange w:id="4273" w:author="Andrija Ilic" w:date="2015-09-15T12:52:00Z">
            <w:rPr>
              <w:ins w:id="4274" w:author="Andrija Ilic" w:date="2015-09-15T11:14:00Z"/>
            </w:rPr>
          </w:rPrChange>
        </w:rPr>
      </w:pPr>
      <w:ins w:id="4275" w:author="Andrija Ilic" w:date="2015-09-15T11:14:00Z">
        <w:r>
          <w:t>Операција:</w:t>
        </w:r>
        <w:r w:rsidRPr="000E7A35">
          <w:t xml:space="preserve"> </w:t>
        </w:r>
      </w:ins>
      <w:proofErr w:type="gramStart"/>
      <w:ins w:id="4276" w:author="Andrija Ilic" w:date="2015-09-15T11:22:00Z">
        <w:r w:rsidRPr="00AF10E0">
          <w:rPr>
            <w:rFonts w:cs="Times New Roman"/>
            <w:color w:val="000000"/>
            <w:szCs w:val="24"/>
          </w:rPr>
          <w:t>sacuvajAktivnost(</w:t>
        </w:r>
        <w:proofErr w:type="gramEnd"/>
        <w:r w:rsidRPr="00AF10E0">
          <w:rPr>
            <w:rFonts w:cs="Times New Roman"/>
            <w:color w:val="000000"/>
            <w:szCs w:val="24"/>
          </w:rPr>
          <w:t>aktivnost):void</w:t>
        </w:r>
      </w:ins>
      <w:ins w:id="4277" w:author="Andrija Ilic" w:date="2015-09-15T11:14:00Z">
        <w:r>
          <w:br/>
          <w:t>Веза са СК:</w:t>
        </w:r>
      </w:ins>
      <w:ins w:id="4278" w:author="Andrija Ilic" w:date="2015-09-15T11:31:00Z">
        <w:r w:rsidR="00E07F00">
          <w:rPr>
            <w:lang w:val="sr-Cyrl-RS"/>
          </w:rPr>
          <w:t xml:space="preserve"> </w:t>
        </w:r>
      </w:ins>
      <w:ins w:id="4279" w:author="Andrija Ilic" w:date="2015-09-15T11:14:00Z">
        <w:r>
          <w:t>СК</w:t>
        </w:r>
      </w:ins>
      <w:ins w:id="4280" w:author="Andrija Ilic" w:date="2015-09-15T11:31:00Z">
        <w:r w:rsidR="00E07F00">
          <w:rPr>
            <w:lang w:val="sr-Cyrl-RS"/>
          </w:rPr>
          <w:t>7</w:t>
        </w:r>
      </w:ins>
      <w:ins w:id="4281" w:author="Andrija Ilic" w:date="2015-09-15T11:14:00Z">
        <w:r>
          <w:br/>
        </w:r>
        <w:r>
          <w:lastRenderedPageBreak/>
          <w:t xml:space="preserve">Предуслови: </w:t>
        </w:r>
      </w:ins>
      <w:ins w:id="4282" w:author="Andrija Ilic" w:date="2015-09-15T12:52:00Z">
        <w:r w:rsidR="008B319F">
          <w:rPr>
            <w:lang w:val="sr-Cyrl-RS"/>
          </w:rPr>
          <w:t>-</w:t>
        </w:r>
      </w:ins>
      <w:ins w:id="4283" w:author="Andrija Ilic" w:date="2015-09-15T11:14:00Z">
        <w:r>
          <w:br/>
          <w:t>Постуслови:</w:t>
        </w:r>
      </w:ins>
      <w:ins w:id="428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85" w:author="Andrija Ilic" w:date="2015-09-15T11:14:00Z"/>
          <w:b/>
        </w:rPr>
      </w:pPr>
    </w:p>
    <w:p w14:paraId="5BC8E310" w14:textId="77777777" w:rsidR="001F56E2" w:rsidRDefault="005B1AB4" w:rsidP="006A54FC">
      <w:pPr>
        <w:rPr>
          <w:ins w:id="4286" w:author="Andrija Ilic" w:date="2015-09-15T13:02:00Z"/>
          <w:rFonts w:cs="Times New Roman"/>
          <w:b/>
          <w:color w:val="000000"/>
          <w:szCs w:val="24"/>
        </w:rPr>
      </w:pPr>
      <w:ins w:id="428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88" w:author="Andrija Ilic" w:date="2015-09-15T11:14:00Z"/>
          <w:b/>
        </w:rPr>
      </w:pPr>
      <w:ins w:id="4289" w:author="Andrija Ilic" w:date="2015-09-15T12:58:00Z">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ins>
      <w:ins w:id="4290" w:author="Andrija Ilic" w:date="2015-09-15T12:59:00Z">
        <w:r>
          <w:rPr>
            <w:rFonts w:cs="Times New Roman"/>
            <w:color w:val="000000"/>
            <w:szCs w:val="24"/>
          </w:rPr>
          <w:t>ZaProgram</w:t>
        </w:r>
      </w:ins>
      <w:ins w:id="4291" w:author="Andrija Ilic" w:date="2015-09-15T12:58:00Z">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92" w:author="Andrija Ilic" w:date="2015-09-15T12:59:00Z">
        <w:r>
          <w:rPr>
            <w:lang w:val="sr-Cyrl-RS"/>
          </w:rPr>
          <w:t>програм</w:t>
        </w:r>
      </w:ins>
      <w:ins w:id="4293" w:author="Andrija Ilic" w:date="2015-09-15T12:58:00Z">
        <w:r>
          <w:rPr>
            <w:lang w:val="sr-Cyrl-RS"/>
          </w:rPr>
          <w:t>.</w:t>
        </w:r>
      </w:ins>
    </w:p>
    <w:p w14:paraId="16B1B581" w14:textId="77777777" w:rsidR="006233DF" w:rsidRDefault="006233DF" w:rsidP="0058462B">
      <w:pPr>
        <w:pStyle w:val="Heading2"/>
        <w:rPr>
          <w:ins w:id="4294" w:author="Andrija Ilic" w:date="2015-09-15T13:04:00Z"/>
          <w:szCs w:val="24"/>
        </w:rPr>
      </w:pPr>
    </w:p>
    <w:p w14:paraId="2F5051EE" w14:textId="41601FF9" w:rsidR="00FD0D69" w:rsidRDefault="00FD0D69" w:rsidP="00FD0D69">
      <w:pPr>
        <w:rPr>
          <w:ins w:id="4295" w:author="Andrija Ilic" w:date="2015-09-15T13:04:00Z"/>
          <w:b/>
        </w:rPr>
        <w:pPrChange w:id="4296" w:author="Andrija Ilic" w:date="2015-09-15T13:04:00Z">
          <w:pPr>
            <w:pStyle w:val="Heading2"/>
          </w:pPr>
        </w:pPrChange>
      </w:pPr>
      <w:ins w:id="4297" w:author="Andrija Ilic" w:date="2015-09-15T13:04:00Z">
        <w:r>
          <w:rPr>
            <w:b/>
          </w:rPr>
          <w:t>4</w:t>
        </w:r>
        <w:r w:rsidRPr="00FD0D69">
          <w:rPr>
            <w:b/>
            <w:rPrChange w:id="4298" w:author="Andrija Ilic" w:date="2015-09-15T13:04:00Z">
              <w:rPr/>
            </w:rPrChange>
          </w:rPr>
          <w:t>.2.3 Структура софтверског система – концептуални модел</w:t>
        </w:r>
      </w:ins>
    </w:p>
    <w:p w14:paraId="33F52712" w14:textId="77777777" w:rsidR="006973D6" w:rsidRPr="001628BE" w:rsidRDefault="006973D6" w:rsidP="006973D6">
      <w:pPr>
        <w:rPr>
          <w:ins w:id="4299" w:author="Andrija Ilic" w:date="2015-09-15T13:05:00Z"/>
        </w:rPr>
      </w:pPr>
      <w:ins w:id="4300" w:author="Andrija Ilic" w:date="2015-09-15T13:05:00Z">
        <w:r>
          <w:t xml:space="preserve">Структура софтверског система се описује помоћу </w:t>
        </w:r>
        <w:proofErr w:type="gramStart"/>
        <w:r>
          <w:t>концептуалног(</w:t>
        </w:r>
        <w:proofErr w:type="gramEnd"/>
        <w:r>
          <w:t>доменског) модела</w:t>
        </w:r>
      </w:ins>
    </w:p>
    <w:p w14:paraId="1FB7740B" w14:textId="77777777" w:rsidR="00FD0D69" w:rsidRDefault="00FD0D69" w:rsidP="00FD0D69">
      <w:pPr>
        <w:rPr>
          <w:ins w:id="4301" w:author="Andrija Ilic" w:date="2015-09-15T13:05:00Z"/>
          <w:lang w:val="sr-Cyrl-RS"/>
        </w:rPr>
        <w:pPrChange w:id="4302" w:author="Andrija Ilic" w:date="2015-09-15T13:04:00Z">
          <w:pPr>
            <w:pStyle w:val="Heading2"/>
          </w:pPr>
        </w:pPrChange>
      </w:pPr>
    </w:p>
    <w:p w14:paraId="45F555CB" w14:textId="5C1015F8" w:rsidR="00404195" w:rsidRPr="00404195" w:rsidRDefault="00404195" w:rsidP="00404195">
      <w:pPr>
        <w:jc w:val="center"/>
        <w:rPr>
          <w:ins w:id="4303" w:author="Andrija Ilic" w:date="2015-09-15T13:04:00Z"/>
          <w:lang w:val="sr-Cyrl-RS"/>
          <w:rPrChange w:id="4304" w:author="Andrija Ilic" w:date="2015-09-15T13:05:00Z">
            <w:rPr>
              <w:ins w:id="4305" w:author="Andrija Ilic" w:date="2015-09-15T13:04:00Z"/>
              <w:b w:val="0"/>
            </w:rPr>
          </w:rPrChange>
        </w:rPr>
        <w:pPrChange w:id="4306" w:author="Andrija Ilic" w:date="2015-09-15T13:06:00Z">
          <w:pPr>
            <w:pStyle w:val="Heading2"/>
          </w:pPr>
        </w:pPrChange>
      </w:pPr>
      <w:ins w:id="4307" w:author="Andrija Ilic" w:date="2015-09-15T13:05:00Z">
        <w:r>
          <w:rPr>
            <w:lang w:val="sr-Cyrl-RS"/>
          </w:rPr>
          <w:t xml:space="preserve">Дијаграм 18. </w:t>
        </w:r>
      </w:ins>
      <w:ins w:id="4308" w:author="Andrija Ilic" w:date="2015-09-15T13:06:00Z">
        <w:r>
          <w:rPr>
            <w:lang w:val="sr-Cyrl-RS"/>
          </w:rPr>
          <w:t>Концептуални модел</w:t>
        </w:r>
      </w:ins>
    </w:p>
    <w:p w14:paraId="24D3A247" w14:textId="6A45A15E" w:rsidR="00EC4F2D" w:rsidRDefault="00EC4F2D" w:rsidP="00EC4F2D">
      <w:pPr>
        <w:pStyle w:val="Heading3"/>
        <w:rPr>
          <w:ins w:id="4309" w:author="Andrija Ilic" w:date="2015-09-15T13:06:00Z"/>
        </w:rPr>
      </w:pPr>
      <w:ins w:id="4310" w:author="Andrija Ilic" w:date="2015-09-15T13:06:00Z">
        <w:r>
          <w:rPr>
            <w:lang w:val="sr-Cyrl-RS"/>
          </w:rPr>
          <w:t>4</w:t>
        </w:r>
        <w:r>
          <w:t>.2.4  Структура софтверског система  - Релациони модел</w:t>
        </w:r>
      </w:ins>
    </w:p>
    <w:p w14:paraId="12BFF4F4" w14:textId="77777777" w:rsidR="00FD0D69" w:rsidRPr="00FD0D69" w:rsidRDefault="00FD0D69" w:rsidP="00FD0D69">
      <w:pPr>
        <w:rPr>
          <w:ins w:id="4311" w:author="Andrija Ilic" w:date="2015-09-15T11:23:00Z"/>
          <w:b/>
          <w:rPrChange w:id="4312" w:author="Andrija Ilic" w:date="2015-09-15T13:04:00Z">
            <w:rPr>
              <w:ins w:id="4313" w:author="Andrija Ilic" w:date="2015-09-15T11:23:00Z"/>
              <w:szCs w:val="24"/>
            </w:rPr>
          </w:rPrChange>
        </w:rPr>
        <w:pPrChange w:id="4314" w:author="Andrija Ilic" w:date="2015-09-15T13:04:00Z">
          <w:pPr>
            <w:pStyle w:val="Heading2"/>
          </w:pPr>
        </w:pPrChange>
      </w:pPr>
    </w:p>
    <w:p w14:paraId="66053EC1" w14:textId="77777777" w:rsidR="00EC4F2D" w:rsidRDefault="00EC4F2D" w:rsidP="0058462B">
      <w:pPr>
        <w:pStyle w:val="Heading2"/>
        <w:rPr>
          <w:ins w:id="4315" w:author="Andrija Ilic" w:date="2015-09-15T13:06:00Z"/>
          <w:szCs w:val="24"/>
        </w:rPr>
      </w:pPr>
    </w:p>
    <w:p w14:paraId="2C1F8134" w14:textId="582ADFF0" w:rsidR="00FD289F" w:rsidRPr="009851B8" w:rsidDel="004B1431" w:rsidRDefault="00FD289F" w:rsidP="00B4428C">
      <w:pPr>
        <w:jc w:val="both"/>
        <w:rPr>
          <w:del w:id="4316" w:author="Andrija Ilic" w:date="2015-09-07T19:35:00Z"/>
          <w:rFonts w:cs="Times New Roman"/>
          <w:szCs w:val="24"/>
          <w:rPrChange w:id="4317" w:author="Andrija Ilic" w:date="2015-09-07T19:37:00Z">
            <w:rPr>
              <w:del w:id="4318" w:author="Andrija Ilic" w:date="2015-09-07T19:35:00Z"/>
              <w:szCs w:val="24"/>
            </w:rPr>
          </w:rPrChange>
        </w:rPr>
      </w:pPr>
      <w:del w:id="4319" w:author="Andrija Ilic" w:date="2015-09-07T19:35:00Z">
        <w:r w:rsidRPr="009851B8" w:rsidDel="004B1431">
          <w:rPr>
            <w:rFonts w:cs="Times New Roman"/>
            <w:szCs w:val="24"/>
            <w:rPrChange w:id="4320" w:author="Andrija Ilic" w:date="2015-09-07T19:37:00Z">
              <w:rPr>
                <w:szCs w:val="24"/>
              </w:rPr>
            </w:rPrChange>
          </w:rPr>
          <w:delText>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помоћу системских дијаграма секвенци, који се праве за сваки СК, и помоћу уговора о 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21" w:author="Andrija Ilic" w:date="2015-09-07T19:35:00Z"/>
          <w:rFonts w:ascii="Times New Roman" w:hAnsi="Times New Roman"/>
          <w:b w:val="0"/>
          <w:sz w:val="24"/>
          <w:szCs w:val="24"/>
          <w:rPrChange w:id="4322" w:author="Andrija Ilic" w:date="2015-09-07T19:37:00Z">
            <w:rPr>
              <w:del w:id="4323" w:author="Andrija Ilic" w:date="2015-09-07T19:35:00Z"/>
            </w:rPr>
          </w:rPrChange>
        </w:rPr>
      </w:pPr>
      <w:del w:id="4324" w:author="Andrija Ilic" w:date="2015-09-07T19:35:00Z">
        <w:r w:rsidRPr="009851B8" w:rsidDel="004B1431">
          <w:rPr>
            <w:rFonts w:ascii="Times New Roman" w:hAnsi="Times New Roman"/>
            <w:sz w:val="24"/>
            <w:szCs w:val="24"/>
            <w:rPrChange w:id="4325" w:author="Andrija Ilic" w:date="2015-09-07T19:37:00Z">
              <w:rPr/>
            </w:rPrChange>
          </w:rPr>
          <w:delText>3.2.1.1Системски дијаграми секвенци</w:delText>
        </w:r>
      </w:del>
    </w:p>
    <w:p w14:paraId="240E81BE" w14:textId="7EAD0271" w:rsidR="003B30B1" w:rsidRPr="009851B8" w:rsidDel="004B1431" w:rsidRDefault="003B30B1" w:rsidP="003B30B1">
      <w:pPr>
        <w:rPr>
          <w:del w:id="4326" w:author="Andrija Ilic" w:date="2015-09-07T19:35:00Z"/>
          <w:rFonts w:cs="Times New Roman"/>
          <w:szCs w:val="24"/>
          <w:rPrChange w:id="4327" w:author="Andrija Ilic" w:date="2015-09-07T19:37:00Z">
            <w:rPr>
              <w:del w:id="4328" w:author="Andrija Ilic" w:date="2015-09-07T19:35:00Z"/>
            </w:rPr>
          </w:rPrChange>
        </w:rPr>
      </w:pPr>
    </w:p>
    <w:p w14:paraId="5B941BDB" w14:textId="307D7FA1" w:rsidR="003A0A57" w:rsidRPr="009851B8" w:rsidDel="006207E5" w:rsidRDefault="003A0A57" w:rsidP="003A0A57">
      <w:pPr>
        <w:rPr>
          <w:del w:id="4329" w:author="Andrija Ilic" w:date="2015-09-06T19:30:00Z"/>
          <w:rFonts w:cs="Times New Roman"/>
          <w:szCs w:val="24"/>
          <w:rPrChange w:id="4330" w:author="Andrija Ilic" w:date="2015-09-07T19:37:00Z">
            <w:rPr>
              <w:del w:id="4331" w:author="Andrija Ilic" w:date="2015-09-06T19:30:00Z"/>
              <w:b/>
            </w:rPr>
          </w:rPrChange>
        </w:rPr>
      </w:pPr>
      <w:del w:id="4332" w:author="Andrija Ilic" w:date="2015-09-06T19:30:00Z">
        <w:r w:rsidRPr="009851B8" w:rsidDel="006207E5">
          <w:rPr>
            <w:rFonts w:cs="Times New Roman"/>
            <w:szCs w:val="24"/>
            <w:rPrChange w:id="4333"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34" w:author="Andrija Ilic" w:date="2015-09-07T19:37:00Z">
              <w:rPr>
                <w:b/>
              </w:rPr>
            </w:rPrChange>
          </w:rPr>
          <w:delText xml:space="preserve"> Аутентикација корисника</w:delText>
        </w:r>
        <w:r w:rsidRPr="009851B8" w:rsidDel="006207E5">
          <w:rPr>
            <w:rFonts w:cs="Times New Roman"/>
            <w:szCs w:val="24"/>
            <w:rPrChange w:id="4335" w:author="Andrija Ilic" w:date="2015-09-07T19:37:00Z">
              <w:rPr>
                <w:b/>
              </w:rPr>
            </w:rPrChange>
          </w:rPr>
          <w:tab/>
        </w:r>
      </w:del>
    </w:p>
    <w:p w14:paraId="5BFD857C" w14:textId="599605B9" w:rsidR="003B30B1" w:rsidRPr="009851B8" w:rsidDel="006207E5" w:rsidRDefault="003B30B1" w:rsidP="003B30B1">
      <w:pPr>
        <w:rPr>
          <w:del w:id="4336" w:author="Andrija Ilic" w:date="2015-09-06T19:30:00Z"/>
          <w:rFonts w:cs="Times New Roman"/>
          <w:szCs w:val="24"/>
          <w:rPrChange w:id="4337" w:author="Andrija Ilic" w:date="2015-09-07T19:37:00Z">
            <w:rPr>
              <w:del w:id="4338" w:author="Andrija Ilic" w:date="2015-09-06T19:30:00Z"/>
              <w:b/>
            </w:rPr>
          </w:rPrChange>
        </w:rPr>
      </w:pPr>
      <w:del w:id="4339" w:author="Andrija Ilic" w:date="2015-09-06T19:30:00Z">
        <w:r w:rsidRPr="009851B8" w:rsidDel="006207E5">
          <w:rPr>
            <w:rFonts w:cs="Times New Roman"/>
            <w:szCs w:val="24"/>
            <w:rPrChange w:id="4340"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41" w:author="Andrija Ilic" w:date="2015-09-06T19:30:00Z"/>
          <w:rFonts w:cs="Times New Roman"/>
          <w:szCs w:val="24"/>
          <w:rPrChange w:id="4342" w:author="Andrija Ilic" w:date="2015-09-07T19:37:00Z">
            <w:rPr>
              <w:del w:id="4343" w:author="Andrija Ilic" w:date="2015-09-06T19:30:00Z"/>
            </w:rPr>
          </w:rPrChange>
        </w:rPr>
      </w:pPr>
      <w:del w:id="4344" w:author="Andrija Ilic" w:date="2015-09-06T19:30:00Z">
        <w:r w:rsidRPr="009851B8" w:rsidDel="006207E5">
          <w:rPr>
            <w:rFonts w:cs="Times New Roman"/>
            <w:szCs w:val="24"/>
            <w:rPrChange w:id="4345" w:author="Andrija Ilic" w:date="2015-09-07T19:37:00Z">
              <w:rPr/>
            </w:rPrChange>
          </w:rPr>
          <w:delText xml:space="preserve">Систем </w:delText>
        </w:r>
        <w:r w:rsidRPr="009851B8" w:rsidDel="006207E5">
          <w:rPr>
            <w:rFonts w:cs="Times New Roman"/>
            <w:szCs w:val="24"/>
            <w:u w:val="single"/>
            <w:rPrChange w:id="4346" w:author="Andrija Ilic" w:date="2015-09-07T19:37:00Z">
              <w:rPr>
                <w:u w:val="single"/>
              </w:rPr>
            </w:rPrChange>
          </w:rPr>
          <w:delText>врши проверу</w:delText>
        </w:r>
        <w:r w:rsidRPr="009851B8" w:rsidDel="006207E5">
          <w:rPr>
            <w:rFonts w:cs="Times New Roman"/>
            <w:szCs w:val="24"/>
            <w:rPrChange w:id="4347"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348" w:author="Andrija Ilic" w:date="2015-09-06T19:30:00Z"/>
          <w:rFonts w:cs="Times New Roman"/>
          <w:szCs w:val="24"/>
          <w:rPrChange w:id="4349" w:author="Andrija Ilic" w:date="2015-09-07T19:37:00Z">
            <w:rPr>
              <w:del w:id="4350" w:author="Andrija Ilic" w:date="2015-09-06T19:30:00Z"/>
            </w:rPr>
          </w:rPrChange>
        </w:rPr>
      </w:pPr>
      <w:del w:id="4351" w:author="Andrija Ilic" w:date="2015-09-06T19:30:00Z">
        <w:r w:rsidRPr="009851B8" w:rsidDel="006207E5">
          <w:rPr>
            <w:rFonts w:cs="Times New Roman"/>
            <w:szCs w:val="24"/>
            <w:rPrChange w:id="4352" w:author="Andrija Ilic" w:date="2015-09-07T19:37:00Z">
              <w:rPr/>
            </w:rPrChange>
          </w:rPr>
          <w:delText xml:space="preserve">Систем </w:delText>
        </w:r>
        <w:r w:rsidRPr="009851B8" w:rsidDel="006207E5">
          <w:rPr>
            <w:rFonts w:cs="Times New Roman"/>
            <w:szCs w:val="24"/>
            <w:u w:val="single"/>
            <w:rPrChange w:id="4353" w:author="Andrija Ilic" w:date="2015-09-07T19:37:00Z">
              <w:rPr>
                <w:u w:val="single"/>
              </w:rPr>
            </w:rPrChange>
          </w:rPr>
          <w:delText>приказује</w:delText>
        </w:r>
        <w:r w:rsidRPr="009851B8" w:rsidDel="006207E5">
          <w:rPr>
            <w:rFonts w:cs="Times New Roman"/>
            <w:szCs w:val="24"/>
            <w:rPrChange w:id="4354"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355" w:author="Andrija Ilic" w:date="2015-09-06T19:30:00Z"/>
          <w:rFonts w:cs="Times New Roman"/>
          <w:szCs w:val="24"/>
          <w:rPrChange w:id="4356" w:author="Andrija Ilic" w:date="2015-09-07T19:37:00Z">
            <w:rPr>
              <w:del w:id="4357" w:author="Andrija Ilic" w:date="2015-09-06T19:30:00Z"/>
            </w:rPr>
          </w:rPrChange>
        </w:rPr>
      </w:pPr>
    </w:p>
    <w:p w14:paraId="1B40C896" w14:textId="5A256D3F" w:rsidR="003B30B1" w:rsidRPr="009851B8" w:rsidDel="006207E5" w:rsidRDefault="003B30B1" w:rsidP="003B30B1">
      <w:pPr>
        <w:pStyle w:val="ListParagraph"/>
        <w:rPr>
          <w:del w:id="4358" w:author="Andrija Ilic" w:date="2015-09-06T19:30:00Z"/>
          <w:rFonts w:cs="Times New Roman"/>
          <w:szCs w:val="24"/>
          <w:rPrChange w:id="4359" w:author="Andrija Ilic" w:date="2015-09-07T19:37:00Z">
            <w:rPr>
              <w:del w:id="4360" w:author="Andrija Ilic" w:date="2015-09-06T19:30:00Z"/>
            </w:rPr>
          </w:rPrChange>
        </w:rPr>
      </w:pPr>
      <w:del w:id="4361" w:author="Andrija Ilic" w:date="2015-09-06T19:30:00Z">
        <w:r w:rsidRPr="009851B8" w:rsidDel="006207E5">
          <w:rPr>
            <w:rFonts w:cs="Times New Roman"/>
            <w:noProof/>
            <w:szCs w:val="24"/>
            <w:rPrChange w:id="4362"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1"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363" w:author="Andrija Ilic" w:date="2015-09-06T19:30:00Z"/>
          <w:rFonts w:cs="Times New Roman"/>
          <w:szCs w:val="24"/>
          <w:rPrChange w:id="4364" w:author="Andrija Ilic" w:date="2015-09-07T19:37:00Z">
            <w:rPr>
              <w:del w:id="4365" w:author="Andrija Ilic" w:date="2015-09-06T19:30:00Z"/>
            </w:rPr>
          </w:rPrChange>
        </w:rPr>
      </w:pPr>
      <w:ins w:id="4366" w:author="Boni" w:date="2014-09-07T21:08:00Z">
        <w:del w:id="4367" w:author="Andrija Ilic" w:date="2015-09-06T19:30:00Z">
          <w:r w:rsidRPr="009851B8" w:rsidDel="006207E5">
            <w:rPr>
              <w:rFonts w:cs="Times New Roman"/>
              <w:szCs w:val="24"/>
              <w:rPrChange w:id="4368" w:author="Andrija Ilic" w:date="2015-09-07T19:37:00Z">
                <w:rPr/>
              </w:rPrChange>
            </w:rPr>
            <w:delText>Дијаграм 3. Случај коришћења: А</w:delText>
          </w:r>
        </w:del>
      </w:ins>
      <w:ins w:id="4369" w:author="Boni" w:date="2014-09-07T21:09:00Z">
        <w:del w:id="4370" w:author="Andrija Ilic" w:date="2015-09-06T19:30:00Z">
          <w:r w:rsidRPr="009851B8" w:rsidDel="006207E5">
            <w:rPr>
              <w:rFonts w:cs="Times New Roman"/>
              <w:szCs w:val="24"/>
              <w:rPrChange w:id="4371"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372" w:author="Andrija Ilic" w:date="2015-09-06T19:30:00Z"/>
          <w:rFonts w:cs="Times New Roman"/>
          <w:szCs w:val="24"/>
          <w:rPrChange w:id="4373" w:author="Andrija Ilic" w:date="2015-09-07T19:37:00Z">
            <w:rPr>
              <w:del w:id="4374" w:author="Andrija Ilic" w:date="2015-09-06T19:30:00Z"/>
            </w:rPr>
          </w:rPrChange>
        </w:rPr>
      </w:pPr>
    </w:p>
    <w:p w14:paraId="0C90AA65" w14:textId="590729A1" w:rsidR="00F90BCA" w:rsidRPr="009851B8" w:rsidDel="006207E5" w:rsidRDefault="00F90BCA" w:rsidP="003B30B1">
      <w:pPr>
        <w:pStyle w:val="ListParagraph"/>
        <w:rPr>
          <w:del w:id="4375" w:author="Andrija Ilic" w:date="2015-09-06T19:30:00Z"/>
          <w:rFonts w:cs="Times New Roman"/>
          <w:szCs w:val="24"/>
          <w:rPrChange w:id="4376" w:author="Andrija Ilic" w:date="2015-09-07T19:37:00Z">
            <w:rPr>
              <w:del w:id="4377" w:author="Andrija Ilic" w:date="2015-09-06T19:30:00Z"/>
            </w:rPr>
          </w:rPrChange>
        </w:rPr>
      </w:pPr>
    </w:p>
    <w:p w14:paraId="24E5A8A7" w14:textId="3B8E2AEE" w:rsidR="003B30B1" w:rsidRPr="009851B8" w:rsidDel="006207E5" w:rsidRDefault="003B30B1" w:rsidP="003B30B1">
      <w:pPr>
        <w:rPr>
          <w:del w:id="4378" w:author="Andrija Ilic" w:date="2015-09-06T19:30:00Z"/>
          <w:rFonts w:cs="Times New Roman"/>
          <w:szCs w:val="24"/>
          <w:rPrChange w:id="4379" w:author="Andrija Ilic" w:date="2015-09-07T19:37:00Z">
            <w:rPr>
              <w:del w:id="4380" w:author="Andrija Ilic" w:date="2015-09-06T19:30:00Z"/>
              <w:b/>
            </w:rPr>
          </w:rPrChange>
        </w:rPr>
      </w:pPr>
      <w:del w:id="4381" w:author="Andrija Ilic" w:date="2015-09-06T19:30:00Z">
        <w:r w:rsidRPr="009851B8" w:rsidDel="006207E5">
          <w:rPr>
            <w:rFonts w:cs="Times New Roman"/>
            <w:szCs w:val="24"/>
            <w:rPrChange w:id="4382"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383" w:author="Andrija Ilic" w:date="2015-09-06T19:30:00Z"/>
          <w:rFonts w:cs="Times New Roman"/>
          <w:szCs w:val="24"/>
          <w:rPrChange w:id="4384" w:author="Andrija Ilic" w:date="2015-09-07T19:37:00Z">
            <w:rPr>
              <w:del w:id="4385" w:author="Andrija Ilic" w:date="2015-09-06T19:30:00Z"/>
            </w:rPr>
          </w:rPrChange>
        </w:rPr>
      </w:pPr>
      <w:del w:id="4386" w:author="Andrija Ilic" w:date="2015-09-06T19:30:00Z">
        <w:r w:rsidRPr="009851B8" w:rsidDel="006207E5">
          <w:rPr>
            <w:rFonts w:cs="Times New Roman"/>
            <w:szCs w:val="24"/>
            <w:rPrChange w:id="4387" w:author="Andrija Ilic" w:date="2015-09-07T19:37:00Z">
              <w:rPr/>
            </w:rPrChange>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388" w:author="Boni" w:date="2014-09-07T21:09:00Z"/>
          <w:del w:id="4389" w:author="Andrija Ilic" w:date="2015-09-06T19:30:00Z"/>
          <w:rFonts w:cs="Times New Roman"/>
          <w:szCs w:val="24"/>
          <w:rPrChange w:id="4390" w:author="Andrija Ilic" w:date="2015-09-07T19:37:00Z">
            <w:rPr>
              <w:ins w:id="4391" w:author="Boni" w:date="2014-09-07T21:09:00Z"/>
              <w:del w:id="4392" w:author="Andrija Ilic" w:date="2015-09-06T19:30:00Z"/>
            </w:rPr>
          </w:rPrChange>
        </w:rPr>
      </w:pPr>
      <w:ins w:id="4393" w:author="Boni" w:date="2014-09-07T21:09:00Z">
        <w:del w:id="4394" w:author="Andrija Ilic" w:date="2015-09-06T19:30:00Z">
          <w:r w:rsidRPr="009851B8" w:rsidDel="006207E5">
            <w:rPr>
              <w:rFonts w:cs="Times New Roman"/>
              <w:szCs w:val="24"/>
              <w:rPrChange w:id="4395" w:author="Andrija Ilic" w:date="2015-09-07T19:37:00Z">
                <w:rPr/>
              </w:rPrChange>
            </w:rPr>
            <w:delText>Дијаграм 3. Случај коришћења: Аутентикација корисника</w:delText>
          </w:r>
        </w:del>
      </w:ins>
    </w:p>
    <w:p w14:paraId="3290B90D" w14:textId="4962C602" w:rsidR="003B30B1" w:rsidRPr="009851B8" w:rsidDel="006207E5" w:rsidRDefault="003B30B1" w:rsidP="003B30B1">
      <w:pPr>
        <w:ind w:firstLine="720"/>
        <w:rPr>
          <w:ins w:id="4396" w:author="Boni" w:date="2014-09-07T21:10:00Z"/>
          <w:del w:id="4397" w:author="Andrija Ilic" w:date="2015-09-06T19:30:00Z"/>
          <w:rFonts w:cs="Times New Roman"/>
          <w:szCs w:val="24"/>
          <w:rPrChange w:id="4398" w:author="Andrija Ilic" w:date="2015-09-07T19:37:00Z">
            <w:rPr>
              <w:ins w:id="4399" w:author="Boni" w:date="2014-09-07T21:10:00Z"/>
              <w:del w:id="4400" w:author="Andrija Ilic" w:date="2015-09-06T19:30:00Z"/>
            </w:rPr>
          </w:rPrChange>
        </w:rPr>
      </w:pPr>
      <w:del w:id="4401" w:author="Andrija Ilic" w:date="2015-09-06T19:30:00Z">
        <w:r w:rsidRPr="009851B8" w:rsidDel="006207E5">
          <w:rPr>
            <w:rFonts w:cs="Times New Roman"/>
            <w:noProof/>
            <w:szCs w:val="24"/>
            <w:rPrChange w:id="4402" w:author="Andrija Ilic" w:date="2015-09-07T19:37:00Z">
              <w:rPr>
                <w:noProof/>
              </w:rPr>
            </w:rPrChange>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2"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03" w:author="Boni" w:date="2014-09-07T21:10:00Z"/>
          <w:del w:id="4404" w:author="Andrija Ilic" w:date="2015-09-06T19:30:00Z"/>
          <w:rFonts w:cs="Times New Roman"/>
          <w:szCs w:val="24"/>
          <w:rPrChange w:id="4405" w:author="Andrija Ilic" w:date="2015-09-07T19:37:00Z">
            <w:rPr>
              <w:ins w:id="4406" w:author="Boni" w:date="2014-09-07T21:10:00Z"/>
              <w:del w:id="4407" w:author="Andrija Ilic" w:date="2015-09-06T19:30:00Z"/>
            </w:rPr>
          </w:rPrChange>
        </w:rPr>
      </w:pPr>
      <w:ins w:id="4408" w:author="Boni" w:date="2014-09-07T21:10:00Z">
        <w:del w:id="4409" w:author="Andrija Ilic" w:date="2015-09-06T19:30:00Z">
          <w:r w:rsidRPr="009851B8" w:rsidDel="006207E5">
            <w:rPr>
              <w:rFonts w:cs="Times New Roman"/>
              <w:szCs w:val="24"/>
              <w:rPrChange w:id="4410" w:author="Andrija Ilic" w:date="2015-09-07T19:37:00Z">
                <w:rPr/>
              </w:rPrChange>
            </w:rPr>
            <w:delText xml:space="preserve">Дијаграм </w:delText>
          </w:r>
          <w:r w:rsidR="00986128" w:rsidRPr="009851B8" w:rsidDel="006207E5">
            <w:rPr>
              <w:rFonts w:cs="Times New Roman"/>
              <w:szCs w:val="24"/>
              <w:rPrChange w:id="4411" w:author="Andrija Ilic" w:date="2015-09-07T19:37:00Z">
                <w:rPr/>
              </w:rPrChange>
            </w:rPr>
            <w:delText>4</w:delText>
          </w:r>
          <w:r w:rsidRPr="009851B8" w:rsidDel="006207E5">
            <w:rPr>
              <w:rFonts w:cs="Times New Roman"/>
              <w:szCs w:val="24"/>
              <w:rPrChange w:id="4412"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13" w:author="Andrija Ilic" w:date="2015-09-06T19:30:00Z"/>
          <w:rFonts w:cs="Times New Roman"/>
          <w:szCs w:val="24"/>
          <w:rPrChange w:id="4414" w:author="Andrija Ilic" w:date="2015-09-07T19:37:00Z">
            <w:rPr>
              <w:del w:id="4415" w:author="Andrija Ilic" w:date="2015-09-06T19:30:00Z"/>
            </w:rPr>
          </w:rPrChange>
        </w:rPr>
      </w:pPr>
    </w:p>
    <w:p w14:paraId="6A0DF693" w14:textId="1B68C658" w:rsidR="003B30B1" w:rsidRPr="009851B8" w:rsidDel="006207E5" w:rsidRDefault="003B30B1" w:rsidP="003B30B1">
      <w:pPr>
        <w:ind w:firstLine="720"/>
        <w:rPr>
          <w:del w:id="4416" w:author="Andrija Ilic" w:date="2015-09-06T19:30:00Z"/>
          <w:rFonts w:cs="Times New Roman"/>
          <w:szCs w:val="24"/>
          <w:rPrChange w:id="4417" w:author="Andrija Ilic" w:date="2015-09-07T19:37:00Z">
            <w:rPr>
              <w:del w:id="4418" w:author="Andrija Ilic" w:date="2015-09-06T19:30:00Z"/>
            </w:rPr>
          </w:rPrChange>
        </w:rPr>
      </w:pPr>
    </w:p>
    <w:p w14:paraId="34B948C2" w14:textId="33A60798" w:rsidR="003B30B1" w:rsidRPr="009851B8" w:rsidDel="006207E5" w:rsidRDefault="003B30B1" w:rsidP="003B30B1">
      <w:pPr>
        <w:rPr>
          <w:del w:id="4419" w:author="Andrija Ilic" w:date="2015-09-06T19:30:00Z"/>
          <w:rFonts w:cs="Times New Roman"/>
          <w:szCs w:val="24"/>
          <w:rPrChange w:id="4420" w:author="Andrija Ilic" w:date="2015-09-07T19:37:00Z">
            <w:rPr>
              <w:del w:id="4421" w:author="Andrija Ilic" w:date="2015-09-06T19:30:00Z"/>
              <w:b/>
            </w:rPr>
          </w:rPrChange>
        </w:rPr>
      </w:pPr>
      <w:del w:id="4422" w:author="Andrija Ilic" w:date="2015-09-06T19:30:00Z">
        <w:r w:rsidRPr="009851B8" w:rsidDel="006207E5">
          <w:rPr>
            <w:rFonts w:cs="Times New Roman"/>
            <w:szCs w:val="24"/>
            <w:rPrChange w:id="4423" w:author="Andrija Ilic" w:date="2015-09-07T19:37:00Z">
              <w:rPr>
                <w:b/>
              </w:rPr>
            </w:rPrChange>
          </w:rPr>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24" w:author="Andrija Ilic" w:date="2015-09-06T19:30:00Z"/>
          <w:rFonts w:cs="Times New Roman"/>
          <w:szCs w:val="24"/>
          <w:rPrChange w:id="4425" w:author="Andrija Ilic" w:date="2015-09-07T19:37:00Z">
            <w:rPr>
              <w:del w:id="4426" w:author="Andrija Ilic" w:date="2015-09-06T19:30:00Z"/>
              <w:b/>
            </w:rPr>
          </w:rPrChange>
        </w:rPr>
      </w:pPr>
      <w:del w:id="4427" w:author="Andrija Ilic" w:date="2015-09-06T19:30:00Z">
        <w:r w:rsidRPr="009851B8" w:rsidDel="006207E5">
          <w:rPr>
            <w:rFonts w:cs="Times New Roman"/>
            <w:szCs w:val="24"/>
            <w:rPrChange w:id="4428"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29" w:author="Andrija Ilic" w:date="2015-09-06T19:30:00Z"/>
          <w:rFonts w:cs="Times New Roman"/>
          <w:szCs w:val="24"/>
          <w:rPrChange w:id="4430" w:author="Andrija Ilic" w:date="2015-09-07T19:37:00Z">
            <w:rPr>
              <w:del w:id="4431" w:author="Andrija Ilic" w:date="2015-09-06T19:30:00Z"/>
            </w:rPr>
          </w:rPrChange>
        </w:rPr>
      </w:pPr>
      <w:del w:id="4432" w:author="Andrija Ilic" w:date="2015-09-06T19:30:00Z">
        <w:r w:rsidRPr="009851B8" w:rsidDel="006207E5">
          <w:rPr>
            <w:rFonts w:cs="Times New Roman"/>
            <w:szCs w:val="24"/>
            <w:rPrChange w:id="4433" w:author="Andrija Ilic" w:date="2015-09-07T19:37:00Z">
              <w:rPr/>
            </w:rPrChange>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34" w:author="Andrija Ilic" w:date="2015-09-06T19:30:00Z"/>
          <w:rFonts w:cs="Times New Roman"/>
          <w:szCs w:val="24"/>
          <w:rPrChange w:id="4435" w:author="Andrija Ilic" w:date="2015-09-07T19:37:00Z">
            <w:rPr>
              <w:del w:id="4436" w:author="Andrija Ilic" w:date="2015-09-06T19:30:00Z"/>
            </w:rPr>
          </w:rPrChange>
        </w:rPr>
      </w:pPr>
      <w:del w:id="4437" w:author="Andrija Ilic" w:date="2015-09-06T19:30:00Z">
        <w:r w:rsidRPr="009851B8" w:rsidDel="006207E5">
          <w:rPr>
            <w:rFonts w:cs="Times New Roman"/>
            <w:szCs w:val="24"/>
            <w:rPrChange w:id="4438"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39" w:author="Andrija Ilic" w:date="2015-09-06T19:30:00Z"/>
          <w:rFonts w:cs="Times New Roman"/>
          <w:szCs w:val="24"/>
          <w:rPrChange w:id="4440" w:author="Andrija Ilic" w:date="2015-09-07T19:37:00Z">
            <w:rPr>
              <w:del w:id="4441" w:author="Andrija Ilic" w:date="2015-09-06T19:30:00Z"/>
            </w:rPr>
          </w:rPrChange>
        </w:rPr>
      </w:pPr>
    </w:p>
    <w:p w14:paraId="5C2C3A85" w14:textId="18E1C099" w:rsidR="00352D60" w:rsidRPr="009851B8" w:rsidDel="006207E5" w:rsidRDefault="00352D60" w:rsidP="00352D60">
      <w:pPr>
        <w:pStyle w:val="ListParagraph"/>
        <w:rPr>
          <w:del w:id="4442" w:author="Andrija Ilic" w:date="2015-09-06T19:30:00Z"/>
          <w:rFonts w:cs="Times New Roman"/>
          <w:szCs w:val="24"/>
          <w:rPrChange w:id="4443" w:author="Andrija Ilic" w:date="2015-09-07T19:37:00Z">
            <w:rPr>
              <w:del w:id="4444" w:author="Andrija Ilic" w:date="2015-09-06T19:30:00Z"/>
            </w:rPr>
          </w:rPrChange>
        </w:rPr>
      </w:pPr>
      <w:del w:id="4445" w:author="Andrija Ilic" w:date="2015-09-06T19:30:00Z">
        <w:r w:rsidRPr="009851B8" w:rsidDel="006207E5">
          <w:rPr>
            <w:rFonts w:cs="Times New Roman"/>
            <w:noProof/>
            <w:szCs w:val="24"/>
            <w:rPrChange w:id="4446"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3" cstate="print"/>
                      <a:stretch>
                        <a:fillRect/>
                      </a:stretch>
                    </pic:blipFill>
                    <pic:spPr>
                      <a:xfrm>
                        <a:off x="0" y="0"/>
                        <a:ext cx="3090440" cy="1727932"/>
                      </a:xfrm>
                      <a:prstGeom prst="rect">
                        <a:avLst/>
                      </a:prstGeom>
                    </pic:spPr>
                  </pic:pic>
                </a:graphicData>
              </a:graphic>
            </wp:inline>
          </w:drawing>
        </w:r>
      </w:del>
    </w:p>
    <w:p w14:paraId="27CDE8EB" w14:textId="52722D40" w:rsidR="00986128" w:rsidRPr="009851B8" w:rsidDel="006207E5" w:rsidRDefault="00986128" w:rsidP="00986128">
      <w:pPr>
        <w:pStyle w:val="ListParagraph"/>
        <w:rPr>
          <w:ins w:id="4447" w:author="Boni" w:date="2014-09-07T21:10:00Z"/>
          <w:del w:id="4448" w:author="Andrija Ilic" w:date="2015-09-06T19:30:00Z"/>
          <w:rFonts w:cs="Times New Roman"/>
          <w:szCs w:val="24"/>
          <w:rPrChange w:id="4449" w:author="Andrija Ilic" w:date="2015-09-07T19:37:00Z">
            <w:rPr>
              <w:ins w:id="4450" w:author="Boni" w:date="2014-09-07T21:10:00Z"/>
              <w:del w:id="4451" w:author="Andrija Ilic" w:date="2015-09-06T19:30:00Z"/>
            </w:rPr>
          </w:rPrChange>
        </w:rPr>
      </w:pPr>
      <w:ins w:id="4452" w:author="Boni" w:date="2014-09-07T21:10:00Z">
        <w:del w:id="4453" w:author="Andrija Ilic" w:date="2015-09-06T19:30:00Z">
          <w:r w:rsidRPr="009851B8" w:rsidDel="006207E5">
            <w:rPr>
              <w:rFonts w:cs="Times New Roman"/>
              <w:szCs w:val="24"/>
              <w:rPrChange w:id="4454" w:author="Andrija Ilic" w:date="2015-09-07T19:37:00Z">
                <w:rPr/>
              </w:rPrChange>
            </w:rPr>
            <w:delText xml:space="preserve">Дијаграм 5. Случај коришћења: </w:delText>
          </w:r>
          <w:r w:rsidR="005F3F8E" w:rsidRPr="009851B8" w:rsidDel="006207E5">
            <w:rPr>
              <w:rFonts w:cs="Times New Roman"/>
              <w:szCs w:val="24"/>
              <w:rPrChange w:id="4455"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456" w:author="Andrija Ilic" w:date="2015-09-06T19:30:00Z"/>
          <w:rFonts w:cs="Times New Roman"/>
          <w:szCs w:val="24"/>
          <w:rPrChange w:id="4457" w:author="Andrija Ilic" w:date="2015-09-07T19:37:00Z">
            <w:rPr>
              <w:del w:id="4458" w:author="Andrija Ilic" w:date="2015-09-06T19:30:00Z"/>
            </w:rPr>
          </w:rPrChange>
        </w:rPr>
      </w:pPr>
    </w:p>
    <w:p w14:paraId="788BDABD" w14:textId="6051AC3C" w:rsidR="00FD289F" w:rsidRPr="009851B8" w:rsidDel="006207E5" w:rsidRDefault="00FD289F" w:rsidP="003B30B1">
      <w:pPr>
        <w:pStyle w:val="ListParagraph"/>
        <w:ind w:left="1080"/>
        <w:rPr>
          <w:del w:id="4459" w:author="Andrija Ilic" w:date="2015-09-06T19:30:00Z"/>
          <w:rFonts w:cs="Times New Roman"/>
          <w:szCs w:val="24"/>
          <w:rPrChange w:id="4460" w:author="Andrija Ilic" w:date="2015-09-07T19:37:00Z">
            <w:rPr>
              <w:del w:id="4461" w:author="Andrija Ilic" w:date="2015-09-06T19:30:00Z"/>
            </w:rPr>
          </w:rPrChange>
        </w:rPr>
      </w:pPr>
    </w:p>
    <w:p w14:paraId="28537654" w14:textId="3849592F" w:rsidR="00FD289F" w:rsidRPr="009851B8" w:rsidDel="006207E5" w:rsidRDefault="00FD289F" w:rsidP="003B30B1">
      <w:pPr>
        <w:pStyle w:val="ListParagraph"/>
        <w:ind w:left="1080"/>
        <w:rPr>
          <w:del w:id="4462" w:author="Andrija Ilic" w:date="2015-09-06T19:30:00Z"/>
          <w:rFonts w:cs="Times New Roman"/>
          <w:szCs w:val="24"/>
          <w:rPrChange w:id="4463" w:author="Andrija Ilic" w:date="2015-09-07T19:37:00Z">
            <w:rPr>
              <w:del w:id="4464" w:author="Andrija Ilic" w:date="2015-09-06T19:30:00Z"/>
            </w:rPr>
          </w:rPrChange>
        </w:rPr>
      </w:pPr>
    </w:p>
    <w:p w14:paraId="24EF3D20" w14:textId="70EF27C7" w:rsidR="003B30B1" w:rsidRPr="009851B8" w:rsidDel="006207E5" w:rsidRDefault="003B30B1" w:rsidP="003B30B1">
      <w:pPr>
        <w:rPr>
          <w:del w:id="4465" w:author="Andrija Ilic" w:date="2015-09-06T19:30:00Z"/>
          <w:rFonts w:cs="Times New Roman"/>
          <w:szCs w:val="24"/>
          <w:rPrChange w:id="4466" w:author="Andrija Ilic" w:date="2015-09-07T19:37:00Z">
            <w:rPr>
              <w:del w:id="4467" w:author="Andrija Ilic" w:date="2015-09-06T19:30:00Z"/>
              <w:b/>
            </w:rPr>
          </w:rPrChange>
        </w:rPr>
      </w:pPr>
      <w:del w:id="4468" w:author="Andrija Ilic" w:date="2015-09-06T19:30:00Z">
        <w:r w:rsidRPr="009851B8" w:rsidDel="006207E5">
          <w:rPr>
            <w:rFonts w:cs="Times New Roman"/>
            <w:szCs w:val="24"/>
            <w:rPrChange w:id="4469"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470" w:author="Andrija Ilic" w:date="2015-09-06T19:30:00Z"/>
          <w:rFonts w:cs="Times New Roman"/>
          <w:szCs w:val="24"/>
          <w:rPrChange w:id="4471" w:author="Andrija Ilic" w:date="2015-09-07T19:37:00Z">
            <w:rPr>
              <w:del w:id="4472" w:author="Andrija Ilic" w:date="2015-09-06T19:30:00Z"/>
            </w:rPr>
          </w:rPrChange>
        </w:rPr>
      </w:pPr>
      <w:del w:id="4473" w:author="Andrija Ilic" w:date="2015-09-06T19:30:00Z">
        <w:r w:rsidRPr="009851B8" w:rsidDel="006207E5">
          <w:rPr>
            <w:rFonts w:cs="Times New Roman"/>
            <w:szCs w:val="24"/>
            <w:rPrChange w:id="4474" w:author="Andrija Ilic" w:date="2015-09-07T19:37:00Z">
              <w:rPr/>
            </w:rPrChange>
          </w:rPr>
          <w:delText>2.1 Уколико систем не пронађе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C341E79" w14:textId="47322AB8" w:rsidR="00352D60" w:rsidRPr="009851B8" w:rsidDel="006207E5" w:rsidRDefault="00352D60" w:rsidP="003B30B1">
      <w:pPr>
        <w:ind w:firstLine="720"/>
        <w:rPr>
          <w:del w:id="4475" w:author="Andrija Ilic" w:date="2015-09-06T19:30:00Z"/>
          <w:rFonts w:cs="Times New Roman"/>
          <w:szCs w:val="24"/>
          <w:rPrChange w:id="4476" w:author="Andrija Ilic" w:date="2015-09-07T19:37:00Z">
            <w:rPr>
              <w:del w:id="4477" w:author="Andrija Ilic" w:date="2015-09-06T19:30:00Z"/>
            </w:rPr>
          </w:rPrChange>
        </w:rPr>
      </w:pPr>
      <w:del w:id="4478" w:author="Andrija Ilic" w:date="2015-09-06T19:30:00Z">
        <w:r w:rsidRPr="009851B8" w:rsidDel="006207E5">
          <w:rPr>
            <w:rFonts w:cs="Times New Roman"/>
            <w:noProof/>
            <w:szCs w:val="24"/>
            <w:rPrChange w:id="4479" w:author="Andrija Ilic" w:date="2015-09-07T19:37:00Z">
              <w:rPr>
                <w:noProof/>
              </w:rPr>
            </w:rPrChange>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4"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480" w:author="Boni" w:date="2014-09-07T21:10:00Z"/>
          <w:del w:id="4481" w:author="Andrija Ilic" w:date="2015-09-06T19:30:00Z"/>
          <w:rFonts w:cs="Times New Roman"/>
          <w:szCs w:val="24"/>
          <w:rPrChange w:id="4482" w:author="Andrija Ilic" w:date="2015-09-07T19:37:00Z">
            <w:rPr>
              <w:ins w:id="4483" w:author="Boni" w:date="2014-09-07T21:10:00Z"/>
              <w:del w:id="4484" w:author="Andrija Ilic" w:date="2015-09-06T19:30:00Z"/>
            </w:rPr>
          </w:rPrChange>
        </w:rPr>
      </w:pPr>
      <w:ins w:id="4485" w:author="Boni" w:date="2014-09-07T21:10:00Z">
        <w:del w:id="4486" w:author="Andrija Ilic" w:date="2015-09-06T19:30:00Z">
          <w:r w:rsidRPr="009851B8" w:rsidDel="006207E5">
            <w:rPr>
              <w:rFonts w:cs="Times New Roman"/>
              <w:szCs w:val="24"/>
              <w:rPrChange w:id="4487"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488" w:author="Andrija Ilic" w:date="2015-09-06T19:30:00Z"/>
          <w:rFonts w:cs="Times New Roman"/>
          <w:szCs w:val="24"/>
          <w:rPrChange w:id="4489" w:author="Andrija Ilic" w:date="2015-09-07T19:37:00Z">
            <w:rPr>
              <w:del w:id="4490" w:author="Andrija Ilic" w:date="2015-09-06T19:30:00Z"/>
            </w:rPr>
          </w:rPrChange>
        </w:rPr>
      </w:pPr>
    </w:p>
    <w:p w14:paraId="1D6C36C6" w14:textId="3A25F801" w:rsidR="00BE2E08" w:rsidRPr="009851B8" w:rsidDel="006207E5" w:rsidRDefault="00BE2E08" w:rsidP="00BE2E08">
      <w:pPr>
        <w:rPr>
          <w:del w:id="4491" w:author="Andrija Ilic" w:date="2015-09-06T19:30:00Z"/>
          <w:rFonts w:cs="Times New Roman"/>
          <w:szCs w:val="24"/>
          <w:rPrChange w:id="4492" w:author="Andrija Ilic" w:date="2015-09-07T19:37:00Z">
            <w:rPr>
              <w:del w:id="4493" w:author="Andrija Ilic" w:date="2015-09-06T19:30:00Z"/>
              <w:b/>
            </w:rPr>
          </w:rPrChange>
        </w:rPr>
      </w:pPr>
      <w:del w:id="4494" w:author="Andrija Ilic" w:date="2015-09-06T19:30:00Z">
        <w:r w:rsidRPr="009851B8" w:rsidDel="006207E5">
          <w:rPr>
            <w:rFonts w:cs="Times New Roman"/>
            <w:szCs w:val="24"/>
            <w:rPrChange w:id="4495"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496"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497" w:author="Andrija Ilic" w:date="2015-09-06T19:30:00Z"/>
          <w:rFonts w:cs="Times New Roman"/>
          <w:szCs w:val="24"/>
          <w:rPrChange w:id="4498" w:author="Andrija Ilic" w:date="2015-09-07T19:37:00Z">
            <w:rPr>
              <w:del w:id="4499" w:author="Andrija Ilic" w:date="2015-09-06T19:30:00Z"/>
              <w:b/>
            </w:rPr>
          </w:rPrChange>
        </w:rPr>
      </w:pPr>
      <w:del w:id="4500" w:author="Andrija Ilic" w:date="2015-09-06T19:30:00Z">
        <w:r w:rsidRPr="009851B8" w:rsidDel="006207E5">
          <w:rPr>
            <w:rFonts w:cs="Times New Roman"/>
            <w:szCs w:val="24"/>
            <w:rPrChange w:id="4501"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02" w:author="Andrija Ilic" w:date="2015-09-06T19:30:00Z"/>
          <w:rFonts w:cs="Times New Roman"/>
          <w:szCs w:val="24"/>
          <w:rPrChange w:id="4503" w:author="Andrija Ilic" w:date="2015-09-07T19:37:00Z">
            <w:rPr>
              <w:del w:id="4504" w:author="Andrija Ilic" w:date="2015-09-06T19:30:00Z"/>
            </w:rPr>
          </w:rPrChange>
        </w:rPr>
      </w:pPr>
      <w:del w:id="4505" w:author="Andrija Ilic" w:date="2015-09-06T19:30:00Z">
        <w:r w:rsidRPr="009851B8" w:rsidDel="006207E5">
          <w:rPr>
            <w:rFonts w:cs="Times New Roman"/>
            <w:szCs w:val="24"/>
            <w:rPrChange w:id="4506" w:author="Andrija Ilic" w:date="2015-09-07T19:37:00Z">
              <w:rPr/>
            </w:rPrChange>
          </w:rPr>
          <w:delText>Систем врши промену стања производа и услуга (СО)</w:delText>
        </w:r>
      </w:del>
    </w:p>
    <w:p w14:paraId="71D45E27" w14:textId="19E28935" w:rsidR="00BE2E08" w:rsidRPr="009851B8" w:rsidDel="006207E5" w:rsidRDefault="00BE2E08" w:rsidP="00BE2E08">
      <w:pPr>
        <w:pStyle w:val="ListParagraph"/>
        <w:numPr>
          <w:ilvl w:val="0"/>
          <w:numId w:val="12"/>
        </w:numPr>
        <w:rPr>
          <w:del w:id="4507" w:author="Andrija Ilic" w:date="2015-09-06T19:30:00Z"/>
          <w:rFonts w:cs="Times New Roman"/>
          <w:szCs w:val="24"/>
          <w:rPrChange w:id="4508" w:author="Andrija Ilic" w:date="2015-09-07T19:37:00Z">
            <w:rPr>
              <w:del w:id="4509" w:author="Andrija Ilic" w:date="2015-09-06T19:30:00Z"/>
            </w:rPr>
          </w:rPrChange>
        </w:rPr>
      </w:pPr>
      <w:del w:id="4510" w:author="Andrija Ilic" w:date="2015-09-06T19:30:00Z">
        <w:r w:rsidRPr="009851B8" w:rsidDel="006207E5">
          <w:rPr>
            <w:rFonts w:cs="Times New Roman"/>
            <w:szCs w:val="24"/>
            <w:rPrChange w:id="4511" w:author="Andrija Ilic" w:date="2015-09-07T19:37:00Z">
              <w:rPr/>
            </w:rPrChange>
          </w:rPr>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12" w:author="Andrija Ilic" w:date="2015-09-06T19:30:00Z"/>
          <w:rFonts w:cs="Times New Roman"/>
          <w:szCs w:val="24"/>
          <w:rPrChange w:id="4513" w:author="Andrija Ilic" w:date="2015-09-07T19:37:00Z">
            <w:rPr>
              <w:del w:id="4514" w:author="Andrija Ilic" w:date="2015-09-06T19:30:00Z"/>
            </w:rPr>
          </w:rPrChange>
        </w:rPr>
      </w:pPr>
      <w:del w:id="4515" w:author="Andrija Ilic" w:date="2015-09-06T19:30:00Z">
        <w:r w:rsidRPr="009851B8" w:rsidDel="006207E5">
          <w:rPr>
            <w:rFonts w:cs="Times New Roman"/>
            <w:szCs w:val="24"/>
            <w:rPrChange w:id="4516"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17" w:author="Andrija Ilic" w:date="2015-09-06T19:30:00Z"/>
          <w:rFonts w:cs="Times New Roman"/>
          <w:szCs w:val="24"/>
          <w:rPrChange w:id="4518" w:author="Andrija Ilic" w:date="2015-09-07T19:37:00Z">
            <w:rPr>
              <w:del w:id="4519" w:author="Andrija Ilic" w:date="2015-09-06T19:30:00Z"/>
            </w:rPr>
          </w:rPrChange>
        </w:rPr>
      </w:pPr>
      <w:del w:id="4520" w:author="Andrija Ilic" w:date="2015-09-06T19:30:00Z">
        <w:r w:rsidRPr="009851B8" w:rsidDel="006207E5">
          <w:rPr>
            <w:rFonts w:cs="Times New Roman"/>
            <w:szCs w:val="24"/>
            <w:rPrChange w:id="4521"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22" w:author="Andrija Ilic" w:date="2015-09-06T19:30:00Z"/>
          <w:rFonts w:cs="Times New Roman"/>
          <w:szCs w:val="24"/>
          <w:rPrChange w:id="4523" w:author="Andrija Ilic" w:date="2015-09-07T19:37:00Z">
            <w:rPr>
              <w:del w:id="4524" w:author="Andrija Ilic" w:date="2015-09-06T19:30:00Z"/>
            </w:rPr>
          </w:rPrChange>
        </w:rPr>
      </w:pPr>
    </w:p>
    <w:p w14:paraId="761E2390" w14:textId="723BFEEB" w:rsidR="00352D60" w:rsidRPr="009851B8" w:rsidDel="006207E5" w:rsidRDefault="00352D60" w:rsidP="00352D60">
      <w:pPr>
        <w:pStyle w:val="ListParagraph"/>
        <w:ind w:left="360"/>
        <w:rPr>
          <w:del w:id="4525" w:author="Andrija Ilic" w:date="2015-09-06T19:30:00Z"/>
          <w:rFonts w:cs="Times New Roman"/>
          <w:szCs w:val="24"/>
          <w:rPrChange w:id="4526" w:author="Andrija Ilic" w:date="2015-09-07T19:37:00Z">
            <w:rPr>
              <w:del w:id="4527" w:author="Andrija Ilic" w:date="2015-09-06T19:30:00Z"/>
            </w:rPr>
          </w:rPrChange>
        </w:rPr>
      </w:pPr>
      <w:del w:id="4528" w:author="Andrija Ilic" w:date="2015-09-06T19:30:00Z">
        <w:r w:rsidRPr="009851B8" w:rsidDel="006207E5">
          <w:rPr>
            <w:rFonts w:cs="Times New Roman"/>
            <w:noProof/>
            <w:szCs w:val="24"/>
            <w:rPrChange w:id="4529"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5"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30" w:author="Boni" w:date="2014-09-07T21:11:00Z"/>
          <w:del w:id="4531" w:author="Andrija Ilic" w:date="2015-09-06T19:30:00Z"/>
          <w:rFonts w:cs="Times New Roman"/>
          <w:szCs w:val="24"/>
          <w:rPrChange w:id="4532" w:author="Andrija Ilic" w:date="2015-09-07T19:37:00Z">
            <w:rPr>
              <w:ins w:id="4533" w:author="Boni" w:date="2014-09-07T21:11:00Z"/>
              <w:del w:id="4534" w:author="Andrija Ilic" w:date="2015-09-06T19:30:00Z"/>
            </w:rPr>
          </w:rPrChange>
        </w:rPr>
      </w:pPr>
      <w:ins w:id="4535" w:author="Boni" w:date="2014-09-07T21:11:00Z">
        <w:del w:id="4536" w:author="Andrija Ilic" w:date="2015-09-06T19:30:00Z">
          <w:r w:rsidRPr="009851B8" w:rsidDel="006207E5">
            <w:rPr>
              <w:rFonts w:cs="Times New Roman"/>
              <w:szCs w:val="24"/>
              <w:rPrChange w:id="4537"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38" w:author="Andrija Ilic" w:date="2015-09-06T19:30:00Z"/>
          <w:rFonts w:cs="Times New Roman"/>
          <w:szCs w:val="24"/>
          <w:rPrChange w:id="4539" w:author="Andrija Ilic" w:date="2015-09-07T19:37:00Z">
            <w:rPr>
              <w:del w:id="4540" w:author="Andrija Ilic" w:date="2015-09-06T19:30:00Z"/>
            </w:rPr>
          </w:rPrChange>
        </w:rPr>
      </w:pPr>
    </w:p>
    <w:p w14:paraId="49263025" w14:textId="1A880597" w:rsidR="00BE2E08" w:rsidRPr="009851B8" w:rsidDel="006207E5" w:rsidRDefault="00BE2E08" w:rsidP="00BE2E08">
      <w:pPr>
        <w:rPr>
          <w:del w:id="4541" w:author="Andrija Ilic" w:date="2015-09-06T19:30:00Z"/>
          <w:rFonts w:cs="Times New Roman"/>
          <w:szCs w:val="24"/>
          <w:rPrChange w:id="4542" w:author="Andrija Ilic" w:date="2015-09-07T19:37:00Z">
            <w:rPr>
              <w:del w:id="4543" w:author="Andrija Ilic" w:date="2015-09-06T19:30:00Z"/>
            </w:rPr>
          </w:rPrChange>
        </w:rPr>
      </w:pPr>
      <w:del w:id="4544" w:author="Andrija Ilic" w:date="2015-09-06T19:30:00Z">
        <w:r w:rsidRPr="009851B8" w:rsidDel="006207E5">
          <w:rPr>
            <w:rFonts w:cs="Times New Roman"/>
            <w:szCs w:val="24"/>
            <w:rPrChange w:id="4545"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546" w:author="Andrija Ilic" w:date="2015-09-06T19:30:00Z"/>
          <w:rFonts w:cs="Times New Roman"/>
          <w:szCs w:val="24"/>
          <w:rPrChange w:id="4547" w:author="Andrija Ilic" w:date="2015-09-07T19:37:00Z">
            <w:rPr>
              <w:del w:id="4548" w:author="Andrija Ilic" w:date="2015-09-06T19:30:00Z"/>
            </w:rPr>
          </w:rPrChange>
        </w:rPr>
      </w:pPr>
      <w:del w:id="4549" w:author="Andrija Ilic" w:date="2015-09-06T19:30:00Z">
        <w:r w:rsidRPr="009851B8" w:rsidDel="006207E5">
          <w:rPr>
            <w:rFonts w:cs="Times New Roman"/>
            <w:szCs w:val="24"/>
            <w:rPrChange w:id="4550" w:author="Andrija Ilic" w:date="2015-09-07T19:37:00Z">
              <w:rPr/>
            </w:rPrChange>
          </w:rPr>
          <w:delText xml:space="preserve"> </w:delText>
        </w:r>
        <w:r w:rsidR="00354E08" w:rsidRPr="009851B8" w:rsidDel="006207E5">
          <w:rPr>
            <w:rFonts w:cs="Times New Roman"/>
            <w:szCs w:val="24"/>
            <w:rPrChange w:id="4551" w:author="Andrija Ilic" w:date="2015-09-07T19:37:00Z">
              <w:rPr/>
            </w:rPrChange>
          </w:rPr>
          <w:delText>1</w:delText>
        </w:r>
        <w:r w:rsidRPr="009851B8" w:rsidDel="006207E5">
          <w:rPr>
            <w:rFonts w:cs="Times New Roman"/>
            <w:szCs w:val="24"/>
            <w:rPrChange w:id="4552"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553" w:author="Andrija Ilic" w:date="2015-09-07T19:37:00Z">
              <w:rPr/>
            </w:rPrChange>
          </w:rPr>
          <w:br/>
          <w:delText>3.2 Систем отказује чување креираног рачуна. (СО)</w:delText>
        </w:r>
        <w:r w:rsidRPr="009851B8" w:rsidDel="006207E5">
          <w:rPr>
            <w:rFonts w:cs="Times New Roman"/>
            <w:szCs w:val="24"/>
            <w:rPrChange w:id="4554" w:author="Andrija Ilic" w:date="2015-09-07T19:37:00Z">
              <w:rPr/>
            </w:rPrChange>
          </w:rPr>
          <w:br/>
          <w:delText xml:space="preserve">3.3 Систем приказује поруку о отказу. (ИА) </w:delText>
        </w:r>
      </w:del>
    </w:p>
    <w:p w14:paraId="1A1C34C2" w14:textId="70954AA5" w:rsidR="00352D60" w:rsidRPr="009851B8" w:rsidDel="006207E5" w:rsidRDefault="00352D60" w:rsidP="00BE2E08">
      <w:pPr>
        <w:rPr>
          <w:del w:id="4555" w:author="Andrija Ilic" w:date="2015-09-06T19:30:00Z"/>
          <w:rFonts w:cs="Times New Roman"/>
          <w:szCs w:val="24"/>
          <w:rPrChange w:id="4556" w:author="Andrija Ilic" w:date="2015-09-07T19:37:00Z">
            <w:rPr>
              <w:del w:id="4557" w:author="Andrija Ilic" w:date="2015-09-06T19:30:00Z"/>
            </w:rPr>
          </w:rPrChange>
        </w:rPr>
      </w:pPr>
      <w:del w:id="4558" w:author="Andrija Ilic" w:date="2015-09-06T19:30:00Z">
        <w:r w:rsidRPr="009851B8" w:rsidDel="006207E5">
          <w:rPr>
            <w:rFonts w:cs="Times New Roman"/>
            <w:noProof/>
            <w:szCs w:val="24"/>
            <w:rPrChange w:id="4559" w:author="Andrija Ilic" w:date="2015-09-07T19:37:00Z">
              <w:rPr>
                <w:noProof/>
              </w:rPr>
            </w:rPrChange>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6"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560" w:author="Boni" w:date="2014-09-07T21:11:00Z"/>
          <w:del w:id="4561" w:author="Andrija Ilic" w:date="2015-09-06T19:30:00Z"/>
          <w:rFonts w:cs="Times New Roman"/>
          <w:szCs w:val="24"/>
          <w:rPrChange w:id="4562" w:author="Andrija Ilic" w:date="2015-09-07T19:37:00Z">
            <w:rPr>
              <w:ins w:id="4563" w:author="Boni" w:date="2014-09-07T21:11:00Z"/>
              <w:del w:id="4564" w:author="Andrija Ilic" w:date="2015-09-06T19:30:00Z"/>
            </w:rPr>
          </w:rPrChange>
        </w:rPr>
      </w:pPr>
      <w:ins w:id="4565" w:author="Boni" w:date="2014-09-07T21:11:00Z">
        <w:del w:id="4566" w:author="Andrija Ilic" w:date="2015-09-06T19:30:00Z">
          <w:r w:rsidRPr="009851B8" w:rsidDel="006207E5">
            <w:rPr>
              <w:rFonts w:cs="Times New Roman"/>
              <w:szCs w:val="24"/>
              <w:rPrChange w:id="4567" w:author="Andrija Ilic" w:date="2015-09-07T19:37:00Z">
                <w:rPr/>
              </w:rPrChange>
            </w:rPr>
            <w:delText xml:space="preserve">Дијаграм </w:delText>
          </w:r>
          <w:r w:rsidR="00B92805" w:rsidRPr="009851B8" w:rsidDel="006207E5">
            <w:rPr>
              <w:rFonts w:cs="Times New Roman"/>
              <w:szCs w:val="24"/>
              <w:rPrChange w:id="4568" w:author="Andrija Ilic" w:date="2015-09-07T19:37:00Z">
                <w:rPr/>
              </w:rPrChange>
            </w:rPr>
            <w:delText>8</w:delText>
          </w:r>
          <w:r w:rsidRPr="009851B8" w:rsidDel="006207E5">
            <w:rPr>
              <w:rFonts w:cs="Times New Roman"/>
              <w:szCs w:val="24"/>
              <w:rPrChange w:id="4569"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570" w:author="Andrija Ilic" w:date="2015-09-06T19:30:00Z"/>
          <w:rFonts w:cs="Times New Roman"/>
          <w:szCs w:val="24"/>
          <w:rPrChange w:id="4571" w:author="Andrija Ilic" w:date="2015-09-07T19:37:00Z">
            <w:rPr>
              <w:del w:id="4572" w:author="Andrija Ilic" w:date="2015-09-06T19:30:00Z"/>
              <w:b/>
            </w:rPr>
          </w:rPrChange>
        </w:rPr>
      </w:pPr>
    </w:p>
    <w:p w14:paraId="4777C337" w14:textId="72226F2A" w:rsidR="00BE2E08" w:rsidRPr="009851B8" w:rsidDel="006207E5" w:rsidRDefault="00BE2E08" w:rsidP="00BE2E08">
      <w:pPr>
        <w:rPr>
          <w:del w:id="4573" w:author="Andrija Ilic" w:date="2015-09-06T19:30:00Z"/>
          <w:rFonts w:cs="Times New Roman"/>
          <w:szCs w:val="24"/>
          <w:rPrChange w:id="4574" w:author="Andrija Ilic" w:date="2015-09-07T19:37:00Z">
            <w:rPr>
              <w:del w:id="4575" w:author="Andrija Ilic" w:date="2015-09-06T19:30:00Z"/>
              <w:b/>
            </w:rPr>
          </w:rPrChange>
        </w:rPr>
      </w:pPr>
      <w:del w:id="4576" w:author="Andrija Ilic" w:date="2015-09-06T19:30:00Z">
        <w:r w:rsidRPr="009851B8" w:rsidDel="006207E5">
          <w:rPr>
            <w:rFonts w:cs="Times New Roman"/>
            <w:szCs w:val="24"/>
            <w:rPrChange w:id="4577"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578" w:author="Andrija Ilic" w:date="2015-09-06T19:30:00Z"/>
          <w:rFonts w:cs="Times New Roman"/>
          <w:szCs w:val="24"/>
          <w:rPrChange w:id="4579" w:author="Andrija Ilic" w:date="2015-09-07T19:37:00Z">
            <w:rPr>
              <w:del w:id="4580" w:author="Andrija Ilic" w:date="2015-09-06T19:30:00Z"/>
              <w:b/>
            </w:rPr>
          </w:rPrChange>
        </w:rPr>
      </w:pPr>
    </w:p>
    <w:p w14:paraId="18447FB4" w14:textId="3104193E" w:rsidR="00BE2E08" w:rsidRPr="009851B8" w:rsidDel="006207E5" w:rsidRDefault="00BE2E08" w:rsidP="00BE2E08">
      <w:pPr>
        <w:rPr>
          <w:del w:id="4581" w:author="Andrija Ilic" w:date="2015-09-06T19:30:00Z"/>
          <w:rFonts w:cs="Times New Roman"/>
          <w:szCs w:val="24"/>
          <w:rPrChange w:id="4582" w:author="Andrija Ilic" w:date="2015-09-07T19:37:00Z">
            <w:rPr>
              <w:del w:id="4583" w:author="Andrija Ilic" w:date="2015-09-06T19:30:00Z"/>
              <w:b/>
            </w:rPr>
          </w:rPrChange>
        </w:rPr>
      </w:pPr>
      <w:del w:id="4584" w:author="Andrija Ilic" w:date="2015-09-06T19:30:00Z">
        <w:r w:rsidRPr="009851B8" w:rsidDel="006207E5">
          <w:rPr>
            <w:rFonts w:cs="Times New Roman"/>
            <w:szCs w:val="24"/>
            <w:rPrChange w:id="4585" w:author="Andrija Ilic" w:date="2015-09-07T19:37:00Z">
              <w:rPr>
                <w:b/>
              </w:rPr>
            </w:rPrChange>
          </w:rPr>
          <w:delText>ДС5</w:delText>
        </w:r>
      </w:del>
      <w:ins w:id="4586" w:author="Boni" w:date="2014-09-07T21:12:00Z">
        <w:del w:id="4587" w:author="Andrija Ilic" w:date="2015-09-06T19:30:00Z">
          <w:r w:rsidR="00C07A10" w:rsidRPr="009851B8" w:rsidDel="006207E5">
            <w:rPr>
              <w:rFonts w:cs="Times New Roman"/>
              <w:szCs w:val="24"/>
              <w:rPrChange w:id="4588" w:author="Andrija Ilic" w:date="2015-09-07T19:37:00Z">
                <w:rPr>
                  <w:b/>
                </w:rPr>
              </w:rPrChange>
            </w:rPr>
            <w:delText>ДС4</w:delText>
          </w:r>
        </w:del>
      </w:ins>
      <w:del w:id="4589" w:author="Andrija Ilic" w:date="2015-09-06T19:30:00Z">
        <w:r w:rsidRPr="009851B8" w:rsidDel="006207E5">
          <w:rPr>
            <w:rFonts w:cs="Times New Roman"/>
            <w:szCs w:val="24"/>
            <w:rPrChange w:id="4590" w:author="Andrija Ilic" w:date="2015-09-07T19:37:00Z">
              <w:rPr>
                <w:b/>
              </w:rPr>
            </w:rPrChange>
          </w:rPr>
          <w:delText>: Дијаграм секвенци за случај коришћења:</w:delText>
        </w:r>
        <w:r w:rsidR="00E37971" w:rsidRPr="009851B8" w:rsidDel="006207E5">
          <w:rPr>
            <w:rFonts w:cs="Times New Roman"/>
            <w:szCs w:val="24"/>
            <w:rPrChange w:id="4591"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592" w:author="Andrija Ilic" w:date="2015-09-06T19:30:00Z"/>
          <w:rFonts w:cs="Times New Roman"/>
          <w:szCs w:val="24"/>
          <w:rPrChange w:id="4593" w:author="Andrija Ilic" w:date="2015-09-07T19:37:00Z">
            <w:rPr>
              <w:del w:id="4594" w:author="Andrija Ilic" w:date="2015-09-06T19:30:00Z"/>
              <w:b/>
            </w:rPr>
          </w:rPrChange>
        </w:rPr>
      </w:pPr>
      <w:del w:id="4595" w:author="Andrija Ilic" w:date="2015-09-06T19:30:00Z">
        <w:r w:rsidRPr="009851B8" w:rsidDel="006207E5">
          <w:rPr>
            <w:rFonts w:cs="Times New Roman"/>
            <w:szCs w:val="24"/>
            <w:rPrChange w:id="4596"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597" w:author="Andrija Ilic" w:date="2015-09-06T19:30:00Z"/>
          <w:rFonts w:cs="Times New Roman"/>
          <w:szCs w:val="24"/>
          <w:rPrChange w:id="4598" w:author="Andrija Ilic" w:date="2015-09-07T19:37:00Z">
            <w:rPr>
              <w:del w:id="4599" w:author="Andrija Ilic" w:date="2015-09-06T19:30:00Z"/>
            </w:rPr>
          </w:rPrChange>
        </w:rPr>
      </w:pPr>
      <w:del w:id="4600" w:author="Andrija Ilic" w:date="2015-09-06T19:30:00Z">
        <w:r w:rsidRPr="009851B8" w:rsidDel="006207E5">
          <w:rPr>
            <w:rFonts w:cs="Times New Roman"/>
            <w:szCs w:val="24"/>
            <w:rPrChange w:id="4601" w:author="Andrija Ilic" w:date="2015-09-07T19:37:00Z">
              <w:rPr/>
            </w:rPrChange>
          </w:rPr>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02" w:author="Andrija Ilic" w:date="2015-09-06T19:30:00Z"/>
          <w:rFonts w:cs="Times New Roman"/>
          <w:szCs w:val="24"/>
          <w:rPrChange w:id="4603" w:author="Andrija Ilic" w:date="2015-09-07T19:37:00Z">
            <w:rPr>
              <w:del w:id="4604" w:author="Andrija Ilic" w:date="2015-09-06T19:30:00Z"/>
            </w:rPr>
          </w:rPrChange>
        </w:rPr>
      </w:pPr>
      <w:del w:id="4605" w:author="Andrija Ilic" w:date="2015-09-06T19:30:00Z">
        <w:r w:rsidRPr="009851B8" w:rsidDel="006207E5">
          <w:rPr>
            <w:rFonts w:cs="Times New Roman"/>
            <w:szCs w:val="24"/>
            <w:rPrChange w:id="4606"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07" w:author="Andrija Ilic" w:date="2015-09-06T19:30:00Z"/>
          <w:rFonts w:cs="Times New Roman"/>
          <w:szCs w:val="24"/>
          <w:rPrChange w:id="4608" w:author="Andrija Ilic" w:date="2015-09-07T19:37:00Z">
            <w:rPr>
              <w:del w:id="4609" w:author="Andrija Ilic" w:date="2015-09-06T19:30:00Z"/>
            </w:rPr>
          </w:rPrChange>
        </w:rPr>
      </w:pPr>
    </w:p>
    <w:p w14:paraId="74807B10" w14:textId="16835DFF" w:rsidR="00352D60" w:rsidRPr="009851B8" w:rsidDel="006207E5" w:rsidRDefault="00352D60" w:rsidP="00352D60">
      <w:pPr>
        <w:pStyle w:val="ListParagraph"/>
        <w:ind w:left="360"/>
        <w:rPr>
          <w:del w:id="4610" w:author="Andrija Ilic" w:date="2015-09-06T19:30:00Z"/>
          <w:rFonts w:cs="Times New Roman"/>
          <w:szCs w:val="24"/>
          <w:rPrChange w:id="4611" w:author="Andrija Ilic" w:date="2015-09-07T19:37:00Z">
            <w:rPr>
              <w:del w:id="4612" w:author="Andrija Ilic" w:date="2015-09-06T19:30:00Z"/>
            </w:rPr>
          </w:rPrChange>
        </w:rPr>
      </w:pPr>
      <w:del w:id="4613" w:author="Andrija Ilic" w:date="2015-09-06T19:30:00Z">
        <w:r w:rsidRPr="009851B8" w:rsidDel="006207E5">
          <w:rPr>
            <w:rFonts w:cs="Times New Roman"/>
            <w:noProof/>
            <w:szCs w:val="24"/>
            <w:rPrChange w:id="4614"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7" cstate="print"/>
                      <a:stretch>
                        <a:fillRect/>
                      </a:stretch>
                    </pic:blipFill>
                    <pic:spPr>
                      <a:xfrm>
                        <a:off x="0" y="0"/>
                        <a:ext cx="2849347" cy="1593132"/>
                      </a:xfrm>
                      <a:prstGeom prst="rect">
                        <a:avLst/>
                      </a:prstGeom>
                    </pic:spPr>
                  </pic:pic>
                </a:graphicData>
              </a:graphic>
            </wp:inline>
          </w:drawing>
        </w:r>
      </w:del>
    </w:p>
    <w:p w14:paraId="7FFDF7FA" w14:textId="04107F21" w:rsidR="00252993" w:rsidRPr="009851B8" w:rsidDel="006207E5" w:rsidRDefault="00B92805">
      <w:pPr>
        <w:rPr>
          <w:del w:id="4615" w:author="Andrija Ilic" w:date="2015-09-06T19:30:00Z"/>
          <w:rFonts w:cs="Times New Roman"/>
          <w:szCs w:val="24"/>
          <w:rPrChange w:id="4616" w:author="Andrija Ilic" w:date="2015-09-07T19:37:00Z">
            <w:rPr>
              <w:del w:id="4617" w:author="Andrija Ilic" w:date="2015-09-06T19:30:00Z"/>
            </w:rPr>
          </w:rPrChange>
        </w:rPr>
        <w:pPrChange w:id="4618" w:author="Boni" w:date="2014-09-07T21:11:00Z">
          <w:pPr>
            <w:pStyle w:val="ListParagraph"/>
            <w:ind w:left="1080"/>
          </w:pPr>
        </w:pPrChange>
      </w:pPr>
      <w:ins w:id="4619" w:author="Boni" w:date="2014-09-07T21:11:00Z">
        <w:del w:id="4620" w:author="Andrija Ilic" w:date="2015-09-06T19:30:00Z">
          <w:r w:rsidRPr="009851B8" w:rsidDel="006207E5">
            <w:rPr>
              <w:rFonts w:cs="Times New Roman"/>
              <w:szCs w:val="24"/>
              <w:rPrChange w:id="4621" w:author="Andrija Ilic" w:date="2015-09-07T19:37:00Z">
                <w:rPr/>
              </w:rPrChange>
            </w:rPr>
            <w:delText xml:space="preserve">Дијаграм </w:delText>
          </w:r>
        </w:del>
      </w:ins>
      <w:ins w:id="4622" w:author="Boni" w:date="2014-09-07T21:12:00Z">
        <w:del w:id="4623" w:author="Andrija Ilic" w:date="2015-09-06T19:30:00Z">
          <w:r w:rsidRPr="009851B8" w:rsidDel="006207E5">
            <w:rPr>
              <w:rFonts w:cs="Times New Roman"/>
              <w:szCs w:val="24"/>
              <w:rPrChange w:id="4624" w:author="Andrija Ilic" w:date="2015-09-07T19:37:00Z">
                <w:rPr/>
              </w:rPrChange>
            </w:rPr>
            <w:delText>9</w:delText>
          </w:r>
        </w:del>
      </w:ins>
      <w:ins w:id="4625" w:author="Boni" w:date="2014-09-07T21:11:00Z">
        <w:del w:id="4626" w:author="Andrija Ilic" w:date="2015-09-06T19:30:00Z">
          <w:r w:rsidRPr="009851B8" w:rsidDel="006207E5">
            <w:rPr>
              <w:rFonts w:cs="Times New Roman"/>
              <w:szCs w:val="24"/>
              <w:rPrChange w:id="4627" w:author="Andrija Ilic" w:date="2015-09-07T19:37:00Z">
                <w:rPr/>
              </w:rPrChange>
            </w:rPr>
            <w:delText>. Случај коришћења:</w:delText>
          </w:r>
          <w:r w:rsidRPr="009851B8" w:rsidDel="006207E5">
            <w:rPr>
              <w:rFonts w:cs="Times New Roman"/>
              <w:szCs w:val="24"/>
              <w:rPrChange w:id="4628" w:author="Andrija Ilic" w:date="2015-09-07T19:37:00Z">
                <w:rPr>
                  <w:b/>
                </w:rPr>
              </w:rPrChange>
            </w:rPr>
            <w:delText xml:space="preserve"> </w:delText>
          </w:r>
          <w:r w:rsidR="005F3F8E" w:rsidRPr="009851B8" w:rsidDel="006207E5">
            <w:rPr>
              <w:rFonts w:cs="Times New Roman"/>
              <w:szCs w:val="24"/>
              <w:rPrChange w:id="4629"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30" w:author="Andrija Ilic" w:date="2015-09-06T19:30:00Z"/>
          <w:rFonts w:cs="Times New Roman"/>
          <w:szCs w:val="24"/>
          <w:rPrChange w:id="4631" w:author="Andrija Ilic" w:date="2015-09-07T19:37:00Z">
            <w:rPr>
              <w:del w:id="4632" w:author="Andrija Ilic" w:date="2015-09-06T19:30:00Z"/>
            </w:rPr>
          </w:rPrChange>
        </w:rPr>
      </w:pPr>
    </w:p>
    <w:p w14:paraId="403F2865" w14:textId="2EE76CF7" w:rsidR="00FD289F" w:rsidRPr="009851B8" w:rsidDel="006207E5" w:rsidRDefault="00FD289F" w:rsidP="00077AF1">
      <w:pPr>
        <w:pStyle w:val="ListParagraph"/>
        <w:ind w:left="1080"/>
        <w:rPr>
          <w:del w:id="4633" w:author="Andrija Ilic" w:date="2015-09-06T19:30:00Z"/>
          <w:rFonts w:cs="Times New Roman"/>
          <w:szCs w:val="24"/>
          <w:rPrChange w:id="4634" w:author="Andrija Ilic" w:date="2015-09-07T19:37:00Z">
            <w:rPr>
              <w:del w:id="4635" w:author="Andrija Ilic" w:date="2015-09-06T19:30:00Z"/>
            </w:rPr>
          </w:rPrChange>
        </w:rPr>
      </w:pPr>
    </w:p>
    <w:p w14:paraId="51FD72EC" w14:textId="7F4C01AA" w:rsidR="00FD289F" w:rsidRPr="009851B8" w:rsidDel="006207E5" w:rsidRDefault="00FD289F" w:rsidP="00077AF1">
      <w:pPr>
        <w:pStyle w:val="ListParagraph"/>
        <w:ind w:left="1080"/>
        <w:rPr>
          <w:del w:id="4636" w:author="Andrija Ilic" w:date="2015-09-06T19:30:00Z"/>
          <w:rFonts w:cs="Times New Roman"/>
          <w:szCs w:val="24"/>
          <w:rPrChange w:id="4637" w:author="Andrija Ilic" w:date="2015-09-07T19:37:00Z">
            <w:rPr>
              <w:del w:id="4638" w:author="Andrija Ilic" w:date="2015-09-06T19:30:00Z"/>
            </w:rPr>
          </w:rPrChange>
        </w:rPr>
      </w:pPr>
    </w:p>
    <w:p w14:paraId="032EA579" w14:textId="21E8D0F8" w:rsidR="00FD289F" w:rsidRPr="009851B8" w:rsidDel="006207E5" w:rsidRDefault="00FD289F" w:rsidP="00077AF1">
      <w:pPr>
        <w:pStyle w:val="ListParagraph"/>
        <w:ind w:left="1080"/>
        <w:rPr>
          <w:del w:id="4639" w:author="Andrija Ilic" w:date="2015-09-06T19:30:00Z"/>
          <w:rFonts w:cs="Times New Roman"/>
          <w:szCs w:val="24"/>
          <w:rPrChange w:id="4640" w:author="Andrija Ilic" w:date="2015-09-07T19:37:00Z">
            <w:rPr>
              <w:del w:id="4641" w:author="Andrija Ilic" w:date="2015-09-06T19:30:00Z"/>
            </w:rPr>
          </w:rPrChange>
        </w:rPr>
      </w:pPr>
    </w:p>
    <w:p w14:paraId="2F8ECF5A" w14:textId="7BA57775" w:rsidR="00FD289F" w:rsidRPr="009851B8" w:rsidDel="006207E5" w:rsidRDefault="00FD289F" w:rsidP="00077AF1">
      <w:pPr>
        <w:pStyle w:val="ListParagraph"/>
        <w:ind w:left="1080"/>
        <w:rPr>
          <w:del w:id="4642" w:author="Andrija Ilic" w:date="2015-09-06T19:30:00Z"/>
          <w:rFonts w:cs="Times New Roman"/>
          <w:szCs w:val="24"/>
          <w:rPrChange w:id="4643" w:author="Andrija Ilic" w:date="2015-09-07T19:37:00Z">
            <w:rPr>
              <w:del w:id="4644" w:author="Andrija Ilic" w:date="2015-09-06T19:30:00Z"/>
            </w:rPr>
          </w:rPrChange>
        </w:rPr>
      </w:pPr>
    </w:p>
    <w:p w14:paraId="14B5729D" w14:textId="15E4BAA5" w:rsidR="00FD289F" w:rsidRPr="009851B8" w:rsidDel="006207E5" w:rsidRDefault="00FD289F" w:rsidP="00077AF1">
      <w:pPr>
        <w:pStyle w:val="ListParagraph"/>
        <w:ind w:left="1080"/>
        <w:rPr>
          <w:del w:id="4645" w:author="Andrija Ilic" w:date="2015-09-06T19:30:00Z"/>
          <w:rFonts w:cs="Times New Roman"/>
          <w:szCs w:val="24"/>
          <w:rPrChange w:id="4646" w:author="Andrija Ilic" w:date="2015-09-07T19:37:00Z">
            <w:rPr>
              <w:del w:id="4647" w:author="Andrija Ilic" w:date="2015-09-06T19:30:00Z"/>
            </w:rPr>
          </w:rPrChange>
        </w:rPr>
      </w:pPr>
    </w:p>
    <w:p w14:paraId="0FFA9D05" w14:textId="02D8F83A" w:rsidR="00FD289F" w:rsidRPr="009851B8" w:rsidDel="006207E5" w:rsidRDefault="00FD289F" w:rsidP="00077AF1">
      <w:pPr>
        <w:pStyle w:val="ListParagraph"/>
        <w:ind w:left="1080"/>
        <w:rPr>
          <w:del w:id="4648" w:author="Andrija Ilic" w:date="2015-09-06T19:30:00Z"/>
          <w:rFonts w:cs="Times New Roman"/>
          <w:szCs w:val="24"/>
          <w:rPrChange w:id="4649" w:author="Andrija Ilic" w:date="2015-09-07T19:37:00Z">
            <w:rPr>
              <w:del w:id="4650" w:author="Andrija Ilic" w:date="2015-09-06T19:30:00Z"/>
            </w:rPr>
          </w:rPrChange>
        </w:rPr>
      </w:pPr>
    </w:p>
    <w:p w14:paraId="1C669432" w14:textId="58B789F5" w:rsidR="00FD289F" w:rsidRPr="009851B8" w:rsidDel="006207E5" w:rsidRDefault="00FD289F" w:rsidP="00077AF1">
      <w:pPr>
        <w:pStyle w:val="ListParagraph"/>
        <w:ind w:left="1080"/>
        <w:rPr>
          <w:del w:id="4651" w:author="Andrija Ilic" w:date="2015-09-06T19:30:00Z"/>
          <w:rFonts w:cs="Times New Roman"/>
          <w:szCs w:val="24"/>
          <w:rPrChange w:id="4652" w:author="Andrija Ilic" w:date="2015-09-07T19:37:00Z">
            <w:rPr>
              <w:del w:id="4653" w:author="Andrija Ilic" w:date="2015-09-06T19:30:00Z"/>
            </w:rPr>
          </w:rPrChange>
        </w:rPr>
      </w:pPr>
    </w:p>
    <w:p w14:paraId="265011AA" w14:textId="14346163" w:rsidR="00FD289F" w:rsidRPr="009851B8" w:rsidDel="006207E5" w:rsidRDefault="00FD289F" w:rsidP="00077AF1">
      <w:pPr>
        <w:pStyle w:val="ListParagraph"/>
        <w:ind w:left="1080"/>
        <w:rPr>
          <w:del w:id="4654" w:author="Andrija Ilic" w:date="2015-09-06T19:30:00Z"/>
          <w:rFonts w:cs="Times New Roman"/>
          <w:szCs w:val="24"/>
          <w:rPrChange w:id="4655" w:author="Andrija Ilic" w:date="2015-09-07T19:37:00Z">
            <w:rPr>
              <w:del w:id="4656" w:author="Andrija Ilic" w:date="2015-09-06T19:30:00Z"/>
            </w:rPr>
          </w:rPrChange>
        </w:rPr>
      </w:pPr>
    </w:p>
    <w:p w14:paraId="68C275E1" w14:textId="3888D43A" w:rsidR="00FD289F" w:rsidRPr="009851B8" w:rsidDel="006207E5" w:rsidRDefault="00FD289F" w:rsidP="00077AF1">
      <w:pPr>
        <w:pStyle w:val="ListParagraph"/>
        <w:ind w:left="1080"/>
        <w:rPr>
          <w:del w:id="4657" w:author="Andrija Ilic" w:date="2015-09-06T19:30:00Z"/>
          <w:rFonts w:cs="Times New Roman"/>
          <w:szCs w:val="24"/>
          <w:rPrChange w:id="4658" w:author="Andrija Ilic" w:date="2015-09-07T19:37:00Z">
            <w:rPr>
              <w:del w:id="4659" w:author="Andrija Ilic" w:date="2015-09-06T19:30:00Z"/>
            </w:rPr>
          </w:rPrChange>
        </w:rPr>
      </w:pPr>
    </w:p>
    <w:p w14:paraId="073131C0" w14:textId="744296EC" w:rsidR="00077AF1" w:rsidRPr="009851B8" w:rsidDel="006207E5" w:rsidRDefault="00077AF1" w:rsidP="00077AF1">
      <w:pPr>
        <w:rPr>
          <w:del w:id="4660" w:author="Andrija Ilic" w:date="2015-09-06T19:30:00Z"/>
          <w:rFonts w:cs="Times New Roman"/>
          <w:szCs w:val="24"/>
          <w:rPrChange w:id="4661" w:author="Andrija Ilic" w:date="2015-09-07T19:37:00Z">
            <w:rPr>
              <w:del w:id="4662" w:author="Andrija Ilic" w:date="2015-09-06T19:30:00Z"/>
              <w:b/>
            </w:rPr>
          </w:rPrChange>
        </w:rPr>
      </w:pPr>
      <w:del w:id="4663" w:author="Andrija Ilic" w:date="2015-09-06T19:30:00Z">
        <w:r w:rsidRPr="009851B8" w:rsidDel="006207E5">
          <w:rPr>
            <w:rFonts w:cs="Times New Roman"/>
            <w:szCs w:val="24"/>
            <w:rPrChange w:id="4664"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665" w:author="Andrija Ilic" w:date="2015-09-06T19:30:00Z"/>
          <w:rFonts w:cs="Times New Roman"/>
          <w:szCs w:val="24"/>
          <w:rPrChange w:id="4666" w:author="Andrija Ilic" w:date="2015-09-07T19:37:00Z">
            <w:rPr>
              <w:del w:id="4667" w:author="Andrija Ilic" w:date="2015-09-06T19:30:00Z"/>
            </w:rPr>
          </w:rPrChange>
        </w:rPr>
      </w:pPr>
      <w:del w:id="4668" w:author="Andrija Ilic" w:date="2015-09-06T19:30:00Z">
        <w:r w:rsidRPr="009851B8" w:rsidDel="006207E5">
          <w:rPr>
            <w:rFonts w:cs="Times New Roman"/>
            <w:szCs w:val="24"/>
            <w:rPrChange w:id="4669" w:author="Andrija Ilic" w:date="2015-09-07T19:37:00Z">
              <w:rPr/>
            </w:rPrChange>
          </w:rPr>
          <w:delText>1.1 Систем враћа поруку о грешци при чувању запосленог. (ИА)</w:delText>
        </w:r>
      </w:del>
    </w:p>
    <w:p w14:paraId="28EB7998" w14:textId="7DCA74E4" w:rsidR="00352D60" w:rsidRPr="009851B8" w:rsidDel="006207E5" w:rsidRDefault="00352D60" w:rsidP="00077AF1">
      <w:pPr>
        <w:rPr>
          <w:del w:id="4670" w:author="Andrija Ilic" w:date="2015-09-06T19:30:00Z"/>
          <w:rFonts w:cs="Times New Roman"/>
          <w:szCs w:val="24"/>
          <w:rPrChange w:id="4671" w:author="Andrija Ilic" w:date="2015-09-07T19:37:00Z">
            <w:rPr>
              <w:del w:id="4672" w:author="Andrija Ilic" w:date="2015-09-06T19:30:00Z"/>
            </w:rPr>
          </w:rPrChange>
        </w:rPr>
      </w:pPr>
      <w:del w:id="4673" w:author="Andrija Ilic" w:date="2015-09-06T19:30:00Z">
        <w:r w:rsidRPr="009851B8" w:rsidDel="006207E5">
          <w:rPr>
            <w:rFonts w:cs="Times New Roman"/>
            <w:noProof/>
            <w:szCs w:val="24"/>
            <w:rPrChange w:id="4674"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8"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675" w:author="Boni" w:date="2014-09-07T21:12:00Z"/>
          <w:del w:id="4676" w:author="Andrija Ilic" w:date="2015-09-06T19:30:00Z"/>
          <w:rFonts w:cs="Times New Roman"/>
          <w:szCs w:val="24"/>
          <w:rPrChange w:id="4677" w:author="Andrija Ilic" w:date="2015-09-07T19:37:00Z">
            <w:rPr>
              <w:ins w:id="4678" w:author="Boni" w:date="2014-09-07T21:12:00Z"/>
              <w:del w:id="4679" w:author="Andrija Ilic" w:date="2015-09-06T19:30:00Z"/>
            </w:rPr>
          </w:rPrChange>
        </w:rPr>
      </w:pPr>
      <w:ins w:id="4680" w:author="Boni" w:date="2014-09-07T21:12:00Z">
        <w:del w:id="4681" w:author="Andrija Ilic" w:date="2015-09-06T19:30:00Z">
          <w:r w:rsidRPr="009851B8" w:rsidDel="006207E5">
            <w:rPr>
              <w:rFonts w:cs="Times New Roman"/>
              <w:szCs w:val="24"/>
              <w:rPrChange w:id="4682" w:author="Andrija Ilic" w:date="2015-09-07T19:37:00Z">
                <w:rPr/>
              </w:rPrChange>
            </w:rPr>
            <w:delText xml:space="preserve">Дијаграм </w:delText>
          </w:r>
        </w:del>
      </w:ins>
      <w:ins w:id="4683" w:author="Boni" w:date="2014-09-07T22:07:00Z">
        <w:del w:id="4684" w:author="Andrija Ilic" w:date="2015-09-06T19:30:00Z">
          <w:r w:rsidR="00003635" w:rsidRPr="009851B8" w:rsidDel="006207E5">
            <w:rPr>
              <w:rFonts w:cs="Times New Roman"/>
              <w:szCs w:val="24"/>
              <w:rPrChange w:id="4685" w:author="Andrija Ilic" w:date="2015-09-07T19:37:00Z">
                <w:rPr/>
              </w:rPrChange>
            </w:rPr>
            <w:delText>10</w:delText>
          </w:r>
        </w:del>
      </w:ins>
      <w:ins w:id="4686" w:author="Boni" w:date="2014-09-07T21:12:00Z">
        <w:del w:id="4687" w:author="Andrija Ilic" w:date="2015-09-06T19:30:00Z">
          <w:r w:rsidRPr="009851B8" w:rsidDel="006207E5">
            <w:rPr>
              <w:rFonts w:cs="Times New Roman"/>
              <w:szCs w:val="24"/>
              <w:rPrChange w:id="4688" w:author="Andrija Ilic" w:date="2015-09-07T19:37:00Z">
                <w:rPr/>
              </w:rPrChange>
            </w:rPr>
            <w:delText>. Случај коришћења:</w:delText>
          </w:r>
          <w:r w:rsidRPr="009851B8" w:rsidDel="006207E5">
            <w:rPr>
              <w:rFonts w:cs="Times New Roman"/>
              <w:szCs w:val="24"/>
              <w:rPrChange w:id="4689" w:author="Andrija Ilic" w:date="2015-09-07T19:37:00Z">
                <w:rPr>
                  <w:b/>
                </w:rPr>
              </w:rPrChange>
            </w:rPr>
            <w:delText xml:space="preserve"> </w:delText>
          </w:r>
          <w:r w:rsidRPr="009851B8" w:rsidDel="006207E5">
            <w:rPr>
              <w:rFonts w:cs="Times New Roman"/>
              <w:szCs w:val="24"/>
              <w:rPrChange w:id="4690" w:author="Andrija Ilic" w:date="2015-09-07T19:37:00Z">
                <w:rPr/>
              </w:rPrChange>
            </w:rPr>
            <w:delText>Додавање запослених – алтернативни сценарио</w:delText>
          </w:r>
        </w:del>
      </w:ins>
    </w:p>
    <w:p w14:paraId="7FBBFF06" w14:textId="44C9624B" w:rsidR="00077AF1" w:rsidRPr="009851B8" w:rsidDel="006207E5" w:rsidRDefault="00077AF1" w:rsidP="00BE2E08">
      <w:pPr>
        <w:rPr>
          <w:del w:id="4691" w:author="Andrija Ilic" w:date="2015-09-06T19:30:00Z"/>
          <w:rFonts w:cs="Times New Roman"/>
          <w:szCs w:val="24"/>
          <w:rPrChange w:id="4692" w:author="Andrija Ilic" w:date="2015-09-07T19:37:00Z">
            <w:rPr>
              <w:del w:id="4693" w:author="Andrija Ilic" w:date="2015-09-06T19:30:00Z"/>
              <w:b/>
            </w:rPr>
          </w:rPrChange>
        </w:rPr>
      </w:pPr>
    </w:p>
    <w:p w14:paraId="6A33912C" w14:textId="7CCCBCFF" w:rsidR="00BE2E08" w:rsidRPr="009851B8" w:rsidDel="006207E5" w:rsidRDefault="00BE2E08" w:rsidP="00BE2E08">
      <w:pPr>
        <w:rPr>
          <w:del w:id="4694" w:author="Andrija Ilic" w:date="2015-09-06T19:30:00Z"/>
          <w:rFonts w:cs="Times New Roman"/>
          <w:szCs w:val="24"/>
          <w:rPrChange w:id="4695" w:author="Andrija Ilic" w:date="2015-09-07T19:37:00Z">
            <w:rPr>
              <w:del w:id="4696" w:author="Andrija Ilic" w:date="2015-09-06T19:30:00Z"/>
              <w:b/>
            </w:rPr>
          </w:rPrChange>
        </w:rPr>
      </w:pPr>
    </w:p>
    <w:p w14:paraId="575538E6" w14:textId="2CA46353" w:rsidR="00BE2E08" w:rsidRPr="009851B8" w:rsidDel="006207E5" w:rsidRDefault="00BE2E08" w:rsidP="00BE2E08">
      <w:pPr>
        <w:rPr>
          <w:del w:id="4697" w:author="Andrija Ilic" w:date="2015-09-06T19:30:00Z"/>
          <w:rFonts w:cs="Times New Roman"/>
          <w:szCs w:val="24"/>
          <w:rPrChange w:id="4698" w:author="Andrija Ilic" w:date="2015-09-07T19:37:00Z">
            <w:rPr>
              <w:del w:id="4699" w:author="Andrija Ilic" w:date="2015-09-06T19:30:00Z"/>
            </w:rPr>
          </w:rPrChange>
        </w:rPr>
      </w:pPr>
      <w:del w:id="4700" w:author="Andrija Ilic" w:date="2015-09-06T19:30:00Z">
        <w:r w:rsidRPr="009851B8" w:rsidDel="006207E5">
          <w:rPr>
            <w:rFonts w:cs="Times New Roman"/>
            <w:szCs w:val="24"/>
            <w:rPrChange w:id="4701" w:author="Andrija Ilic" w:date="2015-09-07T19:37:00Z">
              <w:rPr>
                <w:b/>
              </w:rPr>
            </w:rPrChange>
          </w:rPr>
          <w:delText>ДС6</w:delText>
        </w:r>
      </w:del>
      <w:ins w:id="4702" w:author="Boni" w:date="2014-09-07T21:13:00Z">
        <w:del w:id="4703" w:author="Andrija Ilic" w:date="2015-09-06T19:30:00Z">
          <w:r w:rsidR="00C07A10" w:rsidRPr="009851B8" w:rsidDel="006207E5">
            <w:rPr>
              <w:rFonts w:cs="Times New Roman"/>
              <w:szCs w:val="24"/>
              <w:rPrChange w:id="4704" w:author="Andrija Ilic" w:date="2015-09-07T19:37:00Z">
                <w:rPr>
                  <w:b/>
                </w:rPr>
              </w:rPrChange>
            </w:rPr>
            <w:delText>ДС5</w:delText>
          </w:r>
        </w:del>
      </w:ins>
      <w:del w:id="4705" w:author="Andrija Ilic" w:date="2015-09-06T19:30:00Z">
        <w:r w:rsidRPr="009851B8" w:rsidDel="006207E5">
          <w:rPr>
            <w:rFonts w:cs="Times New Roman"/>
            <w:szCs w:val="24"/>
            <w:rPrChange w:id="4706" w:author="Andrija Ilic" w:date="2015-09-07T19:37:00Z">
              <w:rPr>
                <w:b/>
              </w:rPr>
            </w:rPrChange>
          </w:rPr>
          <w:delText>: Дијаграм секвенци за случај коришћења:</w:delText>
        </w:r>
        <w:r w:rsidR="00E37971" w:rsidRPr="009851B8" w:rsidDel="006207E5">
          <w:rPr>
            <w:rFonts w:cs="Times New Roman"/>
            <w:szCs w:val="24"/>
            <w:rPrChange w:id="4707"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08" w:author="Andrija Ilic" w:date="2015-09-06T19:30:00Z"/>
          <w:rFonts w:cs="Times New Roman"/>
          <w:szCs w:val="24"/>
          <w:rPrChange w:id="4709" w:author="Andrija Ilic" w:date="2015-09-07T19:37:00Z">
            <w:rPr>
              <w:del w:id="4710" w:author="Andrija Ilic" w:date="2015-09-06T19:30:00Z"/>
              <w:b/>
            </w:rPr>
          </w:rPrChange>
        </w:rPr>
      </w:pPr>
      <w:del w:id="4711" w:author="Andrija Ilic" w:date="2015-09-06T19:30:00Z">
        <w:r w:rsidRPr="009851B8" w:rsidDel="006207E5">
          <w:rPr>
            <w:rFonts w:cs="Times New Roman"/>
            <w:szCs w:val="24"/>
            <w:rPrChange w:id="4712"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13" w:author="Andrija Ilic" w:date="2015-09-06T19:30:00Z"/>
          <w:rFonts w:cs="Times New Roman"/>
          <w:szCs w:val="24"/>
          <w:rPrChange w:id="4714" w:author="Andrija Ilic" w:date="2015-09-07T19:37:00Z">
            <w:rPr>
              <w:del w:id="4715" w:author="Andrija Ilic" w:date="2015-09-06T19:30:00Z"/>
            </w:rPr>
          </w:rPrChange>
        </w:rPr>
      </w:pPr>
      <w:del w:id="4716" w:author="Andrija Ilic" w:date="2015-09-06T19:30:00Z">
        <w:r w:rsidRPr="009851B8" w:rsidDel="006207E5">
          <w:rPr>
            <w:rFonts w:cs="Times New Roman"/>
            <w:szCs w:val="24"/>
            <w:rPrChange w:id="4717" w:author="Andrija Ilic" w:date="2015-09-07T19:37:00Z">
              <w:rPr/>
            </w:rPrChange>
          </w:rPr>
          <w:delText>Систем врши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18" w:author="Andrija Ilic" w:date="2015-09-06T19:30:00Z"/>
          <w:rFonts w:cs="Times New Roman"/>
          <w:szCs w:val="24"/>
          <w:rPrChange w:id="4719" w:author="Andrija Ilic" w:date="2015-09-07T19:37:00Z">
            <w:rPr>
              <w:del w:id="4720" w:author="Andrija Ilic" w:date="2015-09-06T19:30:00Z"/>
            </w:rPr>
          </w:rPrChange>
        </w:rPr>
      </w:pPr>
      <w:del w:id="4721" w:author="Andrija Ilic" w:date="2015-09-06T19:30:00Z">
        <w:r w:rsidRPr="009851B8" w:rsidDel="006207E5">
          <w:rPr>
            <w:rFonts w:cs="Times New Roman"/>
            <w:szCs w:val="24"/>
            <w:rPrChange w:id="4722"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23" w:author="Boni" w:date="2014-09-07T21:21:00Z"/>
          <w:del w:id="4724" w:author="Andrija Ilic" w:date="2015-09-06T19:30:00Z"/>
          <w:rFonts w:cs="Times New Roman"/>
          <w:szCs w:val="24"/>
          <w:rPrChange w:id="4725" w:author="Andrija Ilic" w:date="2015-09-07T19:37:00Z">
            <w:rPr>
              <w:ins w:id="4726" w:author="Boni" w:date="2014-09-07T21:21:00Z"/>
              <w:del w:id="4727" w:author="Andrija Ilic" w:date="2015-09-06T19:30:00Z"/>
            </w:rPr>
          </w:rPrChange>
        </w:rPr>
      </w:pPr>
      <w:del w:id="4728" w:author="Andrija Ilic" w:date="2015-09-06T19:30:00Z">
        <w:r w:rsidRPr="009851B8" w:rsidDel="006207E5">
          <w:rPr>
            <w:rFonts w:cs="Times New Roman"/>
            <w:noProof/>
            <w:szCs w:val="24"/>
            <w:rPrChange w:id="4729"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79"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30" w:author="Andrija Ilic" w:date="2015-09-06T19:30:00Z"/>
          <w:rFonts w:cs="Times New Roman"/>
          <w:szCs w:val="24"/>
          <w:rPrChange w:id="4731" w:author="Andrija Ilic" w:date="2015-09-07T19:37:00Z">
            <w:rPr>
              <w:del w:id="4732" w:author="Andrija Ilic" w:date="2015-09-06T19:30:00Z"/>
            </w:rPr>
          </w:rPrChange>
        </w:rPr>
      </w:pPr>
      <w:ins w:id="4733" w:author="Boni" w:date="2014-09-07T21:21:00Z">
        <w:del w:id="4734" w:author="Andrija Ilic" w:date="2015-09-06T19:30:00Z">
          <w:r w:rsidRPr="009851B8" w:rsidDel="006207E5">
            <w:rPr>
              <w:rFonts w:cs="Times New Roman"/>
              <w:szCs w:val="24"/>
              <w:rPrChange w:id="4735" w:author="Andrija Ilic" w:date="2015-09-07T19:37:00Z">
                <w:rPr/>
              </w:rPrChange>
            </w:rPr>
            <w:delText>Дијаграм 1</w:delText>
          </w:r>
        </w:del>
      </w:ins>
      <w:ins w:id="4736" w:author="Boni" w:date="2014-09-07T22:07:00Z">
        <w:del w:id="4737" w:author="Andrija Ilic" w:date="2015-09-06T19:30:00Z">
          <w:r w:rsidR="00003635" w:rsidRPr="009851B8" w:rsidDel="006207E5">
            <w:rPr>
              <w:rFonts w:cs="Times New Roman"/>
              <w:szCs w:val="24"/>
              <w:rPrChange w:id="4738" w:author="Andrija Ilic" w:date="2015-09-07T19:37:00Z">
                <w:rPr/>
              </w:rPrChange>
            </w:rPr>
            <w:delText>1</w:delText>
          </w:r>
        </w:del>
      </w:ins>
      <w:ins w:id="4739" w:author="Boni" w:date="2014-09-07T21:21:00Z">
        <w:del w:id="4740" w:author="Andrija Ilic" w:date="2015-09-06T19:30:00Z">
          <w:r w:rsidRPr="009851B8" w:rsidDel="006207E5">
            <w:rPr>
              <w:rFonts w:cs="Times New Roman"/>
              <w:szCs w:val="24"/>
              <w:rPrChange w:id="4741" w:author="Andrija Ilic" w:date="2015-09-07T19:37:00Z">
                <w:rPr/>
              </w:rPrChange>
            </w:rPr>
            <w:delText>. Случај коришћења:</w:delText>
          </w:r>
          <w:r w:rsidRPr="009851B8" w:rsidDel="006207E5">
            <w:rPr>
              <w:rFonts w:cs="Times New Roman"/>
              <w:szCs w:val="24"/>
              <w:rPrChange w:id="4742" w:author="Andrija Ilic" w:date="2015-09-07T19:37:00Z">
                <w:rPr>
                  <w:b/>
                </w:rPr>
              </w:rPrChange>
            </w:rPr>
            <w:delText xml:space="preserve"> </w:delText>
          </w:r>
          <w:r w:rsidRPr="009851B8" w:rsidDel="006207E5">
            <w:rPr>
              <w:rFonts w:cs="Times New Roman"/>
              <w:szCs w:val="24"/>
              <w:rPrChange w:id="4743" w:author="Andrija Ilic" w:date="2015-09-07T19:37:00Z">
                <w:rPr/>
              </w:rPrChange>
            </w:rPr>
            <w:delText>Преглед рачуна</w:delText>
          </w:r>
        </w:del>
      </w:ins>
    </w:p>
    <w:p w14:paraId="574F00CE" w14:textId="689797DE" w:rsidR="00B77503" w:rsidRPr="009851B8" w:rsidDel="006207E5" w:rsidRDefault="00B77503" w:rsidP="00B77503">
      <w:pPr>
        <w:rPr>
          <w:del w:id="4744" w:author="Andrija Ilic" w:date="2015-09-06T19:30:00Z"/>
          <w:rFonts w:cs="Times New Roman"/>
          <w:szCs w:val="24"/>
          <w:rPrChange w:id="4745" w:author="Andrija Ilic" w:date="2015-09-07T19:37:00Z">
            <w:rPr>
              <w:del w:id="4746" w:author="Andrija Ilic" w:date="2015-09-06T19:30:00Z"/>
              <w:b/>
            </w:rPr>
          </w:rPrChange>
        </w:rPr>
      </w:pPr>
      <w:del w:id="4747" w:author="Andrija Ilic" w:date="2015-09-06T19:30:00Z">
        <w:r w:rsidRPr="009851B8" w:rsidDel="006207E5">
          <w:rPr>
            <w:rFonts w:cs="Times New Roman"/>
            <w:szCs w:val="24"/>
            <w:rPrChange w:id="4748"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749" w:author="Andrija Ilic" w:date="2015-09-06T19:30:00Z"/>
          <w:rFonts w:cs="Times New Roman"/>
          <w:szCs w:val="24"/>
          <w:rPrChange w:id="4750" w:author="Andrija Ilic" w:date="2015-09-07T19:37:00Z">
            <w:rPr>
              <w:del w:id="4751" w:author="Andrija Ilic" w:date="2015-09-06T19:30:00Z"/>
              <w:b/>
            </w:rPr>
          </w:rPrChange>
        </w:rPr>
      </w:pPr>
    </w:p>
    <w:p w14:paraId="579ED3AC" w14:textId="5CF5F0C8" w:rsidR="00B77503" w:rsidRPr="009851B8" w:rsidDel="006207E5" w:rsidRDefault="003D2FF9" w:rsidP="00B77503">
      <w:pPr>
        <w:rPr>
          <w:del w:id="4752" w:author="Andrija Ilic" w:date="2015-09-06T19:30:00Z"/>
          <w:rFonts w:cs="Times New Roman"/>
          <w:szCs w:val="24"/>
          <w:rPrChange w:id="4753" w:author="Andrija Ilic" w:date="2015-09-07T19:37:00Z">
            <w:rPr>
              <w:del w:id="4754" w:author="Andrija Ilic" w:date="2015-09-06T19:30:00Z"/>
            </w:rPr>
          </w:rPrChange>
        </w:rPr>
      </w:pPr>
      <w:del w:id="4755" w:author="Andrija Ilic" w:date="2015-09-06T19:30:00Z">
        <w:r w:rsidRPr="009851B8" w:rsidDel="006207E5">
          <w:rPr>
            <w:rFonts w:cs="Times New Roman"/>
            <w:szCs w:val="24"/>
            <w:rPrChange w:id="4756" w:author="Andrija Ilic" w:date="2015-09-07T19:37:00Z">
              <w:rPr/>
            </w:rPrChange>
          </w:rPr>
          <w:delText>1</w:delText>
        </w:r>
        <w:r w:rsidR="00B77503" w:rsidRPr="009851B8" w:rsidDel="006207E5">
          <w:rPr>
            <w:rFonts w:cs="Times New Roman"/>
            <w:szCs w:val="24"/>
            <w:rPrChange w:id="4757"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758" w:author="Boni" w:date="2014-09-07T21:21:00Z"/>
          <w:del w:id="4759" w:author="Andrija Ilic" w:date="2015-09-06T19:30:00Z"/>
          <w:rFonts w:cs="Times New Roman"/>
          <w:szCs w:val="24"/>
          <w:rPrChange w:id="4760" w:author="Andrija Ilic" w:date="2015-09-07T19:37:00Z">
            <w:rPr>
              <w:ins w:id="4761" w:author="Boni" w:date="2014-09-07T21:21:00Z"/>
              <w:del w:id="4762" w:author="Andrija Ilic" w:date="2015-09-06T19:30:00Z"/>
            </w:rPr>
          </w:rPrChange>
        </w:rPr>
      </w:pPr>
      <w:del w:id="4763" w:author="Andrija Ilic" w:date="2015-09-06T19:30:00Z">
        <w:r w:rsidRPr="009851B8" w:rsidDel="006207E5">
          <w:rPr>
            <w:rFonts w:cs="Times New Roman"/>
            <w:noProof/>
            <w:szCs w:val="24"/>
            <w:rPrChange w:id="4764"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0"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765" w:author="Boni" w:date="2014-09-07T21:21:00Z"/>
          <w:del w:id="4766" w:author="Andrija Ilic" w:date="2015-09-06T19:30:00Z"/>
          <w:rFonts w:cs="Times New Roman"/>
          <w:szCs w:val="24"/>
          <w:rPrChange w:id="4767" w:author="Andrija Ilic" w:date="2015-09-07T19:37:00Z">
            <w:rPr>
              <w:ins w:id="4768" w:author="Boni" w:date="2014-09-07T21:21:00Z"/>
              <w:del w:id="4769" w:author="Andrija Ilic" w:date="2015-09-06T19:30:00Z"/>
            </w:rPr>
          </w:rPrChange>
        </w:rPr>
      </w:pPr>
      <w:ins w:id="4770" w:author="Boni" w:date="2014-09-07T21:21:00Z">
        <w:del w:id="4771" w:author="Andrija Ilic" w:date="2015-09-06T19:30:00Z">
          <w:r w:rsidRPr="009851B8" w:rsidDel="006207E5">
            <w:rPr>
              <w:rFonts w:cs="Times New Roman"/>
              <w:szCs w:val="24"/>
              <w:rPrChange w:id="4772" w:author="Andrija Ilic" w:date="2015-09-07T19:37:00Z">
                <w:rPr/>
              </w:rPrChange>
            </w:rPr>
            <w:delText>Дијаграм 1</w:delText>
          </w:r>
        </w:del>
      </w:ins>
      <w:ins w:id="4773" w:author="Boni" w:date="2014-09-07T22:07:00Z">
        <w:del w:id="4774" w:author="Andrija Ilic" w:date="2015-09-06T19:30:00Z">
          <w:r w:rsidR="00003635" w:rsidRPr="009851B8" w:rsidDel="006207E5">
            <w:rPr>
              <w:rFonts w:cs="Times New Roman"/>
              <w:szCs w:val="24"/>
              <w:rPrChange w:id="4775" w:author="Andrija Ilic" w:date="2015-09-07T19:37:00Z">
                <w:rPr/>
              </w:rPrChange>
            </w:rPr>
            <w:delText>2</w:delText>
          </w:r>
        </w:del>
      </w:ins>
      <w:ins w:id="4776" w:author="Boni" w:date="2014-09-07T21:21:00Z">
        <w:del w:id="4777" w:author="Andrija Ilic" w:date="2015-09-06T19:30:00Z">
          <w:r w:rsidRPr="009851B8" w:rsidDel="006207E5">
            <w:rPr>
              <w:rFonts w:cs="Times New Roman"/>
              <w:szCs w:val="24"/>
              <w:rPrChange w:id="4778" w:author="Andrija Ilic" w:date="2015-09-07T19:37:00Z">
                <w:rPr/>
              </w:rPrChange>
            </w:rPr>
            <w:delText>. Случај коришћења:</w:delText>
          </w:r>
          <w:r w:rsidRPr="009851B8" w:rsidDel="006207E5">
            <w:rPr>
              <w:rFonts w:cs="Times New Roman"/>
              <w:szCs w:val="24"/>
              <w:rPrChange w:id="4779" w:author="Andrija Ilic" w:date="2015-09-07T19:37:00Z">
                <w:rPr>
                  <w:b/>
                </w:rPr>
              </w:rPrChange>
            </w:rPr>
            <w:delText xml:space="preserve"> </w:delText>
          </w:r>
          <w:r w:rsidRPr="009851B8" w:rsidDel="006207E5">
            <w:rPr>
              <w:rFonts w:cs="Times New Roman"/>
              <w:szCs w:val="24"/>
              <w:rPrChange w:id="4780" w:author="Andrija Ilic" w:date="2015-09-07T19:37:00Z">
                <w:rPr/>
              </w:rPrChange>
            </w:rPr>
            <w:delText>Преглед рачуна – алтернативни сценарио</w:delText>
          </w:r>
        </w:del>
      </w:ins>
    </w:p>
    <w:p w14:paraId="7469310E" w14:textId="40E65D05" w:rsidR="006D4D7C" w:rsidRPr="009851B8" w:rsidDel="006207E5" w:rsidRDefault="006D4D7C" w:rsidP="00B77503">
      <w:pPr>
        <w:rPr>
          <w:del w:id="4781" w:author="Andrija Ilic" w:date="2015-09-06T19:30:00Z"/>
          <w:rFonts w:cs="Times New Roman"/>
          <w:szCs w:val="24"/>
          <w:rPrChange w:id="4782" w:author="Andrija Ilic" w:date="2015-09-07T19:37:00Z">
            <w:rPr>
              <w:del w:id="4783" w:author="Andrija Ilic" w:date="2015-09-06T19:30:00Z"/>
            </w:rPr>
          </w:rPrChange>
        </w:rPr>
      </w:pPr>
    </w:p>
    <w:p w14:paraId="028BD01D" w14:textId="28494EEE" w:rsidR="00252993" w:rsidRPr="009851B8" w:rsidDel="006207E5" w:rsidRDefault="00C07A10">
      <w:pPr>
        <w:rPr>
          <w:ins w:id="4784" w:author="Boni" w:date="2014-09-07T21:15:00Z"/>
          <w:del w:id="4785" w:author="Andrija Ilic" w:date="2015-09-06T19:30:00Z"/>
          <w:rFonts w:cs="Times New Roman"/>
          <w:szCs w:val="24"/>
          <w:rPrChange w:id="4786" w:author="Andrija Ilic" w:date="2015-09-07T19:37:00Z">
            <w:rPr>
              <w:ins w:id="4787" w:author="Boni" w:date="2014-09-07T21:15:00Z"/>
              <w:del w:id="4788" w:author="Andrija Ilic" w:date="2015-09-06T19:30:00Z"/>
              <w:b/>
            </w:rPr>
          </w:rPrChange>
        </w:rPr>
        <w:pPrChange w:id="4789" w:author="Boni" w:date="2014-09-07T21:13:00Z">
          <w:pPr>
            <w:jc w:val="center"/>
          </w:pPr>
        </w:pPrChange>
      </w:pPr>
      <w:ins w:id="4790" w:author="Boni" w:date="2014-09-07T21:13:00Z">
        <w:del w:id="4791" w:author="Andrija Ilic" w:date="2015-09-06T19:30:00Z">
          <w:r w:rsidRPr="009851B8" w:rsidDel="006207E5">
            <w:rPr>
              <w:rFonts w:cs="Times New Roman"/>
              <w:szCs w:val="24"/>
              <w:rPrChange w:id="4792" w:author="Andrija Ilic" w:date="2015-09-07T19:37:00Z">
                <w:rPr>
                  <w:b/>
                </w:rPr>
              </w:rPrChange>
            </w:rPr>
            <w:delText>ДС6: Дијаграм секвенци за случај коришћења</w:delText>
          </w:r>
        </w:del>
      </w:ins>
      <w:ins w:id="4793" w:author="Boni" w:date="2014-09-07T21:18:00Z">
        <w:del w:id="4794" w:author="Andrija Ilic" w:date="2015-09-06T19:30:00Z">
          <w:r w:rsidR="006D4D7C" w:rsidRPr="009851B8" w:rsidDel="006207E5">
            <w:rPr>
              <w:rFonts w:cs="Times New Roman"/>
              <w:szCs w:val="24"/>
              <w:rPrChange w:id="4795"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796" w:author="Boni" w:date="2014-09-07T21:15:00Z"/>
          <w:del w:id="4797" w:author="Andrija Ilic" w:date="2015-09-06T19:30:00Z"/>
          <w:rFonts w:cs="Times New Roman"/>
          <w:szCs w:val="24"/>
          <w:rPrChange w:id="4798" w:author="Andrija Ilic" w:date="2015-09-07T19:37:00Z">
            <w:rPr>
              <w:ins w:id="4799" w:author="Boni" w:date="2014-09-07T21:15:00Z"/>
              <w:del w:id="4800" w:author="Andrija Ilic" w:date="2015-09-06T19:30:00Z"/>
              <w:b/>
            </w:rPr>
          </w:rPrChange>
        </w:rPr>
      </w:pPr>
      <w:ins w:id="4801" w:author="Boni" w:date="2014-09-07T21:15:00Z">
        <w:del w:id="4802" w:author="Andrija Ilic" w:date="2015-09-06T19:30:00Z">
          <w:r w:rsidRPr="009851B8" w:rsidDel="006207E5">
            <w:rPr>
              <w:rFonts w:cs="Times New Roman"/>
              <w:szCs w:val="24"/>
              <w:rPrChange w:id="4803"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04" w:author="Boni" w:date="2014-09-07T21:15:00Z"/>
          <w:del w:id="4805" w:author="Andrija Ilic" w:date="2015-09-06T19:30:00Z"/>
          <w:rFonts w:cs="Times New Roman"/>
          <w:szCs w:val="24"/>
          <w:rPrChange w:id="4806" w:author="Andrija Ilic" w:date="2015-09-07T19:37:00Z">
            <w:rPr>
              <w:ins w:id="4807" w:author="Boni" w:date="2014-09-07T21:15:00Z"/>
              <w:del w:id="4808" w:author="Andrija Ilic" w:date="2015-09-06T19:30:00Z"/>
            </w:rPr>
          </w:rPrChange>
        </w:rPr>
      </w:pPr>
      <w:ins w:id="4809" w:author="Boni" w:date="2014-09-07T21:15:00Z">
        <w:del w:id="4810" w:author="Andrija Ilic" w:date="2015-09-06T19:30:00Z">
          <w:r w:rsidRPr="009851B8" w:rsidDel="006207E5">
            <w:rPr>
              <w:rFonts w:cs="Times New Roman"/>
              <w:szCs w:val="24"/>
              <w:rPrChange w:id="4811" w:author="Andrija Ilic" w:date="2015-09-07T19:37:00Z">
                <w:rPr/>
              </w:rPrChange>
            </w:rPr>
            <w:delText xml:space="preserve">Систем </w:delText>
          </w:r>
          <w:r w:rsidRPr="009851B8" w:rsidDel="006207E5">
            <w:rPr>
              <w:rFonts w:cs="Times New Roman"/>
              <w:szCs w:val="24"/>
              <w:u w:val="single"/>
              <w:rPrChange w:id="4812" w:author="Andrija Ilic" w:date="2015-09-07T19:37:00Z">
                <w:rPr>
                  <w:u w:val="single"/>
                </w:rPr>
              </w:rPrChange>
            </w:rPr>
            <w:delText>одјављује корисника</w:delText>
          </w:r>
          <w:r w:rsidRPr="009851B8" w:rsidDel="006207E5">
            <w:rPr>
              <w:rFonts w:cs="Times New Roman"/>
              <w:szCs w:val="24"/>
              <w:rPrChange w:id="4813"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14" w:author="Boni" w:date="2014-09-07T21:24:00Z"/>
          <w:del w:id="4815" w:author="Andrija Ilic" w:date="2015-09-06T19:30:00Z"/>
          <w:rFonts w:cs="Times New Roman"/>
          <w:szCs w:val="24"/>
          <w:rPrChange w:id="4816" w:author="Andrija Ilic" w:date="2015-09-07T19:37:00Z">
            <w:rPr>
              <w:ins w:id="4817" w:author="Boni" w:date="2014-09-07T21:24:00Z"/>
              <w:del w:id="4818" w:author="Andrija Ilic" w:date="2015-09-06T19:30:00Z"/>
            </w:rPr>
          </w:rPrChange>
        </w:rPr>
      </w:pPr>
      <w:ins w:id="4819" w:author="Boni" w:date="2014-09-07T21:15:00Z">
        <w:del w:id="4820" w:author="Andrija Ilic" w:date="2015-09-06T19:30:00Z">
          <w:r w:rsidRPr="009851B8" w:rsidDel="006207E5">
            <w:rPr>
              <w:rFonts w:cs="Times New Roman"/>
              <w:szCs w:val="24"/>
              <w:rPrChange w:id="4821" w:author="Andrija Ilic" w:date="2015-09-07T19:37:00Z">
                <w:rPr/>
              </w:rPrChange>
            </w:rPr>
            <w:delText xml:space="preserve">Систем </w:delText>
          </w:r>
          <w:r w:rsidRPr="009851B8" w:rsidDel="006207E5">
            <w:rPr>
              <w:rFonts w:cs="Times New Roman"/>
              <w:szCs w:val="24"/>
              <w:u w:val="single"/>
              <w:rPrChange w:id="4822" w:author="Andrija Ilic" w:date="2015-09-07T19:37:00Z">
                <w:rPr>
                  <w:u w:val="single"/>
                </w:rPr>
              </w:rPrChange>
            </w:rPr>
            <w:delText>приказује</w:delText>
          </w:r>
          <w:r w:rsidRPr="009851B8" w:rsidDel="006207E5">
            <w:rPr>
              <w:rFonts w:cs="Times New Roman"/>
              <w:szCs w:val="24"/>
              <w:rPrChange w:id="4823"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24" w:author="Boni" w:date="2014-09-07T21:24:00Z"/>
          <w:del w:id="4825" w:author="Andrija Ilic" w:date="2015-09-06T19:30:00Z"/>
          <w:rFonts w:cs="Times New Roman"/>
          <w:szCs w:val="24"/>
          <w:rPrChange w:id="4826" w:author="Andrija Ilic" w:date="2015-09-07T19:37:00Z">
            <w:rPr>
              <w:ins w:id="4827" w:author="Boni" w:date="2014-09-07T21:24:00Z"/>
              <w:del w:id="4828" w:author="Andrija Ilic" w:date="2015-09-06T19:30:00Z"/>
            </w:rPr>
          </w:rPrChange>
        </w:rPr>
        <w:pPrChange w:id="4829" w:author="Boni" w:date="2014-09-07T21:24:00Z">
          <w:pPr>
            <w:pStyle w:val="ListParagraph"/>
            <w:numPr>
              <w:numId w:val="31"/>
            </w:numPr>
            <w:ind w:left="786" w:hanging="360"/>
          </w:pPr>
        </w:pPrChange>
      </w:pPr>
    </w:p>
    <w:p w14:paraId="551EF702" w14:textId="795D5062" w:rsidR="00252993" w:rsidRPr="009851B8" w:rsidDel="006207E5" w:rsidRDefault="00252993">
      <w:pPr>
        <w:pStyle w:val="ListParagraph"/>
        <w:rPr>
          <w:ins w:id="4830" w:author="Boni" w:date="2014-09-07T21:24:00Z"/>
          <w:del w:id="4831" w:author="Andrija Ilic" w:date="2015-09-06T19:30:00Z"/>
          <w:rFonts w:cs="Times New Roman"/>
          <w:szCs w:val="24"/>
          <w:rPrChange w:id="4832" w:author="Andrija Ilic" w:date="2015-09-07T19:37:00Z">
            <w:rPr>
              <w:ins w:id="4833" w:author="Boni" w:date="2014-09-07T21:24:00Z"/>
              <w:del w:id="4834" w:author="Andrija Ilic" w:date="2015-09-06T19:30:00Z"/>
            </w:rPr>
          </w:rPrChange>
        </w:rPr>
        <w:pPrChange w:id="4835" w:author="Boni" w:date="2014-09-07T21:24:00Z">
          <w:pPr>
            <w:pStyle w:val="ListParagraph"/>
            <w:numPr>
              <w:numId w:val="31"/>
            </w:numPr>
            <w:ind w:left="786" w:hanging="360"/>
          </w:pPr>
        </w:pPrChange>
      </w:pPr>
      <w:ins w:id="4836" w:author="Boni" w:date="2014-09-07T21:24:00Z">
        <w:del w:id="4837" w:author="Andrija Ilic" w:date="2015-09-06T19:30:00Z">
          <w:r w:rsidRPr="009851B8" w:rsidDel="006207E5">
            <w:rPr>
              <w:rFonts w:cs="Times New Roman"/>
              <w:noProof/>
              <w:szCs w:val="24"/>
              <w:rPrChange w:id="4838" w:author="Andrija Ilic" w:date="2015-09-07T19:37:00Z">
                <w:rPr>
                  <w:noProof/>
                  <w:color w:val="0000FF" w:themeColor="hyperlink"/>
                  <w:u w:val="single"/>
                </w:rPr>
              </w:rPrChange>
            </w:rPr>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1"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39" w:author="Boni" w:date="2014-09-07T21:24:00Z"/>
          <w:del w:id="4840" w:author="Andrija Ilic" w:date="2015-09-06T19:30:00Z"/>
          <w:rFonts w:cs="Times New Roman"/>
          <w:szCs w:val="24"/>
          <w:rPrChange w:id="4841" w:author="Andrija Ilic" w:date="2015-09-07T19:37:00Z">
            <w:rPr>
              <w:ins w:id="4842" w:author="Boni" w:date="2014-09-07T21:24:00Z"/>
              <w:del w:id="4843" w:author="Andrija Ilic" w:date="2015-09-06T19:30:00Z"/>
            </w:rPr>
          </w:rPrChange>
        </w:rPr>
      </w:pPr>
      <w:ins w:id="4844" w:author="Boni" w:date="2014-09-07T21:24:00Z">
        <w:del w:id="4845" w:author="Andrija Ilic" w:date="2015-09-06T19:30:00Z">
          <w:r w:rsidRPr="009851B8" w:rsidDel="006207E5">
            <w:rPr>
              <w:rFonts w:cs="Times New Roman"/>
              <w:szCs w:val="24"/>
              <w:rPrChange w:id="4846" w:author="Andrija Ilic" w:date="2015-09-07T19:37:00Z">
                <w:rPr/>
              </w:rPrChange>
            </w:rPr>
            <w:delText>Дијаграм 1</w:delText>
          </w:r>
        </w:del>
      </w:ins>
      <w:ins w:id="4847" w:author="Boni" w:date="2014-09-07T22:07:00Z">
        <w:del w:id="4848" w:author="Andrija Ilic" w:date="2015-09-06T19:30:00Z">
          <w:r w:rsidR="00003635" w:rsidRPr="009851B8" w:rsidDel="006207E5">
            <w:rPr>
              <w:rFonts w:cs="Times New Roman"/>
              <w:szCs w:val="24"/>
              <w:rPrChange w:id="4849" w:author="Andrija Ilic" w:date="2015-09-07T19:37:00Z">
                <w:rPr/>
              </w:rPrChange>
            </w:rPr>
            <w:delText>3</w:delText>
          </w:r>
        </w:del>
      </w:ins>
      <w:ins w:id="4850" w:author="Boni" w:date="2014-09-07T21:24:00Z">
        <w:del w:id="4851" w:author="Andrija Ilic" w:date="2015-09-06T19:30:00Z">
          <w:r w:rsidRPr="009851B8" w:rsidDel="006207E5">
            <w:rPr>
              <w:rFonts w:cs="Times New Roman"/>
              <w:szCs w:val="24"/>
              <w:rPrChange w:id="4852" w:author="Andrija Ilic" w:date="2015-09-07T19:37:00Z">
                <w:rPr/>
              </w:rPrChange>
            </w:rPr>
            <w:delText>. Случај коришћења:</w:delText>
          </w:r>
          <w:r w:rsidRPr="009851B8" w:rsidDel="006207E5">
            <w:rPr>
              <w:rFonts w:cs="Times New Roman"/>
              <w:szCs w:val="24"/>
              <w:rPrChange w:id="4853" w:author="Andrija Ilic" w:date="2015-09-07T19:37:00Z">
                <w:rPr>
                  <w:b/>
                </w:rPr>
              </w:rPrChange>
            </w:rPr>
            <w:delText xml:space="preserve"> </w:delText>
          </w:r>
          <w:r w:rsidRPr="009851B8" w:rsidDel="006207E5">
            <w:rPr>
              <w:rFonts w:cs="Times New Roman"/>
              <w:szCs w:val="24"/>
              <w:rPrChange w:id="4854" w:author="Andrija Ilic" w:date="2015-09-07T19:37:00Z">
                <w:rPr/>
              </w:rPrChange>
            </w:rPr>
            <w:delText>Одјава са система</w:delText>
          </w:r>
        </w:del>
      </w:ins>
    </w:p>
    <w:p w14:paraId="5E51FCAC" w14:textId="70A9B990" w:rsidR="00252993" w:rsidRPr="009851B8" w:rsidDel="006207E5" w:rsidRDefault="00252993">
      <w:pPr>
        <w:pStyle w:val="ListParagraph"/>
        <w:rPr>
          <w:ins w:id="4855" w:author="Boni" w:date="2014-09-07T21:15:00Z"/>
          <w:del w:id="4856" w:author="Andrija Ilic" w:date="2015-09-06T19:30:00Z"/>
          <w:rFonts w:cs="Times New Roman"/>
          <w:szCs w:val="24"/>
          <w:rPrChange w:id="4857" w:author="Andrija Ilic" w:date="2015-09-07T19:37:00Z">
            <w:rPr>
              <w:ins w:id="4858" w:author="Boni" w:date="2014-09-07T21:15:00Z"/>
              <w:del w:id="4859" w:author="Andrija Ilic" w:date="2015-09-06T19:30:00Z"/>
            </w:rPr>
          </w:rPrChange>
        </w:rPr>
        <w:pPrChange w:id="4860"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861" w:author="Boni" w:date="2014-09-07T21:15:00Z"/>
          <w:del w:id="4862" w:author="Andrija Ilic" w:date="2015-09-06T19:30:00Z"/>
          <w:rFonts w:cs="Times New Roman"/>
          <w:szCs w:val="24"/>
          <w:rPrChange w:id="4863" w:author="Andrija Ilic" w:date="2015-09-07T19:37:00Z">
            <w:rPr>
              <w:ins w:id="4864" w:author="Boni" w:date="2014-09-07T21:15:00Z"/>
              <w:del w:id="4865" w:author="Andrija Ilic" w:date="2015-09-06T19:30:00Z"/>
              <w:b/>
            </w:rPr>
          </w:rPrChange>
        </w:rPr>
      </w:pPr>
      <w:ins w:id="4866" w:author="Boni" w:date="2014-09-07T21:15:00Z">
        <w:del w:id="4867" w:author="Andrija Ilic" w:date="2015-09-06T19:30:00Z">
          <w:r w:rsidRPr="009851B8" w:rsidDel="006207E5">
            <w:rPr>
              <w:rFonts w:cs="Times New Roman"/>
              <w:szCs w:val="24"/>
              <w:rPrChange w:id="4868"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869" w:author="Boni" w:date="2014-09-07T21:15:00Z"/>
          <w:del w:id="4870" w:author="Andrija Ilic" w:date="2015-09-06T19:30:00Z"/>
          <w:rFonts w:cs="Times New Roman"/>
          <w:szCs w:val="24"/>
          <w:rPrChange w:id="4871" w:author="Andrija Ilic" w:date="2015-09-07T19:37:00Z">
            <w:rPr>
              <w:ins w:id="4872" w:author="Boni" w:date="2014-09-07T21:15:00Z"/>
              <w:del w:id="4873" w:author="Andrija Ilic" w:date="2015-09-06T19:30:00Z"/>
            </w:rPr>
          </w:rPrChange>
        </w:rPr>
      </w:pPr>
      <w:ins w:id="4874" w:author="Boni" w:date="2014-09-07T21:15:00Z">
        <w:del w:id="4875" w:author="Andrija Ilic" w:date="2015-09-06T19:30:00Z">
          <w:r w:rsidRPr="009851B8" w:rsidDel="006207E5">
            <w:rPr>
              <w:rFonts w:cs="Times New Roman"/>
              <w:szCs w:val="24"/>
              <w:rPrChange w:id="4876" w:author="Andrija Ilic" w:date="2015-09-07T19:37:00Z">
                <w:rPr>
                  <w:b/>
                </w:rPr>
              </w:rPrChange>
            </w:rPr>
            <w:tab/>
          </w:r>
          <w:r w:rsidRPr="009851B8" w:rsidDel="006207E5">
            <w:rPr>
              <w:rFonts w:cs="Times New Roman"/>
              <w:szCs w:val="24"/>
              <w:rPrChange w:id="4877" w:author="Andrija Ilic" w:date="2015-09-07T19:37:00Z">
                <w:rPr/>
              </w:rPrChange>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878" w:author="Boni" w:date="2014-09-07T21:25:00Z"/>
          <w:del w:id="4879" w:author="Andrija Ilic" w:date="2015-09-06T19:30:00Z"/>
          <w:rFonts w:cs="Times New Roman"/>
          <w:szCs w:val="24"/>
          <w:rPrChange w:id="4880" w:author="Andrija Ilic" w:date="2015-09-07T19:37:00Z">
            <w:rPr>
              <w:ins w:id="4881" w:author="Boni" w:date="2014-09-07T21:25:00Z"/>
              <w:del w:id="4882" w:author="Andrija Ilic" w:date="2015-09-06T19:30:00Z"/>
              <w:b/>
            </w:rPr>
          </w:rPrChange>
        </w:rPr>
        <w:pPrChange w:id="4883" w:author="Boni" w:date="2014-09-07T21:13:00Z">
          <w:pPr>
            <w:jc w:val="center"/>
          </w:pPr>
        </w:pPrChange>
      </w:pPr>
      <w:ins w:id="4884" w:author="Boni" w:date="2014-09-07T21:40:00Z">
        <w:del w:id="4885" w:author="Andrija Ilic" w:date="2015-09-06T19:30:00Z">
          <w:r w:rsidRPr="009851B8" w:rsidDel="006207E5">
            <w:rPr>
              <w:rFonts w:cs="Times New Roman"/>
              <w:noProof/>
              <w:szCs w:val="24"/>
              <w:rPrChange w:id="4886"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2"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887" w:author="Boni" w:date="2014-09-07T21:25:00Z"/>
          <w:del w:id="4888" w:author="Andrija Ilic" w:date="2015-09-06T19:30:00Z"/>
          <w:rFonts w:cs="Times New Roman"/>
          <w:szCs w:val="24"/>
          <w:rPrChange w:id="4889" w:author="Andrija Ilic" w:date="2015-09-07T19:37:00Z">
            <w:rPr>
              <w:ins w:id="4890" w:author="Boni" w:date="2014-09-07T21:25:00Z"/>
              <w:del w:id="4891" w:author="Andrija Ilic" w:date="2015-09-06T19:30:00Z"/>
            </w:rPr>
          </w:rPrChange>
        </w:rPr>
      </w:pPr>
      <w:ins w:id="4892" w:author="Boni" w:date="2014-09-07T21:25:00Z">
        <w:del w:id="4893" w:author="Andrija Ilic" w:date="2015-09-06T19:30:00Z">
          <w:r w:rsidRPr="009851B8" w:rsidDel="006207E5">
            <w:rPr>
              <w:rFonts w:cs="Times New Roman"/>
              <w:szCs w:val="24"/>
              <w:rPrChange w:id="4894" w:author="Andrija Ilic" w:date="2015-09-07T19:37:00Z">
                <w:rPr/>
              </w:rPrChange>
            </w:rPr>
            <w:delText>Дијаграм 1</w:delText>
          </w:r>
        </w:del>
      </w:ins>
      <w:ins w:id="4895" w:author="Boni" w:date="2014-09-07T22:07:00Z">
        <w:del w:id="4896" w:author="Andrija Ilic" w:date="2015-09-06T19:30:00Z">
          <w:r w:rsidR="00003635" w:rsidRPr="009851B8" w:rsidDel="006207E5">
            <w:rPr>
              <w:rFonts w:cs="Times New Roman"/>
              <w:szCs w:val="24"/>
              <w:rPrChange w:id="4897" w:author="Andrija Ilic" w:date="2015-09-07T19:37:00Z">
                <w:rPr/>
              </w:rPrChange>
            </w:rPr>
            <w:delText>4</w:delText>
          </w:r>
        </w:del>
      </w:ins>
      <w:ins w:id="4898" w:author="Boni" w:date="2014-09-07T21:25:00Z">
        <w:del w:id="4899" w:author="Andrija Ilic" w:date="2015-09-06T19:30:00Z">
          <w:r w:rsidRPr="009851B8" w:rsidDel="006207E5">
            <w:rPr>
              <w:rFonts w:cs="Times New Roman"/>
              <w:szCs w:val="24"/>
              <w:rPrChange w:id="4900" w:author="Andrija Ilic" w:date="2015-09-07T19:37:00Z">
                <w:rPr/>
              </w:rPrChange>
            </w:rPr>
            <w:delText>. Случај коришћења:</w:delText>
          </w:r>
          <w:r w:rsidRPr="009851B8" w:rsidDel="006207E5">
            <w:rPr>
              <w:rFonts w:cs="Times New Roman"/>
              <w:szCs w:val="24"/>
              <w:rPrChange w:id="4901" w:author="Andrija Ilic" w:date="2015-09-07T19:37:00Z">
                <w:rPr>
                  <w:b/>
                </w:rPr>
              </w:rPrChange>
            </w:rPr>
            <w:delText xml:space="preserve"> </w:delText>
          </w:r>
          <w:r w:rsidRPr="009851B8" w:rsidDel="006207E5">
            <w:rPr>
              <w:rFonts w:cs="Times New Roman"/>
              <w:szCs w:val="24"/>
              <w:rPrChange w:id="4902" w:author="Andrija Ilic" w:date="2015-09-07T19:37:00Z">
                <w:rPr/>
              </w:rPrChange>
            </w:rPr>
            <w:delText>Одјава са система – алтернативни сценарио</w:delText>
          </w:r>
        </w:del>
      </w:ins>
    </w:p>
    <w:p w14:paraId="3C7B6E8B" w14:textId="37BE54A5" w:rsidR="00252993" w:rsidRPr="009851B8" w:rsidDel="006207E5" w:rsidRDefault="00252993">
      <w:pPr>
        <w:rPr>
          <w:ins w:id="4903" w:author="Boni" w:date="2014-09-07T21:13:00Z"/>
          <w:del w:id="4904" w:author="Andrija Ilic" w:date="2015-09-06T19:30:00Z"/>
          <w:rFonts w:cs="Times New Roman"/>
          <w:szCs w:val="24"/>
          <w:rPrChange w:id="4905" w:author="Andrija Ilic" w:date="2015-09-07T19:37:00Z">
            <w:rPr>
              <w:ins w:id="4906" w:author="Boni" w:date="2014-09-07T21:13:00Z"/>
              <w:del w:id="4907" w:author="Andrija Ilic" w:date="2015-09-06T19:30:00Z"/>
              <w:b/>
            </w:rPr>
          </w:rPrChange>
        </w:rPr>
        <w:pPrChange w:id="4908" w:author="Boni" w:date="2014-09-07T21:13:00Z">
          <w:pPr>
            <w:jc w:val="center"/>
          </w:pPr>
        </w:pPrChange>
      </w:pPr>
    </w:p>
    <w:p w14:paraId="664C9FC3" w14:textId="3C5F9DAC" w:rsidR="00252993" w:rsidRPr="009851B8" w:rsidDel="006207E5" w:rsidRDefault="00C07A10">
      <w:pPr>
        <w:rPr>
          <w:ins w:id="4909" w:author="Boni" w:date="2014-09-07T21:15:00Z"/>
          <w:del w:id="4910" w:author="Andrija Ilic" w:date="2015-09-06T19:30:00Z"/>
          <w:rFonts w:cs="Times New Roman"/>
          <w:szCs w:val="24"/>
          <w:rPrChange w:id="4911" w:author="Andrija Ilic" w:date="2015-09-07T19:37:00Z">
            <w:rPr>
              <w:ins w:id="4912" w:author="Boni" w:date="2014-09-07T21:15:00Z"/>
              <w:del w:id="4913" w:author="Andrija Ilic" w:date="2015-09-06T19:30:00Z"/>
              <w:b/>
            </w:rPr>
          </w:rPrChange>
        </w:rPr>
        <w:pPrChange w:id="4914" w:author="Boni" w:date="2014-09-07T21:13:00Z">
          <w:pPr>
            <w:jc w:val="center"/>
          </w:pPr>
        </w:pPrChange>
      </w:pPr>
      <w:ins w:id="4915" w:author="Boni" w:date="2014-09-07T21:13:00Z">
        <w:del w:id="4916" w:author="Andrija Ilic" w:date="2015-09-06T19:30:00Z">
          <w:r w:rsidRPr="009851B8" w:rsidDel="006207E5">
            <w:rPr>
              <w:rFonts w:cs="Times New Roman"/>
              <w:szCs w:val="24"/>
              <w:rPrChange w:id="4917" w:author="Andrija Ilic" w:date="2015-09-07T19:37:00Z">
                <w:rPr>
                  <w:b/>
                </w:rPr>
              </w:rPrChange>
            </w:rPr>
            <w:delText>ДС7: Дијаграм секвенци за случај коришћења</w:delText>
          </w:r>
        </w:del>
      </w:ins>
      <w:ins w:id="4918" w:author="Boni" w:date="2014-09-07T21:18:00Z">
        <w:del w:id="4919" w:author="Andrija Ilic" w:date="2015-09-06T19:30:00Z">
          <w:r w:rsidR="006D4D7C" w:rsidRPr="009851B8" w:rsidDel="006207E5">
            <w:rPr>
              <w:rFonts w:cs="Times New Roman"/>
              <w:szCs w:val="24"/>
              <w:rPrChange w:id="4920"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21" w:author="Boni" w:date="2014-09-07T21:15:00Z"/>
          <w:del w:id="4922" w:author="Andrija Ilic" w:date="2015-09-06T19:30:00Z"/>
          <w:rFonts w:cs="Times New Roman"/>
          <w:szCs w:val="24"/>
          <w:rPrChange w:id="4923" w:author="Andrija Ilic" w:date="2015-09-07T19:37:00Z">
            <w:rPr>
              <w:ins w:id="4924" w:author="Boni" w:date="2014-09-07T21:15:00Z"/>
              <w:del w:id="4925" w:author="Andrija Ilic" w:date="2015-09-06T19:30:00Z"/>
              <w:b/>
            </w:rPr>
          </w:rPrChange>
        </w:rPr>
      </w:pPr>
      <w:ins w:id="4926" w:author="Boni" w:date="2014-09-07T21:15:00Z">
        <w:del w:id="4927" w:author="Andrija Ilic" w:date="2015-09-06T19:30:00Z">
          <w:r w:rsidRPr="009851B8" w:rsidDel="006207E5">
            <w:rPr>
              <w:rFonts w:cs="Times New Roman"/>
              <w:szCs w:val="24"/>
              <w:rPrChange w:id="4928"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29" w:author="Boni" w:date="2014-09-07T21:15:00Z"/>
          <w:del w:id="4930" w:author="Andrija Ilic" w:date="2015-09-06T19:30:00Z"/>
          <w:rFonts w:cs="Times New Roman"/>
          <w:szCs w:val="24"/>
          <w:rPrChange w:id="4931" w:author="Andrija Ilic" w:date="2015-09-07T19:37:00Z">
            <w:rPr>
              <w:ins w:id="4932" w:author="Boni" w:date="2014-09-07T21:15:00Z"/>
              <w:del w:id="4933" w:author="Andrija Ilic" w:date="2015-09-06T19:30:00Z"/>
            </w:rPr>
          </w:rPrChange>
        </w:rPr>
      </w:pPr>
      <w:ins w:id="4934" w:author="Boni" w:date="2014-09-07T21:15:00Z">
        <w:del w:id="4935" w:author="Andrija Ilic" w:date="2015-09-06T19:30:00Z">
          <w:r w:rsidRPr="009851B8" w:rsidDel="006207E5">
            <w:rPr>
              <w:rFonts w:cs="Times New Roman"/>
              <w:szCs w:val="24"/>
              <w:rPrChange w:id="4936" w:author="Andrija Ilic" w:date="2015-09-07T19:37:00Z">
                <w:rPr/>
              </w:rPrChange>
            </w:rPr>
            <w:delText xml:space="preserve">Систем </w:delText>
          </w:r>
          <w:r w:rsidR="005F3F8E" w:rsidRPr="009851B8" w:rsidDel="006207E5">
            <w:rPr>
              <w:rFonts w:cs="Times New Roman"/>
              <w:szCs w:val="24"/>
              <w:u w:val="single"/>
              <w:rPrChange w:id="4937" w:author="Andrija Ilic" w:date="2015-09-07T19:37:00Z">
                <w:rPr>
                  <w:color w:val="0000FF" w:themeColor="hyperlink"/>
                  <w:u w:val="single"/>
                </w:rPr>
              </w:rPrChange>
            </w:rPr>
            <w:delText>брише</w:delText>
          </w:r>
          <w:r w:rsidRPr="009851B8" w:rsidDel="006207E5">
            <w:rPr>
              <w:rFonts w:cs="Times New Roman"/>
              <w:szCs w:val="24"/>
              <w:rPrChange w:id="4938" w:author="Andrija Ilic" w:date="2015-09-07T19:37:00Z">
                <w:rPr/>
              </w:rPrChange>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39" w:author="Boni" w:date="2014-09-07T21:27:00Z"/>
          <w:del w:id="4940" w:author="Andrija Ilic" w:date="2015-09-06T19:30:00Z"/>
          <w:rFonts w:cs="Times New Roman"/>
          <w:szCs w:val="24"/>
          <w:rPrChange w:id="4941" w:author="Andrija Ilic" w:date="2015-09-07T19:37:00Z">
            <w:rPr>
              <w:ins w:id="4942" w:author="Boni" w:date="2014-09-07T21:27:00Z"/>
              <w:del w:id="4943" w:author="Andrija Ilic" w:date="2015-09-06T19:30:00Z"/>
            </w:rPr>
          </w:rPrChange>
        </w:rPr>
      </w:pPr>
      <w:ins w:id="4944" w:author="Boni" w:date="2014-09-07T21:15:00Z">
        <w:del w:id="4945" w:author="Andrija Ilic" w:date="2015-09-06T19:30:00Z">
          <w:r w:rsidRPr="009851B8" w:rsidDel="006207E5">
            <w:rPr>
              <w:rFonts w:cs="Times New Roman"/>
              <w:szCs w:val="24"/>
              <w:rPrChange w:id="4946" w:author="Andrija Ilic" w:date="2015-09-07T19:37:00Z">
                <w:rPr/>
              </w:rPrChange>
            </w:rPr>
            <w:delText xml:space="preserve">Систем </w:delText>
          </w:r>
          <w:r w:rsidRPr="009851B8" w:rsidDel="006207E5">
            <w:rPr>
              <w:rFonts w:cs="Times New Roman"/>
              <w:szCs w:val="24"/>
              <w:u w:val="single"/>
              <w:rPrChange w:id="4947" w:author="Andrija Ilic" w:date="2015-09-07T19:37:00Z">
                <w:rPr>
                  <w:u w:val="single"/>
                </w:rPr>
              </w:rPrChange>
            </w:rPr>
            <w:delText>приказује</w:delText>
          </w:r>
          <w:r w:rsidRPr="009851B8" w:rsidDel="006207E5">
            <w:rPr>
              <w:rFonts w:cs="Times New Roman"/>
              <w:szCs w:val="24"/>
              <w:rPrChange w:id="4948"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4949" w:author="Boni" w:date="2014-09-07T21:27:00Z"/>
          <w:del w:id="4950" w:author="Andrija Ilic" w:date="2015-09-06T19:30:00Z"/>
          <w:rFonts w:cs="Times New Roman"/>
          <w:szCs w:val="24"/>
          <w:rPrChange w:id="4951" w:author="Andrija Ilic" w:date="2015-09-07T19:37:00Z">
            <w:rPr>
              <w:ins w:id="4952" w:author="Boni" w:date="2014-09-07T21:27:00Z"/>
              <w:del w:id="4953" w:author="Andrija Ilic" w:date="2015-09-06T19:30:00Z"/>
            </w:rPr>
          </w:rPrChange>
        </w:rPr>
        <w:pPrChange w:id="4954" w:author="Boni" w:date="2014-09-07T21:27:00Z">
          <w:pPr>
            <w:pStyle w:val="ListParagraph"/>
            <w:numPr>
              <w:numId w:val="32"/>
            </w:numPr>
            <w:ind w:left="786" w:hanging="360"/>
          </w:pPr>
        </w:pPrChange>
      </w:pPr>
    </w:p>
    <w:p w14:paraId="23154F55" w14:textId="60B6BCA2" w:rsidR="00252993" w:rsidRPr="009851B8" w:rsidDel="006207E5" w:rsidRDefault="00252993">
      <w:pPr>
        <w:pStyle w:val="ListParagraph"/>
        <w:rPr>
          <w:ins w:id="4955" w:author="Boni" w:date="2014-09-07T21:28:00Z"/>
          <w:del w:id="4956" w:author="Andrija Ilic" w:date="2015-09-06T19:30:00Z"/>
          <w:rFonts w:cs="Times New Roman"/>
          <w:szCs w:val="24"/>
          <w:rPrChange w:id="4957" w:author="Andrija Ilic" w:date="2015-09-07T19:37:00Z">
            <w:rPr>
              <w:ins w:id="4958" w:author="Boni" w:date="2014-09-07T21:28:00Z"/>
              <w:del w:id="4959" w:author="Andrija Ilic" w:date="2015-09-06T19:30:00Z"/>
            </w:rPr>
          </w:rPrChange>
        </w:rPr>
        <w:pPrChange w:id="4960" w:author="Boni" w:date="2014-09-07T21:27:00Z">
          <w:pPr>
            <w:pStyle w:val="ListParagraph"/>
            <w:numPr>
              <w:numId w:val="32"/>
            </w:numPr>
            <w:ind w:left="786" w:hanging="360"/>
          </w:pPr>
        </w:pPrChange>
      </w:pPr>
      <w:ins w:id="4961" w:author="Boni" w:date="2014-09-07T21:27:00Z">
        <w:del w:id="4962" w:author="Andrija Ilic" w:date="2015-09-06T19:30:00Z">
          <w:r w:rsidRPr="009851B8" w:rsidDel="006207E5">
            <w:rPr>
              <w:rFonts w:cs="Times New Roman"/>
              <w:noProof/>
              <w:szCs w:val="24"/>
              <w:rPrChange w:id="4963"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3"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9851B8" w:rsidDel="006207E5" w:rsidRDefault="00675F2A" w:rsidP="00675F2A">
      <w:pPr>
        <w:rPr>
          <w:ins w:id="4964" w:author="Boni" w:date="2014-09-07T21:28:00Z"/>
          <w:del w:id="4965" w:author="Andrija Ilic" w:date="2015-09-06T19:30:00Z"/>
          <w:rFonts w:cs="Times New Roman"/>
          <w:szCs w:val="24"/>
          <w:rPrChange w:id="4966" w:author="Andrija Ilic" w:date="2015-09-07T19:37:00Z">
            <w:rPr>
              <w:ins w:id="4967" w:author="Boni" w:date="2014-09-07T21:28:00Z"/>
              <w:del w:id="4968" w:author="Andrija Ilic" w:date="2015-09-06T19:30:00Z"/>
            </w:rPr>
          </w:rPrChange>
        </w:rPr>
      </w:pPr>
      <w:ins w:id="4969" w:author="Boni" w:date="2014-09-07T21:28:00Z">
        <w:del w:id="4970" w:author="Andrija Ilic" w:date="2015-09-06T19:30:00Z">
          <w:r w:rsidRPr="009851B8" w:rsidDel="006207E5">
            <w:rPr>
              <w:rFonts w:cs="Times New Roman"/>
              <w:szCs w:val="24"/>
              <w:rPrChange w:id="4971" w:author="Andrija Ilic" w:date="2015-09-07T19:37:00Z">
                <w:rPr/>
              </w:rPrChange>
            </w:rPr>
            <w:delText>Дијаграм 1</w:delText>
          </w:r>
        </w:del>
      </w:ins>
      <w:ins w:id="4972" w:author="Boni" w:date="2014-09-07T22:07:00Z">
        <w:del w:id="4973" w:author="Andrija Ilic" w:date="2015-09-06T19:30:00Z">
          <w:r w:rsidR="00003635" w:rsidRPr="009851B8" w:rsidDel="006207E5">
            <w:rPr>
              <w:rFonts w:cs="Times New Roman"/>
              <w:szCs w:val="24"/>
              <w:rPrChange w:id="4974" w:author="Andrija Ilic" w:date="2015-09-07T19:37:00Z">
                <w:rPr/>
              </w:rPrChange>
            </w:rPr>
            <w:delText>5</w:delText>
          </w:r>
        </w:del>
      </w:ins>
      <w:ins w:id="4975" w:author="Boni" w:date="2014-09-07T21:28:00Z">
        <w:del w:id="4976" w:author="Andrija Ilic" w:date="2015-09-06T19:30:00Z">
          <w:r w:rsidRPr="009851B8" w:rsidDel="006207E5">
            <w:rPr>
              <w:rFonts w:cs="Times New Roman"/>
              <w:szCs w:val="24"/>
              <w:rPrChange w:id="4977" w:author="Andrija Ilic" w:date="2015-09-07T19:37:00Z">
                <w:rPr/>
              </w:rPrChange>
            </w:rPr>
            <w:delText>. Случај коришћења:</w:delText>
          </w:r>
          <w:r w:rsidR="005F3F8E" w:rsidRPr="009851B8" w:rsidDel="006207E5">
            <w:rPr>
              <w:rFonts w:cs="Times New Roman"/>
              <w:szCs w:val="24"/>
              <w:rPrChange w:id="4978"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4979" w:author="Boni" w:date="2014-09-07T21:15:00Z"/>
          <w:del w:id="4980" w:author="Andrija Ilic" w:date="2015-09-06T19:30:00Z"/>
          <w:rFonts w:cs="Times New Roman"/>
          <w:szCs w:val="24"/>
          <w:rPrChange w:id="4981" w:author="Andrija Ilic" w:date="2015-09-07T19:37:00Z">
            <w:rPr>
              <w:ins w:id="4982" w:author="Boni" w:date="2014-09-07T21:15:00Z"/>
              <w:del w:id="4983" w:author="Andrija Ilic" w:date="2015-09-06T19:30:00Z"/>
            </w:rPr>
          </w:rPrChange>
        </w:rPr>
        <w:pPrChange w:id="4984"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4985" w:author="Boni" w:date="2014-09-07T21:15:00Z"/>
          <w:del w:id="4986" w:author="Andrija Ilic" w:date="2015-09-06T19:30:00Z"/>
          <w:rFonts w:cs="Times New Roman"/>
          <w:szCs w:val="24"/>
          <w:rPrChange w:id="4987" w:author="Andrija Ilic" w:date="2015-09-07T19:37:00Z">
            <w:rPr>
              <w:ins w:id="4988" w:author="Boni" w:date="2014-09-07T21:15:00Z"/>
              <w:del w:id="4989" w:author="Andrija Ilic" w:date="2015-09-06T19:30:00Z"/>
              <w:b/>
            </w:rPr>
          </w:rPrChange>
        </w:rPr>
      </w:pPr>
      <w:ins w:id="4990" w:author="Boni" w:date="2014-09-07T21:15:00Z">
        <w:del w:id="4991" w:author="Andrija Ilic" w:date="2015-09-06T19:30:00Z">
          <w:r w:rsidRPr="009851B8" w:rsidDel="006207E5">
            <w:rPr>
              <w:rFonts w:cs="Times New Roman"/>
              <w:szCs w:val="24"/>
              <w:rPrChange w:id="4992"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4993" w:author="Boni" w:date="2014-09-07T21:27:00Z"/>
          <w:del w:id="4994" w:author="Andrija Ilic" w:date="2015-09-06T19:30:00Z"/>
          <w:rFonts w:cs="Times New Roman"/>
          <w:szCs w:val="24"/>
          <w:rPrChange w:id="4995" w:author="Andrija Ilic" w:date="2015-09-07T19:37:00Z">
            <w:rPr>
              <w:ins w:id="4996" w:author="Boni" w:date="2014-09-07T21:27:00Z"/>
              <w:del w:id="4997" w:author="Andrija Ilic" w:date="2015-09-06T19:30:00Z"/>
            </w:rPr>
          </w:rPrChange>
        </w:rPr>
      </w:pPr>
      <w:ins w:id="4998" w:author="Boni" w:date="2014-09-07T21:15:00Z">
        <w:del w:id="4999" w:author="Andrija Ilic" w:date="2015-09-06T19:30:00Z">
          <w:r w:rsidRPr="009851B8" w:rsidDel="006207E5">
            <w:rPr>
              <w:rFonts w:cs="Times New Roman"/>
              <w:szCs w:val="24"/>
              <w:rPrChange w:id="5000" w:author="Andrija Ilic" w:date="2015-09-07T19:37:00Z">
                <w:rPr>
                  <w:b/>
                </w:rPr>
              </w:rPrChange>
            </w:rPr>
            <w:tab/>
          </w:r>
          <w:r w:rsidRPr="009851B8" w:rsidDel="006207E5">
            <w:rPr>
              <w:rFonts w:cs="Times New Roman"/>
              <w:szCs w:val="24"/>
              <w:rPrChange w:id="5001" w:author="Andrija Ilic" w:date="2015-09-07T19:37:00Z">
                <w:rPr/>
              </w:rPrChange>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9851B8" w:rsidDel="006207E5" w:rsidRDefault="00252993" w:rsidP="002441C7">
      <w:pPr>
        <w:rPr>
          <w:ins w:id="5002" w:author="Boni" w:date="2014-09-07T21:28:00Z"/>
          <w:del w:id="5003" w:author="Andrija Ilic" w:date="2015-09-06T19:30:00Z"/>
          <w:rFonts w:cs="Times New Roman"/>
          <w:szCs w:val="24"/>
          <w:rPrChange w:id="5004" w:author="Andrija Ilic" w:date="2015-09-07T19:37:00Z">
            <w:rPr>
              <w:ins w:id="5005" w:author="Boni" w:date="2014-09-07T21:28:00Z"/>
              <w:del w:id="5006" w:author="Andrija Ilic" w:date="2015-09-06T19:30:00Z"/>
            </w:rPr>
          </w:rPrChange>
        </w:rPr>
      </w:pPr>
      <w:ins w:id="5007" w:author="Boni" w:date="2014-09-07T21:27:00Z">
        <w:del w:id="5008" w:author="Andrija Ilic" w:date="2015-09-06T19:30:00Z">
          <w:r w:rsidRPr="009851B8" w:rsidDel="006207E5">
            <w:rPr>
              <w:rFonts w:cs="Times New Roman"/>
              <w:noProof/>
              <w:szCs w:val="24"/>
              <w:rPrChange w:id="5009"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4"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5010" w:author="Boni" w:date="2014-09-07T21:28:00Z"/>
          <w:del w:id="5011" w:author="Andrija Ilic" w:date="2015-09-06T19:30:00Z"/>
          <w:rFonts w:cs="Times New Roman"/>
          <w:szCs w:val="24"/>
          <w:rPrChange w:id="5012" w:author="Andrija Ilic" w:date="2015-09-07T19:37:00Z">
            <w:rPr>
              <w:ins w:id="5013" w:author="Boni" w:date="2014-09-07T21:28:00Z"/>
              <w:del w:id="5014" w:author="Andrija Ilic" w:date="2015-09-06T19:30:00Z"/>
            </w:rPr>
          </w:rPrChange>
        </w:rPr>
      </w:pPr>
      <w:ins w:id="5015" w:author="Boni" w:date="2014-09-07T21:28:00Z">
        <w:del w:id="5016" w:author="Andrija Ilic" w:date="2015-09-06T19:30:00Z">
          <w:r w:rsidRPr="009851B8" w:rsidDel="006207E5">
            <w:rPr>
              <w:rFonts w:cs="Times New Roman"/>
              <w:szCs w:val="24"/>
              <w:rPrChange w:id="5017" w:author="Andrija Ilic" w:date="2015-09-07T19:37:00Z">
                <w:rPr/>
              </w:rPrChange>
            </w:rPr>
            <w:delText>Дијаграм 1</w:delText>
          </w:r>
        </w:del>
      </w:ins>
      <w:ins w:id="5018" w:author="Boni" w:date="2014-09-07T22:07:00Z">
        <w:del w:id="5019" w:author="Andrija Ilic" w:date="2015-09-06T19:30:00Z">
          <w:r w:rsidR="00003635" w:rsidRPr="009851B8" w:rsidDel="006207E5">
            <w:rPr>
              <w:rFonts w:cs="Times New Roman"/>
              <w:szCs w:val="24"/>
              <w:rPrChange w:id="5020" w:author="Andrija Ilic" w:date="2015-09-07T19:37:00Z">
                <w:rPr/>
              </w:rPrChange>
            </w:rPr>
            <w:delText>6</w:delText>
          </w:r>
        </w:del>
      </w:ins>
      <w:ins w:id="5021" w:author="Boni" w:date="2014-09-07T21:28:00Z">
        <w:del w:id="5022" w:author="Andrija Ilic" w:date="2015-09-06T19:30:00Z">
          <w:r w:rsidRPr="009851B8" w:rsidDel="006207E5">
            <w:rPr>
              <w:rFonts w:cs="Times New Roman"/>
              <w:szCs w:val="24"/>
              <w:rPrChange w:id="5023"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24" w:author="Boni" w:date="2014-09-07T21:15:00Z"/>
          <w:del w:id="5025" w:author="Andrija Ilic" w:date="2015-09-06T19:30:00Z"/>
          <w:rFonts w:cs="Times New Roman"/>
          <w:szCs w:val="24"/>
          <w:rPrChange w:id="5026" w:author="Andrija Ilic" w:date="2015-09-07T19:37:00Z">
            <w:rPr>
              <w:ins w:id="5027" w:author="Boni" w:date="2014-09-07T21:15:00Z"/>
              <w:del w:id="5028" w:author="Andrija Ilic" w:date="2015-09-06T19:30:00Z"/>
            </w:rPr>
          </w:rPrChange>
        </w:rPr>
      </w:pPr>
    </w:p>
    <w:p w14:paraId="05F0C48A" w14:textId="18ED2180" w:rsidR="00252993" w:rsidRPr="009851B8" w:rsidDel="006207E5" w:rsidRDefault="00252993">
      <w:pPr>
        <w:rPr>
          <w:ins w:id="5029" w:author="Boni" w:date="2014-09-07T21:13:00Z"/>
          <w:del w:id="5030" w:author="Andrija Ilic" w:date="2015-09-06T19:30:00Z"/>
          <w:rFonts w:cs="Times New Roman"/>
          <w:szCs w:val="24"/>
          <w:rPrChange w:id="5031" w:author="Andrija Ilic" w:date="2015-09-07T19:37:00Z">
            <w:rPr>
              <w:ins w:id="5032" w:author="Boni" w:date="2014-09-07T21:13:00Z"/>
              <w:del w:id="5033" w:author="Andrija Ilic" w:date="2015-09-06T19:30:00Z"/>
              <w:b/>
            </w:rPr>
          </w:rPrChange>
        </w:rPr>
        <w:pPrChange w:id="5034" w:author="Boni" w:date="2014-09-07T21:13:00Z">
          <w:pPr>
            <w:jc w:val="center"/>
          </w:pPr>
        </w:pPrChange>
      </w:pPr>
    </w:p>
    <w:p w14:paraId="00B08F3E" w14:textId="161F8610" w:rsidR="00252993" w:rsidRPr="009851B8" w:rsidDel="006207E5" w:rsidRDefault="00C07A10">
      <w:pPr>
        <w:rPr>
          <w:ins w:id="5035" w:author="Boni" w:date="2014-09-07T21:16:00Z"/>
          <w:del w:id="5036" w:author="Andrija Ilic" w:date="2015-09-06T19:30:00Z"/>
          <w:rFonts w:cs="Times New Roman"/>
          <w:szCs w:val="24"/>
          <w:rPrChange w:id="5037" w:author="Andrija Ilic" w:date="2015-09-07T19:37:00Z">
            <w:rPr>
              <w:ins w:id="5038" w:author="Boni" w:date="2014-09-07T21:16:00Z"/>
              <w:del w:id="5039" w:author="Andrija Ilic" w:date="2015-09-06T19:30:00Z"/>
              <w:b/>
            </w:rPr>
          </w:rPrChange>
        </w:rPr>
        <w:pPrChange w:id="5040" w:author="Boni" w:date="2014-09-07T21:13:00Z">
          <w:pPr>
            <w:jc w:val="center"/>
          </w:pPr>
        </w:pPrChange>
      </w:pPr>
      <w:ins w:id="5041" w:author="Boni" w:date="2014-09-07T21:13:00Z">
        <w:del w:id="5042" w:author="Andrija Ilic" w:date="2015-09-06T19:30:00Z">
          <w:r w:rsidRPr="009851B8" w:rsidDel="006207E5">
            <w:rPr>
              <w:rFonts w:cs="Times New Roman"/>
              <w:szCs w:val="24"/>
              <w:rPrChange w:id="5043" w:author="Andrija Ilic" w:date="2015-09-07T19:37:00Z">
                <w:rPr>
                  <w:b/>
                </w:rPr>
              </w:rPrChange>
            </w:rPr>
            <w:delText>ДС8: Дијаграм секвенци за случај коришћења</w:delText>
          </w:r>
        </w:del>
      </w:ins>
      <w:ins w:id="5044" w:author="Boni" w:date="2014-09-07T21:19:00Z">
        <w:del w:id="5045" w:author="Andrija Ilic" w:date="2015-09-06T19:30:00Z">
          <w:r w:rsidR="006D4D7C" w:rsidRPr="009851B8" w:rsidDel="006207E5">
            <w:rPr>
              <w:rFonts w:cs="Times New Roman"/>
              <w:szCs w:val="24"/>
              <w:rPrChange w:id="5046" w:author="Andrija Ilic" w:date="2015-09-07T19:37:00Z">
                <w:rPr>
                  <w:b/>
                </w:rPr>
              </w:rPrChange>
            </w:rPr>
            <w:delText>: Брисање рачуна</w:delText>
          </w:r>
        </w:del>
      </w:ins>
    </w:p>
    <w:p w14:paraId="1073FE57" w14:textId="5266C9E9" w:rsidR="002441C7" w:rsidRPr="009851B8" w:rsidDel="006207E5" w:rsidRDefault="002441C7" w:rsidP="002441C7">
      <w:pPr>
        <w:rPr>
          <w:ins w:id="5047" w:author="Boni" w:date="2014-09-07T21:16:00Z"/>
          <w:del w:id="5048" w:author="Andrija Ilic" w:date="2015-09-06T19:30:00Z"/>
          <w:rFonts w:cs="Times New Roman"/>
          <w:szCs w:val="24"/>
          <w:rPrChange w:id="5049" w:author="Andrija Ilic" w:date="2015-09-07T19:37:00Z">
            <w:rPr>
              <w:ins w:id="5050" w:author="Boni" w:date="2014-09-07T21:16:00Z"/>
              <w:del w:id="5051" w:author="Andrija Ilic" w:date="2015-09-06T19:30:00Z"/>
              <w:b/>
            </w:rPr>
          </w:rPrChange>
        </w:rPr>
      </w:pPr>
      <w:ins w:id="5052" w:author="Boni" w:date="2014-09-07T21:16:00Z">
        <w:del w:id="5053" w:author="Andrija Ilic" w:date="2015-09-06T19:30:00Z">
          <w:r w:rsidRPr="009851B8" w:rsidDel="006207E5">
            <w:rPr>
              <w:rFonts w:cs="Times New Roman"/>
              <w:szCs w:val="24"/>
              <w:rPrChange w:id="5054"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055" w:author="Boni" w:date="2014-09-07T21:16:00Z"/>
          <w:del w:id="5056" w:author="Andrija Ilic" w:date="2015-09-06T19:30:00Z"/>
          <w:rFonts w:cs="Times New Roman"/>
          <w:szCs w:val="24"/>
          <w:rPrChange w:id="5057" w:author="Andrija Ilic" w:date="2015-09-07T19:37:00Z">
            <w:rPr>
              <w:ins w:id="5058" w:author="Boni" w:date="2014-09-07T21:16:00Z"/>
              <w:del w:id="5059" w:author="Andrija Ilic" w:date="2015-09-06T19:30:00Z"/>
            </w:rPr>
          </w:rPrChange>
        </w:rPr>
      </w:pPr>
      <w:ins w:id="5060" w:author="Boni" w:date="2014-09-07T21:16:00Z">
        <w:del w:id="5061" w:author="Andrija Ilic" w:date="2015-09-06T19:30:00Z">
          <w:r w:rsidRPr="009851B8" w:rsidDel="006207E5">
            <w:rPr>
              <w:rFonts w:cs="Times New Roman"/>
              <w:szCs w:val="24"/>
              <w:rPrChange w:id="5062" w:author="Andrija Ilic" w:date="2015-09-07T19:37:00Z">
                <w:rPr/>
              </w:rPrChange>
            </w:rPr>
            <w:delText xml:space="preserve">Систем </w:delText>
          </w:r>
          <w:r w:rsidRPr="009851B8" w:rsidDel="006207E5">
            <w:rPr>
              <w:rFonts w:cs="Times New Roman"/>
              <w:szCs w:val="24"/>
              <w:u w:val="single"/>
              <w:rPrChange w:id="5063" w:author="Andrija Ilic" w:date="2015-09-07T19:37:00Z">
                <w:rPr>
                  <w:u w:val="single"/>
                </w:rPr>
              </w:rPrChange>
            </w:rPr>
            <w:delText>брише</w:delText>
          </w:r>
          <w:r w:rsidRPr="009851B8" w:rsidDel="006207E5">
            <w:rPr>
              <w:rFonts w:cs="Times New Roman"/>
              <w:szCs w:val="24"/>
              <w:rPrChange w:id="5064"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065" w:author="Boni" w:date="2014-09-07T21:29:00Z"/>
          <w:del w:id="5066" w:author="Andrija Ilic" w:date="2015-09-06T19:30:00Z"/>
          <w:rFonts w:cs="Times New Roman"/>
          <w:szCs w:val="24"/>
          <w:rPrChange w:id="5067" w:author="Andrija Ilic" w:date="2015-09-07T19:37:00Z">
            <w:rPr>
              <w:ins w:id="5068" w:author="Boni" w:date="2014-09-07T21:29:00Z"/>
              <w:del w:id="5069" w:author="Andrija Ilic" w:date="2015-09-06T19:30:00Z"/>
            </w:rPr>
          </w:rPrChange>
        </w:rPr>
      </w:pPr>
      <w:ins w:id="5070" w:author="Boni" w:date="2014-09-07T21:16:00Z">
        <w:del w:id="5071" w:author="Andrija Ilic" w:date="2015-09-06T19:30:00Z">
          <w:r w:rsidRPr="009851B8" w:rsidDel="006207E5">
            <w:rPr>
              <w:rFonts w:cs="Times New Roman"/>
              <w:szCs w:val="24"/>
              <w:rPrChange w:id="5072" w:author="Andrija Ilic" w:date="2015-09-07T19:37:00Z">
                <w:rPr/>
              </w:rPrChange>
            </w:rPr>
            <w:delText xml:space="preserve">Систем </w:delText>
          </w:r>
          <w:r w:rsidRPr="009851B8" w:rsidDel="006207E5">
            <w:rPr>
              <w:rFonts w:cs="Times New Roman"/>
              <w:szCs w:val="24"/>
              <w:u w:val="single"/>
              <w:rPrChange w:id="5073" w:author="Andrija Ilic" w:date="2015-09-07T19:37:00Z">
                <w:rPr>
                  <w:u w:val="single"/>
                </w:rPr>
              </w:rPrChange>
            </w:rPr>
            <w:delText>приказује</w:delText>
          </w:r>
          <w:r w:rsidRPr="009851B8" w:rsidDel="006207E5">
            <w:rPr>
              <w:rFonts w:cs="Times New Roman"/>
              <w:szCs w:val="24"/>
              <w:rPrChange w:id="5074" w:author="Andrija Ilic" w:date="2015-09-07T19:37:00Z">
                <w:rPr/>
              </w:rPrChange>
            </w:rPr>
            <w:delText xml:space="preserve"> поруку о успешном брисању.(ИА) </w:delText>
          </w:r>
        </w:del>
      </w:ins>
    </w:p>
    <w:p w14:paraId="2C81F0E1" w14:textId="5EB7F737" w:rsidR="00252993" w:rsidRPr="009851B8" w:rsidDel="006207E5" w:rsidRDefault="00252993">
      <w:pPr>
        <w:pStyle w:val="ListParagraph"/>
        <w:rPr>
          <w:ins w:id="5075" w:author="Boni" w:date="2014-09-07T21:30:00Z"/>
          <w:del w:id="5076" w:author="Andrija Ilic" w:date="2015-09-06T19:30:00Z"/>
          <w:rFonts w:cs="Times New Roman"/>
          <w:szCs w:val="24"/>
          <w:rPrChange w:id="5077" w:author="Andrija Ilic" w:date="2015-09-07T19:37:00Z">
            <w:rPr>
              <w:ins w:id="5078" w:author="Boni" w:date="2014-09-07T21:30:00Z"/>
              <w:del w:id="5079" w:author="Andrija Ilic" w:date="2015-09-06T19:30:00Z"/>
            </w:rPr>
          </w:rPrChange>
        </w:rPr>
        <w:pPrChange w:id="5080" w:author="Boni" w:date="2014-09-07T21:29:00Z">
          <w:pPr>
            <w:pStyle w:val="ListParagraph"/>
            <w:numPr>
              <w:numId w:val="33"/>
            </w:numPr>
            <w:ind w:left="786" w:hanging="360"/>
          </w:pPr>
        </w:pPrChange>
      </w:pPr>
      <w:ins w:id="5081" w:author="Boni" w:date="2014-09-07T21:29:00Z">
        <w:del w:id="5082" w:author="Andrija Ilic" w:date="2015-09-06T19:30:00Z">
          <w:r w:rsidRPr="009851B8" w:rsidDel="006207E5">
            <w:rPr>
              <w:rFonts w:cs="Times New Roman"/>
              <w:noProof/>
              <w:szCs w:val="24"/>
              <w:rPrChange w:id="5083"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5"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084" w:author="Boni" w:date="2014-09-07T21:30:00Z"/>
          <w:del w:id="5085" w:author="Andrija Ilic" w:date="2015-09-06T19:30:00Z"/>
          <w:rFonts w:cs="Times New Roman"/>
          <w:szCs w:val="24"/>
          <w:rPrChange w:id="5086" w:author="Andrija Ilic" w:date="2015-09-07T19:37:00Z">
            <w:rPr>
              <w:ins w:id="5087" w:author="Boni" w:date="2014-09-07T21:30:00Z"/>
              <w:del w:id="5088" w:author="Andrija Ilic" w:date="2015-09-06T19:30:00Z"/>
            </w:rPr>
          </w:rPrChange>
        </w:rPr>
      </w:pPr>
      <w:ins w:id="5089" w:author="Boni" w:date="2014-09-07T21:30:00Z">
        <w:del w:id="5090" w:author="Andrija Ilic" w:date="2015-09-06T19:30:00Z">
          <w:r w:rsidRPr="009851B8" w:rsidDel="006207E5">
            <w:rPr>
              <w:rFonts w:cs="Times New Roman"/>
              <w:szCs w:val="24"/>
              <w:rPrChange w:id="5091" w:author="Andrija Ilic" w:date="2015-09-07T19:37:00Z">
                <w:rPr/>
              </w:rPrChange>
            </w:rPr>
            <w:delText>Дијаграм 1</w:delText>
          </w:r>
        </w:del>
      </w:ins>
      <w:ins w:id="5092" w:author="Boni" w:date="2014-09-07T22:07:00Z">
        <w:del w:id="5093" w:author="Andrija Ilic" w:date="2015-09-06T19:30:00Z">
          <w:r w:rsidR="00003635" w:rsidRPr="009851B8" w:rsidDel="006207E5">
            <w:rPr>
              <w:rFonts w:cs="Times New Roman"/>
              <w:szCs w:val="24"/>
              <w:rPrChange w:id="5094" w:author="Andrija Ilic" w:date="2015-09-07T19:37:00Z">
                <w:rPr/>
              </w:rPrChange>
            </w:rPr>
            <w:delText>7</w:delText>
          </w:r>
        </w:del>
      </w:ins>
      <w:ins w:id="5095" w:author="Boni" w:date="2014-09-07T21:30:00Z">
        <w:del w:id="5096" w:author="Andrija Ilic" w:date="2015-09-06T19:30:00Z">
          <w:r w:rsidRPr="009851B8" w:rsidDel="006207E5">
            <w:rPr>
              <w:rFonts w:cs="Times New Roman"/>
              <w:szCs w:val="24"/>
              <w:rPrChange w:id="5097"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098" w:author="Boni" w:date="2014-09-07T21:16:00Z"/>
          <w:del w:id="5099" w:author="Andrija Ilic" w:date="2015-09-06T19:30:00Z"/>
          <w:rFonts w:cs="Times New Roman"/>
          <w:szCs w:val="24"/>
          <w:rPrChange w:id="5100" w:author="Andrija Ilic" w:date="2015-09-07T19:37:00Z">
            <w:rPr>
              <w:ins w:id="5101" w:author="Boni" w:date="2014-09-07T21:16:00Z"/>
              <w:del w:id="5102" w:author="Andrija Ilic" w:date="2015-09-06T19:30:00Z"/>
            </w:rPr>
          </w:rPrChange>
        </w:rPr>
        <w:pPrChange w:id="5103"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104" w:author="Boni" w:date="2014-09-07T21:16:00Z"/>
          <w:del w:id="5105" w:author="Andrija Ilic" w:date="2015-09-06T19:30:00Z"/>
          <w:rFonts w:cs="Times New Roman"/>
          <w:szCs w:val="24"/>
          <w:rPrChange w:id="5106" w:author="Andrija Ilic" w:date="2015-09-07T19:37:00Z">
            <w:rPr>
              <w:ins w:id="5107" w:author="Boni" w:date="2014-09-07T21:16:00Z"/>
              <w:del w:id="5108" w:author="Andrija Ilic" w:date="2015-09-06T19:30:00Z"/>
              <w:b/>
            </w:rPr>
          </w:rPrChange>
        </w:rPr>
      </w:pPr>
      <w:ins w:id="5109" w:author="Boni" w:date="2014-09-07T21:16:00Z">
        <w:del w:id="5110" w:author="Andrija Ilic" w:date="2015-09-06T19:30:00Z">
          <w:r w:rsidRPr="009851B8" w:rsidDel="006207E5">
            <w:rPr>
              <w:rFonts w:cs="Times New Roman"/>
              <w:szCs w:val="24"/>
              <w:rPrChange w:id="5111"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112" w:author="Boni" w:date="2014-09-07T21:29:00Z"/>
          <w:del w:id="5113" w:author="Andrija Ilic" w:date="2015-09-06T19:30:00Z"/>
          <w:rFonts w:cs="Times New Roman"/>
          <w:szCs w:val="24"/>
          <w:rPrChange w:id="5114" w:author="Andrija Ilic" w:date="2015-09-07T19:37:00Z">
            <w:rPr>
              <w:ins w:id="5115" w:author="Boni" w:date="2014-09-07T21:29:00Z"/>
              <w:del w:id="5116" w:author="Andrija Ilic" w:date="2015-09-06T19:30:00Z"/>
            </w:rPr>
          </w:rPrChange>
        </w:rPr>
      </w:pPr>
      <w:ins w:id="5117" w:author="Boni" w:date="2014-09-07T21:16:00Z">
        <w:del w:id="5118" w:author="Andrija Ilic" w:date="2015-09-06T19:30:00Z">
          <w:r w:rsidRPr="009851B8" w:rsidDel="006207E5">
            <w:rPr>
              <w:rFonts w:cs="Times New Roman"/>
              <w:szCs w:val="24"/>
              <w:rPrChange w:id="5119" w:author="Andrija Ilic" w:date="2015-09-07T19:37:00Z">
                <w:rPr>
                  <w:b/>
                </w:rPr>
              </w:rPrChange>
            </w:rPr>
            <w:tab/>
          </w:r>
          <w:r w:rsidRPr="009851B8" w:rsidDel="006207E5">
            <w:rPr>
              <w:rFonts w:cs="Times New Roman"/>
              <w:szCs w:val="24"/>
              <w:rPrChange w:id="5120" w:author="Andrija Ilic" w:date="2015-09-07T19:37:00Z">
                <w:rPr/>
              </w:rPrChange>
            </w:rPr>
            <w:delText>4.1У случају да систем не може да обрише рачун приказује се грешка.(ИА) Прекида се извршење сценарија.</w:delText>
          </w:r>
        </w:del>
      </w:ins>
    </w:p>
    <w:p w14:paraId="450976C0" w14:textId="23770DDE" w:rsidR="007267C8" w:rsidRPr="009851B8" w:rsidDel="006207E5" w:rsidRDefault="00252993" w:rsidP="002441C7">
      <w:pPr>
        <w:rPr>
          <w:ins w:id="5121" w:author="Boni" w:date="2014-09-07T21:30:00Z"/>
          <w:del w:id="5122" w:author="Andrija Ilic" w:date="2015-09-06T19:30:00Z"/>
          <w:rFonts w:cs="Times New Roman"/>
          <w:szCs w:val="24"/>
          <w:rPrChange w:id="5123" w:author="Andrija Ilic" w:date="2015-09-07T19:37:00Z">
            <w:rPr>
              <w:ins w:id="5124" w:author="Boni" w:date="2014-09-07T21:30:00Z"/>
              <w:del w:id="5125" w:author="Andrija Ilic" w:date="2015-09-06T19:30:00Z"/>
            </w:rPr>
          </w:rPrChange>
        </w:rPr>
      </w:pPr>
      <w:ins w:id="5126" w:author="Boni" w:date="2014-09-07T21:30:00Z">
        <w:del w:id="5127" w:author="Andrija Ilic" w:date="2015-09-06T19:30:00Z">
          <w:r w:rsidRPr="009851B8" w:rsidDel="006207E5">
            <w:rPr>
              <w:rFonts w:cs="Times New Roman"/>
              <w:noProof/>
              <w:szCs w:val="24"/>
              <w:rPrChange w:id="5128" w:author="Andrija Ilic" w:date="2015-09-07T19:37:00Z">
                <w:rPr>
                  <w:noProof/>
                  <w:color w:val="0000FF" w:themeColor="hyperlink"/>
                  <w:u w:val="single"/>
                </w:rPr>
              </w:rPrChange>
            </w:rPr>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6"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29" w:author="Boni" w:date="2014-09-07T21:30:00Z"/>
          <w:del w:id="5130" w:author="Andrija Ilic" w:date="2015-09-06T19:30:00Z"/>
          <w:rFonts w:cs="Times New Roman"/>
          <w:szCs w:val="24"/>
          <w:rPrChange w:id="5131" w:author="Andrija Ilic" w:date="2015-09-07T19:37:00Z">
            <w:rPr>
              <w:ins w:id="5132" w:author="Boni" w:date="2014-09-07T21:30:00Z"/>
              <w:del w:id="5133" w:author="Andrija Ilic" w:date="2015-09-06T19:30:00Z"/>
            </w:rPr>
          </w:rPrChange>
        </w:rPr>
      </w:pPr>
      <w:ins w:id="5134" w:author="Boni" w:date="2014-09-07T21:30:00Z">
        <w:del w:id="5135" w:author="Andrija Ilic" w:date="2015-09-06T19:30:00Z">
          <w:r w:rsidRPr="009851B8" w:rsidDel="006207E5">
            <w:rPr>
              <w:rFonts w:cs="Times New Roman"/>
              <w:szCs w:val="24"/>
              <w:rPrChange w:id="5136" w:author="Andrija Ilic" w:date="2015-09-07T19:37:00Z">
                <w:rPr/>
              </w:rPrChange>
            </w:rPr>
            <w:delText>Дијаграм 1</w:delText>
          </w:r>
        </w:del>
      </w:ins>
      <w:ins w:id="5137" w:author="Boni" w:date="2014-09-07T22:07:00Z">
        <w:del w:id="5138" w:author="Andrija Ilic" w:date="2015-09-06T19:30:00Z">
          <w:r w:rsidR="00003635" w:rsidRPr="009851B8" w:rsidDel="006207E5">
            <w:rPr>
              <w:rFonts w:cs="Times New Roman"/>
              <w:szCs w:val="24"/>
              <w:rPrChange w:id="5139" w:author="Andrija Ilic" w:date="2015-09-07T19:37:00Z">
                <w:rPr/>
              </w:rPrChange>
            </w:rPr>
            <w:delText>8</w:delText>
          </w:r>
        </w:del>
      </w:ins>
      <w:ins w:id="5140" w:author="Boni" w:date="2014-09-07T21:30:00Z">
        <w:del w:id="5141" w:author="Andrija Ilic" w:date="2015-09-06T19:30:00Z">
          <w:r w:rsidRPr="009851B8" w:rsidDel="006207E5">
            <w:rPr>
              <w:rFonts w:cs="Times New Roman"/>
              <w:szCs w:val="24"/>
              <w:rPrChange w:id="5142"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143" w:author="Boni" w:date="2014-09-07T21:16:00Z"/>
          <w:del w:id="5144" w:author="Andrija Ilic" w:date="2015-09-06T19:30:00Z"/>
          <w:rFonts w:cs="Times New Roman"/>
          <w:szCs w:val="24"/>
          <w:rPrChange w:id="5145" w:author="Andrija Ilic" w:date="2015-09-07T19:37:00Z">
            <w:rPr>
              <w:ins w:id="5146" w:author="Boni" w:date="2014-09-07T21:16:00Z"/>
              <w:del w:id="5147" w:author="Andrija Ilic" w:date="2015-09-06T19:30:00Z"/>
            </w:rPr>
          </w:rPrChange>
        </w:rPr>
      </w:pPr>
    </w:p>
    <w:p w14:paraId="3330E11B" w14:textId="6AEFF9EC" w:rsidR="00252993" w:rsidRPr="009851B8" w:rsidDel="006207E5" w:rsidRDefault="00252993">
      <w:pPr>
        <w:rPr>
          <w:ins w:id="5148" w:author="Boni" w:date="2014-09-07T21:13:00Z"/>
          <w:del w:id="5149" w:author="Andrija Ilic" w:date="2015-09-06T19:30:00Z"/>
          <w:rFonts w:cs="Times New Roman"/>
          <w:szCs w:val="24"/>
          <w:rPrChange w:id="5150" w:author="Andrija Ilic" w:date="2015-09-07T19:37:00Z">
            <w:rPr>
              <w:ins w:id="5151" w:author="Boni" w:date="2014-09-07T21:13:00Z"/>
              <w:del w:id="5152" w:author="Andrija Ilic" w:date="2015-09-06T19:30:00Z"/>
              <w:b/>
            </w:rPr>
          </w:rPrChange>
        </w:rPr>
        <w:pPrChange w:id="5153" w:author="Boni" w:date="2014-09-07T21:13:00Z">
          <w:pPr>
            <w:jc w:val="center"/>
          </w:pPr>
        </w:pPrChange>
      </w:pPr>
    </w:p>
    <w:p w14:paraId="75389828" w14:textId="3078273A" w:rsidR="00252993" w:rsidRPr="009851B8" w:rsidDel="006207E5" w:rsidRDefault="00C07A10">
      <w:pPr>
        <w:rPr>
          <w:ins w:id="5154" w:author="Boni" w:date="2014-09-07T21:16:00Z"/>
          <w:del w:id="5155" w:author="Andrija Ilic" w:date="2015-09-06T19:30:00Z"/>
          <w:rFonts w:cs="Times New Roman"/>
          <w:szCs w:val="24"/>
          <w:rPrChange w:id="5156" w:author="Andrija Ilic" w:date="2015-09-07T19:37:00Z">
            <w:rPr>
              <w:ins w:id="5157" w:author="Boni" w:date="2014-09-07T21:16:00Z"/>
              <w:del w:id="5158" w:author="Andrija Ilic" w:date="2015-09-06T19:30:00Z"/>
              <w:b/>
            </w:rPr>
          </w:rPrChange>
        </w:rPr>
        <w:pPrChange w:id="5159" w:author="Boni" w:date="2014-09-07T21:13:00Z">
          <w:pPr>
            <w:jc w:val="center"/>
          </w:pPr>
        </w:pPrChange>
      </w:pPr>
      <w:ins w:id="5160" w:author="Boni" w:date="2014-09-07T21:13:00Z">
        <w:del w:id="5161" w:author="Andrija Ilic" w:date="2015-09-06T19:30:00Z">
          <w:r w:rsidRPr="009851B8" w:rsidDel="006207E5">
            <w:rPr>
              <w:rFonts w:cs="Times New Roman"/>
              <w:szCs w:val="24"/>
              <w:rPrChange w:id="5162" w:author="Andrija Ilic" w:date="2015-09-07T19:37:00Z">
                <w:rPr>
                  <w:b/>
                </w:rPr>
              </w:rPrChange>
            </w:rPr>
            <w:delText>ДС9: Дијаграм секвенци за случај коришћења</w:delText>
          </w:r>
        </w:del>
      </w:ins>
      <w:ins w:id="5163" w:author="Boni" w:date="2014-09-07T21:19:00Z">
        <w:del w:id="5164" w:author="Andrija Ilic" w:date="2015-09-06T19:30:00Z">
          <w:r w:rsidR="006D4D7C" w:rsidRPr="009851B8" w:rsidDel="006207E5">
            <w:rPr>
              <w:rFonts w:cs="Times New Roman"/>
              <w:szCs w:val="24"/>
              <w:rPrChange w:id="5165" w:author="Andrija Ilic" w:date="2015-09-07T19:37:00Z">
                <w:rPr>
                  <w:b/>
                </w:rPr>
              </w:rPrChange>
            </w:rPr>
            <w:delText xml:space="preserve">: </w:delText>
          </w:r>
        </w:del>
      </w:ins>
      <w:ins w:id="5166" w:author="Boni" w:date="2014-09-07T21:20:00Z">
        <w:del w:id="5167" w:author="Andrija Ilic" w:date="2015-09-06T19:30:00Z">
          <w:r w:rsidR="006D4D7C" w:rsidRPr="009851B8" w:rsidDel="006207E5">
            <w:rPr>
              <w:rFonts w:cs="Times New Roman"/>
              <w:szCs w:val="24"/>
              <w:rPrChange w:id="5168" w:author="Andrija Ilic" w:date="2015-09-07T19:37:00Z">
                <w:rPr>
                  <w:b/>
                </w:rPr>
              </w:rPrChange>
            </w:rPr>
            <w:delText>Преглед</w:delText>
          </w:r>
        </w:del>
      </w:ins>
      <w:ins w:id="5169" w:author="Boni" w:date="2014-09-07T21:19:00Z">
        <w:del w:id="5170" w:author="Andrija Ilic" w:date="2015-09-06T19:30:00Z">
          <w:r w:rsidR="006D4D7C" w:rsidRPr="009851B8" w:rsidDel="006207E5">
            <w:rPr>
              <w:rFonts w:cs="Times New Roman"/>
              <w:szCs w:val="24"/>
              <w:rPrChange w:id="5171"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172" w:author="Boni" w:date="2014-09-07T21:16:00Z"/>
          <w:del w:id="5173" w:author="Andrija Ilic" w:date="2015-09-06T19:30:00Z"/>
          <w:rFonts w:cs="Times New Roman"/>
          <w:szCs w:val="24"/>
          <w:rPrChange w:id="5174" w:author="Andrija Ilic" w:date="2015-09-07T19:37:00Z">
            <w:rPr>
              <w:ins w:id="5175" w:author="Boni" w:date="2014-09-07T21:16:00Z"/>
              <w:del w:id="5176" w:author="Andrija Ilic" w:date="2015-09-06T19:30:00Z"/>
              <w:b/>
            </w:rPr>
          </w:rPrChange>
        </w:rPr>
      </w:pPr>
      <w:ins w:id="5177" w:author="Boni" w:date="2014-09-07T21:16:00Z">
        <w:del w:id="5178" w:author="Andrija Ilic" w:date="2015-09-06T19:30:00Z">
          <w:r w:rsidRPr="009851B8" w:rsidDel="006207E5">
            <w:rPr>
              <w:rFonts w:cs="Times New Roman"/>
              <w:szCs w:val="24"/>
              <w:rPrChange w:id="5179"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180" w:author="Boni" w:date="2014-09-07T21:16:00Z"/>
          <w:del w:id="5181" w:author="Andrija Ilic" w:date="2015-09-06T19:30:00Z"/>
          <w:rFonts w:cs="Times New Roman"/>
          <w:szCs w:val="24"/>
          <w:rPrChange w:id="5182" w:author="Andrija Ilic" w:date="2015-09-07T19:37:00Z">
            <w:rPr>
              <w:ins w:id="5183" w:author="Boni" w:date="2014-09-07T21:16:00Z"/>
              <w:del w:id="5184" w:author="Andrija Ilic" w:date="2015-09-06T19:30:00Z"/>
            </w:rPr>
          </w:rPrChange>
        </w:rPr>
      </w:pPr>
      <w:ins w:id="5185" w:author="Boni" w:date="2014-09-07T21:16:00Z">
        <w:del w:id="5186" w:author="Andrija Ilic" w:date="2015-09-06T19:30:00Z">
          <w:r w:rsidRPr="009851B8" w:rsidDel="006207E5">
            <w:rPr>
              <w:rFonts w:cs="Times New Roman"/>
              <w:szCs w:val="24"/>
              <w:rPrChange w:id="5187" w:author="Andrija Ilic" w:date="2015-09-07T19:37:00Z">
                <w:rPr/>
              </w:rPrChange>
            </w:rPr>
            <w:delText xml:space="preserve">Систем </w:delText>
          </w:r>
          <w:r w:rsidRPr="009851B8" w:rsidDel="006207E5">
            <w:rPr>
              <w:rFonts w:cs="Times New Roman"/>
              <w:szCs w:val="24"/>
              <w:u w:val="single"/>
              <w:rPrChange w:id="5188" w:author="Andrija Ilic" w:date="2015-09-07T19:37:00Z">
                <w:rPr>
                  <w:u w:val="single"/>
                </w:rPr>
              </w:rPrChange>
            </w:rPr>
            <w:delText>врши претрагу</w:delText>
          </w:r>
          <w:r w:rsidRPr="009851B8" w:rsidDel="006207E5">
            <w:rPr>
              <w:rFonts w:cs="Times New Roman"/>
              <w:szCs w:val="24"/>
              <w:rPrChange w:id="5189"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190" w:author="Boni" w:date="2014-09-07T21:35:00Z"/>
          <w:del w:id="5191" w:author="Andrija Ilic" w:date="2015-09-06T19:30:00Z"/>
          <w:rFonts w:cs="Times New Roman"/>
          <w:szCs w:val="24"/>
          <w:rPrChange w:id="5192" w:author="Andrija Ilic" w:date="2015-09-07T19:37:00Z">
            <w:rPr>
              <w:ins w:id="5193" w:author="Boni" w:date="2014-09-07T21:35:00Z"/>
              <w:del w:id="5194" w:author="Andrija Ilic" w:date="2015-09-06T19:30:00Z"/>
            </w:rPr>
          </w:rPrChange>
        </w:rPr>
      </w:pPr>
      <w:ins w:id="5195" w:author="Boni" w:date="2014-09-07T21:16:00Z">
        <w:del w:id="5196" w:author="Andrija Ilic" w:date="2015-09-06T19:30:00Z">
          <w:r w:rsidRPr="009851B8" w:rsidDel="006207E5">
            <w:rPr>
              <w:rFonts w:cs="Times New Roman"/>
              <w:szCs w:val="24"/>
              <w:rPrChange w:id="5197" w:author="Andrija Ilic" w:date="2015-09-07T19:37:00Z">
                <w:rPr/>
              </w:rPrChange>
            </w:rPr>
            <w:delText xml:space="preserve">Систем </w:delText>
          </w:r>
          <w:r w:rsidRPr="009851B8" w:rsidDel="006207E5">
            <w:rPr>
              <w:rFonts w:cs="Times New Roman"/>
              <w:szCs w:val="24"/>
              <w:u w:val="single"/>
              <w:rPrChange w:id="5198" w:author="Andrija Ilic" w:date="2015-09-07T19:37:00Z">
                <w:rPr>
                  <w:u w:val="single"/>
                </w:rPr>
              </w:rPrChange>
            </w:rPr>
            <w:delText>приказује</w:delText>
          </w:r>
          <w:r w:rsidRPr="009851B8" w:rsidDel="006207E5">
            <w:rPr>
              <w:rFonts w:cs="Times New Roman"/>
              <w:szCs w:val="24"/>
              <w:rPrChange w:id="5199"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200" w:author="Boni" w:date="2014-09-07T21:33:00Z"/>
          <w:del w:id="5201" w:author="Andrija Ilic" w:date="2015-09-06T19:30:00Z"/>
          <w:rFonts w:cs="Times New Roman"/>
          <w:szCs w:val="24"/>
          <w:rPrChange w:id="5202" w:author="Andrija Ilic" w:date="2015-09-07T19:37:00Z">
            <w:rPr>
              <w:ins w:id="5203" w:author="Boni" w:date="2014-09-07T21:33:00Z"/>
              <w:del w:id="5204" w:author="Andrija Ilic" w:date="2015-09-06T19:30:00Z"/>
            </w:rPr>
          </w:rPrChange>
        </w:rPr>
        <w:pPrChange w:id="5205" w:author="Boni" w:date="2014-09-07T21:35:00Z">
          <w:pPr>
            <w:pStyle w:val="ListParagraph"/>
            <w:numPr>
              <w:numId w:val="34"/>
            </w:numPr>
            <w:ind w:left="786" w:hanging="360"/>
          </w:pPr>
        </w:pPrChange>
      </w:pPr>
    </w:p>
    <w:p w14:paraId="1BC239EF" w14:textId="788D92B1" w:rsidR="00252993" w:rsidRPr="009851B8" w:rsidDel="006207E5" w:rsidRDefault="00252993">
      <w:pPr>
        <w:pStyle w:val="ListParagraph"/>
        <w:ind w:left="786"/>
        <w:rPr>
          <w:ins w:id="5206" w:author="Boni" w:date="2014-09-07T21:35:00Z"/>
          <w:del w:id="5207" w:author="Andrija Ilic" w:date="2015-09-06T19:30:00Z"/>
          <w:rFonts w:cs="Times New Roman"/>
          <w:szCs w:val="24"/>
          <w:rPrChange w:id="5208" w:author="Andrija Ilic" w:date="2015-09-07T19:37:00Z">
            <w:rPr>
              <w:ins w:id="5209" w:author="Boni" w:date="2014-09-07T21:35:00Z"/>
              <w:del w:id="5210" w:author="Andrija Ilic" w:date="2015-09-06T19:30:00Z"/>
            </w:rPr>
          </w:rPrChange>
        </w:rPr>
        <w:pPrChange w:id="5211" w:author="Boni" w:date="2014-09-07T21:33:00Z">
          <w:pPr>
            <w:pStyle w:val="ListParagraph"/>
            <w:numPr>
              <w:numId w:val="34"/>
            </w:numPr>
            <w:ind w:left="786" w:hanging="360"/>
          </w:pPr>
        </w:pPrChange>
      </w:pPr>
      <w:ins w:id="5212" w:author="Boni" w:date="2014-09-07T21:34:00Z">
        <w:del w:id="5213" w:author="Andrija Ilic" w:date="2015-09-06T19:30:00Z">
          <w:r w:rsidRPr="009851B8" w:rsidDel="006207E5">
            <w:rPr>
              <w:rFonts w:cs="Times New Roman"/>
              <w:noProof/>
              <w:szCs w:val="24"/>
              <w:rPrChange w:id="5214"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7"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215" w:author="Boni" w:date="2014-09-07T21:35:00Z"/>
          <w:del w:id="5216" w:author="Andrija Ilic" w:date="2015-09-06T19:30:00Z"/>
          <w:rFonts w:cs="Times New Roman"/>
          <w:szCs w:val="24"/>
          <w:rPrChange w:id="5217" w:author="Andrija Ilic" w:date="2015-09-07T19:37:00Z">
            <w:rPr>
              <w:ins w:id="5218" w:author="Boni" w:date="2014-09-07T21:35:00Z"/>
              <w:del w:id="5219" w:author="Andrija Ilic" w:date="2015-09-06T19:30:00Z"/>
            </w:rPr>
          </w:rPrChange>
        </w:rPr>
      </w:pPr>
      <w:ins w:id="5220" w:author="Boni" w:date="2014-09-07T21:35:00Z">
        <w:del w:id="5221" w:author="Andrija Ilic" w:date="2015-09-06T19:30:00Z">
          <w:r w:rsidRPr="009851B8" w:rsidDel="006207E5">
            <w:rPr>
              <w:rFonts w:cs="Times New Roman"/>
              <w:szCs w:val="24"/>
              <w:rPrChange w:id="5222" w:author="Andrija Ilic" w:date="2015-09-07T19:37:00Z">
                <w:rPr/>
              </w:rPrChange>
            </w:rPr>
            <w:delText>Дијаграм 1</w:delText>
          </w:r>
        </w:del>
      </w:ins>
      <w:ins w:id="5223" w:author="Boni" w:date="2014-09-07T22:07:00Z">
        <w:del w:id="5224" w:author="Andrija Ilic" w:date="2015-09-06T19:30:00Z">
          <w:r w:rsidR="00003635" w:rsidRPr="009851B8" w:rsidDel="006207E5">
            <w:rPr>
              <w:rFonts w:cs="Times New Roman"/>
              <w:szCs w:val="24"/>
              <w:rPrChange w:id="5225" w:author="Andrija Ilic" w:date="2015-09-07T19:37:00Z">
                <w:rPr/>
              </w:rPrChange>
            </w:rPr>
            <w:delText>9</w:delText>
          </w:r>
        </w:del>
      </w:ins>
      <w:ins w:id="5226" w:author="Boni" w:date="2014-09-07T21:35:00Z">
        <w:del w:id="5227" w:author="Andrija Ilic" w:date="2015-09-06T19:30:00Z">
          <w:r w:rsidRPr="009851B8" w:rsidDel="006207E5">
            <w:rPr>
              <w:rFonts w:cs="Times New Roman"/>
              <w:szCs w:val="24"/>
              <w:rPrChange w:id="5228"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29" w:author="Boni" w:date="2014-09-07T21:16:00Z"/>
          <w:del w:id="5230" w:author="Andrija Ilic" w:date="2015-09-06T19:30:00Z"/>
          <w:rFonts w:cs="Times New Roman"/>
          <w:szCs w:val="24"/>
          <w:rPrChange w:id="5231" w:author="Andrija Ilic" w:date="2015-09-07T19:37:00Z">
            <w:rPr>
              <w:ins w:id="5232" w:author="Boni" w:date="2014-09-07T21:16:00Z"/>
              <w:del w:id="5233" w:author="Andrija Ilic" w:date="2015-09-06T19:30:00Z"/>
            </w:rPr>
          </w:rPrChange>
        </w:rPr>
        <w:pPrChange w:id="5234"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35" w:author="Boni" w:date="2014-09-07T21:16:00Z"/>
          <w:del w:id="5236" w:author="Andrija Ilic" w:date="2015-09-06T19:30:00Z"/>
          <w:rFonts w:cs="Times New Roman"/>
          <w:szCs w:val="24"/>
          <w:rPrChange w:id="5237" w:author="Andrija Ilic" w:date="2015-09-07T19:37:00Z">
            <w:rPr>
              <w:ins w:id="5238" w:author="Boni" w:date="2014-09-07T21:16:00Z"/>
              <w:del w:id="5239" w:author="Andrija Ilic" w:date="2015-09-06T19:30:00Z"/>
              <w:b/>
            </w:rPr>
          </w:rPrChange>
        </w:rPr>
      </w:pPr>
      <w:ins w:id="5240" w:author="Boni" w:date="2014-09-07T21:16:00Z">
        <w:del w:id="5241" w:author="Andrija Ilic" w:date="2015-09-06T19:30:00Z">
          <w:r w:rsidRPr="009851B8" w:rsidDel="006207E5">
            <w:rPr>
              <w:rFonts w:cs="Times New Roman"/>
              <w:szCs w:val="24"/>
              <w:rPrChange w:id="5242"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243" w:author="Boni" w:date="2014-09-07T21:34:00Z"/>
          <w:del w:id="5244" w:author="Andrija Ilic" w:date="2015-09-06T19:30:00Z"/>
          <w:rFonts w:cs="Times New Roman"/>
          <w:szCs w:val="24"/>
          <w:rPrChange w:id="5245" w:author="Andrija Ilic" w:date="2015-09-07T19:37:00Z">
            <w:rPr>
              <w:ins w:id="5246" w:author="Boni" w:date="2014-09-07T21:34:00Z"/>
              <w:del w:id="5247" w:author="Andrija Ilic" w:date="2015-09-06T19:30:00Z"/>
            </w:rPr>
          </w:rPrChange>
        </w:rPr>
      </w:pPr>
      <w:ins w:id="5248" w:author="Boni" w:date="2014-09-07T21:16:00Z">
        <w:del w:id="5249" w:author="Andrija Ilic" w:date="2015-09-06T19:30:00Z">
          <w:r w:rsidRPr="009851B8" w:rsidDel="006207E5">
            <w:rPr>
              <w:rFonts w:cs="Times New Roman"/>
              <w:szCs w:val="24"/>
              <w:rPrChange w:id="5250" w:author="Andrija Ilic" w:date="2015-09-07T19:37:00Z">
                <w:rPr/>
              </w:rPrChange>
            </w:rPr>
            <w:delText xml:space="preserve">        4.1 Систем </w:delText>
          </w:r>
          <w:r w:rsidRPr="009851B8" w:rsidDel="006207E5">
            <w:rPr>
              <w:rFonts w:cs="Times New Roman"/>
              <w:szCs w:val="24"/>
              <w:u w:val="single"/>
              <w:rPrChange w:id="5251" w:author="Andrija Ilic" w:date="2015-09-07T19:37:00Z">
                <w:rPr>
                  <w:u w:val="single"/>
                </w:rPr>
              </w:rPrChange>
            </w:rPr>
            <w:delText xml:space="preserve">приказје </w:delText>
          </w:r>
          <w:r w:rsidRPr="009851B8" w:rsidDel="006207E5">
            <w:rPr>
              <w:rFonts w:cs="Times New Roman"/>
              <w:szCs w:val="24"/>
              <w:rPrChange w:id="5252"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9851B8" w:rsidDel="006207E5" w:rsidRDefault="00252993" w:rsidP="006D4D7C">
      <w:pPr>
        <w:rPr>
          <w:ins w:id="5253" w:author="Boni" w:date="2014-09-07T21:35:00Z"/>
          <w:del w:id="5254" w:author="Andrija Ilic" w:date="2015-09-06T19:30:00Z"/>
          <w:rFonts w:cs="Times New Roman"/>
          <w:szCs w:val="24"/>
          <w:rPrChange w:id="5255" w:author="Andrija Ilic" w:date="2015-09-07T19:37:00Z">
            <w:rPr>
              <w:ins w:id="5256" w:author="Boni" w:date="2014-09-07T21:35:00Z"/>
              <w:del w:id="5257" w:author="Andrija Ilic" w:date="2015-09-06T19:30:00Z"/>
            </w:rPr>
          </w:rPrChange>
        </w:rPr>
      </w:pPr>
      <w:ins w:id="5258" w:author="Boni" w:date="2014-09-07T21:35:00Z">
        <w:del w:id="5259" w:author="Andrija Ilic" w:date="2015-09-06T19:30:00Z">
          <w:r w:rsidRPr="009851B8" w:rsidDel="006207E5">
            <w:rPr>
              <w:rFonts w:cs="Times New Roman"/>
              <w:noProof/>
              <w:szCs w:val="24"/>
              <w:rPrChange w:id="5260"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8"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261" w:author="Boni" w:date="2014-09-07T21:35:00Z"/>
          <w:del w:id="5262" w:author="Andrija Ilic" w:date="2015-09-06T19:30:00Z"/>
          <w:rFonts w:cs="Times New Roman"/>
          <w:szCs w:val="24"/>
          <w:rPrChange w:id="5263" w:author="Andrija Ilic" w:date="2015-09-07T19:37:00Z">
            <w:rPr>
              <w:ins w:id="5264" w:author="Boni" w:date="2014-09-07T21:35:00Z"/>
              <w:del w:id="5265" w:author="Andrija Ilic" w:date="2015-09-06T19:30:00Z"/>
            </w:rPr>
          </w:rPrChange>
        </w:rPr>
      </w:pPr>
      <w:ins w:id="5266" w:author="Boni" w:date="2014-09-07T21:35:00Z">
        <w:del w:id="5267" w:author="Andrija Ilic" w:date="2015-09-06T19:30:00Z">
          <w:r w:rsidRPr="009851B8" w:rsidDel="006207E5">
            <w:rPr>
              <w:rFonts w:cs="Times New Roman"/>
              <w:szCs w:val="24"/>
              <w:rPrChange w:id="5268" w:author="Andrija Ilic" w:date="2015-09-07T19:37:00Z">
                <w:rPr/>
              </w:rPrChange>
            </w:rPr>
            <w:delText xml:space="preserve">Дијаграм </w:delText>
          </w:r>
        </w:del>
      </w:ins>
      <w:ins w:id="5269" w:author="Boni" w:date="2014-09-07T22:07:00Z">
        <w:del w:id="5270" w:author="Andrija Ilic" w:date="2015-09-06T19:30:00Z">
          <w:r w:rsidR="00003635" w:rsidRPr="009851B8" w:rsidDel="006207E5">
            <w:rPr>
              <w:rFonts w:cs="Times New Roman"/>
              <w:szCs w:val="24"/>
              <w:rPrChange w:id="5271" w:author="Andrija Ilic" w:date="2015-09-07T19:37:00Z">
                <w:rPr/>
              </w:rPrChange>
            </w:rPr>
            <w:delText>20</w:delText>
          </w:r>
        </w:del>
      </w:ins>
      <w:ins w:id="5272" w:author="Boni" w:date="2014-09-07T21:35:00Z">
        <w:del w:id="5273" w:author="Andrija Ilic" w:date="2015-09-06T19:30:00Z">
          <w:r w:rsidRPr="009851B8" w:rsidDel="006207E5">
            <w:rPr>
              <w:rFonts w:cs="Times New Roman"/>
              <w:szCs w:val="24"/>
              <w:rPrChange w:id="5274"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275" w:author="Boni" w:date="2014-09-07T21:16:00Z"/>
          <w:del w:id="5276" w:author="Andrija Ilic" w:date="2015-09-06T19:30:00Z"/>
          <w:rFonts w:cs="Times New Roman"/>
          <w:szCs w:val="24"/>
          <w:rPrChange w:id="5277" w:author="Andrija Ilic" w:date="2015-09-07T19:37:00Z">
            <w:rPr>
              <w:ins w:id="5278" w:author="Boni" w:date="2014-09-07T21:16:00Z"/>
              <w:del w:id="5279" w:author="Andrija Ilic" w:date="2015-09-06T19:30:00Z"/>
            </w:rPr>
          </w:rPrChange>
        </w:rPr>
      </w:pPr>
    </w:p>
    <w:p w14:paraId="0FE513BA" w14:textId="25E03B66" w:rsidR="00252993" w:rsidRPr="009851B8" w:rsidDel="006207E5" w:rsidRDefault="00252993">
      <w:pPr>
        <w:rPr>
          <w:ins w:id="5280" w:author="Boni" w:date="2014-09-07T21:13:00Z"/>
          <w:del w:id="5281" w:author="Andrija Ilic" w:date="2015-09-06T19:30:00Z"/>
          <w:rFonts w:cs="Times New Roman"/>
          <w:szCs w:val="24"/>
          <w:rPrChange w:id="5282" w:author="Andrija Ilic" w:date="2015-09-07T19:37:00Z">
            <w:rPr>
              <w:ins w:id="5283" w:author="Boni" w:date="2014-09-07T21:13:00Z"/>
              <w:del w:id="5284" w:author="Andrija Ilic" w:date="2015-09-06T19:30:00Z"/>
              <w:b/>
            </w:rPr>
          </w:rPrChange>
        </w:rPr>
        <w:pPrChange w:id="5285" w:author="Boni" w:date="2014-09-07T21:13:00Z">
          <w:pPr>
            <w:jc w:val="center"/>
          </w:pPr>
        </w:pPrChange>
      </w:pPr>
    </w:p>
    <w:p w14:paraId="62326F1B" w14:textId="26F06490" w:rsidR="00252993" w:rsidRPr="009851B8" w:rsidDel="006207E5" w:rsidRDefault="00C07A10">
      <w:pPr>
        <w:rPr>
          <w:ins w:id="5286" w:author="Boni" w:date="2014-09-07T21:17:00Z"/>
          <w:del w:id="5287" w:author="Andrija Ilic" w:date="2015-09-06T19:30:00Z"/>
          <w:rFonts w:cs="Times New Roman"/>
          <w:szCs w:val="24"/>
          <w:rPrChange w:id="5288" w:author="Andrija Ilic" w:date="2015-09-07T19:37:00Z">
            <w:rPr>
              <w:ins w:id="5289" w:author="Boni" w:date="2014-09-07T21:17:00Z"/>
              <w:del w:id="5290" w:author="Andrija Ilic" w:date="2015-09-06T19:30:00Z"/>
              <w:b/>
            </w:rPr>
          </w:rPrChange>
        </w:rPr>
        <w:pPrChange w:id="5291" w:author="Boni" w:date="2014-09-07T21:13:00Z">
          <w:pPr>
            <w:jc w:val="center"/>
          </w:pPr>
        </w:pPrChange>
      </w:pPr>
      <w:ins w:id="5292" w:author="Boni" w:date="2014-09-07T21:13:00Z">
        <w:del w:id="5293" w:author="Andrija Ilic" w:date="2015-09-06T19:30:00Z">
          <w:r w:rsidRPr="009851B8" w:rsidDel="006207E5">
            <w:rPr>
              <w:rFonts w:cs="Times New Roman"/>
              <w:szCs w:val="24"/>
              <w:rPrChange w:id="5294" w:author="Andrija Ilic" w:date="2015-09-07T19:37:00Z">
                <w:rPr>
                  <w:b/>
                </w:rPr>
              </w:rPrChange>
            </w:rPr>
            <w:delText>ДС10: Дијаграм секвенци за случај коришћења</w:delText>
          </w:r>
        </w:del>
      </w:ins>
      <w:ins w:id="5295" w:author="Boni" w:date="2014-09-07T21:19:00Z">
        <w:del w:id="5296" w:author="Andrija Ilic" w:date="2015-09-06T19:30:00Z">
          <w:r w:rsidR="006D4D7C" w:rsidRPr="009851B8" w:rsidDel="006207E5">
            <w:rPr>
              <w:rFonts w:cs="Times New Roman"/>
              <w:szCs w:val="24"/>
              <w:rPrChange w:id="5297" w:author="Andrija Ilic" w:date="2015-09-07T19:37:00Z">
                <w:rPr>
                  <w:b/>
                </w:rPr>
              </w:rPrChange>
            </w:rPr>
            <w:delText>: Измена података о</w:delText>
          </w:r>
        </w:del>
      </w:ins>
      <w:ins w:id="5298" w:author="Boni" w:date="2014-09-07T21:20:00Z">
        <w:del w:id="5299" w:author="Andrija Ilic" w:date="2015-09-06T19:30:00Z">
          <w:r w:rsidR="006D4D7C" w:rsidRPr="009851B8" w:rsidDel="006207E5">
            <w:rPr>
              <w:rFonts w:cs="Times New Roman"/>
              <w:szCs w:val="24"/>
              <w:rPrChange w:id="5300"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301" w:author="Boni" w:date="2014-09-07T21:17:00Z"/>
          <w:del w:id="5302" w:author="Andrija Ilic" w:date="2015-09-06T19:30:00Z"/>
          <w:rFonts w:cs="Times New Roman"/>
          <w:szCs w:val="24"/>
          <w:rPrChange w:id="5303" w:author="Andrija Ilic" w:date="2015-09-07T19:37:00Z">
            <w:rPr>
              <w:ins w:id="5304" w:author="Boni" w:date="2014-09-07T21:17:00Z"/>
              <w:del w:id="5305" w:author="Andrija Ilic" w:date="2015-09-06T19:30:00Z"/>
              <w:b/>
            </w:rPr>
          </w:rPrChange>
        </w:rPr>
      </w:pPr>
      <w:ins w:id="5306" w:author="Boni" w:date="2014-09-07T21:17:00Z">
        <w:del w:id="5307" w:author="Andrija Ilic" w:date="2015-09-06T19:30:00Z">
          <w:r w:rsidRPr="009851B8" w:rsidDel="006207E5">
            <w:rPr>
              <w:rFonts w:cs="Times New Roman"/>
              <w:szCs w:val="24"/>
              <w:rPrChange w:id="5308"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309" w:author="Boni" w:date="2014-09-07T21:17:00Z"/>
          <w:del w:id="5310" w:author="Andrija Ilic" w:date="2015-09-06T19:30:00Z"/>
          <w:rFonts w:cs="Times New Roman"/>
          <w:szCs w:val="24"/>
          <w:rPrChange w:id="5311" w:author="Andrija Ilic" w:date="2015-09-07T19:37:00Z">
            <w:rPr>
              <w:ins w:id="5312" w:author="Boni" w:date="2014-09-07T21:17:00Z"/>
              <w:del w:id="5313" w:author="Andrija Ilic" w:date="2015-09-06T19:30:00Z"/>
            </w:rPr>
          </w:rPrChange>
        </w:rPr>
      </w:pPr>
      <w:ins w:id="5314" w:author="Boni" w:date="2014-09-07T21:17:00Z">
        <w:del w:id="5315" w:author="Andrija Ilic" w:date="2015-09-06T19:30:00Z">
          <w:r w:rsidRPr="009851B8" w:rsidDel="006207E5">
            <w:rPr>
              <w:rFonts w:cs="Times New Roman"/>
              <w:szCs w:val="24"/>
              <w:rPrChange w:id="5316" w:author="Andrija Ilic" w:date="2015-09-07T19:37:00Z">
                <w:rPr/>
              </w:rPrChange>
            </w:rPr>
            <w:delText xml:space="preserve">Систем </w:delText>
          </w:r>
          <w:r w:rsidRPr="009851B8" w:rsidDel="006207E5">
            <w:rPr>
              <w:rFonts w:cs="Times New Roman"/>
              <w:szCs w:val="24"/>
              <w:u w:val="single"/>
              <w:rPrChange w:id="5317" w:author="Andrija Ilic" w:date="2015-09-07T19:37:00Z">
                <w:rPr>
                  <w:u w:val="single"/>
                </w:rPr>
              </w:rPrChange>
            </w:rPr>
            <w:delText>врши измену података о кориснику</w:delText>
          </w:r>
          <w:r w:rsidRPr="009851B8" w:rsidDel="006207E5">
            <w:rPr>
              <w:rFonts w:cs="Times New Roman"/>
              <w:szCs w:val="24"/>
              <w:rPrChange w:id="5318"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319" w:author="Boni" w:date="2014-09-07T21:37:00Z"/>
          <w:del w:id="5320" w:author="Andrija Ilic" w:date="2015-09-06T19:30:00Z"/>
          <w:rFonts w:cs="Times New Roman"/>
          <w:szCs w:val="24"/>
          <w:rPrChange w:id="5321" w:author="Andrija Ilic" w:date="2015-09-07T19:37:00Z">
            <w:rPr>
              <w:ins w:id="5322" w:author="Boni" w:date="2014-09-07T21:37:00Z"/>
              <w:del w:id="5323" w:author="Andrija Ilic" w:date="2015-09-06T19:30:00Z"/>
            </w:rPr>
          </w:rPrChange>
        </w:rPr>
      </w:pPr>
      <w:ins w:id="5324" w:author="Boni" w:date="2014-09-07T21:17:00Z">
        <w:del w:id="5325" w:author="Andrija Ilic" w:date="2015-09-06T19:30:00Z">
          <w:r w:rsidRPr="009851B8" w:rsidDel="006207E5">
            <w:rPr>
              <w:rFonts w:cs="Times New Roman"/>
              <w:szCs w:val="24"/>
              <w:rPrChange w:id="5326" w:author="Andrija Ilic" w:date="2015-09-07T19:37:00Z">
                <w:rPr/>
              </w:rPrChange>
            </w:rPr>
            <w:delText xml:space="preserve">Систем </w:delText>
          </w:r>
          <w:r w:rsidRPr="009851B8" w:rsidDel="006207E5">
            <w:rPr>
              <w:rFonts w:cs="Times New Roman"/>
              <w:szCs w:val="24"/>
              <w:u w:val="single"/>
              <w:rPrChange w:id="5327" w:author="Andrija Ilic" w:date="2015-09-07T19:37:00Z">
                <w:rPr>
                  <w:u w:val="single"/>
                </w:rPr>
              </w:rPrChange>
            </w:rPr>
            <w:delText>приказује</w:delText>
          </w:r>
          <w:r w:rsidRPr="009851B8" w:rsidDel="006207E5">
            <w:rPr>
              <w:rFonts w:cs="Times New Roman"/>
              <w:szCs w:val="24"/>
              <w:rPrChange w:id="5328"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329" w:author="Boni" w:date="2014-09-07T21:37:00Z"/>
          <w:del w:id="5330" w:author="Andrija Ilic" w:date="2015-09-06T19:30:00Z"/>
          <w:rFonts w:cs="Times New Roman"/>
          <w:szCs w:val="24"/>
          <w:rPrChange w:id="5331" w:author="Andrija Ilic" w:date="2015-09-07T19:37:00Z">
            <w:rPr>
              <w:ins w:id="5332" w:author="Boni" w:date="2014-09-07T21:37:00Z"/>
              <w:del w:id="5333" w:author="Andrija Ilic" w:date="2015-09-06T19:30:00Z"/>
            </w:rPr>
          </w:rPrChange>
        </w:rPr>
        <w:pPrChange w:id="5334" w:author="Boni" w:date="2014-09-07T21:37:00Z">
          <w:pPr>
            <w:pStyle w:val="ListParagraph"/>
            <w:numPr>
              <w:numId w:val="35"/>
            </w:numPr>
            <w:ind w:hanging="360"/>
          </w:pPr>
        </w:pPrChange>
      </w:pPr>
    </w:p>
    <w:p w14:paraId="0D8D99DA" w14:textId="07D87E38" w:rsidR="00252993" w:rsidRPr="009851B8" w:rsidDel="006207E5" w:rsidRDefault="00252993">
      <w:pPr>
        <w:pStyle w:val="ListParagraph"/>
        <w:rPr>
          <w:ins w:id="5335" w:author="Boni" w:date="2014-09-07T21:38:00Z"/>
          <w:del w:id="5336" w:author="Andrija Ilic" w:date="2015-09-06T19:30:00Z"/>
          <w:rFonts w:cs="Times New Roman"/>
          <w:szCs w:val="24"/>
          <w:rPrChange w:id="5337" w:author="Andrija Ilic" w:date="2015-09-07T19:37:00Z">
            <w:rPr>
              <w:ins w:id="5338" w:author="Boni" w:date="2014-09-07T21:38:00Z"/>
              <w:del w:id="5339" w:author="Andrija Ilic" w:date="2015-09-06T19:30:00Z"/>
            </w:rPr>
          </w:rPrChange>
        </w:rPr>
        <w:pPrChange w:id="5340" w:author="Boni" w:date="2014-09-07T21:37:00Z">
          <w:pPr>
            <w:pStyle w:val="ListParagraph"/>
            <w:numPr>
              <w:numId w:val="35"/>
            </w:numPr>
            <w:ind w:hanging="360"/>
          </w:pPr>
        </w:pPrChange>
      </w:pPr>
      <w:ins w:id="5341" w:author="Boni" w:date="2014-09-07T21:37:00Z">
        <w:del w:id="5342" w:author="Andrija Ilic" w:date="2015-09-06T19:30:00Z">
          <w:r w:rsidRPr="009851B8" w:rsidDel="006207E5">
            <w:rPr>
              <w:rFonts w:cs="Times New Roman"/>
              <w:noProof/>
              <w:szCs w:val="24"/>
              <w:rPrChange w:id="5343"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89"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9851B8" w:rsidDel="006207E5" w:rsidRDefault="00C05F3F" w:rsidP="00C05F3F">
      <w:pPr>
        <w:rPr>
          <w:ins w:id="5344" w:author="Boni" w:date="2014-09-07T21:38:00Z"/>
          <w:del w:id="5345" w:author="Andrija Ilic" w:date="2015-09-06T19:30:00Z"/>
          <w:rFonts w:cs="Times New Roman"/>
          <w:szCs w:val="24"/>
          <w:rPrChange w:id="5346" w:author="Andrija Ilic" w:date="2015-09-07T19:37:00Z">
            <w:rPr>
              <w:ins w:id="5347" w:author="Boni" w:date="2014-09-07T21:38:00Z"/>
              <w:del w:id="5348" w:author="Andrija Ilic" w:date="2015-09-06T19:30:00Z"/>
            </w:rPr>
          </w:rPrChange>
        </w:rPr>
      </w:pPr>
      <w:ins w:id="5349" w:author="Boni" w:date="2014-09-07T21:38:00Z">
        <w:del w:id="5350" w:author="Andrija Ilic" w:date="2015-09-06T19:30:00Z">
          <w:r w:rsidRPr="009851B8" w:rsidDel="006207E5">
            <w:rPr>
              <w:rFonts w:cs="Times New Roman"/>
              <w:szCs w:val="24"/>
              <w:rPrChange w:id="5351" w:author="Andrija Ilic" w:date="2015-09-07T19:37:00Z">
                <w:rPr/>
              </w:rPrChange>
            </w:rPr>
            <w:delText xml:space="preserve">Дијаграм </w:delText>
          </w:r>
        </w:del>
      </w:ins>
      <w:ins w:id="5352" w:author="Boni" w:date="2014-09-07T22:07:00Z">
        <w:del w:id="5353" w:author="Andrija Ilic" w:date="2015-09-06T19:30:00Z">
          <w:r w:rsidR="00003635" w:rsidRPr="009851B8" w:rsidDel="006207E5">
            <w:rPr>
              <w:rFonts w:cs="Times New Roman"/>
              <w:szCs w:val="24"/>
              <w:rPrChange w:id="5354" w:author="Andrija Ilic" w:date="2015-09-07T19:37:00Z">
                <w:rPr/>
              </w:rPrChange>
            </w:rPr>
            <w:delText>21</w:delText>
          </w:r>
        </w:del>
      </w:ins>
      <w:ins w:id="5355" w:author="Boni" w:date="2014-09-07T21:38:00Z">
        <w:del w:id="5356" w:author="Andrija Ilic" w:date="2015-09-06T19:30:00Z">
          <w:r w:rsidRPr="009851B8" w:rsidDel="006207E5">
            <w:rPr>
              <w:rFonts w:cs="Times New Roman"/>
              <w:szCs w:val="24"/>
              <w:rPrChange w:id="5357" w:author="Andrija Ilic" w:date="2015-09-07T19:37:00Z">
                <w:rPr/>
              </w:rPrChange>
            </w:rPr>
            <w:delText xml:space="preserve">. Случај коришћења: </w:delText>
          </w:r>
          <w:r w:rsidR="005F3F8E" w:rsidRPr="009851B8" w:rsidDel="006207E5">
            <w:rPr>
              <w:rFonts w:cs="Times New Roman"/>
              <w:szCs w:val="24"/>
              <w:rPrChange w:id="5358"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359" w:author="Boni" w:date="2014-09-07T21:17:00Z"/>
          <w:del w:id="5360" w:author="Andrija Ilic" w:date="2015-09-06T19:30:00Z"/>
          <w:rFonts w:cs="Times New Roman"/>
          <w:szCs w:val="24"/>
          <w:rPrChange w:id="5361" w:author="Andrija Ilic" w:date="2015-09-07T19:37:00Z">
            <w:rPr>
              <w:ins w:id="5362" w:author="Boni" w:date="2014-09-07T21:17:00Z"/>
              <w:del w:id="5363" w:author="Andrija Ilic" w:date="2015-09-06T19:30:00Z"/>
            </w:rPr>
          </w:rPrChange>
        </w:rPr>
        <w:pPrChange w:id="5364" w:author="Boni" w:date="2014-09-07T21:37:00Z">
          <w:pPr>
            <w:pStyle w:val="ListParagraph"/>
            <w:numPr>
              <w:numId w:val="35"/>
            </w:numPr>
            <w:ind w:hanging="360"/>
          </w:pPr>
        </w:pPrChange>
      </w:pPr>
    </w:p>
    <w:p w14:paraId="4740E7B1" w14:textId="685EA2E9" w:rsidR="006D4D7C" w:rsidRPr="009851B8" w:rsidDel="006207E5" w:rsidRDefault="006D4D7C" w:rsidP="006D4D7C">
      <w:pPr>
        <w:rPr>
          <w:ins w:id="5365" w:author="Boni" w:date="2014-09-07T21:17:00Z"/>
          <w:del w:id="5366" w:author="Andrija Ilic" w:date="2015-09-06T19:30:00Z"/>
          <w:rFonts w:cs="Times New Roman"/>
          <w:szCs w:val="24"/>
          <w:rPrChange w:id="5367" w:author="Andrija Ilic" w:date="2015-09-07T19:37:00Z">
            <w:rPr>
              <w:ins w:id="5368" w:author="Boni" w:date="2014-09-07T21:17:00Z"/>
              <w:del w:id="5369" w:author="Andrija Ilic" w:date="2015-09-06T19:30:00Z"/>
              <w:b/>
            </w:rPr>
          </w:rPrChange>
        </w:rPr>
      </w:pPr>
      <w:ins w:id="5370" w:author="Boni" w:date="2014-09-07T21:17:00Z">
        <w:del w:id="5371" w:author="Andrija Ilic" w:date="2015-09-06T19:30:00Z">
          <w:r w:rsidRPr="009851B8" w:rsidDel="006207E5">
            <w:rPr>
              <w:rFonts w:cs="Times New Roman"/>
              <w:szCs w:val="24"/>
              <w:rPrChange w:id="5372"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373" w:author="Boni" w:date="2014-09-07T21:37:00Z"/>
          <w:del w:id="5374" w:author="Andrija Ilic" w:date="2015-09-06T19:30:00Z"/>
          <w:rFonts w:cs="Times New Roman"/>
          <w:szCs w:val="24"/>
          <w:rPrChange w:id="5375" w:author="Andrija Ilic" w:date="2015-09-07T19:37:00Z">
            <w:rPr>
              <w:ins w:id="5376" w:author="Boni" w:date="2014-09-07T21:37:00Z"/>
              <w:del w:id="5377" w:author="Andrija Ilic" w:date="2015-09-06T19:30:00Z"/>
            </w:rPr>
          </w:rPrChange>
        </w:rPr>
      </w:pPr>
      <w:ins w:id="5378" w:author="Boni" w:date="2014-09-07T21:17:00Z">
        <w:del w:id="5379" w:author="Andrija Ilic" w:date="2015-09-06T19:30:00Z">
          <w:r w:rsidRPr="009851B8" w:rsidDel="006207E5">
            <w:rPr>
              <w:rFonts w:cs="Times New Roman"/>
              <w:szCs w:val="24"/>
              <w:rPrChange w:id="5380" w:author="Andrija Ilic" w:date="2015-09-07T19:37:00Z">
                <w:rPr/>
              </w:rPrChange>
            </w:rPr>
            <w:delText xml:space="preserve">4.1 Систем </w:delText>
          </w:r>
          <w:r w:rsidRPr="009851B8" w:rsidDel="006207E5">
            <w:rPr>
              <w:rFonts w:cs="Times New Roman"/>
              <w:szCs w:val="24"/>
              <w:u w:val="single"/>
              <w:rPrChange w:id="5381" w:author="Andrija Ilic" w:date="2015-09-07T19:37:00Z">
                <w:rPr>
                  <w:u w:val="single"/>
                </w:rPr>
              </w:rPrChange>
            </w:rPr>
            <w:delText xml:space="preserve">приказје </w:delText>
          </w:r>
          <w:r w:rsidRPr="009851B8" w:rsidDel="006207E5">
            <w:rPr>
              <w:rFonts w:cs="Times New Roman"/>
              <w:szCs w:val="24"/>
              <w:rPrChange w:id="5382"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9851B8" w:rsidDel="006207E5" w:rsidRDefault="00252993" w:rsidP="006D4D7C">
      <w:pPr>
        <w:rPr>
          <w:ins w:id="5383" w:author="Boni" w:date="2014-09-07T21:17:00Z"/>
          <w:del w:id="5384" w:author="Andrija Ilic" w:date="2015-09-06T19:30:00Z"/>
          <w:rFonts w:cs="Times New Roman"/>
          <w:szCs w:val="24"/>
          <w:rPrChange w:id="5385" w:author="Andrija Ilic" w:date="2015-09-07T19:37:00Z">
            <w:rPr>
              <w:ins w:id="5386" w:author="Boni" w:date="2014-09-07T21:17:00Z"/>
              <w:del w:id="5387" w:author="Andrija Ilic" w:date="2015-09-06T19:30:00Z"/>
            </w:rPr>
          </w:rPrChange>
        </w:rPr>
      </w:pPr>
      <w:ins w:id="5388" w:author="Boni" w:date="2014-09-07T21:38:00Z">
        <w:del w:id="5389" w:author="Andrija Ilic" w:date="2015-09-06T19:30:00Z">
          <w:r w:rsidRPr="009851B8" w:rsidDel="006207E5">
            <w:rPr>
              <w:rFonts w:cs="Times New Roman"/>
              <w:noProof/>
              <w:szCs w:val="24"/>
              <w:rPrChange w:id="5390"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0"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391" w:author="Boni" w:date="2014-09-07T21:38:00Z"/>
          <w:del w:id="5392" w:author="Andrija Ilic" w:date="2015-09-06T19:30:00Z"/>
          <w:rFonts w:cs="Times New Roman"/>
          <w:szCs w:val="24"/>
          <w:rPrChange w:id="5393" w:author="Andrija Ilic" w:date="2015-09-07T19:37:00Z">
            <w:rPr>
              <w:ins w:id="5394" w:author="Boni" w:date="2014-09-07T21:38:00Z"/>
              <w:del w:id="5395" w:author="Andrija Ilic" w:date="2015-09-06T19:30:00Z"/>
            </w:rPr>
          </w:rPrChange>
        </w:rPr>
      </w:pPr>
      <w:ins w:id="5396" w:author="Boni" w:date="2014-09-07T21:38:00Z">
        <w:del w:id="5397" w:author="Andrija Ilic" w:date="2015-09-06T19:30:00Z">
          <w:r w:rsidRPr="009851B8" w:rsidDel="006207E5">
            <w:rPr>
              <w:rFonts w:cs="Times New Roman"/>
              <w:szCs w:val="24"/>
              <w:rPrChange w:id="5398" w:author="Andrija Ilic" w:date="2015-09-07T19:37:00Z">
                <w:rPr/>
              </w:rPrChange>
            </w:rPr>
            <w:delText xml:space="preserve">Дијаграм </w:delText>
          </w:r>
        </w:del>
      </w:ins>
      <w:ins w:id="5399" w:author="Boni" w:date="2014-09-07T22:07:00Z">
        <w:del w:id="5400" w:author="Andrija Ilic" w:date="2015-09-06T19:30:00Z">
          <w:r w:rsidR="00003635" w:rsidRPr="009851B8" w:rsidDel="006207E5">
            <w:rPr>
              <w:rFonts w:cs="Times New Roman"/>
              <w:szCs w:val="24"/>
              <w:rPrChange w:id="5401" w:author="Andrija Ilic" w:date="2015-09-07T19:37:00Z">
                <w:rPr/>
              </w:rPrChange>
            </w:rPr>
            <w:delText>22</w:delText>
          </w:r>
        </w:del>
      </w:ins>
      <w:ins w:id="5402" w:author="Boni" w:date="2014-09-07T21:38:00Z">
        <w:del w:id="5403" w:author="Andrija Ilic" w:date="2015-09-06T19:30:00Z">
          <w:r w:rsidRPr="009851B8" w:rsidDel="006207E5">
            <w:rPr>
              <w:rFonts w:cs="Times New Roman"/>
              <w:szCs w:val="24"/>
              <w:rPrChange w:id="5404"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405" w:author="Boni" w:date="2014-09-07T21:13:00Z"/>
          <w:del w:id="5406" w:author="Andrija Ilic" w:date="2015-09-06T19:30:00Z"/>
          <w:rFonts w:cs="Times New Roman"/>
          <w:szCs w:val="24"/>
          <w:rPrChange w:id="5407" w:author="Andrija Ilic" w:date="2015-09-07T19:37:00Z">
            <w:rPr>
              <w:ins w:id="5408" w:author="Boni" w:date="2014-09-07T21:13:00Z"/>
              <w:del w:id="5409" w:author="Andrija Ilic" w:date="2015-09-06T19:30:00Z"/>
              <w:b/>
            </w:rPr>
          </w:rPrChange>
        </w:rPr>
        <w:pPrChange w:id="5410" w:author="Boni" w:date="2014-09-07T21:13:00Z">
          <w:pPr>
            <w:jc w:val="center"/>
          </w:pPr>
        </w:pPrChange>
      </w:pPr>
    </w:p>
    <w:p w14:paraId="216DFA5D" w14:textId="21AF4013" w:rsidR="00352D60" w:rsidRPr="009851B8" w:rsidDel="006207E5" w:rsidRDefault="00611E1D" w:rsidP="00611E1D">
      <w:pPr>
        <w:jc w:val="center"/>
        <w:rPr>
          <w:del w:id="5411" w:author="Andrija Ilic" w:date="2015-09-06T19:30:00Z"/>
          <w:rFonts w:cs="Times New Roman"/>
          <w:szCs w:val="24"/>
          <w:rPrChange w:id="5412" w:author="Andrija Ilic" w:date="2015-09-07T19:37:00Z">
            <w:rPr>
              <w:del w:id="5413" w:author="Andrija Ilic" w:date="2015-09-06T19:30:00Z"/>
              <w:b/>
            </w:rPr>
          </w:rPrChange>
        </w:rPr>
      </w:pPr>
      <w:del w:id="5414" w:author="Andrija Ilic" w:date="2015-09-06T19:30:00Z">
        <w:r w:rsidRPr="009851B8" w:rsidDel="006207E5">
          <w:rPr>
            <w:rFonts w:cs="Times New Roman"/>
            <w:szCs w:val="24"/>
            <w:rPrChange w:id="5415"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416" w:author="Andrija Ilic" w:date="2015-09-06T19:30:00Z"/>
          <w:rFonts w:cs="Times New Roman"/>
          <w:szCs w:val="24"/>
          <w:rPrChange w:id="5417" w:author="Andrija Ilic" w:date="2015-09-07T19:37:00Z">
            <w:rPr>
              <w:del w:id="5418" w:author="Andrija Ilic" w:date="2015-09-06T19:30:00Z"/>
            </w:rPr>
          </w:rPrChange>
        </w:rPr>
      </w:pPr>
      <w:del w:id="5419" w:author="Andrija Ilic" w:date="2015-09-06T19:30:00Z">
        <w:r w:rsidRPr="009851B8" w:rsidDel="006207E5">
          <w:rPr>
            <w:rFonts w:cs="Times New Roman"/>
            <w:szCs w:val="24"/>
            <w:rPrChange w:id="5420" w:author="Andrija Ilic" w:date="2015-09-07T19:37:00Z">
              <w:rPr/>
            </w:rPrChange>
          </w:rPr>
          <w:delText>1. izvrsiProveruKorisnika(korisnik):boolean</w:delText>
        </w:r>
        <w:r w:rsidRPr="009851B8" w:rsidDel="006207E5">
          <w:rPr>
            <w:rFonts w:cs="Times New Roman"/>
            <w:szCs w:val="24"/>
            <w:rPrChange w:id="5421" w:author="Andrija Ilic" w:date="2015-09-07T19:37:00Z">
              <w:rPr/>
            </w:rPrChange>
          </w:rPr>
          <w:br/>
          <w:delText>2. pretraziPoslovnePartnere(poslovniPartener):PoslovniPartneri</w:delText>
        </w:r>
        <w:r w:rsidRPr="009851B8" w:rsidDel="006207E5">
          <w:rPr>
            <w:rFonts w:cs="Times New Roman"/>
            <w:szCs w:val="24"/>
            <w:rPrChange w:id="5422" w:author="Andrija Ilic" w:date="2015-09-07T19:37:00Z">
              <w:rPr/>
            </w:rPrChange>
          </w:rPr>
          <w:br/>
          <w:delText>3.  kreiranjeRacuna(racun):void</w:delText>
        </w:r>
        <w:r w:rsidRPr="009851B8" w:rsidDel="006207E5">
          <w:rPr>
            <w:rFonts w:cs="Times New Roman"/>
            <w:szCs w:val="24"/>
            <w:rPrChange w:id="5423" w:author="Andrija Ilic" w:date="2015-09-07T19:37:00Z">
              <w:rPr/>
            </w:rPrChange>
          </w:rPr>
          <w:br/>
          <w:delText>4. promenaStanjaProizvodaUsluga(proizvodUsluga):void</w:delText>
        </w:r>
        <w:r w:rsidRPr="009851B8" w:rsidDel="006207E5">
          <w:rPr>
            <w:rFonts w:cs="Times New Roman"/>
            <w:szCs w:val="24"/>
            <w:rPrChange w:id="5424" w:author="Andrija Ilic" w:date="2015-09-07T19:37:00Z">
              <w:rPr/>
            </w:rPrChange>
          </w:rPr>
          <w:br/>
          <w:delText>5. sacuvajRacun(racun):void</w:delText>
        </w:r>
        <w:r w:rsidRPr="009851B8" w:rsidDel="006207E5">
          <w:rPr>
            <w:rFonts w:cs="Times New Roman"/>
            <w:szCs w:val="24"/>
            <w:rPrChange w:id="5425" w:author="Andrija Ilic" w:date="2015-09-07T19:37:00Z">
              <w:rPr/>
            </w:rPrChange>
          </w:rPr>
          <w:br/>
          <w:delText>6. savuvajZaposlenog(zaposleni):void</w:delText>
        </w:r>
        <w:r w:rsidRPr="009851B8" w:rsidDel="006207E5">
          <w:rPr>
            <w:rFonts w:cs="Times New Roman"/>
            <w:szCs w:val="24"/>
            <w:rPrChange w:id="5426" w:author="Andrija Ilic" w:date="2015-09-07T19:37:00Z">
              <w:rPr/>
            </w:rPrChange>
          </w:rPr>
          <w:br/>
          <w:delText>7.</w:delText>
        </w:r>
        <w:r w:rsidR="000E7A35" w:rsidRPr="009851B8" w:rsidDel="006207E5">
          <w:rPr>
            <w:rFonts w:cs="Times New Roman"/>
            <w:szCs w:val="24"/>
            <w:rPrChange w:id="5427" w:author="Andrija Ilic" w:date="2015-09-07T19:37:00Z">
              <w:rPr/>
            </w:rPrChange>
          </w:rPr>
          <w:delText>p</w:delText>
        </w:r>
        <w:r w:rsidRPr="009851B8" w:rsidDel="006207E5">
          <w:rPr>
            <w:rFonts w:cs="Times New Roman"/>
            <w:szCs w:val="24"/>
            <w:rPrChange w:id="5428" w:author="Andrija Ilic" w:date="2015-09-07T19:37:00Z">
              <w:rPr/>
            </w:rPrChange>
          </w:rPr>
          <w:delText>ronadjiRacun(racun):Racuni</w:delText>
        </w:r>
      </w:del>
      <w:ins w:id="5429" w:author="Boni" w:date="2014-09-07T21:38:00Z">
        <w:del w:id="5430" w:author="Andrija Ilic" w:date="2015-09-06T19:30:00Z">
          <w:r w:rsidR="008B56DA" w:rsidRPr="009851B8" w:rsidDel="006207E5">
            <w:rPr>
              <w:rFonts w:cs="Times New Roman"/>
              <w:szCs w:val="24"/>
              <w:rPrChange w:id="5431" w:author="Andrija Ilic" w:date="2015-09-07T19:37:00Z">
                <w:rPr/>
              </w:rPrChange>
            </w:rPr>
            <w:br/>
          </w:r>
        </w:del>
      </w:ins>
      <w:ins w:id="5432" w:author="Boni" w:date="2014-09-07T21:39:00Z">
        <w:del w:id="5433" w:author="Andrija Ilic" w:date="2015-09-06T19:30:00Z">
          <w:r w:rsidR="008B56DA" w:rsidRPr="009851B8" w:rsidDel="006207E5">
            <w:rPr>
              <w:rFonts w:cs="Times New Roman"/>
              <w:szCs w:val="24"/>
              <w:rPrChange w:id="5434" w:author="Andrija Ilic" w:date="2015-09-07T19:37:00Z">
                <w:rPr/>
              </w:rPrChange>
            </w:rPr>
            <w:delText>8.odjaviKorisnika(korisnik):void</w:delText>
          </w:r>
          <w:r w:rsidR="008B56DA" w:rsidRPr="009851B8" w:rsidDel="006207E5">
            <w:rPr>
              <w:rFonts w:cs="Times New Roman"/>
              <w:szCs w:val="24"/>
              <w:rPrChange w:id="5435" w:author="Andrija Ilic" w:date="2015-09-07T19:37:00Z">
                <w:rPr/>
              </w:rPrChange>
            </w:rPr>
            <w:br/>
            <w:delText>9.</w:delText>
          </w:r>
        </w:del>
      </w:ins>
      <w:ins w:id="5436" w:author="Boni" w:date="2014-09-07T21:41:00Z">
        <w:del w:id="5437" w:author="Andrija Ilic" w:date="2015-09-06T19:30:00Z">
          <w:r w:rsidR="008B56DA" w:rsidRPr="009851B8" w:rsidDel="006207E5">
            <w:rPr>
              <w:rFonts w:cs="Times New Roman"/>
              <w:szCs w:val="24"/>
              <w:rPrChange w:id="5438" w:author="Andrija Ilic" w:date="2015-09-07T19:37:00Z">
                <w:rPr/>
              </w:rPrChange>
            </w:rPr>
            <w:delText>obrisiKorisnika</w:delText>
          </w:r>
        </w:del>
      </w:ins>
      <w:ins w:id="5439" w:author="Boni" w:date="2014-09-07T21:39:00Z">
        <w:del w:id="5440" w:author="Andrija Ilic" w:date="2015-09-06T19:30:00Z">
          <w:r w:rsidR="008B56DA" w:rsidRPr="009851B8" w:rsidDel="006207E5">
            <w:rPr>
              <w:rFonts w:cs="Times New Roman"/>
              <w:szCs w:val="24"/>
              <w:rPrChange w:id="5441" w:author="Andrija Ilic" w:date="2015-09-07T19:37:00Z">
                <w:rPr/>
              </w:rPrChange>
            </w:rPr>
            <w:delText>(</w:delText>
          </w:r>
        </w:del>
      </w:ins>
      <w:ins w:id="5442" w:author="Boni" w:date="2014-09-07T21:41:00Z">
        <w:del w:id="5443" w:author="Andrija Ilic" w:date="2015-09-06T19:30:00Z">
          <w:r w:rsidR="008B56DA" w:rsidRPr="009851B8" w:rsidDel="006207E5">
            <w:rPr>
              <w:rFonts w:cs="Times New Roman"/>
              <w:szCs w:val="24"/>
              <w:rPrChange w:id="5444" w:author="Andrija Ilic" w:date="2015-09-07T19:37:00Z">
                <w:rPr/>
              </w:rPrChange>
            </w:rPr>
            <w:delText>korisnik</w:delText>
          </w:r>
        </w:del>
      </w:ins>
      <w:ins w:id="5445" w:author="Boni" w:date="2014-09-07T21:39:00Z">
        <w:del w:id="5446" w:author="Andrija Ilic" w:date="2015-09-06T19:30:00Z">
          <w:r w:rsidR="008B56DA" w:rsidRPr="009851B8" w:rsidDel="006207E5">
            <w:rPr>
              <w:rFonts w:cs="Times New Roman"/>
              <w:szCs w:val="24"/>
              <w:rPrChange w:id="5447" w:author="Andrija Ilic" w:date="2015-09-07T19:37:00Z">
                <w:rPr/>
              </w:rPrChange>
            </w:rPr>
            <w:delText>)</w:delText>
          </w:r>
        </w:del>
      </w:ins>
      <w:ins w:id="5448" w:author="Boni" w:date="2014-09-07T21:41:00Z">
        <w:del w:id="5449" w:author="Andrija Ilic" w:date="2015-09-06T19:30:00Z">
          <w:r w:rsidR="008B56DA" w:rsidRPr="009851B8" w:rsidDel="006207E5">
            <w:rPr>
              <w:rFonts w:cs="Times New Roman"/>
              <w:szCs w:val="24"/>
              <w:rPrChange w:id="5450" w:author="Andrija Ilic" w:date="2015-09-07T19:37:00Z">
                <w:rPr/>
              </w:rPrChange>
            </w:rPr>
            <w:delText>:void</w:delText>
          </w:r>
          <w:r w:rsidR="008B56DA" w:rsidRPr="009851B8" w:rsidDel="006207E5">
            <w:rPr>
              <w:rFonts w:cs="Times New Roman"/>
              <w:szCs w:val="24"/>
              <w:rPrChange w:id="5451" w:author="Andrija Ilic" w:date="2015-09-07T19:37:00Z">
                <w:rPr/>
              </w:rPrChange>
            </w:rPr>
            <w:br/>
            <w:delText>10.obrisiRacun(racun):void</w:delText>
          </w:r>
          <w:r w:rsidR="008B56DA" w:rsidRPr="009851B8" w:rsidDel="006207E5">
            <w:rPr>
              <w:rFonts w:cs="Times New Roman"/>
              <w:szCs w:val="24"/>
              <w:rPrChange w:id="5452" w:author="Andrija Ilic" w:date="2015-09-07T19:37:00Z">
                <w:rPr/>
              </w:rPrChange>
            </w:rPr>
            <w:br/>
            <w:delText>11.pronadjiKorisnika(korisnik):Korisnik</w:delText>
          </w:r>
        </w:del>
      </w:ins>
      <w:del w:id="5453" w:author="Andrija Ilic" w:date="2015-09-06T19:30:00Z">
        <w:r w:rsidRPr="009851B8" w:rsidDel="006207E5">
          <w:rPr>
            <w:rFonts w:cs="Times New Roman"/>
            <w:szCs w:val="24"/>
            <w:rPrChange w:id="5454" w:author="Andrija Ilic" w:date="2015-09-07T19:37:00Z">
              <w:rPr/>
            </w:rPrChange>
          </w:rPr>
          <w:br/>
        </w:r>
      </w:del>
    </w:p>
    <w:p w14:paraId="60A1C8D6" w14:textId="7A48CB91" w:rsidR="00252993" w:rsidRPr="009851B8" w:rsidDel="006207E5" w:rsidRDefault="0058462B">
      <w:pPr>
        <w:pStyle w:val="Heading3"/>
        <w:rPr>
          <w:del w:id="5455" w:author="Andrija Ilic" w:date="2015-09-06T19:30:00Z"/>
          <w:rFonts w:ascii="Times New Roman" w:hAnsi="Times New Roman"/>
          <w:b w:val="0"/>
          <w:sz w:val="24"/>
          <w:szCs w:val="24"/>
          <w:rPrChange w:id="5456" w:author="Andrija Ilic" w:date="2015-09-07T19:37:00Z">
            <w:rPr>
              <w:del w:id="5457" w:author="Andrija Ilic" w:date="2015-09-06T19:30:00Z"/>
            </w:rPr>
          </w:rPrChange>
        </w:rPr>
        <w:pPrChange w:id="5458" w:author="Boni" w:date="2014-09-07T22:03:00Z">
          <w:pPr>
            <w:pStyle w:val="Heading4"/>
          </w:pPr>
        </w:pPrChange>
      </w:pPr>
      <w:bookmarkStart w:id="5459" w:name="_Toc397909073"/>
      <w:del w:id="5460" w:author="Andrija Ilic" w:date="2015-09-06T19:30:00Z">
        <w:r w:rsidRPr="009851B8" w:rsidDel="006207E5">
          <w:rPr>
            <w:rFonts w:ascii="Times New Roman" w:hAnsi="Times New Roman"/>
            <w:sz w:val="24"/>
            <w:szCs w:val="24"/>
            <w:rPrChange w:id="5461" w:author="Andrija Ilic" w:date="2015-09-07T19:37:00Z">
              <w:rPr/>
            </w:rPrChange>
          </w:rPr>
          <w:delText>3.2.</w:delText>
        </w:r>
      </w:del>
      <w:ins w:id="5462" w:author="Boni" w:date="2014-09-07T22:02:00Z">
        <w:del w:id="5463" w:author="Andrija Ilic" w:date="2015-09-06T19:30:00Z">
          <w:r w:rsidR="00003635" w:rsidRPr="009851B8" w:rsidDel="006207E5">
            <w:rPr>
              <w:rFonts w:ascii="Times New Roman" w:hAnsi="Times New Roman"/>
              <w:sz w:val="24"/>
              <w:szCs w:val="24"/>
              <w:rPrChange w:id="5464" w:author="Andrija Ilic" w:date="2015-09-07T19:37:00Z">
                <w:rPr/>
              </w:rPrChange>
            </w:rPr>
            <w:delText>2</w:delText>
          </w:r>
        </w:del>
      </w:ins>
      <w:ins w:id="5465" w:author="Boni" w:date="2014-09-07T22:03:00Z">
        <w:del w:id="5466" w:author="Andrija Ilic" w:date="2015-09-06T19:30:00Z">
          <w:r w:rsidR="00003635" w:rsidRPr="009851B8" w:rsidDel="006207E5">
            <w:rPr>
              <w:rFonts w:ascii="Times New Roman" w:hAnsi="Times New Roman"/>
              <w:sz w:val="24"/>
              <w:szCs w:val="24"/>
              <w:rPrChange w:id="5467" w:author="Andrija Ilic" w:date="2015-09-07T19:37:00Z">
                <w:rPr/>
              </w:rPrChange>
            </w:rPr>
            <w:delText xml:space="preserve"> Понашање система - </w:delText>
          </w:r>
        </w:del>
      </w:ins>
      <w:del w:id="5468" w:author="Andrija Ilic" w:date="2015-09-06T19:30:00Z">
        <w:r w:rsidRPr="009851B8" w:rsidDel="006207E5">
          <w:rPr>
            <w:rFonts w:ascii="Times New Roman" w:hAnsi="Times New Roman"/>
            <w:sz w:val="24"/>
            <w:szCs w:val="24"/>
            <w:rPrChange w:id="5469" w:author="Andrija Ilic" w:date="2015-09-07T19:37:00Z">
              <w:rPr/>
            </w:rPrChange>
          </w:rPr>
          <w:delText>1.2</w:delText>
        </w:r>
      </w:del>
      <w:ins w:id="5470" w:author="Boni" w:date="2014-09-07T22:03:00Z">
        <w:del w:id="5471" w:author="Andrija Ilic" w:date="2015-09-06T19:30:00Z">
          <w:r w:rsidR="00003635" w:rsidRPr="009851B8" w:rsidDel="006207E5">
            <w:rPr>
              <w:rFonts w:ascii="Times New Roman" w:hAnsi="Times New Roman"/>
              <w:sz w:val="24"/>
              <w:szCs w:val="24"/>
              <w:rPrChange w:id="5472" w:author="Andrija Ilic" w:date="2015-09-07T19:37:00Z">
                <w:rPr/>
              </w:rPrChange>
            </w:rPr>
            <w:delText>Уговори о системским операцијама</w:delText>
          </w:r>
        </w:del>
      </w:ins>
      <w:bookmarkEnd w:id="5459"/>
      <w:del w:id="5473" w:author="Andrija Ilic" w:date="2015-09-06T19:30:00Z">
        <w:r w:rsidRPr="009851B8" w:rsidDel="006207E5">
          <w:rPr>
            <w:rFonts w:ascii="Times New Roman" w:hAnsi="Times New Roman"/>
            <w:sz w:val="24"/>
            <w:szCs w:val="24"/>
            <w:rPrChange w:id="5474" w:author="Andrija Ilic" w:date="2015-09-07T19:37:00Z">
              <w:rPr/>
            </w:rPrChange>
          </w:rPr>
          <w:delText>Дефинисање уговора</w:delText>
        </w:r>
      </w:del>
    </w:p>
    <w:p w14:paraId="39A29C6C" w14:textId="55B67681" w:rsidR="00611E1D" w:rsidRPr="009851B8" w:rsidDel="006207E5" w:rsidRDefault="00611E1D" w:rsidP="00611E1D">
      <w:pPr>
        <w:rPr>
          <w:del w:id="5475" w:author="Andrija Ilic" w:date="2015-09-06T19:30:00Z"/>
          <w:rFonts w:cs="Times New Roman"/>
          <w:szCs w:val="24"/>
          <w:rPrChange w:id="5476" w:author="Andrija Ilic" w:date="2015-09-07T19:37:00Z">
            <w:rPr>
              <w:del w:id="5477" w:author="Andrija Ilic" w:date="2015-09-06T19:30:00Z"/>
            </w:rPr>
          </w:rPrChange>
        </w:rPr>
      </w:pPr>
    </w:p>
    <w:p w14:paraId="2E57BD8B" w14:textId="3CB7FD30" w:rsidR="00611E1D" w:rsidRPr="009851B8" w:rsidDel="006207E5" w:rsidRDefault="00611E1D" w:rsidP="00611E1D">
      <w:pPr>
        <w:rPr>
          <w:del w:id="5478" w:author="Andrija Ilic" w:date="2015-09-06T19:30:00Z"/>
          <w:rFonts w:cs="Times New Roman"/>
          <w:szCs w:val="24"/>
          <w:rPrChange w:id="5479" w:author="Andrija Ilic" w:date="2015-09-07T19:37:00Z">
            <w:rPr>
              <w:del w:id="5480" w:author="Andrija Ilic" w:date="2015-09-06T19:30:00Z"/>
            </w:rPr>
          </w:rPrChange>
        </w:rPr>
      </w:pPr>
      <w:del w:id="5481" w:author="Andrija Ilic" w:date="2015-09-06T19:30:00Z">
        <w:r w:rsidRPr="009851B8" w:rsidDel="006207E5">
          <w:rPr>
            <w:rFonts w:cs="Times New Roman"/>
            <w:szCs w:val="24"/>
            <w:rPrChange w:id="5482" w:author="Andrija Ilic" w:date="2015-09-07T19:37:00Z">
              <w:rPr>
                <w:b/>
              </w:rPr>
            </w:rPrChange>
          </w:rPr>
          <w:delText>УГОВОР УГ1:</w:delText>
        </w:r>
        <w:r w:rsidR="000E7A35" w:rsidRPr="009851B8" w:rsidDel="006207E5">
          <w:rPr>
            <w:rFonts w:cs="Times New Roman"/>
            <w:szCs w:val="24"/>
            <w:rPrChange w:id="5483" w:author="Andrija Ilic" w:date="2015-09-07T19:37:00Z">
              <w:rPr/>
            </w:rPrChange>
          </w:rPr>
          <w:delText xml:space="preserve">  </w:delText>
        </w:r>
        <w:r w:rsidR="000E7A35" w:rsidRPr="009851B8" w:rsidDel="006207E5">
          <w:rPr>
            <w:rFonts w:cs="Times New Roman"/>
            <w:szCs w:val="24"/>
            <w:rPrChange w:id="5484" w:author="Andrija Ilic" w:date="2015-09-07T19:37:00Z">
              <w:rPr>
                <w:b/>
              </w:rPr>
            </w:rPrChange>
          </w:rPr>
          <w:delText>izvrsiProveruKorisnika</w:delText>
        </w:r>
        <w:r w:rsidRPr="009851B8" w:rsidDel="006207E5">
          <w:rPr>
            <w:rFonts w:cs="Times New Roman"/>
            <w:szCs w:val="24"/>
            <w:rPrChange w:id="5485" w:author="Andrija Ilic" w:date="2015-09-07T19:37:00Z">
              <w:rPr/>
            </w:rPrChange>
          </w:rPr>
          <w:br/>
          <w:delText>Операција: izvrsiProveruKorisnika(korisnik):boolean</w:delText>
        </w:r>
        <w:r w:rsidRPr="009851B8" w:rsidDel="006207E5">
          <w:rPr>
            <w:rFonts w:cs="Times New Roman"/>
            <w:szCs w:val="24"/>
            <w:rPrChange w:id="5486" w:author="Andrija Ilic" w:date="2015-09-07T19:37:00Z">
              <w:rPr/>
            </w:rPrChange>
          </w:rPr>
          <w:br/>
          <w:delText>Веза са СК: СК1</w:delText>
        </w:r>
        <w:r w:rsidRPr="009851B8" w:rsidDel="006207E5">
          <w:rPr>
            <w:rFonts w:cs="Times New Roman"/>
            <w:szCs w:val="24"/>
            <w:rPrChange w:id="5487" w:author="Andrija Ilic" w:date="2015-09-07T19:37:00Z">
              <w:rPr/>
            </w:rPrChange>
          </w:rPr>
          <w:br/>
          <w:delText>Пр</w:delText>
        </w:r>
        <w:r w:rsidR="00E66312" w:rsidRPr="009851B8" w:rsidDel="006207E5">
          <w:rPr>
            <w:rFonts w:cs="Times New Roman"/>
            <w:szCs w:val="24"/>
            <w:rPrChange w:id="5488" w:author="Andrija Ilic" w:date="2015-09-07T19:37:00Z">
              <w:rPr/>
            </w:rPrChange>
          </w:rPr>
          <w:delText>е</w:delText>
        </w:r>
        <w:r w:rsidRPr="009851B8" w:rsidDel="006207E5">
          <w:rPr>
            <w:rFonts w:cs="Times New Roman"/>
            <w:szCs w:val="24"/>
            <w:rPrChange w:id="5489" w:author="Andrija Ilic" w:date="2015-09-07T19:37:00Z">
              <w:rPr/>
            </w:rPrChange>
          </w:rPr>
          <w:delText>дуслови</w:delText>
        </w:r>
        <w:r w:rsidRPr="009851B8" w:rsidDel="006207E5">
          <w:rPr>
            <w:rFonts w:cs="Times New Roman"/>
            <w:szCs w:val="24"/>
            <w:rPrChange w:id="5490" w:author="Andrija Ilic" w:date="2015-09-07T19:37:00Z">
              <w:rPr>
                <w:b/>
              </w:rPr>
            </w:rPrChange>
          </w:rPr>
          <w:delText>:</w:delText>
        </w:r>
        <w:r w:rsidRPr="009851B8" w:rsidDel="006207E5">
          <w:rPr>
            <w:rFonts w:cs="Times New Roman"/>
            <w:szCs w:val="24"/>
            <w:rPrChange w:id="5491" w:author="Andrija Ilic" w:date="2015-09-07T19:37:00Z">
              <w:rPr/>
            </w:rPrChange>
          </w:rPr>
          <w:delText xml:space="preserve"> </w:delText>
        </w:r>
        <w:r w:rsidR="000E7A35" w:rsidRPr="009851B8" w:rsidDel="006207E5">
          <w:rPr>
            <w:rFonts w:cs="Times New Roman"/>
            <w:szCs w:val="24"/>
            <w:rPrChange w:id="5492" w:author="Andrija Ilic" w:date="2015-09-07T19:37:00Z">
              <w:rPr/>
            </w:rPrChange>
          </w:rPr>
          <w:delText>-</w:delText>
        </w:r>
        <w:r w:rsidRPr="009851B8" w:rsidDel="006207E5">
          <w:rPr>
            <w:rFonts w:cs="Times New Roman"/>
            <w:szCs w:val="24"/>
            <w:rPrChange w:id="5493" w:author="Andrija Ilic" w:date="2015-09-07T19:37:00Z">
              <w:rPr/>
            </w:rPrChange>
          </w:rPr>
          <w:br/>
          <w:delText xml:space="preserve">Постуслови: Корисник је успешно </w:delText>
        </w:r>
        <w:r w:rsidR="000E7A35" w:rsidRPr="009851B8" w:rsidDel="006207E5">
          <w:rPr>
            <w:rFonts w:cs="Times New Roman"/>
            <w:szCs w:val="24"/>
            <w:rPrChange w:id="5494" w:author="Andrija Ilic" w:date="2015-09-07T19:37:00Z">
              <w:rPr/>
            </w:rPrChange>
          </w:rPr>
          <w:delText>пријављен на систем</w:delText>
        </w:r>
      </w:del>
    </w:p>
    <w:p w14:paraId="770F3CF5" w14:textId="7978F9D1" w:rsidR="000E7A35" w:rsidRPr="009851B8" w:rsidDel="006207E5" w:rsidRDefault="000E7A35" w:rsidP="00611E1D">
      <w:pPr>
        <w:rPr>
          <w:del w:id="5495" w:author="Andrija Ilic" w:date="2015-09-06T19:30:00Z"/>
          <w:rFonts w:cs="Times New Roman"/>
          <w:szCs w:val="24"/>
          <w:rPrChange w:id="5496" w:author="Andrija Ilic" w:date="2015-09-07T19:37:00Z">
            <w:rPr>
              <w:del w:id="5497" w:author="Andrija Ilic" w:date="2015-09-06T19:30:00Z"/>
            </w:rPr>
          </w:rPrChange>
        </w:rPr>
      </w:pPr>
    </w:p>
    <w:p w14:paraId="1EA27D70" w14:textId="670A7A9D" w:rsidR="00611E1D" w:rsidRPr="009851B8" w:rsidDel="006207E5" w:rsidRDefault="00611E1D" w:rsidP="00611E1D">
      <w:pPr>
        <w:rPr>
          <w:del w:id="5498" w:author="Andrija Ilic" w:date="2015-09-06T19:30:00Z"/>
          <w:rFonts w:cs="Times New Roman"/>
          <w:szCs w:val="24"/>
          <w:rPrChange w:id="5499" w:author="Andrija Ilic" w:date="2015-09-07T19:37:00Z">
            <w:rPr>
              <w:del w:id="5500" w:author="Andrija Ilic" w:date="2015-09-06T19:30:00Z"/>
            </w:rPr>
          </w:rPrChange>
        </w:rPr>
      </w:pPr>
      <w:del w:id="5501" w:author="Andrija Ilic" w:date="2015-09-06T19:30:00Z">
        <w:r w:rsidRPr="009851B8" w:rsidDel="006207E5">
          <w:rPr>
            <w:rFonts w:cs="Times New Roman"/>
            <w:szCs w:val="24"/>
            <w:rPrChange w:id="5502" w:author="Andrija Ilic" w:date="2015-09-07T19:37:00Z">
              <w:rPr>
                <w:b/>
              </w:rPr>
            </w:rPrChange>
          </w:rPr>
          <w:delText>УГОВОР УГ</w:delText>
        </w:r>
        <w:r w:rsidR="000E7A35" w:rsidRPr="009851B8" w:rsidDel="006207E5">
          <w:rPr>
            <w:rFonts w:cs="Times New Roman"/>
            <w:szCs w:val="24"/>
            <w:rPrChange w:id="5503" w:author="Andrija Ilic" w:date="2015-09-07T19:37:00Z">
              <w:rPr>
                <w:b/>
              </w:rPr>
            </w:rPrChange>
          </w:rPr>
          <w:delText>2</w:delText>
        </w:r>
        <w:r w:rsidRPr="009851B8" w:rsidDel="006207E5">
          <w:rPr>
            <w:rFonts w:cs="Times New Roman"/>
            <w:szCs w:val="24"/>
            <w:rPrChange w:id="5504" w:author="Andrija Ilic" w:date="2015-09-07T19:37:00Z">
              <w:rPr>
                <w:b/>
              </w:rPr>
            </w:rPrChange>
          </w:rPr>
          <w:delText>:</w:delText>
        </w:r>
        <w:r w:rsidR="000E7A35" w:rsidRPr="009851B8" w:rsidDel="006207E5">
          <w:rPr>
            <w:rFonts w:cs="Times New Roman"/>
            <w:szCs w:val="24"/>
            <w:rPrChange w:id="5505" w:author="Andrija Ilic" w:date="2015-09-07T19:37:00Z">
              <w:rPr/>
            </w:rPrChange>
          </w:rPr>
          <w:delText xml:space="preserve"> </w:delText>
        </w:r>
        <w:r w:rsidR="000E7A35" w:rsidRPr="009851B8" w:rsidDel="006207E5">
          <w:rPr>
            <w:rFonts w:cs="Times New Roman"/>
            <w:szCs w:val="24"/>
            <w:rPrChange w:id="5506" w:author="Andrija Ilic" w:date="2015-09-07T19:37:00Z">
              <w:rPr>
                <w:b/>
              </w:rPr>
            </w:rPrChange>
          </w:rPr>
          <w:delText>pretraziPoslovnePartnere</w:delText>
        </w:r>
        <w:r w:rsidRPr="009851B8" w:rsidDel="006207E5">
          <w:rPr>
            <w:rFonts w:cs="Times New Roman"/>
            <w:szCs w:val="24"/>
            <w:rPrChange w:id="5507" w:author="Andrija Ilic" w:date="2015-09-07T19:37:00Z">
              <w:rPr/>
            </w:rPrChange>
          </w:rPr>
          <w:br/>
          <w:delText>Операција:</w:delText>
        </w:r>
        <w:r w:rsidR="000E7A35" w:rsidRPr="009851B8" w:rsidDel="006207E5">
          <w:rPr>
            <w:rFonts w:cs="Times New Roman"/>
            <w:szCs w:val="24"/>
            <w:rPrChange w:id="5508" w:author="Andrija Ilic" w:date="2015-09-07T19:37:00Z">
              <w:rPr/>
            </w:rPrChange>
          </w:rPr>
          <w:delText xml:space="preserve"> pretraziPoslovnePartnere(poslovniPartener):PoslovniPartneri</w:delText>
        </w:r>
        <w:r w:rsidRPr="009851B8" w:rsidDel="006207E5">
          <w:rPr>
            <w:rFonts w:cs="Times New Roman"/>
            <w:szCs w:val="24"/>
            <w:rPrChange w:id="5509" w:author="Andrija Ilic" w:date="2015-09-07T19:37:00Z">
              <w:rPr/>
            </w:rPrChange>
          </w:rPr>
          <w:br/>
          <w:delText>Веза са СК:</w:delText>
        </w:r>
        <w:r w:rsidR="000E7A35" w:rsidRPr="009851B8" w:rsidDel="006207E5">
          <w:rPr>
            <w:rFonts w:cs="Times New Roman"/>
            <w:szCs w:val="24"/>
            <w:rPrChange w:id="5510" w:author="Andrija Ilic" w:date="2015-09-07T19:37:00Z">
              <w:rPr/>
            </w:rPrChange>
          </w:rPr>
          <w:delText>СК2</w:delText>
        </w:r>
        <w:r w:rsidRPr="009851B8" w:rsidDel="006207E5">
          <w:rPr>
            <w:rFonts w:cs="Times New Roman"/>
            <w:szCs w:val="24"/>
            <w:rPrChange w:id="5511" w:author="Andrija Ilic" w:date="2015-09-07T19:37:00Z">
              <w:rPr/>
            </w:rPrChange>
          </w:rPr>
          <w:br/>
          <w:delText>Пр</w:delText>
        </w:r>
        <w:r w:rsidR="00E66312" w:rsidRPr="009851B8" w:rsidDel="006207E5">
          <w:rPr>
            <w:rFonts w:cs="Times New Roman"/>
            <w:szCs w:val="24"/>
            <w:rPrChange w:id="5512" w:author="Andrija Ilic" w:date="2015-09-07T19:37:00Z">
              <w:rPr/>
            </w:rPrChange>
          </w:rPr>
          <w:delText>е</w:delText>
        </w:r>
        <w:r w:rsidRPr="009851B8" w:rsidDel="006207E5">
          <w:rPr>
            <w:rFonts w:cs="Times New Roman"/>
            <w:szCs w:val="24"/>
            <w:rPrChange w:id="5513" w:author="Andrija Ilic" w:date="2015-09-07T19:37:00Z">
              <w:rPr/>
            </w:rPrChange>
          </w:rPr>
          <w:delText>дуслови:</w:delText>
        </w:r>
        <w:r w:rsidR="000E7A35" w:rsidRPr="009851B8" w:rsidDel="006207E5">
          <w:rPr>
            <w:rFonts w:cs="Times New Roman"/>
            <w:szCs w:val="24"/>
            <w:rPrChange w:id="5514" w:author="Andrija Ilic" w:date="2015-09-07T19:37:00Z">
              <w:rPr/>
            </w:rPrChange>
          </w:rPr>
          <w:delText xml:space="preserve"> -</w:delText>
        </w:r>
        <w:r w:rsidRPr="009851B8" w:rsidDel="006207E5">
          <w:rPr>
            <w:rFonts w:cs="Times New Roman"/>
            <w:szCs w:val="24"/>
            <w:rPrChange w:id="5515" w:author="Andrija Ilic" w:date="2015-09-07T19:37:00Z">
              <w:rPr/>
            </w:rPrChange>
          </w:rPr>
          <w:br/>
          <w:delText>Постуслови:</w:delText>
        </w:r>
        <w:r w:rsidR="000E7A35" w:rsidRPr="009851B8" w:rsidDel="006207E5">
          <w:rPr>
            <w:rFonts w:cs="Times New Roman"/>
            <w:szCs w:val="24"/>
            <w:rPrChange w:id="5516"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517" w:author="Andrija Ilic" w:date="2015-09-06T19:30:00Z"/>
          <w:rFonts w:cs="Times New Roman"/>
          <w:szCs w:val="24"/>
          <w:rPrChange w:id="5518" w:author="Andrija Ilic" w:date="2015-09-07T19:37:00Z">
            <w:rPr>
              <w:del w:id="5519" w:author="Andrija Ilic" w:date="2015-09-06T19:30:00Z"/>
            </w:rPr>
          </w:rPrChange>
        </w:rPr>
      </w:pPr>
    </w:p>
    <w:p w14:paraId="20AE98A6" w14:textId="0A44F2C0" w:rsidR="00611E1D" w:rsidRPr="009851B8" w:rsidDel="006207E5" w:rsidRDefault="00611E1D" w:rsidP="00611E1D">
      <w:pPr>
        <w:rPr>
          <w:del w:id="5520" w:author="Andrija Ilic" w:date="2015-09-06T19:30:00Z"/>
          <w:rFonts w:cs="Times New Roman"/>
          <w:szCs w:val="24"/>
          <w:rPrChange w:id="5521" w:author="Andrija Ilic" w:date="2015-09-07T19:37:00Z">
            <w:rPr>
              <w:del w:id="5522" w:author="Andrija Ilic" w:date="2015-09-06T19:30:00Z"/>
            </w:rPr>
          </w:rPrChange>
        </w:rPr>
      </w:pPr>
      <w:del w:id="5523" w:author="Andrija Ilic" w:date="2015-09-06T19:30:00Z">
        <w:r w:rsidRPr="009851B8" w:rsidDel="006207E5">
          <w:rPr>
            <w:rFonts w:cs="Times New Roman"/>
            <w:szCs w:val="24"/>
            <w:rPrChange w:id="5524" w:author="Andrija Ilic" w:date="2015-09-07T19:37:00Z">
              <w:rPr>
                <w:b/>
              </w:rPr>
            </w:rPrChange>
          </w:rPr>
          <w:delText>УГОВОР УГ</w:delText>
        </w:r>
        <w:r w:rsidR="000E7A35" w:rsidRPr="009851B8" w:rsidDel="006207E5">
          <w:rPr>
            <w:rFonts w:cs="Times New Roman"/>
            <w:szCs w:val="24"/>
            <w:rPrChange w:id="5525" w:author="Andrija Ilic" w:date="2015-09-07T19:37:00Z">
              <w:rPr>
                <w:b/>
              </w:rPr>
            </w:rPrChange>
          </w:rPr>
          <w:delText>3</w:delText>
        </w:r>
        <w:r w:rsidRPr="009851B8" w:rsidDel="006207E5">
          <w:rPr>
            <w:rFonts w:cs="Times New Roman"/>
            <w:szCs w:val="24"/>
            <w:rPrChange w:id="5526" w:author="Andrija Ilic" w:date="2015-09-07T19:37:00Z">
              <w:rPr>
                <w:b/>
              </w:rPr>
            </w:rPrChange>
          </w:rPr>
          <w:delText>:</w:delText>
        </w:r>
        <w:r w:rsidR="000E7A35" w:rsidRPr="009851B8" w:rsidDel="006207E5">
          <w:rPr>
            <w:rFonts w:cs="Times New Roman"/>
            <w:szCs w:val="24"/>
            <w:rPrChange w:id="5527" w:author="Andrija Ilic" w:date="2015-09-07T19:37:00Z">
              <w:rPr/>
            </w:rPrChange>
          </w:rPr>
          <w:delText xml:space="preserve"> </w:delText>
        </w:r>
        <w:r w:rsidR="000E7A35" w:rsidRPr="009851B8" w:rsidDel="006207E5">
          <w:rPr>
            <w:rFonts w:cs="Times New Roman"/>
            <w:szCs w:val="24"/>
            <w:rPrChange w:id="5528" w:author="Andrija Ilic" w:date="2015-09-07T19:37:00Z">
              <w:rPr>
                <w:b/>
              </w:rPr>
            </w:rPrChange>
          </w:rPr>
          <w:delText>kreiranjeRacuna</w:delText>
        </w:r>
        <w:r w:rsidRPr="009851B8" w:rsidDel="006207E5">
          <w:rPr>
            <w:rFonts w:cs="Times New Roman"/>
            <w:szCs w:val="24"/>
            <w:rPrChange w:id="5529" w:author="Andrija Ilic" w:date="2015-09-07T19:37:00Z">
              <w:rPr/>
            </w:rPrChange>
          </w:rPr>
          <w:br/>
          <w:delText>Операција:</w:delText>
        </w:r>
        <w:r w:rsidR="000E7A35" w:rsidRPr="009851B8" w:rsidDel="006207E5">
          <w:rPr>
            <w:rFonts w:cs="Times New Roman"/>
            <w:szCs w:val="24"/>
            <w:rPrChange w:id="5530" w:author="Andrija Ilic" w:date="2015-09-07T19:37:00Z">
              <w:rPr/>
            </w:rPrChange>
          </w:rPr>
          <w:delText xml:space="preserve"> kreiranjeRacuna(racun):void</w:delText>
        </w:r>
        <w:r w:rsidRPr="009851B8" w:rsidDel="006207E5">
          <w:rPr>
            <w:rFonts w:cs="Times New Roman"/>
            <w:szCs w:val="24"/>
            <w:rPrChange w:id="5531" w:author="Andrija Ilic" w:date="2015-09-07T19:37:00Z">
              <w:rPr/>
            </w:rPrChange>
          </w:rPr>
          <w:br/>
          <w:delText>Веза са СК:</w:delText>
        </w:r>
        <w:r w:rsidR="000E7A35" w:rsidRPr="009851B8" w:rsidDel="006207E5">
          <w:rPr>
            <w:rFonts w:cs="Times New Roman"/>
            <w:szCs w:val="24"/>
            <w:rPrChange w:id="5532" w:author="Andrija Ilic" w:date="2015-09-07T19:37:00Z">
              <w:rPr/>
            </w:rPrChange>
          </w:rPr>
          <w:delText>СК3</w:delText>
        </w:r>
        <w:r w:rsidRPr="009851B8" w:rsidDel="006207E5">
          <w:rPr>
            <w:rFonts w:cs="Times New Roman"/>
            <w:szCs w:val="24"/>
            <w:rPrChange w:id="5533" w:author="Andrija Ilic" w:date="2015-09-07T19:37:00Z">
              <w:rPr/>
            </w:rPrChange>
          </w:rPr>
          <w:br/>
          <w:delText>Пр</w:delText>
        </w:r>
        <w:r w:rsidR="00E66312" w:rsidRPr="009851B8" w:rsidDel="006207E5">
          <w:rPr>
            <w:rFonts w:cs="Times New Roman"/>
            <w:szCs w:val="24"/>
            <w:rPrChange w:id="5534" w:author="Andrija Ilic" w:date="2015-09-07T19:37:00Z">
              <w:rPr/>
            </w:rPrChange>
          </w:rPr>
          <w:delText>е</w:delText>
        </w:r>
        <w:r w:rsidRPr="009851B8" w:rsidDel="006207E5">
          <w:rPr>
            <w:rFonts w:cs="Times New Roman"/>
            <w:szCs w:val="24"/>
            <w:rPrChange w:id="5535" w:author="Andrija Ilic" w:date="2015-09-07T19:37:00Z">
              <w:rPr/>
            </w:rPrChange>
          </w:rPr>
          <w:delText>дуслови:</w:delText>
        </w:r>
        <w:r w:rsidR="000E7A35" w:rsidRPr="009851B8" w:rsidDel="006207E5">
          <w:rPr>
            <w:rFonts w:cs="Times New Roman"/>
            <w:szCs w:val="24"/>
            <w:rPrChange w:id="5536" w:author="Andrija Ilic" w:date="2015-09-07T19:37:00Z">
              <w:rPr/>
            </w:rPrChange>
          </w:rPr>
          <w:delText xml:space="preserve"> -</w:delText>
        </w:r>
        <w:r w:rsidRPr="009851B8" w:rsidDel="006207E5">
          <w:rPr>
            <w:rFonts w:cs="Times New Roman"/>
            <w:szCs w:val="24"/>
            <w:rPrChange w:id="5537" w:author="Andrija Ilic" w:date="2015-09-07T19:37:00Z">
              <w:rPr/>
            </w:rPrChange>
          </w:rPr>
          <w:br/>
          <w:delText>Постуслови:</w:delText>
        </w:r>
        <w:r w:rsidR="000E7A35" w:rsidRPr="009851B8" w:rsidDel="006207E5">
          <w:rPr>
            <w:rFonts w:cs="Times New Roman"/>
            <w:szCs w:val="24"/>
            <w:rPrChange w:id="5538" w:author="Andrija Ilic" w:date="2015-09-07T19:37:00Z">
              <w:rPr/>
            </w:rPrChange>
          </w:rPr>
          <w:delText>рачун је креиран у бази</w:delText>
        </w:r>
      </w:del>
    </w:p>
    <w:p w14:paraId="6522E7CD" w14:textId="12216F38" w:rsidR="00611E1D" w:rsidRPr="009851B8" w:rsidDel="006207E5" w:rsidRDefault="00611E1D" w:rsidP="00611E1D">
      <w:pPr>
        <w:rPr>
          <w:del w:id="5539" w:author="Andrija Ilic" w:date="2015-09-06T19:30:00Z"/>
          <w:rFonts w:cs="Times New Roman"/>
          <w:szCs w:val="24"/>
          <w:rPrChange w:id="5540" w:author="Andrija Ilic" w:date="2015-09-07T19:37:00Z">
            <w:rPr>
              <w:del w:id="5541" w:author="Andrija Ilic" w:date="2015-09-06T19:30:00Z"/>
            </w:rPr>
          </w:rPrChange>
        </w:rPr>
      </w:pPr>
    </w:p>
    <w:p w14:paraId="072398F7" w14:textId="7F25FE50" w:rsidR="00611E1D" w:rsidRPr="009851B8" w:rsidDel="006207E5" w:rsidRDefault="00611E1D" w:rsidP="00611E1D">
      <w:pPr>
        <w:rPr>
          <w:del w:id="5542" w:author="Andrija Ilic" w:date="2015-09-06T19:30:00Z"/>
          <w:rFonts w:cs="Times New Roman"/>
          <w:szCs w:val="24"/>
          <w:rPrChange w:id="5543" w:author="Andrija Ilic" w:date="2015-09-07T19:37:00Z">
            <w:rPr>
              <w:del w:id="5544" w:author="Andrija Ilic" w:date="2015-09-06T19:30:00Z"/>
            </w:rPr>
          </w:rPrChange>
        </w:rPr>
      </w:pPr>
      <w:del w:id="5545" w:author="Andrija Ilic" w:date="2015-09-06T19:30:00Z">
        <w:r w:rsidRPr="009851B8" w:rsidDel="006207E5">
          <w:rPr>
            <w:rFonts w:cs="Times New Roman"/>
            <w:szCs w:val="24"/>
            <w:rPrChange w:id="5546" w:author="Andrija Ilic" w:date="2015-09-07T19:37:00Z">
              <w:rPr>
                <w:b/>
              </w:rPr>
            </w:rPrChange>
          </w:rPr>
          <w:delText>УГОВОР УГ</w:delText>
        </w:r>
        <w:r w:rsidR="000E7A35" w:rsidRPr="009851B8" w:rsidDel="006207E5">
          <w:rPr>
            <w:rFonts w:cs="Times New Roman"/>
            <w:szCs w:val="24"/>
            <w:rPrChange w:id="5547" w:author="Andrija Ilic" w:date="2015-09-07T19:37:00Z">
              <w:rPr>
                <w:b/>
              </w:rPr>
            </w:rPrChange>
          </w:rPr>
          <w:delText>4</w:delText>
        </w:r>
        <w:r w:rsidRPr="009851B8" w:rsidDel="006207E5">
          <w:rPr>
            <w:rFonts w:cs="Times New Roman"/>
            <w:szCs w:val="24"/>
            <w:rPrChange w:id="5548" w:author="Andrija Ilic" w:date="2015-09-07T19:37:00Z">
              <w:rPr>
                <w:b/>
              </w:rPr>
            </w:rPrChange>
          </w:rPr>
          <w:delText>:</w:delText>
        </w:r>
        <w:r w:rsidR="000E7A35" w:rsidRPr="009851B8" w:rsidDel="006207E5">
          <w:rPr>
            <w:rFonts w:cs="Times New Roman"/>
            <w:szCs w:val="24"/>
            <w:rPrChange w:id="5549" w:author="Andrija Ilic" w:date="2015-09-07T19:37:00Z">
              <w:rPr/>
            </w:rPrChange>
          </w:rPr>
          <w:delText xml:space="preserve"> </w:delText>
        </w:r>
        <w:r w:rsidR="000E7A35" w:rsidRPr="009851B8" w:rsidDel="006207E5">
          <w:rPr>
            <w:rFonts w:cs="Times New Roman"/>
            <w:szCs w:val="24"/>
            <w:rPrChange w:id="5550" w:author="Andrija Ilic" w:date="2015-09-07T19:37:00Z">
              <w:rPr>
                <w:b/>
              </w:rPr>
            </w:rPrChange>
          </w:rPr>
          <w:delText>promenaStanjaProizvodaUsluga</w:delText>
        </w:r>
        <w:r w:rsidRPr="009851B8" w:rsidDel="006207E5">
          <w:rPr>
            <w:rFonts w:cs="Times New Roman"/>
            <w:szCs w:val="24"/>
            <w:rPrChange w:id="5551" w:author="Andrija Ilic" w:date="2015-09-07T19:37:00Z">
              <w:rPr>
                <w:b/>
              </w:rPr>
            </w:rPrChange>
          </w:rPr>
          <w:br/>
        </w:r>
        <w:r w:rsidRPr="009851B8" w:rsidDel="006207E5">
          <w:rPr>
            <w:rFonts w:cs="Times New Roman"/>
            <w:szCs w:val="24"/>
            <w:rPrChange w:id="5552" w:author="Andrija Ilic" w:date="2015-09-07T19:37:00Z">
              <w:rPr/>
            </w:rPrChange>
          </w:rPr>
          <w:delText>Операција:</w:delText>
        </w:r>
        <w:r w:rsidR="000E7A35" w:rsidRPr="009851B8" w:rsidDel="006207E5">
          <w:rPr>
            <w:rFonts w:cs="Times New Roman"/>
            <w:szCs w:val="24"/>
            <w:rPrChange w:id="5553" w:author="Andrija Ilic" w:date="2015-09-07T19:37:00Z">
              <w:rPr/>
            </w:rPrChange>
          </w:rPr>
          <w:delText xml:space="preserve"> promenaStanjaProizvodaUsluga(proizvodUsluga):void</w:delText>
        </w:r>
        <w:r w:rsidRPr="009851B8" w:rsidDel="006207E5">
          <w:rPr>
            <w:rFonts w:cs="Times New Roman"/>
            <w:szCs w:val="24"/>
            <w:rPrChange w:id="5554" w:author="Andrija Ilic" w:date="2015-09-07T19:37:00Z">
              <w:rPr/>
            </w:rPrChange>
          </w:rPr>
          <w:br/>
          <w:delText>Веза са СК:</w:delText>
        </w:r>
        <w:r w:rsidR="000E7A35" w:rsidRPr="009851B8" w:rsidDel="006207E5">
          <w:rPr>
            <w:rFonts w:cs="Times New Roman"/>
            <w:szCs w:val="24"/>
            <w:rPrChange w:id="5555" w:author="Andrija Ilic" w:date="2015-09-07T19:37:00Z">
              <w:rPr/>
            </w:rPrChange>
          </w:rPr>
          <w:delText>СК3</w:delText>
        </w:r>
        <w:r w:rsidRPr="009851B8" w:rsidDel="006207E5">
          <w:rPr>
            <w:rFonts w:cs="Times New Roman"/>
            <w:szCs w:val="24"/>
            <w:rPrChange w:id="5556" w:author="Andrija Ilic" w:date="2015-09-07T19:37:00Z">
              <w:rPr/>
            </w:rPrChange>
          </w:rPr>
          <w:br/>
          <w:delText>Пр</w:delText>
        </w:r>
        <w:r w:rsidR="00E66312" w:rsidRPr="009851B8" w:rsidDel="006207E5">
          <w:rPr>
            <w:rFonts w:cs="Times New Roman"/>
            <w:szCs w:val="24"/>
            <w:rPrChange w:id="5557" w:author="Andrija Ilic" w:date="2015-09-07T19:37:00Z">
              <w:rPr/>
            </w:rPrChange>
          </w:rPr>
          <w:delText>е</w:delText>
        </w:r>
        <w:r w:rsidRPr="009851B8" w:rsidDel="006207E5">
          <w:rPr>
            <w:rFonts w:cs="Times New Roman"/>
            <w:szCs w:val="24"/>
            <w:rPrChange w:id="5558" w:author="Andrija Ilic" w:date="2015-09-07T19:37:00Z">
              <w:rPr/>
            </w:rPrChange>
          </w:rPr>
          <w:delText>дуслови:</w:delText>
        </w:r>
        <w:r w:rsidR="000E7A35" w:rsidRPr="009851B8" w:rsidDel="006207E5">
          <w:rPr>
            <w:rFonts w:cs="Times New Roman"/>
            <w:szCs w:val="24"/>
            <w:rPrChange w:id="5559" w:author="Andrija Ilic" w:date="2015-09-07T19:37:00Z">
              <w:rPr/>
            </w:rPrChange>
          </w:rPr>
          <w:delText>дати производ услуга постоје</w:delText>
        </w:r>
        <w:r w:rsidRPr="009851B8" w:rsidDel="006207E5">
          <w:rPr>
            <w:rFonts w:cs="Times New Roman"/>
            <w:szCs w:val="24"/>
            <w:rPrChange w:id="5560" w:author="Andrija Ilic" w:date="2015-09-07T19:37:00Z">
              <w:rPr/>
            </w:rPrChange>
          </w:rPr>
          <w:br/>
          <w:delText>Постуслови:</w:delText>
        </w:r>
        <w:r w:rsidR="000E7A35" w:rsidRPr="009851B8" w:rsidDel="006207E5">
          <w:rPr>
            <w:rFonts w:cs="Times New Roman"/>
            <w:szCs w:val="24"/>
            <w:rPrChange w:id="5561"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562" w:author="Andrija Ilic" w:date="2015-09-06T19:30:00Z"/>
          <w:rFonts w:cs="Times New Roman"/>
          <w:szCs w:val="24"/>
          <w:rPrChange w:id="5563" w:author="Andrija Ilic" w:date="2015-09-07T19:37:00Z">
            <w:rPr>
              <w:del w:id="5564" w:author="Andrija Ilic" w:date="2015-09-06T19:30:00Z"/>
            </w:rPr>
          </w:rPrChange>
        </w:rPr>
      </w:pPr>
    </w:p>
    <w:p w14:paraId="2664A258" w14:textId="0E10227D" w:rsidR="00F90BCA" w:rsidRPr="009851B8" w:rsidDel="006207E5" w:rsidRDefault="00F90BCA" w:rsidP="00611E1D">
      <w:pPr>
        <w:rPr>
          <w:del w:id="5565" w:author="Andrija Ilic" w:date="2015-09-06T19:30:00Z"/>
          <w:rFonts w:cs="Times New Roman"/>
          <w:szCs w:val="24"/>
          <w:rPrChange w:id="5566" w:author="Andrija Ilic" w:date="2015-09-07T19:37:00Z">
            <w:rPr>
              <w:del w:id="5567" w:author="Andrija Ilic" w:date="2015-09-06T19:30:00Z"/>
            </w:rPr>
          </w:rPrChange>
        </w:rPr>
      </w:pPr>
    </w:p>
    <w:p w14:paraId="7DB4C921" w14:textId="5C1375B4" w:rsidR="00611E1D" w:rsidRPr="009851B8" w:rsidDel="006207E5" w:rsidRDefault="00611E1D" w:rsidP="00611E1D">
      <w:pPr>
        <w:rPr>
          <w:del w:id="5568" w:author="Andrija Ilic" w:date="2015-09-06T19:30:00Z"/>
          <w:rFonts w:cs="Times New Roman"/>
          <w:szCs w:val="24"/>
          <w:rPrChange w:id="5569" w:author="Andrija Ilic" w:date="2015-09-07T19:37:00Z">
            <w:rPr>
              <w:del w:id="5570" w:author="Andrija Ilic" w:date="2015-09-06T19:30:00Z"/>
            </w:rPr>
          </w:rPrChange>
        </w:rPr>
      </w:pPr>
      <w:del w:id="5571" w:author="Andrija Ilic" w:date="2015-09-06T19:30:00Z">
        <w:r w:rsidRPr="009851B8" w:rsidDel="006207E5">
          <w:rPr>
            <w:rFonts w:cs="Times New Roman"/>
            <w:szCs w:val="24"/>
            <w:rPrChange w:id="5572" w:author="Andrija Ilic" w:date="2015-09-07T19:37:00Z">
              <w:rPr>
                <w:b/>
              </w:rPr>
            </w:rPrChange>
          </w:rPr>
          <w:delText>УГОВОР УГ</w:delText>
        </w:r>
        <w:r w:rsidR="000E7A35" w:rsidRPr="009851B8" w:rsidDel="006207E5">
          <w:rPr>
            <w:rFonts w:cs="Times New Roman"/>
            <w:szCs w:val="24"/>
            <w:rPrChange w:id="5573" w:author="Andrija Ilic" w:date="2015-09-07T19:37:00Z">
              <w:rPr>
                <w:b/>
              </w:rPr>
            </w:rPrChange>
          </w:rPr>
          <w:delText>5</w:delText>
        </w:r>
        <w:r w:rsidRPr="009851B8" w:rsidDel="006207E5">
          <w:rPr>
            <w:rFonts w:cs="Times New Roman"/>
            <w:szCs w:val="24"/>
            <w:rPrChange w:id="5574" w:author="Andrija Ilic" w:date="2015-09-07T19:37:00Z">
              <w:rPr>
                <w:b/>
              </w:rPr>
            </w:rPrChange>
          </w:rPr>
          <w:delText>:</w:delText>
        </w:r>
        <w:r w:rsidR="000E7A35" w:rsidRPr="009851B8" w:rsidDel="006207E5">
          <w:rPr>
            <w:rFonts w:cs="Times New Roman"/>
            <w:szCs w:val="24"/>
            <w:rPrChange w:id="5575" w:author="Andrija Ilic" w:date="2015-09-07T19:37:00Z">
              <w:rPr/>
            </w:rPrChange>
          </w:rPr>
          <w:delText xml:space="preserve"> </w:delText>
        </w:r>
        <w:r w:rsidR="000E7A35" w:rsidRPr="009851B8" w:rsidDel="006207E5">
          <w:rPr>
            <w:rFonts w:cs="Times New Roman"/>
            <w:szCs w:val="24"/>
            <w:rPrChange w:id="5576" w:author="Andrija Ilic" w:date="2015-09-07T19:37:00Z">
              <w:rPr>
                <w:b/>
              </w:rPr>
            </w:rPrChange>
          </w:rPr>
          <w:delText>sacuvajRacun</w:delText>
        </w:r>
        <w:r w:rsidR="000E7A35" w:rsidRPr="009851B8" w:rsidDel="006207E5">
          <w:rPr>
            <w:rFonts w:cs="Times New Roman"/>
            <w:szCs w:val="24"/>
            <w:rPrChange w:id="5577" w:author="Andrija Ilic" w:date="2015-09-07T19:37:00Z">
              <w:rPr/>
            </w:rPrChange>
          </w:rPr>
          <w:delText xml:space="preserve"> </w:delText>
        </w:r>
        <w:r w:rsidRPr="009851B8" w:rsidDel="006207E5">
          <w:rPr>
            <w:rFonts w:cs="Times New Roman"/>
            <w:szCs w:val="24"/>
            <w:rPrChange w:id="5578" w:author="Andrija Ilic" w:date="2015-09-07T19:37:00Z">
              <w:rPr/>
            </w:rPrChange>
          </w:rPr>
          <w:br/>
          <w:delText>Операција:</w:delText>
        </w:r>
        <w:r w:rsidR="000E7A35" w:rsidRPr="009851B8" w:rsidDel="006207E5">
          <w:rPr>
            <w:rFonts w:cs="Times New Roman"/>
            <w:szCs w:val="24"/>
            <w:rPrChange w:id="5579" w:author="Andrija Ilic" w:date="2015-09-07T19:37:00Z">
              <w:rPr/>
            </w:rPrChange>
          </w:rPr>
          <w:delText xml:space="preserve"> sacuvajRacun(racun):void</w:delText>
        </w:r>
        <w:r w:rsidRPr="009851B8" w:rsidDel="006207E5">
          <w:rPr>
            <w:rFonts w:cs="Times New Roman"/>
            <w:szCs w:val="24"/>
            <w:rPrChange w:id="5580" w:author="Andrija Ilic" w:date="2015-09-07T19:37:00Z">
              <w:rPr/>
            </w:rPrChange>
          </w:rPr>
          <w:br/>
          <w:delText>Веза са СК:</w:delText>
        </w:r>
        <w:r w:rsidR="000E7A35" w:rsidRPr="009851B8" w:rsidDel="006207E5">
          <w:rPr>
            <w:rFonts w:cs="Times New Roman"/>
            <w:szCs w:val="24"/>
            <w:rPrChange w:id="5581" w:author="Andrija Ilic" w:date="2015-09-07T19:37:00Z">
              <w:rPr/>
            </w:rPrChange>
          </w:rPr>
          <w:delText>СК3</w:delText>
        </w:r>
        <w:r w:rsidRPr="009851B8" w:rsidDel="006207E5">
          <w:rPr>
            <w:rFonts w:cs="Times New Roman"/>
            <w:szCs w:val="24"/>
            <w:rPrChange w:id="5582" w:author="Andrija Ilic" w:date="2015-09-07T19:37:00Z">
              <w:rPr/>
            </w:rPrChange>
          </w:rPr>
          <w:br/>
          <w:delText>Пр</w:delText>
        </w:r>
        <w:r w:rsidR="00E66312" w:rsidRPr="009851B8" w:rsidDel="006207E5">
          <w:rPr>
            <w:rFonts w:cs="Times New Roman"/>
            <w:szCs w:val="24"/>
            <w:rPrChange w:id="5583" w:author="Andrija Ilic" w:date="2015-09-07T19:37:00Z">
              <w:rPr/>
            </w:rPrChange>
          </w:rPr>
          <w:delText>е</w:delText>
        </w:r>
        <w:r w:rsidRPr="009851B8" w:rsidDel="006207E5">
          <w:rPr>
            <w:rFonts w:cs="Times New Roman"/>
            <w:szCs w:val="24"/>
            <w:rPrChange w:id="5584" w:author="Andrija Ilic" w:date="2015-09-07T19:37:00Z">
              <w:rPr/>
            </w:rPrChange>
          </w:rPr>
          <w:delText>дуслови:</w:delText>
        </w:r>
        <w:r w:rsidR="000E7A35" w:rsidRPr="009851B8" w:rsidDel="006207E5">
          <w:rPr>
            <w:rFonts w:cs="Times New Roman"/>
            <w:szCs w:val="24"/>
            <w:rPrChange w:id="5585" w:author="Andrija Ilic" w:date="2015-09-07T19:37:00Z">
              <w:rPr/>
            </w:rPrChange>
          </w:rPr>
          <w:delText xml:space="preserve"> Рачун је креиран</w:delText>
        </w:r>
        <w:r w:rsidRPr="009851B8" w:rsidDel="006207E5">
          <w:rPr>
            <w:rFonts w:cs="Times New Roman"/>
            <w:szCs w:val="24"/>
            <w:rPrChange w:id="5586" w:author="Andrija Ilic" w:date="2015-09-07T19:37:00Z">
              <w:rPr/>
            </w:rPrChange>
          </w:rPr>
          <w:br/>
          <w:delText>Постуслови:</w:delText>
        </w:r>
        <w:r w:rsidR="000E7A35" w:rsidRPr="009851B8" w:rsidDel="006207E5">
          <w:rPr>
            <w:rFonts w:cs="Times New Roman"/>
            <w:szCs w:val="24"/>
            <w:rPrChange w:id="5587"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588" w:author="Andrija Ilic" w:date="2015-09-06T19:30:00Z"/>
          <w:rFonts w:cs="Times New Roman"/>
          <w:szCs w:val="24"/>
          <w:rPrChange w:id="5589" w:author="Andrija Ilic" w:date="2015-09-07T19:37:00Z">
            <w:rPr>
              <w:del w:id="5590" w:author="Andrija Ilic" w:date="2015-09-06T19:30:00Z"/>
            </w:rPr>
          </w:rPrChange>
        </w:rPr>
      </w:pPr>
    </w:p>
    <w:p w14:paraId="3D90FC7A" w14:textId="11ED7FC3" w:rsidR="00611E1D" w:rsidRPr="009851B8" w:rsidDel="006207E5" w:rsidRDefault="00611E1D" w:rsidP="00611E1D">
      <w:pPr>
        <w:rPr>
          <w:del w:id="5591" w:author="Andrija Ilic" w:date="2015-09-06T19:30:00Z"/>
          <w:rFonts w:cs="Times New Roman"/>
          <w:szCs w:val="24"/>
          <w:rPrChange w:id="5592" w:author="Andrija Ilic" w:date="2015-09-07T19:37:00Z">
            <w:rPr>
              <w:del w:id="5593" w:author="Andrija Ilic" w:date="2015-09-06T19:30:00Z"/>
            </w:rPr>
          </w:rPrChange>
        </w:rPr>
      </w:pPr>
      <w:del w:id="5594" w:author="Andrija Ilic" w:date="2015-09-06T19:30:00Z">
        <w:r w:rsidRPr="009851B8" w:rsidDel="006207E5">
          <w:rPr>
            <w:rFonts w:cs="Times New Roman"/>
            <w:szCs w:val="24"/>
            <w:rPrChange w:id="5595" w:author="Andrija Ilic" w:date="2015-09-07T19:37:00Z">
              <w:rPr>
                <w:b/>
              </w:rPr>
            </w:rPrChange>
          </w:rPr>
          <w:delText>УГОВОР УГ</w:delText>
        </w:r>
        <w:r w:rsidR="000E7A35" w:rsidRPr="009851B8" w:rsidDel="006207E5">
          <w:rPr>
            <w:rFonts w:cs="Times New Roman"/>
            <w:szCs w:val="24"/>
            <w:rPrChange w:id="5596" w:author="Andrija Ilic" w:date="2015-09-07T19:37:00Z">
              <w:rPr>
                <w:b/>
              </w:rPr>
            </w:rPrChange>
          </w:rPr>
          <w:delText>6</w:delText>
        </w:r>
        <w:r w:rsidRPr="009851B8" w:rsidDel="006207E5">
          <w:rPr>
            <w:rFonts w:cs="Times New Roman"/>
            <w:szCs w:val="24"/>
            <w:rPrChange w:id="5597" w:author="Andrija Ilic" w:date="2015-09-07T19:37:00Z">
              <w:rPr>
                <w:b/>
              </w:rPr>
            </w:rPrChange>
          </w:rPr>
          <w:delText>:</w:delText>
        </w:r>
        <w:r w:rsidR="000E7A35" w:rsidRPr="009851B8" w:rsidDel="006207E5">
          <w:rPr>
            <w:rFonts w:cs="Times New Roman"/>
            <w:szCs w:val="24"/>
            <w:rPrChange w:id="5598" w:author="Andrija Ilic" w:date="2015-09-07T19:37:00Z">
              <w:rPr/>
            </w:rPrChange>
          </w:rPr>
          <w:delText xml:space="preserve"> </w:delText>
        </w:r>
        <w:r w:rsidR="000E7A35" w:rsidRPr="009851B8" w:rsidDel="006207E5">
          <w:rPr>
            <w:rFonts w:cs="Times New Roman"/>
            <w:szCs w:val="24"/>
            <w:rPrChange w:id="5599" w:author="Andrija Ilic" w:date="2015-09-07T19:37:00Z">
              <w:rPr>
                <w:b/>
              </w:rPr>
            </w:rPrChange>
          </w:rPr>
          <w:delText>savuvajZaposlenog</w:delText>
        </w:r>
        <w:r w:rsidR="000E7A35" w:rsidRPr="009851B8" w:rsidDel="006207E5">
          <w:rPr>
            <w:rFonts w:cs="Times New Roman"/>
            <w:szCs w:val="24"/>
            <w:rPrChange w:id="5600" w:author="Andrija Ilic" w:date="2015-09-07T19:37:00Z">
              <w:rPr/>
            </w:rPrChange>
          </w:rPr>
          <w:delText xml:space="preserve"> </w:delText>
        </w:r>
        <w:r w:rsidRPr="009851B8" w:rsidDel="006207E5">
          <w:rPr>
            <w:rFonts w:cs="Times New Roman"/>
            <w:szCs w:val="24"/>
            <w:rPrChange w:id="5601" w:author="Andrija Ilic" w:date="2015-09-07T19:37:00Z">
              <w:rPr/>
            </w:rPrChange>
          </w:rPr>
          <w:br/>
          <w:delText>Операција:</w:delText>
        </w:r>
        <w:r w:rsidR="000E7A35" w:rsidRPr="009851B8" w:rsidDel="006207E5">
          <w:rPr>
            <w:rFonts w:cs="Times New Roman"/>
            <w:szCs w:val="24"/>
            <w:rPrChange w:id="5602" w:author="Andrija Ilic" w:date="2015-09-07T19:37:00Z">
              <w:rPr/>
            </w:rPrChange>
          </w:rPr>
          <w:delText xml:space="preserve"> savuvajZaposlenog(zaposleni):void</w:delText>
        </w:r>
        <w:r w:rsidRPr="009851B8" w:rsidDel="006207E5">
          <w:rPr>
            <w:rFonts w:cs="Times New Roman"/>
            <w:szCs w:val="24"/>
            <w:rPrChange w:id="5603" w:author="Andrija Ilic" w:date="2015-09-07T19:37:00Z">
              <w:rPr/>
            </w:rPrChange>
          </w:rPr>
          <w:br/>
          <w:delText>Веза са СК:</w:delText>
        </w:r>
        <w:r w:rsidR="000E7A35" w:rsidRPr="009851B8" w:rsidDel="006207E5">
          <w:rPr>
            <w:rFonts w:cs="Times New Roman"/>
            <w:szCs w:val="24"/>
            <w:rPrChange w:id="5604" w:author="Andrija Ilic" w:date="2015-09-07T19:37:00Z">
              <w:rPr/>
            </w:rPrChange>
          </w:rPr>
          <w:delText>СК5</w:delText>
        </w:r>
      </w:del>
      <w:ins w:id="5605" w:author="Boni" w:date="2014-09-07T22:32:00Z">
        <w:del w:id="5606" w:author="Andrija Ilic" w:date="2015-09-06T19:30:00Z">
          <w:r w:rsidR="00DA29E2" w:rsidRPr="009851B8" w:rsidDel="006207E5">
            <w:rPr>
              <w:rFonts w:cs="Times New Roman"/>
              <w:szCs w:val="24"/>
              <w:rPrChange w:id="5607" w:author="Andrija Ilic" w:date="2015-09-07T19:37:00Z">
                <w:rPr/>
              </w:rPrChange>
            </w:rPr>
            <w:delText>СК4</w:delText>
          </w:r>
        </w:del>
      </w:ins>
      <w:ins w:id="5608" w:author="Boni" w:date="2014-09-07T22:33:00Z">
        <w:del w:id="5609" w:author="Andrija Ilic" w:date="2015-09-06T19:30:00Z">
          <w:r w:rsidR="00DA29E2" w:rsidRPr="009851B8" w:rsidDel="006207E5">
            <w:rPr>
              <w:rFonts w:cs="Times New Roman"/>
              <w:szCs w:val="24"/>
              <w:rPrChange w:id="5610" w:author="Andrija Ilic" w:date="2015-09-07T19:37:00Z">
                <w:rPr/>
              </w:rPrChange>
            </w:rPr>
            <w:delText>, СК11</w:delText>
          </w:r>
        </w:del>
      </w:ins>
      <w:del w:id="5611" w:author="Andrija Ilic" w:date="2015-09-06T19:30:00Z">
        <w:r w:rsidRPr="009851B8" w:rsidDel="006207E5">
          <w:rPr>
            <w:rFonts w:cs="Times New Roman"/>
            <w:szCs w:val="24"/>
            <w:rPrChange w:id="5612" w:author="Andrija Ilic" w:date="2015-09-07T19:37:00Z">
              <w:rPr/>
            </w:rPrChange>
          </w:rPr>
          <w:br/>
          <w:delText>Пр</w:delText>
        </w:r>
        <w:r w:rsidR="00E66312" w:rsidRPr="009851B8" w:rsidDel="006207E5">
          <w:rPr>
            <w:rFonts w:cs="Times New Roman"/>
            <w:szCs w:val="24"/>
            <w:rPrChange w:id="5613" w:author="Andrija Ilic" w:date="2015-09-07T19:37:00Z">
              <w:rPr/>
            </w:rPrChange>
          </w:rPr>
          <w:delText>е</w:delText>
        </w:r>
        <w:r w:rsidRPr="009851B8" w:rsidDel="006207E5">
          <w:rPr>
            <w:rFonts w:cs="Times New Roman"/>
            <w:szCs w:val="24"/>
            <w:rPrChange w:id="5614" w:author="Andrija Ilic" w:date="2015-09-07T19:37:00Z">
              <w:rPr/>
            </w:rPrChange>
          </w:rPr>
          <w:delText>дуслови:</w:delText>
        </w:r>
        <w:r w:rsidR="000E7A35" w:rsidRPr="009851B8" w:rsidDel="006207E5">
          <w:rPr>
            <w:rFonts w:cs="Times New Roman"/>
            <w:szCs w:val="24"/>
            <w:rPrChange w:id="5615" w:author="Andrija Ilic" w:date="2015-09-07T19:37:00Z">
              <w:rPr/>
            </w:rPrChange>
          </w:rPr>
          <w:delText xml:space="preserve"> </w:delText>
        </w:r>
        <w:r w:rsidR="00881D9F" w:rsidRPr="009851B8" w:rsidDel="006207E5">
          <w:rPr>
            <w:rFonts w:cs="Times New Roman"/>
            <w:szCs w:val="24"/>
            <w:rPrChange w:id="5616" w:author="Andrija Ilic" w:date="2015-09-07T19:37:00Z">
              <w:rPr/>
            </w:rPrChange>
          </w:rPr>
          <w:delText>Заполени не постоји</w:delText>
        </w:r>
        <w:r w:rsidRPr="009851B8" w:rsidDel="006207E5">
          <w:rPr>
            <w:rFonts w:cs="Times New Roman"/>
            <w:szCs w:val="24"/>
            <w:rPrChange w:id="5617" w:author="Andrija Ilic" w:date="2015-09-07T19:37:00Z">
              <w:rPr/>
            </w:rPrChange>
          </w:rPr>
          <w:br/>
          <w:delText>Постуслови:</w:delText>
        </w:r>
        <w:r w:rsidR="000E7A35" w:rsidRPr="009851B8" w:rsidDel="006207E5">
          <w:rPr>
            <w:rFonts w:cs="Times New Roman"/>
            <w:szCs w:val="24"/>
            <w:rPrChange w:id="5618" w:author="Andrija Ilic" w:date="2015-09-07T19:37:00Z">
              <w:rPr/>
            </w:rPrChange>
          </w:rPr>
          <w:delText>Запослени је сачуван</w:delText>
        </w:r>
      </w:del>
    </w:p>
    <w:p w14:paraId="7E329E32" w14:textId="5F4B10F6" w:rsidR="00611E1D" w:rsidRPr="009851B8" w:rsidDel="006207E5" w:rsidRDefault="00611E1D" w:rsidP="00611E1D">
      <w:pPr>
        <w:rPr>
          <w:del w:id="5619" w:author="Andrija Ilic" w:date="2015-09-06T19:30:00Z"/>
          <w:rFonts w:cs="Times New Roman"/>
          <w:szCs w:val="24"/>
          <w:rPrChange w:id="5620" w:author="Andrija Ilic" w:date="2015-09-07T19:37:00Z">
            <w:rPr>
              <w:del w:id="5621" w:author="Andrija Ilic" w:date="2015-09-06T19:30:00Z"/>
            </w:rPr>
          </w:rPrChange>
        </w:rPr>
      </w:pPr>
    </w:p>
    <w:p w14:paraId="76EBE81C" w14:textId="56BF25EF" w:rsidR="00611E1D" w:rsidRPr="009851B8" w:rsidDel="006207E5" w:rsidRDefault="00611E1D" w:rsidP="00611E1D">
      <w:pPr>
        <w:rPr>
          <w:ins w:id="5622" w:author="Boni" w:date="2014-09-07T22:15:00Z"/>
          <w:del w:id="5623" w:author="Andrija Ilic" w:date="2015-09-06T19:30:00Z"/>
          <w:rFonts w:cs="Times New Roman"/>
          <w:szCs w:val="24"/>
          <w:rPrChange w:id="5624" w:author="Andrija Ilic" w:date="2015-09-07T19:37:00Z">
            <w:rPr>
              <w:ins w:id="5625" w:author="Boni" w:date="2014-09-07T22:15:00Z"/>
              <w:del w:id="5626" w:author="Andrija Ilic" w:date="2015-09-06T19:30:00Z"/>
            </w:rPr>
          </w:rPrChange>
        </w:rPr>
      </w:pPr>
      <w:del w:id="5627" w:author="Andrija Ilic" w:date="2015-09-06T19:30:00Z">
        <w:r w:rsidRPr="009851B8" w:rsidDel="006207E5">
          <w:rPr>
            <w:rFonts w:cs="Times New Roman"/>
            <w:szCs w:val="24"/>
            <w:rPrChange w:id="5628" w:author="Andrija Ilic" w:date="2015-09-07T19:37:00Z">
              <w:rPr>
                <w:b/>
              </w:rPr>
            </w:rPrChange>
          </w:rPr>
          <w:delText>УГОВОР УГ</w:delText>
        </w:r>
        <w:r w:rsidR="000E7A35" w:rsidRPr="009851B8" w:rsidDel="006207E5">
          <w:rPr>
            <w:rFonts w:cs="Times New Roman"/>
            <w:szCs w:val="24"/>
            <w:rPrChange w:id="5629" w:author="Andrija Ilic" w:date="2015-09-07T19:37:00Z">
              <w:rPr>
                <w:b/>
              </w:rPr>
            </w:rPrChange>
          </w:rPr>
          <w:delText>7</w:delText>
        </w:r>
        <w:r w:rsidRPr="009851B8" w:rsidDel="006207E5">
          <w:rPr>
            <w:rFonts w:cs="Times New Roman"/>
            <w:szCs w:val="24"/>
            <w:rPrChange w:id="5630" w:author="Andrija Ilic" w:date="2015-09-07T19:37:00Z">
              <w:rPr>
                <w:b/>
              </w:rPr>
            </w:rPrChange>
          </w:rPr>
          <w:delText>:</w:delText>
        </w:r>
        <w:r w:rsidR="000E7A35" w:rsidRPr="009851B8" w:rsidDel="006207E5">
          <w:rPr>
            <w:rFonts w:cs="Times New Roman"/>
            <w:szCs w:val="24"/>
            <w:rPrChange w:id="5631" w:author="Andrija Ilic" w:date="2015-09-07T19:37:00Z">
              <w:rPr/>
            </w:rPrChange>
          </w:rPr>
          <w:delText xml:space="preserve"> </w:delText>
        </w:r>
        <w:r w:rsidR="000E7A35" w:rsidRPr="009851B8" w:rsidDel="006207E5">
          <w:rPr>
            <w:rFonts w:cs="Times New Roman"/>
            <w:szCs w:val="24"/>
            <w:rPrChange w:id="5632" w:author="Andrija Ilic" w:date="2015-09-07T19:37:00Z">
              <w:rPr>
                <w:b/>
              </w:rPr>
            </w:rPrChange>
          </w:rPr>
          <w:delText>pronadjiRacun</w:delText>
        </w:r>
        <w:r w:rsidRPr="009851B8" w:rsidDel="006207E5">
          <w:rPr>
            <w:rFonts w:cs="Times New Roman"/>
            <w:szCs w:val="24"/>
            <w:rPrChange w:id="5633" w:author="Andrija Ilic" w:date="2015-09-07T19:37:00Z">
              <w:rPr>
                <w:b/>
              </w:rPr>
            </w:rPrChange>
          </w:rPr>
          <w:br/>
        </w:r>
        <w:r w:rsidRPr="009851B8" w:rsidDel="006207E5">
          <w:rPr>
            <w:rFonts w:cs="Times New Roman"/>
            <w:szCs w:val="24"/>
            <w:rPrChange w:id="5634" w:author="Andrija Ilic" w:date="2015-09-07T19:37:00Z">
              <w:rPr/>
            </w:rPrChange>
          </w:rPr>
          <w:delText>Операција:</w:delText>
        </w:r>
        <w:r w:rsidR="000E7A35" w:rsidRPr="009851B8" w:rsidDel="006207E5">
          <w:rPr>
            <w:rFonts w:cs="Times New Roman"/>
            <w:szCs w:val="24"/>
            <w:rPrChange w:id="5635" w:author="Andrija Ilic" w:date="2015-09-07T19:37:00Z">
              <w:rPr/>
            </w:rPrChange>
          </w:rPr>
          <w:delText xml:space="preserve"> pronadjiRacun(racun):Racuni</w:delText>
        </w:r>
        <w:r w:rsidRPr="009851B8" w:rsidDel="006207E5">
          <w:rPr>
            <w:rFonts w:cs="Times New Roman"/>
            <w:szCs w:val="24"/>
            <w:rPrChange w:id="5636" w:author="Andrija Ilic" w:date="2015-09-07T19:37:00Z">
              <w:rPr/>
            </w:rPrChange>
          </w:rPr>
          <w:br/>
          <w:delText>Веза са СК:</w:delText>
        </w:r>
        <w:r w:rsidR="000E7A35" w:rsidRPr="009851B8" w:rsidDel="006207E5">
          <w:rPr>
            <w:rFonts w:cs="Times New Roman"/>
            <w:szCs w:val="24"/>
            <w:rPrChange w:id="5637" w:author="Andrija Ilic" w:date="2015-09-07T19:37:00Z">
              <w:rPr/>
            </w:rPrChange>
          </w:rPr>
          <w:delText>СК6</w:delText>
        </w:r>
      </w:del>
      <w:ins w:id="5638" w:author="Boni" w:date="2014-09-07T22:32:00Z">
        <w:del w:id="5639" w:author="Andrija Ilic" w:date="2015-09-06T19:30:00Z">
          <w:r w:rsidR="00DA29E2" w:rsidRPr="009851B8" w:rsidDel="006207E5">
            <w:rPr>
              <w:rFonts w:cs="Times New Roman"/>
              <w:szCs w:val="24"/>
              <w:rPrChange w:id="5640" w:author="Andrija Ilic" w:date="2015-09-07T19:37:00Z">
                <w:rPr/>
              </w:rPrChange>
            </w:rPr>
            <w:delText>СК5</w:delText>
          </w:r>
        </w:del>
      </w:ins>
      <w:del w:id="5641" w:author="Andrija Ilic" w:date="2015-09-06T19:30:00Z">
        <w:r w:rsidRPr="009851B8" w:rsidDel="006207E5">
          <w:rPr>
            <w:rFonts w:cs="Times New Roman"/>
            <w:szCs w:val="24"/>
            <w:rPrChange w:id="5642" w:author="Andrija Ilic" w:date="2015-09-07T19:37:00Z">
              <w:rPr/>
            </w:rPrChange>
          </w:rPr>
          <w:br/>
          <w:delText>Пр</w:delText>
        </w:r>
        <w:r w:rsidR="00E66312" w:rsidRPr="009851B8" w:rsidDel="006207E5">
          <w:rPr>
            <w:rFonts w:cs="Times New Roman"/>
            <w:szCs w:val="24"/>
            <w:rPrChange w:id="5643" w:author="Andrija Ilic" w:date="2015-09-07T19:37:00Z">
              <w:rPr/>
            </w:rPrChange>
          </w:rPr>
          <w:delText>е</w:delText>
        </w:r>
        <w:r w:rsidRPr="009851B8" w:rsidDel="006207E5">
          <w:rPr>
            <w:rFonts w:cs="Times New Roman"/>
            <w:szCs w:val="24"/>
            <w:rPrChange w:id="5644" w:author="Andrija Ilic" w:date="2015-09-07T19:37:00Z">
              <w:rPr/>
            </w:rPrChange>
          </w:rPr>
          <w:delText>дуслови:</w:delText>
        </w:r>
        <w:r w:rsidR="000E7A35" w:rsidRPr="009851B8" w:rsidDel="006207E5">
          <w:rPr>
            <w:rFonts w:cs="Times New Roman"/>
            <w:szCs w:val="24"/>
            <w:rPrChange w:id="5645" w:author="Andrija Ilic" w:date="2015-09-07T19:37:00Z">
              <w:rPr/>
            </w:rPrChange>
          </w:rPr>
          <w:delText xml:space="preserve"> -</w:delText>
        </w:r>
        <w:r w:rsidRPr="009851B8" w:rsidDel="006207E5">
          <w:rPr>
            <w:rFonts w:cs="Times New Roman"/>
            <w:szCs w:val="24"/>
            <w:rPrChange w:id="5646" w:author="Andrija Ilic" w:date="2015-09-07T19:37:00Z">
              <w:rPr/>
            </w:rPrChange>
          </w:rPr>
          <w:br/>
          <w:delText>Постуслови:</w:delText>
        </w:r>
        <w:r w:rsidR="000E7A35" w:rsidRPr="009851B8" w:rsidDel="006207E5">
          <w:rPr>
            <w:rFonts w:cs="Times New Roman"/>
            <w:szCs w:val="24"/>
            <w:rPrChange w:id="5647" w:author="Andrija Ilic" w:date="2015-09-07T19:37:00Z">
              <w:rPr/>
            </w:rPrChange>
          </w:rPr>
          <w:delText>Рачун је сачуван</w:delText>
        </w:r>
      </w:del>
    </w:p>
    <w:p w14:paraId="5334756E" w14:textId="4BE4228D" w:rsidR="0003399B" w:rsidRPr="009851B8" w:rsidDel="006207E5" w:rsidRDefault="0003399B" w:rsidP="00611E1D">
      <w:pPr>
        <w:rPr>
          <w:ins w:id="5648" w:author="Boni" w:date="2014-09-07T22:16:00Z"/>
          <w:del w:id="5649" w:author="Andrija Ilic" w:date="2015-09-06T19:30:00Z"/>
          <w:rFonts w:cs="Times New Roman"/>
          <w:szCs w:val="24"/>
          <w:rPrChange w:id="5650" w:author="Andrija Ilic" w:date="2015-09-07T19:37:00Z">
            <w:rPr>
              <w:ins w:id="5651" w:author="Boni" w:date="2014-09-07T22:16:00Z"/>
              <w:del w:id="5652" w:author="Andrija Ilic" w:date="2015-09-06T19:30:00Z"/>
              <w:b/>
            </w:rPr>
          </w:rPrChange>
        </w:rPr>
      </w:pPr>
      <w:ins w:id="5653" w:author="Boni" w:date="2014-09-07T22:15:00Z">
        <w:del w:id="5654" w:author="Andrija Ilic" w:date="2015-09-06T19:30:00Z">
          <w:r w:rsidRPr="009851B8" w:rsidDel="006207E5">
            <w:rPr>
              <w:rFonts w:cs="Times New Roman"/>
              <w:szCs w:val="24"/>
              <w:rPrChange w:id="5655" w:author="Andrija Ilic" w:date="2015-09-07T19:37:00Z">
                <w:rPr>
                  <w:b/>
                </w:rPr>
              </w:rPrChange>
            </w:rPr>
            <w:delText>УГОВОР УГ8:</w:delText>
          </w:r>
          <w:r w:rsidR="005F3F8E" w:rsidRPr="009851B8" w:rsidDel="006207E5">
            <w:rPr>
              <w:rFonts w:cs="Times New Roman"/>
              <w:szCs w:val="24"/>
              <w:rPrChange w:id="5656"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657" w:author="Boni" w:date="2014-09-07T22:16:00Z"/>
          <w:del w:id="5658" w:author="Andrija Ilic" w:date="2015-09-06T19:30:00Z"/>
          <w:rFonts w:cs="Times New Roman"/>
          <w:szCs w:val="24"/>
          <w:rPrChange w:id="5659" w:author="Andrija Ilic" w:date="2015-09-07T19:37:00Z">
            <w:rPr>
              <w:ins w:id="5660" w:author="Boni" w:date="2014-09-07T22:16:00Z"/>
              <w:del w:id="5661" w:author="Andrija Ilic" w:date="2015-09-06T19:30:00Z"/>
            </w:rPr>
          </w:rPrChange>
        </w:rPr>
      </w:pPr>
      <w:ins w:id="5662" w:author="Boni" w:date="2014-09-07T22:16:00Z">
        <w:del w:id="5663" w:author="Andrija Ilic" w:date="2015-09-06T19:30:00Z">
          <w:r w:rsidRPr="009851B8" w:rsidDel="006207E5">
            <w:rPr>
              <w:rFonts w:cs="Times New Roman"/>
              <w:szCs w:val="24"/>
              <w:rPrChange w:id="5664" w:author="Andrija Ilic" w:date="2015-09-07T19:37:00Z">
                <w:rPr/>
              </w:rPrChange>
            </w:rPr>
            <w:delText xml:space="preserve">Операција: </w:delText>
          </w:r>
        </w:del>
      </w:ins>
      <w:ins w:id="5665" w:author="Boni" w:date="2014-09-07T22:18:00Z">
        <w:del w:id="5666" w:author="Andrija Ilic" w:date="2015-09-06T19:30:00Z">
          <w:r w:rsidR="00B935D5" w:rsidRPr="009851B8" w:rsidDel="006207E5">
            <w:rPr>
              <w:rFonts w:cs="Times New Roman"/>
              <w:szCs w:val="24"/>
              <w:rPrChange w:id="5667" w:author="Andrija Ilic" w:date="2015-09-07T19:37:00Z">
                <w:rPr/>
              </w:rPrChange>
            </w:rPr>
            <w:delText>odjaviKorisnika(korisnik):void</w:delText>
          </w:r>
        </w:del>
      </w:ins>
      <w:ins w:id="5668" w:author="Boni" w:date="2014-09-07T22:16:00Z">
        <w:del w:id="5669" w:author="Andrija Ilic" w:date="2015-09-06T19:30:00Z">
          <w:r w:rsidRPr="009851B8" w:rsidDel="006207E5">
            <w:rPr>
              <w:rFonts w:cs="Times New Roman"/>
              <w:szCs w:val="24"/>
              <w:rPrChange w:id="5670" w:author="Andrija Ilic" w:date="2015-09-07T19:37:00Z">
                <w:rPr/>
              </w:rPrChange>
            </w:rPr>
            <w:br/>
            <w:delText>Веза са СК:СК6</w:delText>
          </w:r>
          <w:r w:rsidRPr="009851B8" w:rsidDel="006207E5">
            <w:rPr>
              <w:rFonts w:cs="Times New Roman"/>
              <w:szCs w:val="24"/>
              <w:rPrChange w:id="5671" w:author="Andrija Ilic" w:date="2015-09-07T19:37:00Z">
                <w:rPr/>
              </w:rPrChange>
            </w:rPr>
            <w:br/>
            <w:delText xml:space="preserve">Предуслови: </w:delText>
          </w:r>
        </w:del>
      </w:ins>
      <w:ins w:id="5672" w:author="Boni" w:date="2014-09-07T22:19:00Z">
        <w:del w:id="5673" w:author="Andrija Ilic" w:date="2015-09-06T19:30:00Z">
          <w:r w:rsidR="00B935D5" w:rsidRPr="009851B8" w:rsidDel="006207E5">
            <w:rPr>
              <w:rFonts w:cs="Times New Roman"/>
              <w:szCs w:val="24"/>
              <w:rPrChange w:id="5674" w:author="Andrija Ilic" w:date="2015-09-07T19:37:00Z">
                <w:rPr/>
              </w:rPrChange>
            </w:rPr>
            <w:delText>Корисник је пријављен</w:delText>
          </w:r>
        </w:del>
      </w:ins>
      <w:ins w:id="5675" w:author="Boni" w:date="2014-09-07T22:16:00Z">
        <w:del w:id="5676" w:author="Andrija Ilic" w:date="2015-09-06T19:30:00Z">
          <w:r w:rsidRPr="009851B8" w:rsidDel="006207E5">
            <w:rPr>
              <w:rFonts w:cs="Times New Roman"/>
              <w:szCs w:val="24"/>
              <w:rPrChange w:id="5677" w:author="Andrija Ilic" w:date="2015-09-07T19:37:00Z">
                <w:rPr/>
              </w:rPrChange>
            </w:rPr>
            <w:br/>
            <w:delText>Постуслови:</w:delText>
          </w:r>
        </w:del>
      </w:ins>
      <w:ins w:id="5678" w:author="Boni" w:date="2014-09-07T22:19:00Z">
        <w:del w:id="5679" w:author="Andrija Ilic" w:date="2015-09-06T19:30:00Z">
          <w:r w:rsidR="00B935D5" w:rsidRPr="009851B8" w:rsidDel="006207E5">
            <w:rPr>
              <w:rFonts w:cs="Times New Roman"/>
              <w:szCs w:val="24"/>
              <w:rPrChange w:id="5680"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681" w:author="Boni" w:date="2014-09-07T22:15:00Z"/>
          <w:del w:id="5682" w:author="Andrija Ilic" w:date="2015-09-06T19:30:00Z"/>
          <w:rFonts w:cs="Times New Roman"/>
          <w:szCs w:val="24"/>
          <w:rPrChange w:id="5683" w:author="Andrija Ilic" w:date="2015-09-07T19:37:00Z">
            <w:rPr>
              <w:ins w:id="5684" w:author="Boni" w:date="2014-09-07T22:15:00Z"/>
              <w:del w:id="5685" w:author="Andrija Ilic" w:date="2015-09-06T19:30:00Z"/>
              <w:b/>
            </w:rPr>
          </w:rPrChange>
        </w:rPr>
      </w:pPr>
    </w:p>
    <w:p w14:paraId="67885BFB" w14:textId="07B58D55" w:rsidR="0003399B" w:rsidRPr="009851B8" w:rsidDel="006207E5" w:rsidRDefault="0003399B" w:rsidP="00611E1D">
      <w:pPr>
        <w:rPr>
          <w:ins w:id="5686" w:author="Boni" w:date="2014-09-07T22:15:00Z"/>
          <w:del w:id="5687" w:author="Andrija Ilic" w:date="2015-09-06T19:30:00Z"/>
          <w:rFonts w:cs="Times New Roman"/>
          <w:szCs w:val="24"/>
          <w:rPrChange w:id="5688" w:author="Andrija Ilic" w:date="2015-09-07T19:37:00Z">
            <w:rPr>
              <w:ins w:id="5689" w:author="Boni" w:date="2014-09-07T22:15:00Z"/>
              <w:del w:id="5690" w:author="Andrija Ilic" w:date="2015-09-06T19:30:00Z"/>
              <w:b/>
            </w:rPr>
          </w:rPrChange>
        </w:rPr>
      </w:pPr>
    </w:p>
    <w:p w14:paraId="753DA0EB" w14:textId="52B20646" w:rsidR="0003399B" w:rsidRPr="009851B8" w:rsidDel="006207E5" w:rsidRDefault="0003399B" w:rsidP="00611E1D">
      <w:pPr>
        <w:rPr>
          <w:ins w:id="5691" w:author="Boni" w:date="2014-09-07T22:16:00Z"/>
          <w:del w:id="5692" w:author="Andrija Ilic" w:date="2015-09-06T19:30:00Z"/>
          <w:rFonts w:cs="Times New Roman"/>
          <w:szCs w:val="24"/>
          <w:rPrChange w:id="5693" w:author="Andrija Ilic" w:date="2015-09-07T19:37:00Z">
            <w:rPr>
              <w:ins w:id="5694" w:author="Boni" w:date="2014-09-07T22:16:00Z"/>
              <w:del w:id="5695" w:author="Andrija Ilic" w:date="2015-09-06T19:30:00Z"/>
              <w:b/>
            </w:rPr>
          </w:rPrChange>
        </w:rPr>
      </w:pPr>
      <w:ins w:id="5696" w:author="Boni" w:date="2014-09-07T22:15:00Z">
        <w:del w:id="5697" w:author="Andrija Ilic" w:date="2015-09-06T19:30:00Z">
          <w:r w:rsidRPr="009851B8" w:rsidDel="006207E5">
            <w:rPr>
              <w:rFonts w:cs="Times New Roman"/>
              <w:szCs w:val="24"/>
              <w:rPrChange w:id="5698" w:author="Andrija Ilic" w:date="2015-09-07T19:37:00Z">
                <w:rPr>
                  <w:b/>
                </w:rPr>
              </w:rPrChange>
            </w:rPr>
            <w:delText>УГОВОР УГ9:</w:delText>
          </w:r>
          <w:r w:rsidR="005F3F8E" w:rsidRPr="009851B8" w:rsidDel="006207E5">
            <w:rPr>
              <w:rFonts w:cs="Times New Roman"/>
              <w:szCs w:val="24"/>
              <w:rPrChange w:id="5699" w:author="Andrija Ilic" w:date="2015-09-07T19:37:00Z">
                <w:rPr>
                  <w:color w:val="0000FF" w:themeColor="hyperlink"/>
                  <w:u w:val="single"/>
                </w:rPr>
              </w:rPrChange>
            </w:rPr>
            <w:delText xml:space="preserve"> </w:delText>
          </w:r>
        </w:del>
      </w:ins>
      <w:ins w:id="5700" w:author="Boni" w:date="2014-09-07T22:17:00Z">
        <w:del w:id="5701" w:author="Andrija Ilic" w:date="2015-09-06T19:30:00Z">
          <w:r w:rsidR="005F3F8E" w:rsidRPr="009851B8" w:rsidDel="006207E5">
            <w:rPr>
              <w:rFonts w:cs="Times New Roman"/>
              <w:szCs w:val="24"/>
              <w:rPrChange w:id="5702"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703" w:author="Boni" w:date="2014-09-07T22:16:00Z"/>
          <w:del w:id="5704" w:author="Andrija Ilic" w:date="2015-09-06T19:30:00Z"/>
          <w:rFonts w:cs="Times New Roman"/>
          <w:szCs w:val="24"/>
          <w:rPrChange w:id="5705" w:author="Andrija Ilic" w:date="2015-09-07T19:37:00Z">
            <w:rPr>
              <w:ins w:id="5706" w:author="Boni" w:date="2014-09-07T22:16:00Z"/>
              <w:del w:id="5707" w:author="Andrija Ilic" w:date="2015-09-06T19:30:00Z"/>
            </w:rPr>
          </w:rPrChange>
        </w:rPr>
      </w:pPr>
      <w:ins w:id="5708" w:author="Boni" w:date="2014-09-07T22:16:00Z">
        <w:del w:id="5709" w:author="Andrija Ilic" w:date="2015-09-06T19:30:00Z">
          <w:r w:rsidRPr="009851B8" w:rsidDel="006207E5">
            <w:rPr>
              <w:rFonts w:cs="Times New Roman"/>
              <w:szCs w:val="24"/>
              <w:rPrChange w:id="5710" w:author="Andrija Ilic" w:date="2015-09-07T19:37:00Z">
                <w:rPr/>
              </w:rPrChange>
            </w:rPr>
            <w:delText xml:space="preserve">Операција: </w:delText>
          </w:r>
        </w:del>
      </w:ins>
      <w:ins w:id="5711" w:author="Boni" w:date="2014-09-07T22:17:00Z">
        <w:del w:id="5712" w:author="Andrija Ilic" w:date="2015-09-06T19:30:00Z">
          <w:r w:rsidRPr="009851B8" w:rsidDel="006207E5">
            <w:rPr>
              <w:rFonts w:cs="Times New Roman"/>
              <w:szCs w:val="24"/>
              <w:rPrChange w:id="5713" w:author="Andrija Ilic" w:date="2015-09-07T19:37:00Z">
                <w:rPr/>
              </w:rPrChange>
            </w:rPr>
            <w:delText>obrisiKorisnika(korisnik):void</w:delText>
          </w:r>
        </w:del>
      </w:ins>
      <w:ins w:id="5714" w:author="Boni" w:date="2014-09-07T22:16:00Z">
        <w:del w:id="5715" w:author="Andrija Ilic" w:date="2015-09-06T19:30:00Z">
          <w:r w:rsidRPr="009851B8" w:rsidDel="006207E5">
            <w:rPr>
              <w:rFonts w:cs="Times New Roman"/>
              <w:szCs w:val="24"/>
              <w:rPrChange w:id="5716" w:author="Andrija Ilic" w:date="2015-09-07T19:37:00Z">
                <w:rPr/>
              </w:rPrChange>
            </w:rPr>
            <w:br/>
            <w:delText>Веза са СК:СК</w:delText>
          </w:r>
        </w:del>
      </w:ins>
      <w:ins w:id="5717" w:author="Boni" w:date="2014-09-07T22:33:00Z">
        <w:del w:id="5718" w:author="Andrija Ilic" w:date="2015-09-06T19:30:00Z">
          <w:r w:rsidR="00DA29E2" w:rsidRPr="009851B8" w:rsidDel="006207E5">
            <w:rPr>
              <w:rFonts w:cs="Times New Roman"/>
              <w:szCs w:val="24"/>
              <w:rPrChange w:id="5719" w:author="Andrija Ilic" w:date="2015-09-07T19:37:00Z">
                <w:rPr/>
              </w:rPrChange>
            </w:rPr>
            <w:delText>7</w:delText>
          </w:r>
        </w:del>
      </w:ins>
      <w:ins w:id="5720" w:author="Boni" w:date="2014-09-07T22:16:00Z">
        <w:del w:id="5721" w:author="Andrija Ilic" w:date="2015-09-06T19:30:00Z">
          <w:r w:rsidRPr="009851B8" w:rsidDel="006207E5">
            <w:rPr>
              <w:rFonts w:cs="Times New Roman"/>
              <w:szCs w:val="24"/>
              <w:rPrChange w:id="5722" w:author="Andrija Ilic" w:date="2015-09-07T19:37:00Z">
                <w:rPr/>
              </w:rPrChange>
            </w:rPr>
            <w:br/>
            <w:delText xml:space="preserve">Предуслови: </w:delText>
          </w:r>
        </w:del>
      </w:ins>
      <w:ins w:id="5723" w:author="Boni" w:date="2014-09-07T22:18:00Z">
        <w:del w:id="5724" w:author="Andrija Ilic" w:date="2015-09-06T19:30:00Z">
          <w:r w:rsidRPr="009851B8" w:rsidDel="006207E5">
            <w:rPr>
              <w:rFonts w:cs="Times New Roman"/>
              <w:szCs w:val="24"/>
              <w:rPrChange w:id="5725" w:author="Andrija Ilic" w:date="2015-09-07T19:37:00Z">
                <w:rPr/>
              </w:rPrChange>
            </w:rPr>
            <w:delText>Корисник постоји</w:delText>
          </w:r>
        </w:del>
      </w:ins>
      <w:ins w:id="5726" w:author="Boni" w:date="2014-09-07T22:16:00Z">
        <w:del w:id="5727" w:author="Andrija Ilic" w:date="2015-09-06T19:30:00Z">
          <w:r w:rsidRPr="009851B8" w:rsidDel="006207E5">
            <w:rPr>
              <w:rFonts w:cs="Times New Roman"/>
              <w:szCs w:val="24"/>
              <w:rPrChange w:id="5728" w:author="Andrija Ilic" w:date="2015-09-07T19:37:00Z">
                <w:rPr/>
              </w:rPrChange>
            </w:rPr>
            <w:br/>
            <w:delText>Постуслови:</w:delText>
          </w:r>
        </w:del>
      </w:ins>
      <w:ins w:id="5729" w:author="Boni" w:date="2014-09-07T22:18:00Z">
        <w:del w:id="5730" w:author="Andrija Ilic" w:date="2015-09-06T19:30:00Z">
          <w:r w:rsidR="000D1B0F" w:rsidRPr="009851B8" w:rsidDel="006207E5">
            <w:rPr>
              <w:rFonts w:cs="Times New Roman"/>
              <w:szCs w:val="24"/>
              <w:rPrChange w:id="5731" w:author="Andrija Ilic" w:date="2015-09-07T19:37:00Z">
                <w:rPr/>
              </w:rPrChange>
            </w:rPr>
            <w:delText>Корисник је обрисан</w:delText>
          </w:r>
        </w:del>
      </w:ins>
    </w:p>
    <w:p w14:paraId="104DB469" w14:textId="7958A27F" w:rsidR="0003399B" w:rsidRPr="009851B8" w:rsidDel="006207E5" w:rsidRDefault="0003399B" w:rsidP="00611E1D">
      <w:pPr>
        <w:rPr>
          <w:ins w:id="5732" w:author="Boni" w:date="2014-09-07T22:16:00Z"/>
          <w:del w:id="5733" w:author="Andrija Ilic" w:date="2015-09-06T19:30:00Z"/>
          <w:rFonts w:cs="Times New Roman"/>
          <w:szCs w:val="24"/>
          <w:rPrChange w:id="5734" w:author="Andrija Ilic" w:date="2015-09-07T19:37:00Z">
            <w:rPr>
              <w:ins w:id="5735" w:author="Boni" w:date="2014-09-07T22:16:00Z"/>
              <w:del w:id="5736" w:author="Andrija Ilic" w:date="2015-09-06T19:30:00Z"/>
              <w:b/>
            </w:rPr>
          </w:rPrChange>
        </w:rPr>
      </w:pPr>
    </w:p>
    <w:p w14:paraId="100EE262" w14:textId="565DD1F8" w:rsidR="0003399B" w:rsidRPr="009851B8" w:rsidDel="006207E5" w:rsidRDefault="0003399B" w:rsidP="00611E1D">
      <w:pPr>
        <w:rPr>
          <w:ins w:id="5737" w:author="Boni" w:date="2014-09-07T22:16:00Z"/>
          <w:del w:id="5738" w:author="Andrija Ilic" w:date="2015-09-06T19:30:00Z"/>
          <w:rFonts w:cs="Times New Roman"/>
          <w:szCs w:val="24"/>
          <w:rPrChange w:id="5739" w:author="Andrija Ilic" w:date="2015-09-07T19:37:00Z">
            <w:rPr>
              <w:ins w:id="5740" w:author="Boni" w:date="2014-09-07T22:16:00Z"/>
              <w:del w:id="5741" w:author="Andrija Ilic" w:date="2015-09-06T19:30:00Z"/>
              <w:b/>
            </w:rPr>
          </w:rPrChange>
        </w:rPr>
      </w:pPr>
      <w:ins w:id="5742" w:author="Boni" w:date="2014-09-07T22:15:00Z">
        <w:del w:id="5743" w:author="Andrija Ilic" w:date="2015-09-06T19:30:00Z">
          <w:r w:rsidRPr="009851B8" w:rsidDel="006207E5">
            <w:rPr>
              <w:rFonts w:cs="Times New Roman"/>
              <w:szCs w:val="24"/>
              <w:rPrChange w:id="5744" w:author="Andrija Ilic" w:date="2015-09-07T19:37:00Z">
                <w:rPr>
                  <w:b/>
                </w:rPr>
              </w:rPrChange>
            </w:rPr>
            <w:delText>УГОВОР УГ10:</w:delText>
          </w:r>
          <w:r w:rsidR="005F3F8E" w:rsidRPr="009851B8" w:rsidDel="006207E5">
            <w:rPr>
              <w:rFonts w:cs="Times New Roman"/>
              <w:szCs w:val="24"/>
              <w:rPrChange w:id="5745" w:author="Andrija Ilic" w:date="2015-09-07T19:37:00Z">
                <w:rPr>
                  <w:color w:val="0000FF" w:themeColor="hyperlink"/>
                  <w:u w:val="single"/>
                </w:rPr>
              </w:rPrChange>
            </w:rPr>
            <w:delText xml:space="preserve"> </w:delText>
          </w:r>
        </w:del>
      </w:ins>
      <w:ins w:id="5746" w:author="Boni" w:date="2014-09-07T22:17:00Z">
        <w:del w:id="5747" w:author="Andrija Ilic" w:date="2015-09-06T19:30:00Z">
          <w:r w:rsidR="005F3F8E" w:rsidRPr="009851B8" w:rsidDel="006207E5">
            <w:rPr>
              <w:rFonts w:cs="Times New Roman"/>
              <w:szCs w:val="24"/>
              <w:rPrChange w:id="5748"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749" w:author="Boni" w:date="2014-09-07T22:16:00Z"/>
          <w:del w:id="5750" w:author="Andrija Ilic" w:date="2015-09-06T19:30:00Z"/>
          <w:rFonts w:cs="Times New Roman"/>
          <w:szCs w:val="24"/>
          <w:rPrChange w:id="5751" w:author="Andrija Ilic" w:date="2015-09-07T19:37:00Z">
            <w:rPr>
              <w:ins w:id="5752" w:author="Boni" w:date="2014-09-07T22:16:00Z"/>
              <w:del w:id="5753" w:author="Andrija Ilic" w:date="2015-09-06T19:30:00Z"/>
            </w:rPr>
          </w:rPrChange>
        </w:rPr>
      </w:pPr>
      <w:ins w:id="5754" w:author="Boni" w:date="2014-09-07T22:16:00Z">
        <w:del w:id="5755" w:author="Andrija Ilic" w:date="2015-09-06T19:30:00Z">
          <w:r w:rsidRPr="009851B8" w:rsidDel="006207E5">
            <w:rPr>
              <w:rFonts w:cs="Times New Roman"/>
              <w:szCs w:val="24"/>
              <w:rPrChange w:id="5756" w:author="Andrija Ilic" w:date="2015-09-07T19:37:00Z">
                <w:rPr/>
              </w:rPrChange>
            </w:rPr>
            <w:delText xml:space="preserve">Операција: </w:delText>
          </w:r>
        </w:del>
      </w:ins>
      <w:ins w:id="5757" w:author="Boni" w:date="2014-09-07T22:17:00Z">
        <w:del w:id="5758" w:author="Andrija Ilic" w:date="2015-09-06T19:30:00Z">
          <w:r w:rsidRPr="009851B8" w:rsidDel="006207E5">
            <w:rPr>
              <w:rFonts w:cs="Times New Roman"/>
              <w:szCs w:val="24"/>
              <w:rPrChange w:id="5759" w:author="Andrija Ilic" w:date="2015-09-07T19:37:00Z">
                <w:rPr/>
              </w:rPrChange>
            </w:rPr>
            <w:delText>obrisiRacun(racun):void</w:delText>
          </w:r>
        </w:del>
      </w:ins>
      <w:ins w:id="5760" w:author="Boni" w:date="2014-09-07T22:16:00Z">
        <w:del w:id="5761" w:author="Andrija Ilic" w:date="2015-09-06T19:30:00Z">
          <w:r w:rsidRPr="009851B8" w:rsidDel="006207E5">
            <w:rPr>
              <w:rFonts w:cs="Times New Roman"/>
              <w:szCs w:val="24"/>
              <w:rPrChange w:id="5762" w:author="Andrija Ilic" w:date="2015-09-07T19:37:00Z">
                <w:rPr/>
              </w:rPrChange>
            </w:rPr>
            <w:br/>
            <w:delText>Веза са СК:СК</w:delText>
          </w:r>
        </w:del>
      </w:ins>
      <w:ins w:id="5763" w:author="Boni" w:date="2014-09-07T22:33:00Z">
        <w:del w:id="5764" w:author="Andrija Ilic" w:date="2015-09-06T19:30:00Z">
          <w:r w:rsidR="00DA29E2" w:rsidRPr="009851B8" w:rsidDel="006207E5">
            <w:rPr>
              <w:rFonts w:cs="Times New Roman"/>
              <w:szCs w:val="24"/>
              <w:rPrChange w:id="5765" w:author="Andrija Ilic" w:date="2015-09-07T19:37:00Z">
                <w:rPr/>
              </w:rPrChange>
            </w:rPr>
            <w:delText>8</w:delText>
          </w:r>
        </w:del>
      </w:ins>
      <w:ins w:id="5766" w:author="Boni" w:date="2014-09-07T22:16:00Z">
        <w:del w:id="5767" w:author="Andrija Ilic" w:date="2015-09-06T19:30:00Z">
          <w:r w:rsidRPr="009851B8" w:rsidDel="006207E5">
            <w:rPr>
              <w:rFonts w:cs="Times New Roman"/>
              <w:szCs w:val="24"/>
              <w:rPrChange w:id="5768" w:author="Andrija Ilic" w:date="2015-09-07T19:37:00Z">
                <w:rPr/>
              </w:rPrChange>
            </w:rPr>
            <w:br/>
            <w:delText xml:space="preserve">Предуслови: </w:delText>
          </w:r>
        </w:del>
      </w:ins>
      <w:ins w:id="5769" w:author="Boni" w:date="2014-09-07T22:17:00Z">
        <w:del w:id="5770" w:author="Andrija Ilic" w:date="2015-09-06T19:30:00Z">
          <w:r w:rsidRPr="009851B8" w:rsidDel="006207E5">
            <w:rPr>
              <w:rFonts w:cs="Times New Roman"/>
              <w:szCs w:val="24"/>
              <w:rPrChange w:id="5771" w:author="Andrija Ilic" w:date="2015-09-07T19:37:00Z">
                <w:rPr/>
              </w:rPrChange>
            </w:rPr>
            <w:delText>Рачун постоји</w:delText>
          </w:r>
        </w:del>
      </w:ins>
      <w:ins w:id="5772" w:author="Boni" w:date="2014-09-07T22:16:00Z">
        <w:del w:id="5773" w:author="Andrija Ilic" w:date="2015-09-06T19:30:00Z">
          <w:r w:rsidRPr="009851B8" w:rsidDel="006207E5">
            <w:rPr>
              <w:rFonts w:cs="Times New Roman"/>
              <w:szCs w:val="24"/>
              <w:rPrChange w:id="5774" w:author="Andrija Ilic" w:date="2015-09-07T19:37:00Z">
                <w:rPr/>
              </w:rPrChange>
            </w:rPr>
            <w:br/>
            <w:delText xml:space="preserve">Постуслови:Рачун је </w:delText>
          </w:r>
        </w:del>
      </w:ins>
      <w:ins w:id="5775" w:author="Boni" w:date="2014-09-07T22:17:00Z">
        <w:del w:id="5776" w:author="Andrija Ilic" w:date="2015-09-06T19:30:00Z">
          <w:r w:rsidRPr="009851B8" w:rsidDel="006207E5">
            <w:rPr>
              <w:rFonts w:cs="Times New Roman"/>
              <w:szCs w:val="24"/>
              <w:rPrChange w:id="5777" w:author="Andrija Ilic" w:date="2015-09-07T19:37:00Z">
                <w:rPr/>
              </w:rPrChange>
            </w:rPr>
            <w:delText>обрисан</w:delText>
          </w:r>
        </w:del>
      </w:ins>
    </w:p>
    <w:p w14:paraId="3E85942D" w14:textId="7684ABA2" w:rsidR="0003399B" w:rsidRPr="009851B8" w:rsidDel="006207E5" w:rsidRDefault="0003399B" w:rsidP="00611E1D">
      <w:pPr>
        <w:rPr>
          <w:ins w:id="5778" w:author="Boni" w:date="2014-09-07T22:16:00Z"/>
          <w:del w:id="5779" w:author="Andrija Ilic" w:date="2015-09-06T19:30:00Z"/>
          <w:rFonts w:cs="Times New Roman"/>
          <w:szCs w:val="24"/>
          <w:rPrChange w:id="5780" w:author="Andrija Ilic" w:date="2015-09-07T19:37:00Z">
            <w:rPr>
              <w:ins w:id="5781" w:author="Boni" w:date="2014-09-07T22:16:00Z"/>
              <w:del w:id="5782" w:author="Andrija Ilic" w:date="2015-09-06T19:30:00Z"/>
              <w:b/>
            </w:rPr>
          </w:rPrChange>
        </w:rPr>
      </w:pPr>
    </w:p>
    <w:p w14:paraId="25924DA7" w14:textId="4993259C" w:rsidR="0003399B" w:rsidRPr="009851B8" w:rsidDel="006207E5" w:rsidRDefault="0003399B" w:rsidP="00611E1D">
      <w:pPr>
        <w:rPr>
          <w:ins w:id="5783" w:author="Boni" w:date="2014-09-07T22:16:00Z"/>
          <w:del w:id="5784" w:author="Andrija Ilic" w:date="2015-09-06T19:30:00Z"/>
          <w:rFonts w:cs="Times New Roman"/>
          <w:szCs w:val="24"/>
          <w:rPrChange w:id="5785" w:author="Andrija Ilic" w:date="2015-09-07T19:37:00Z">
            <w:rPr>
              <w:ins w:id="5786" w:author="Boni" w:date="2014-09-07T22:16:00Z"/>
              <w:del w:id="5787" w:author="Andrija Ilic" w:date="2015-09-06T19:30:00Z"/>
              <w:b/>
            </w:rPr>
          </w:rPrChange>
        </w:rPr>
      </w:pPr>
      <w:ins w:id="5788" w:author="Boni" w:date="2014-09-07T22:15:00Z">
        <w:del w:id="5789" w:author="Andrija Ilic" w:date="2015-09-06T19:30:00Z">
          <w:r w:rsidRPr="009851B8" w:rsidDel="006207E5">
            <w:rPr>
              <w:rFonts w:cs="Times New Roman"/>
              <w:szCs w:val="24"/>
              <w:rPrChange w:id="5790" w:author="Andrija Ilic" w:date="2015-09-07T19:37:00Z">
                <w:rPr>
                  <w:b/>
                </w:rPr>
              </w:rPrChange>
            </w:rPr>
            <w:delText>УГОВОР УГ11</w:delText>
          </w:r>
        </w:del>
      </w:ins>
      <w:ins w:id="5791" w:author="Boni" w:date="2014-09-07T22:18:00Z">
        <w:del w:id="5792" w:author="Andrija Ilic" w:date="2015-09-06T19:30:00Z">
          <w:r w:rsidR="005F3F8E" w:rsidRPr="009851B8" w:rsidDel="006207E5">
            <w:rPr>
              <w:rFonts w:cs="Times New Roman"/>
              <w:szCs w:val="24"/>
              <w:rPrChange w:id="5793"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794" w:author="Boni" w:date="2014-09-07T22:16:00Z"/>
          <w:del w:id="5795" w:author="Andrija Ilic" w:date="2015-09-06T19:30:00Z"/>
          <w:rFonts w:cs="Times New Roman"/>
          <w:szCs w:val="24"/>
          <w:rPrChange w:id="5796" w:author="Andrija Ilic" w:date="2015-09-07T19:37:00Z">
            <w:rPr>
              <w:ins w:id="5797" w:author="Boni" w:date="2014-09-07T22:16:00Z"/>
              <w:del w:id="5798" w:author="Andrija Ilic" w:date="2015-09-06T19:30:00Z"/>
            </w:rPr>
          </w:rPrChange>
        </w:rPr>
      </w:pPr>
      <w:ins w:id="5799" w:author="Boni" w:date="2014-09-07T22:16:00Z">
        <w:del w:id="5800" w:author="Andrija Ilic" w:date="2015-09-06T19:30:00Z">
          <w:r w:rsidRPr="009851B8" w:rsidDel="006207E5">
            <w:rPr>
              <w:rFonts w:cs="Times New Roman"/>
              <w:szCs w:val="24"/>
              <w:rPrChange w:id="5801" w:author="Andrija Ilic" w:date="2015-09-07T19:37:00Z">
                <w:rPr/>
              </w:rPrChange>
            </w:rPr>
            <w:delText>Операција: pronadjiKorisnika(korisnik):Korisnik</w:delText>
          </w:r>
          <w:r w:rsidRPr="009851B8" w:rsidDel="006207E5">
            <w:rPr>
              <w:rFonts w:cs="Times New Roman"/>
              <w:szCs w:val="24"/>
              <w:rPrChange w:id="5802" w:author="Andrija Ilic" w:date="2015-09-07T19:37:00Z">
                <w:rPr/>
              </w:rPrChange>
            </w:rPr>
            <w:br/>
            <w:delText>Веза са СК:СК</w:delText>
          </w:r>
        </w:del>
      </w:ins>
      <w:ins w:id="5803" w:author="Boni" w:date="2014-09-07T22:33:00Z">
        <w:del w:id="5804" w:author="Andrija Ilic" w:date="2015-09-06T19:30:00Z">
          <w:r w:rsidR="00DA29E2" w:rsidRPr="009851B8" w:rsidDel="006207E5">
            <w:rPr>
              <w:rFonts w:cs="Times New Roman"/>
              <w:szCs w:val="24"/>
              <w:rPrChange w:id="5805" w:author="Andrija Ilic" w:date="2015-09-07T19:37:00Z">
                <w:rPr/>
              </w:rPrChange>
            </w:rPr>
            <w:delText>9</w:delText>
          </w:r>
        </w:del>
      </w:ins>
      <w:ins w:id="5806" w:author="Boni" w:date="2014-09-07T22:16:00Z">
        <w:del w:id="5807" w:author="Andrija Ilic" w:date="2015-09-06T19:30:00Z">
          <w:r w:rsidRPr="009851B8" w:rsidDel="006207E5">
            <w:rPr>
              <w:rFonts w:cs="Times New Roman"/>
              <w:szCs w:val="24"/>
              <w:rPrChange w:id="5808" w:author="Andrija Ilic" w:date="2015-09-07T19:37:00Z">
                <w:rPr/>
              </w:rPrChange>
            </w:rPr>
            <w:br/>
            <w:delText>Предуслови: Корисник постоји</w:delText>
          </w:r>
          <w:r w:rsidRPr="009851B8" w:rsidDel="006207E5">
            <w:rPr>
              <w:rFonts w:cs="Times New Roman"/>
              <w:szCs w:val="24"/>
              <w:rPrChange w:id="5809" w:author="Andrija Ilic" w:date="2015-09-07T19:37:00Z">
                <w:rPr/>
              </w:rPrChange>
            </w:rPr>
            <w:br/>
            <w:delText>Постуслови:</w:delText>
          </w:r>
        </w:del>
      </w:ins>
      <w:ins w:id="5810" w:author="Boni" w:date="2014-09-07T22:17:00Z">
        <w:del w:id="5811" w:author="Andrija Ilic" w:date="2015-09-06T19:30:00Z">
          <w:r w:rsidRPr="009851B8" w:rsidDel="006207E5">
            <w:rPr>
              <w:rFonts w:cs="Times New Roman"/>
              <w:szCs w:val="24"/>
              <w:rPrChange w:id="5812" w:author="Andrija Ilic" w:date="2015-09-07T19:37:00Z">
                <w:rPr/>
              </w:rPrChange>
            </w:rPr>
            <w:delText>Корисник је пронађен</w:delText>
          </w:r>
        </w:del>
      </w:ins>
    </w:p>
    <w:p w14:paraId="0A421FC7" w14:textId="5FD60087" w:rsidR="0003399B" w:rsidRPr="009851B8" w:rsidDel="006207E5" w:rsidRDefault="0003399B" w:rsidP="00611E1D">
      <w:pPr>
        <w:rPr>
          <w:del w:id="5813" w:author="Andrija Ilic" w:date="2015-09-06T19:30:00Z"/>
          <w:rFonts w:cs="Times New Roman"/>
          <w:szCs w:val="24"/>
          <w:rPrChange w:id="5814" w:author="Andrija Ilic" w:date="2015-09-07T19:37:00Z">
            <w:rPr>
              <w:del w:id="5815" w:author="Andrija Ilic" w:date="2015-09-06T19:30:00Z"/>
            </w:rPr>
          </w:rPrChange>
        </w:rPr>
      </w:pPr>
      <w:ins w:id="5816" w:author="Boni" w:date="2014-09-07T22:15:00Z">
        <w:del w:id="5817" w:author="Andrija Ilic" w:date="2015-09-06T19:30:00Z">
          <w:r w:rsidRPr="009851B8" w:rsidDel="006207E5">
            <w:rPr>
              <w:rFonts w:cs="Times New Roman"/>
              <w:szCs w:val="24"/>
              <w:rPrChange w:id="5818" w:author="Andrija Ilic" w:date="2015-09-07T19:37:00Z">
                <w:rPr>
                  <w:b/>
                </w:rPr>
              </w:rPrChange>
            </w:rPr>
            <w:br/>
          </w:r>
          <w:r w:rsidRPr="009851B8" w:rsidDel="006207E5">
            <w:rPr>
              <w:rFonts w:cs="Times New Roman"/>
              <w:szCs w:val="24"/>
              <w:rPrChange w:id="5819" w:author="Andrija Ilic" w:date="2015-09-07T19:37:00Z">
                <w:rPr>
                  <w:b/>
                </w:rPr>
              </w:rPrChange>
            </w:rPr>
            <w:br/>
          </w:r>
          <w:r w:rsidRPr="009851B8" w:rsidDel="006207E5">
            <w:rPr>
              <w:rFonts w:cs="Times New Roman"/>
              <w:szCs w:val="24"/>
              <w:rPrChange w:id="5820" w:author="Andrija Ilic" w:date="2015-09-07T19:37:00Z">
                <w:rPr>
                  <w:b/>
                </w:rPr>
              </w:rPrChange>
            </w:rPr>
            <w:br/>
          </w:r>
          <w:r w:rsidRPr="009851B8" w:rsidDel="006207E5">
            <w:rPr>
              <w:rFonts w:cs="Times New Roman"/>
              <w:szCs w:val="24"/>
              <w:rPrChange w:id="5821" w:author="Andrija Ilic" w:date="2015-09-07T19:37:00Z">
                <w:rPr>
                  <w:b/>
                </w:rPr>
              </w:rPrChange>
            </w:rPr>
            <w:br/>
          </w:r>
          <w:r w:rsidRPr="009851B8" w:rsidDel="006207E5">
            <w:rPr>
              <w:rFonts w:cs="Times New Roman"/>
              <w:szCs w:val="24"/>
              <w:rPrChange w:id="5822" w:author="Andrija Ilic" w:date="2015-09-07T19:37:00Z">
                <w:rPr/>
              </w:rPrChange>
            </w:rPr>
            <w:br/>
          </w:r>
        </w:del>
      </w:ins>
    </w:p>
    <w:p w14:paraId="25C9C147" w14:textId="2FDF345A" w:rsidR="00611E1D" w:rsidRPr="009851B8" w:rsidDel="006207E5" w:rsidRDefault="00611E1D" w:rsidP="00611E1D">
      <w:pPr>
        <w:rPr>
          <w:del w:id="5823" w:author="Andrija Ilic" w:date="2015-09-06T19:30:00Z"/>
          <w:rFonts w:cs="Times New Roman"/>
          <w:szCs w:val="24"/>
          <w:rPrChange w:id="5824" w:author="Andrija Ilic" w:date="2015-09-07T19:37:00Z">
            <w:rPr>
              <w:del w:id="5825" w:author="Andrija Ilic" w:date="2015-09-06T19:30:00Z"/>
            </w:rPr>
          </w:rPrChange>
        </w:rPr>
      </w:pPr>
    </w:p>
    <w:p w14:paraId="48088C2C" w14:textId="38432EB3" w:rsidR="0058462B" w:rsidRPr="009851B8" w:rsidDel="006207E5" w:rsidRDefault="0058462B" w:rsidP="00003635">
      <w:pPr>
        <w:pStyle w:val="Heading3"/>
        <w:rPr>
          <w:del w:id="5826" w:author="Andrija Ilic" w:date="2015-09-06T19:30:00Z"/>
          <w:rFonts w:ascii="Times New Roman" w:hAnsi="Times New Roman"/>
          <w:b w:val="0"/>
          <w:sz w:val="24"/>
          <w:szCs w:val="24"/>
          <w:rPrChange w:id="5827" w:author="Andrija Ilic" w:date="2015-09-07T19:37:00Z">
            <w:rPr>
              <w:del w:id="5828" w:author="Andrija Ilic" w:date="2015-09-06T19:30:00Z"/>
            </w:rPr>
          </w:rPrChange>
        </w:rPr>
      </w:pPr>
      <w:bookmarkStart w:id="5829" w:name="_Toc397909074"/>
      <w:del w:id="5830" w:author="Andrija Ilic" w:date="2015-09-06T19:30:00Z">
        <w:r w:rsidRPr="009851B8" w:rsidDel="006207E5">
          <w:rPr>
            <w:rFonts w:ascii="Times New Roman" w:hAnsi="Times New Roman"/>
            <w:sz w:val="24"/>
            <w:szCs w:val="24"/>
            <w:rPrChange w:id="5831" w:author="Andrija Ilic" w:date="2015-09-07T19:37:00Z">
              <w:rPr/>
            </w:rPrChange>
          </w:rPr>
          <w:delText xml:space="preserve">3.2.2 </w:delText>
        </w:r>
      </w:del>
      <w:ins w:id="5832" w:author="Boni" w:date="2014-09-07T22:05:00Z">
        <w:del w:id="5833" w:author="Andrija Ilic" w:date="2015-09-06T19:30:00Z">
          <w:r w:rsidR="00003635" w:rsidRPr="009851B8" w:rsidDel="006207E5">
            <w:rPr>
              <w:rFonts w:ascii="Times New Roman" w:hAnsi="Times New Roman"/>
              <w:sz w:val="24"/>
              <w:szCs w:val="24"/>
              <w:rPrChange w:id="5834" w:author="Andrija Ilic" w:date="2015-09-07T19:37:00Z">
                <w:rPr/>
              </w:rPrChange>
            </w:rPr>
            <w:delText xml:space="preserve">3 </w:delText>
          </w:r>
        </w:del>
      </w:ins>
      <w:del w:id="5835" w:author="Andrija Ilic" w:date="2015-09-06T19:30:00Z">
        <w:r w:rsidRPr="009851B8" w:rsidDel="006207E5">
          <w:rPr>
            <w:rFonts w:ascii="Times New Roman" w:hAnsi="Times New Roman"/>
            <w:sz w:val="24"/>
            <w:szCs w:val="24"/>
            <w:rPrChange w:id="5836" w:author="Andrija Ilic" w:date="2015-09-07T19:37:00Z">
              <w:rPr/>
            </w:rPrChange>
          </w:rPr>
          <w:delText>Структура софтверског система</w:delText>
        </w:r>
      </w:del>
      <w:ins w:id="5837" w:author="Boni" w:date="2014-09-07T22:05:00Z">
        <w:del w:id="5838" w:author="Andrija Ilic" w:date="2015-09-06T19:30:00Z">
          <w:r w:rsidR="00003635" w:rsidRPr="009851B8" w:rsidDel="006207E5">
            <w:rPr>
              <w:rFonts w:ascii="Times New Roman" w:hAnsi="Times New Roman"/>
              <w:sz w:val="24"/>
              <w:szCs w:val="24"/>
              <w:rPrChange w:id="5839" w:author="Andrija Ilic" w:date="2015-09-07T19:37:00Z">
                <w:rPr/>
              </w:rPrChange>
            </w:rPr>
            <w:delText xml:space="preserve"> </w:delText>
          </w:r>
        </w:del>
      </w:ins>
      <w:ins w:id="5840" w:author="Boni" w:date="2014-09-07T22:06:00Z">
        <w:del w:id="5841" w:author="Andrija Ilic" w:date="2015-09-06T19:30:00Z">
          <w:r w:rsidR="00003635" w:rsidRPr="009851B8" w:rsidDel="006207E5">
            <w:rPr>
              <w:rFonts w:ascii="Times New Roman" w:hAnsi="Times New Roman"/>
              <w:sz w:val="24"/>
              <w:szCs w:val="24"/>
              <w:rPrChange w:id="5842" w:author="Andrija Ilic" w:date="2015-09-07T19:37:00Z">
                <w:rPr/>
              </w:rPrChange>
            </w:rPr>
            <w:delText>–</w:delText>
          </w:r>
        </w:del>
      </w:ins>
      <w:ins w:id="5843" w:author="Boni" w:date="2014-09-07T22:08:00Z">
        <w:del w:id="5844" w:author="Andrija Ilic" w:date="2015-09-06T19:30:00Z">
          <w:r w:rsidR="00003635" w:rsidRPr="009851B8" w:rsidDel="006207E5">
            <w:rPr>
              <w:rFonts w:ascii="Times New Roman" w:hAnsi="Times New Roman"/>
              <w:sz w:val="24"/>
              <w:szCs w:val="24"/>
              <w:rPrChange w:id="5845" w:author="Andrija Ilic" w:date="2015-09-07T19:37:00Z">
                <w:rPr/>
              </w:rPrChange>
            </w:rPr>
            <w:delText xml:space="preserve"> </w:delText>
          </w:r>
        </w:del>
      </w:ins>
      <w:ins w:id="5846" w:author="Boni" w:date="2014-09-07T22:06:00Z">
        <w:del w:id="5847" w:author="Andrija Ilic" w:date="2015-09-06T19:30:00Z">
          <w:r w:rsidR="00003635" w:rsidRPr="009851B8" w:rsidDel="006207E5">
            <w:rPr>
              <w:rFonts w:ascii="Times New Roman" w:hAnsi="Times New Roman"/>
              <w:sz w:val="24"/>
              <w:szCs w:val="24"/>
              <w:rPrChange w:id="5848" w:author="Andrija Ilic" w:date="2015-09-07T19:37:00Z">
                <w:rPr/>
              </w:rPrChange>
            </w:rPr>
            <w:delText>концептуални модел</w:delText>
          </w:r>
        </w:del>
      </w:ins>
      <w:bookmarkEnd w:id="5829"/>
    </w:p>
    <w:p w14:paraId="0AF6437D" w14:textId="4A2AEAF1" w:rsidR="00252993" w:rsidRPr="009851B8" w:rsidDel="006207E5" w:rsidRDefault="0058462B">
      <w:pPr>
        <w:pStyle w:val="Heading3"/>
        <w:rPr>
          <w:del w:id="5849" w:author="Andrija Ilic" w:date="2015-09-06T19:30:00Z"/>
          <w:rFonts w:ascii="Times New Roman" w:hAnsi="Times New Roman"/>
          <w:b w:val="0"/>
          <w:sz w:val="24"/>
          <w:szCs w:val="24"/>
          <w:rPrChange w:id="5850" w:author="Andrija Ilic" w:date="2015-09-07T19:37:00Z">
            <w:rPr>
              <w:del w:id="5851" w:author="Andrija Ilic" w:date="2015-09-06T19:30:00Z"/>
            </w:rPr>
          </w:rPrChange>
        </w:rPr>
        <w:pPrChange w:id="5852" w:author="Boni" w:date="2014-09-07T22:05:00Z">
          <w:pPr>
            <w:pStyle w:val="Heading4"/>
          </w:pPr>
        </w:pPrChange>
      </w:pPr>
      <w:del w:id="5853" w:author="Andrija Ilic" w:date="2015-09-06T19:30:00Z">
        <w:r w:rsidRPr="009851B8" w:rsidDel="006207E5">
          <w:rPr>
            <w:rFonts w:ascii="Times New Roman" w:hAnsi="Times New Roman"/>
            <w:sz w:val="24"/>
            <w:szCs w:val="24"/>
            <w:rPrChange w:id="5854" w:author="Andrija Ilic" w:date="2015-09-07T19:37:00Z">
              <w:rPr/>
            </w:rPrChange>
          </w:rPr>
          <w:delText>3.2.2.1 Концептуални(доменски) модел</w:delText>
        </w:r>
      </w:del>
    </w:p>
    <w:p w14:paraId="2487BB2C" w14:textId="6B83EB9A" w:rsidR="001628BE" w:rsidRPr="009851B8" w:rsidDel="006207E5" w:rsidRDefault="001628BE" w:rsidP="001628BE">
      <w:pPr>
        <w:rPr>
          <w:del w:id="5855" w:author="Andrija Ilic" w:date="2015-09-06T19:30:00Z"/>
          <w:rFonts w:cs="Times New Roman"/>
          <w:szCs w:val="24"/>
          <w:rPrChange w:id="5856" w:author="Andrija Ilic" w:date="2015-09-07T19:37:00Z">
            <w:rPr>
              <w:del w:id="5857" w:author="Andrija Ilic" w:date="2015-09-06T19:30:00Z"/>
            </w:rPr>
          </w:rPrChange>
        </w:rPr>
      </w:pPr>
    </w:p>
    <w:p w14:paraId="062459A2" w14:textId="729214A8" w:rsidR="0058462B" w:rsidRPr="009851B8" w:rsidDel="006207E5" w:rsidRDefault="001628BE" w:rsidP="001628BE">
      <w:pPr>
        <w:rPr>
          <w:del w:id="5858" w:author="Andrija Ilic" w:date="2015-09-06T19:30:00Z"/>
          <w:rFonts w:cs="Times New Roman"/>
          <w:szCs w:val="24"/>
          <w:rPrChange w:id="5859" w:author="Andrija Ilic" w:date="2015-09-07T19:37:00Z">
            <w:rPr>
              <w:del w:id="5860" w:author="Andrija Ilic" w:date="2015-09-06T19:30:00Z"/>
            </w:rPr>
          </w:rPrChange>
        </w:rPr>
      </w:pPr>
      <w:del w:id="5861" w:author="Andrija Ilic" w:date="2015-09-06T19:30:00Z">
        <w:r w:rsidRPr="009851B8" w:rsidDel="006207E5">
          <w:rPr>
            <w:rFonts w:cs="Times New Roman"/>
            <w:szCs w:val="24"/>
            <w:rPrChange w:id="5862"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863" w:author="Andrija Ilic" w:date="2015-09-06T19:30:00Z"/>
          <w:rFonts w:cs="Times New Roman"/>
          <w:szCs w:val="24"/>
          <w:rPrChange w:id="5864" w:author="Andrija Ilic" w:date="2015-09-07T19:37:00Z">
            <w:rPr>
              <w:del w:id="5865" w:author="Andrija Ilic" w:date="2015-09-06T19:30:00Z"/>
            </w:rPr>
          </w:rPrChange>
        </w:rPr>
      </w:pPr>
      <w:del w:id="5866" w:author="Andrija Ilic" w:date="2015-09-06T19:30:00Z">
        <w:r w:rsidRPr="009851B8" w:rsidDel="006207E5">
          <w:rPr>
            <w:rFonts w:cs="Times New Roman"/>
            <w:noProof/>
            <w:szCs w:val="24"/>
            <w:rPrChange w:id="5867" w:author="Andrija Ilic" w:date="2015-09-07T19:37:00Z">
              <w:rPr>
                <w:noProof/>
              </w:rPr>
            </w:rPrChange>
          </w:rPr>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1"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868" w:author="Andrija Ilic" w:date="2015-09-06T19:30:00Z"/>
          <w:rFonts w:cs="Times New Roman"/>
          <w:szCs w:val="24"/>
          <w:rPrChange w:id="5869" w:author="Andrija Ilic" w:date="2015-09-07T19:37:00Z">
            <w:rPr>
              <w:del w:id="5870" w:author="Andrija Ilic" w:date="2015-09-06T19:30:00Z"/>
            </w:rPr>
          </w:rPrChange>
        </w:rPr>
      </w:pPr>
      <w:del w:id="5871" w:author="Andrija Ilic" w:date="2015-09-06T19:30:00Z">
        <w:r w:rsidRPr="009851B8" w:rsidDel="006207E5">
          <w:rPr>
            <w:rFonts w:cs="Times New Roman"/>
            <w:szCs w:val="24"/>
            <w:rPrChange w:id="5872" w:author="Andrija Ilic" w:date="2015-09-07T19:37:00Z">
              <w:rPr/>
            </w:rPrChange>
          </w:rPr>
          <w:delText xml:space="preserve">Слика </w:delText>
        </w:r>
      </w:del>
      <w:ins w:id="5873" w:author="Boni" w:date="2014-09-07T22:06:00Z">
        <w:del w:id="5874" w:author="Andrija Ilic" w:date="2015-09-06T19:30:00Z">
          <w:r w:rsidR="00003635" w:rsidRPr="009851B8" w:rsidDel="006207E5">
            <w:rPr>
              <w:rFonts w:cs="Times New Roman"/>
              <w:szCs w:val="24"/>
              <w:rPrChange w:id="5875" w:author="Andrija Ilic" w:date="2015-09-07T19:37:00Z">
                <w:rPr/>
              </w:rPrChange>
            </w:rPr>
            <w:delText xml:space="preserve">Дијаграм </w:delText>
          </w:r>
        </w:del>
      </w:ins>
      <w:del w:id="5876" w:author="Andrija Ilic" w:date="2015-09-06T19:30:00Z">
        <w:r w:rsidRPr="009851B8" w:rsidDel="006207E5">
          <w:rPr>
            <w:rFonts w:cs="Times New Roman"/>
            <w:szCs w:val="24"/>
            <w:rPrChange w:id="5877" w:author="Andrija Ilic" w:date="2015-09-07T19:37:00Z">
              <w:rPr/>
            </w:rPrChange>
          </w:rPr>
          <w:delText>8</w:delText>
        </w:r>
      </w:del>
      <w:ins w:id="5878" w:author="Boni" w:date="2014-09-07T22:07:00Z">
        <w:del w:id="5879" w:author="Andrija Ilic" w:date="2015-09-06T19:30:00Z">
          <w:r w:rsidR="00003635" w:rsidRPr="009851B8" w:rsidDel="006207E5">
            <w:rPr>
              <w:rFonts w:cs="Times New Roman"/>
              <w:szCs w:val="24"/>
              <w:rPrChange w:id="5880" w:author="Andrija Ilic" w:date="2015-09-07T19:37:00Z">
                <w:rPr/>
              </w:rPrChange>
            </w:rPr>
            <w:delText>23</w:delText>
          </w:r>
        </w:del>
      </w:ins>
      <w:del w:id="5881" w:author="Andrija Ilic" w:date="2015-09-06T19:30:00Z">
        <w:r w:rsidRPr="009851B8" w:rsidDel="006207E5">
          <w:rPr>
            <w:rFonts w:cs="Times New Roman"/>
            <w:szCs w:val="24"/>
            <w:rPrChange w:id="5882" w:author="Andrija Ilic" w:date="2015-09-07T19:37:00Z">
              <w:rPr/>
            </w:rPrChange>
          </w:rPr>
          <w:delText>. Концептуални модел</w:delText>
        </w:r>
      </w:del>
    </w:p>
    <w:p w14:paraId="55D2E441" w14:textId="394A2C6A" w:rsidR="00252993" w:rsidRPr="009851B8" w:rsidDel="006207E5" w:rsidRDefault="0058462B">
      <w:pPr>
        <w:pStyle w:val="Heading3"/>
        <w:rPr>
          <w:del w:id="5883" w:author="Andrija Ilic" w:date="2015-09-06T19:30:00Z"/>
          <w:rFonts w:ascii="Times New Roman" w:hAnsi="Times New Roman"/>
          <w:b w:val="0"/>
          <w:sz w:val="24"/>
          <w:szCs w:val="24"/>
          <w:rPrChange w:id="5884" w:author="Andrija Ilic" w:date="2015-09-07T19:37:00Z">
            <w:rPr>
              <w:del w:id="5885" w:author="Andrija Ilic" w:date="2015-09-06T19:30:00Z"/>
            </w:rPr>
          </w:rPrChange>
        </w:rPr>
        <w:pPrChange w:id="5886" w:author="Boni" w:date="2014-09-07T22:08:00Z">
          <w:pPr>
            <w:pStyle w:val="Heading4"/>
          </w:pPr>
        </w:pPrChange>
      </w:pPr>
      <w:bookmarkStart w:id="5887" w:name="_Toc397909075"/>
      <w:del w:id="5888" w:author="Andrija Ilic" w:date="2015-09-06T19:30:00Z">
        <w:r w:rsidRPr="009851B8" w:rsidDel="006207E5">
          <w:rPr>
            <w:rFonts w:ascii="Times New Roman" w:hAnsi="Times New Roman"/>
            <w:sz w:val="24"/>
            <w:szCs w:val="24"/>
            <w:rPrChange w:id="5889" w:author="Andrija Ilic" w:date="2015-09-07T19:37:00Z">
              <w:rPr/>
            </w:rPrChange>
          </w:rPr>
          <w:delText>3.2.2.2</w:delText>
        </w:r>
      </w:del>
      <w:ins w:id="5890" w:author="Boni" w:date="2014-09-07T22:08:00Z">
        <w:del w:id="5891" w:author="Andrija Ilic" w:date="2015-09-06T19:30:00Z">
          <w:r w:rsidR="00003635" w:rsidRPr="009851B8" w:rsidDel="006207E5">
            <w:rPr>
              <w:rFonts w:ascii="Times New Roman" w:hAnsi="Times New Roman"/>
              <w:sz w:val="24"/>
              <w:szCs w:val="24"/>
              <w:rPrChange w:id="5892" w:author="Andrija Ilic" w:date="2015-09-07T19:37:00Z">
                <w:rPr/>
              </w:rPrChange>
            </w:rPr>
            <w:delText xml:space="preserve">4 </w:delText>
          </w:r>
        </w:del>
      </w:ins>
      <w:del w:id="5893" w:author="Andrija Ilic" w:date="2015-09-06T19:30:00Z">
        <w:r w:rsidRPr="009851B8" w:rsidDel="006207E5">
          <w:rPr>
            <w:rFonts w:ascii="Times New Roman" w:hAnsi="Times New Roman"/>
            <w:sz w:val="24"/>
            <w:szCs w:val="24"/>
            <w:rPrChange w:id="5894" w:author="Andrija Ilic" w:date="2015-09-07T19:37:00Z">
              <w:rPr/>
            </w:rPrChange>
          </w:rPr>
          <w:delText xml:space="preserve"> </w:delText>
        </w:r>
      </w:del>
      <w:ins w:id="5895" w:author="Boni" w:date="2014-09-07T22:08:00Z">
        <w:del w:id="5896" w:author="Andrija Ilic" w:date="2015-09-06T19:30:00Z">
          <w:r w:rsidR="007F3D60" w:rsidRPr="009851B8" w:rsidDel="006207E5">
            <w:rPr>
              <w:rFonts w:ascii="Times New Roman" w:hAnsi="Times New Roman"/>
              <w:sz w:val="24"/>
              <w:szCs w:val="24"/>
              <w:rPrChange w:id="5897" w:author="Andrija Ilic" w:date="2015-09-07T19:37:00Z">
                <w:rPr/>
              </w:rPrChange>
            </w:rPr>
            <w:delText xml:space="preserve">Структура софтверског система  - </w:delText>
          </w:r>
        </w:del>
      </w:ins>
      <w:del w:id="5898" w:author="Andrija Ilic" w:date="2015-09-06T19:30:00Z">
        <w:r w:rsidRPr="009851B8" w:rsidDel="006207E5">
          <w:rPr>
            <w:rFonts w:ascii="Times New Roman" w:hAnsi="Times New Roman"/>
            <w:sz w:val="24"/>
            <w:szCs w:val="24"/>
            <w:rPrChange w:id="5899" w:author="Andrija Ilic" w:date="2015-09-07T19:37:00Z">
              <w:rPr/>
            </w:rPrChange>
          </w:rPr>
          <w:delText>Релациони модел</w:delText>
        </w:r>
        <w:bookmarkEnd w:id="5887"/>
      </w:del>
    </w:p>
    <w:p w14:paraId="168B7C8A" w14:textId="02EB7DE9" w:rsidR="00030E6A" w:rsidRPr="009851B8" w:rsidDel="006207E5" w:rsidRDefault="00030E6A" w:rsidP="00030E6A">
      <w:pPr>
        <w:rPr>
          <w:del w:id="5900" w:author="Andrija Ilic" w:date="2015-09-06T19:30:00Z"/>
          <w:rFonts w:cs="Times New Roman"/>
          <w:szCs w:val="24"/>
          <w:rPrChange w:id="5901" w:author="Andrija Ilic" w:date="2015-09-07T19:37:00Z">
            <w:rPr>
              <w:del w:id="5902" w:author="Andrija Ilic" w:date="2015-09-06T19:30:00Z"/>
            </w:rPr>
          </w:rPrChange>
        </w:rPr>
      </w:pPr>
    </w:p>
    <w:p w14:paraId="00357555" w14:textId="3DE4432A" w:rsidR="00FB0199" w:rsidRPr="009851B8" w:rsidDel="006207E5" w:rsidRDefault="00030E6A" w:rsidP="00030E6A">
      <w:pPr>
        <w:rPr>
          <w:del w:id="5903" w:author="Andrija Ilic" w:date="2015-09-06T19:30:00Z"/>
          <w:rFonts w:cs="Times New Roman"/>
          <w:szCs w:val="24"/>
          <w:rPrChange w:id="5904" w:author="Andrija Ilic" w:date="2015-09-07T19:37:00Z">
            <w:rPr>
              <w:del w:id="5905" w:author="Andrija Ilic" w:date="2015-09-06T19:30:00Z"/>
            </w:rPr>
          </w:rPrChange>
        </w:rPr>
      </w:pPr>
      <w:del w:id="5906" w:author="Andrija Ilic" w:date="2015-09-06T19:30:00Z">
        <w:r w:rsidRPr="009851B8" w:rsidDel="006207E5">
          <w:rPr>
            <w:rFonts w:cs="Times New Roman"/>
            <w:szCs w:val="24"/>
            <w:rPrChange w:id="5907" w:author="Andrija Ilic" w:date="2015-09-07T19:37:00Z">
              <w:rPr>
                <w:b/>
              </w:rPr>
            </w:rPrChange>
          </w:rPr>
          <w:delText>tip_proizvoda</w:delText>
        </w:r>
        <w:r w:rsidRPr="009851B8" w:rsidDel="006207E5">
          <w:rPr>
            <w:rFonts w:cs="Times New Roman"/>
            <w:szCs w:val="24"/>
            <w:rPrChange w:id="5908" w:author="Andrija Ilic" w:date="2015-09-07T19:37:00Z">
              <w:rPr/>
            </w:rPrChange>
          </w:rPr>
          <w:delText>(id_tip_proizvoda, naizv_tipa)</w:delText>
        </w:r>
        <w:r w:rsidRPr="009851B8" w:rsidDel="006207E5">
          <w:rPr>
            <w:rFonts w:cs="Times New Roman"/>
            <w:szCs w:val="24"/>
            <w:rPrChange w:id="5909" w:author="Andrija Ilic" w:date="2015-09-07T19:37:00Z">
              <w:rPr/>
            </w:rPrChange>
          </w:rPr>
          <w:br/>
        </w:r>
        <w:r w:rsidRPr="009851B8" w:rsidDel="006207E5">
          <w:rPr>
            <w:rFonts w:cs="Times New Roman"/>
            <w:szCs w:val="24"/>
            <w:rPrChange w:id="5910" w:author="Andrija Ilic" w:date="2015-09-07T19:37:00Z">
              <w:rPr>
                <w:b/>
              </w:rPr>
            </w:rPrChange>
          </w:rPr>
          <w:delText>proizvod_usluga</w:delText>
        </w:r>
        <w:r w:rsidRPr="009851B8" w:rsidDel="006207E5">
          <w:rPr>
            <w:rFonts w:cs="Times New Roman"/>
            <w:szCs w:val="24"/>
            <w:rPrChange w:id="5911" w:author="Andrija Ilic" w:date="2015-09-07T19:37:00Z">
              <w:rPr/>
            </w:rPrChange>
          </w:rPr>
          <w:delText>(id_proizvod_usluga, naziv, cena)</w:delText>
        </w:r>
        <w:r w:rsidRPr="009851B8" w:rsidDel="006207E5">
          <w:rPr>
            <w:rFonts w:cs="Times New Roman"/>
            <w:szCs w:val="24"/>
            <w:rPrChange w:id="5912" w:author="Andrija Ilic" w:date="2015-09-07T19:37:00Z">
              <w:rPr/>
            </w:rPrChange>
          </w:rPr>
          <w:br/>
        </w:r>
        <w:r w:rsidRPr="009851B8" w:rsidDel="006207E5">
          <w:rPr>
            <w:rFonts w:cs="Times New Roman"/>
            <w:szCs w:val="24"/>
            <w:rPrChange w:id="5913" w:author="Andrija Ilic" w:date="2015-09-07T19:37:00Z">
              <w:rPr>
                <w:b/>
              </w:rPr>
            </w:rPrChange>
          </w:rPr>
          <w:delText>proizvod</w:delText>
        </w:r>
        <w:r w:rsidRPr="009851B8" w:rsidDel="006207E5">
          <w:rPr>
            <w:rFonts w:cs="Times New Roman"/>
            <w:szCs w:val="24"/>
            <w:rPrChange w:id="5914" w:author="Andrija Ilic" w:date="2015-09-07T19:37:00Z">
              <w:rPr/>
            </w:rPrChange>
          </w:rPr>
          <w:delText>(id_proizvod_usluga, kolicina, id_tip_proizvoda)</w:delText>
        </w:r>
        <w:r w:rsidRPr="009851B8" w:rsidDel="006207E5">
          <w:rPr>
            <w:rFonts w:cs="Times New Roman"/>
            <w:szCs w:val="24"/>
            <w:rPrChange w:id="5915" w:author="Andrija Ilic" w:date="2015-09-07T19:37:00Z">
              <w:rPr/>
            </w:rPrChange>
          </w:rPr>
          <w:br/>
        </w:r>
        <w:r w:rsidRPr="009851B8" w:rsidDel="006207E5">
          <w:rPr>
            <w:rFonts w:cs="Times New Roman"/>
            <w:szCs w:val="24"/>
            <w:rPrChange w:id="5916" w:author="Andrija Ilic" w:date="2015-09-07T19:37:00Z">
              <w:rPr>
                <w:b/>
              </w:rPr>
            </w:rPrChange>
          </w:rPr>
          <w:delText>usluga</w:delText>
        </w:r>
        <w:r w:rsidRPr="009851B8" w:rsidDel="006207E5">
          <w:rPr>
            <w:rFonts w:cs="Times New Roman"/>
            <w:szCs w:val="24"/>
            <w:rPrChange w:id="5917" w:author="Andrija Ilic" w:date="2015-09-07T19:37:00Z">
              <w:rPr/>
            </w:rPrChange>
          </w:rPr>
          <w:delText>(id_proizvod_usluga, opis)</w:delText>
        </w:r>
        <w:r w:rsidRPr="009851B8" w:rsidDel="006207E5">
          <w:rPr>
            <w:rFonts w:cs="Times New Roman"/>
            <w:szCs w:val="24"/>
            <w:rPrChange w:id="5918" w:author="Andrija Ilic" w:date="2015-09-07T19:37:00Z">
              <w:rPr/>
            </w:rPrChange>
          </w:rPr>
          <w:br/>
        </w:r>
        <w:r w:rsidRPr="009851B8" w:rsidDel="006207E5">
          <w:rPr>
            <w:rFonts w:cs="Times New Roman"/>
            <w:szCs w:val="24"/>
            <w:rPrChange w:id="5919" w:author="Andrija Ilic" w:date="2015-09-07T19:37:00Z">
              <w:rPr>
                <w:b/>
              </w:rPr>
            </w:rPrChange>
          </w:rPr>
          <w:delText>zaposleni</w:delText>
        </w:r>
        <w:r w:rsidRPr="009851B8" w:rsidDel="006207E5">
          <w:rPr>
            <w:rFonts w:cs="Times New Roman"/>
            <w:szCs w:val="24"/>
            <w:rPrChange w:id="5920" w:author="Andrija Ilic" w:date="2015-09-07T19:37:00Z">
              <w:rPr/>
            </w:rPrChange>
          </w:rPr>
          <w:delText>(id_zaposlenog,  ime, prezime)</w:delText>
        </w:r>
        <w:r w:rsidRPr="009851B8" w:rsidDel="006207E5">
          <w:rPr>
            <w:rFonts w:cs="Times New Roman"/>
            <w:szCs w:val="24"/>
            <w:rPrChange w:id="5921" w:author="Andrija Ilic" w:date="2015-09-07T19:37:00Z">
              <w:rPr/>
            </w:rPrChange>
          </w:rPr>
          <w:br/>
        </w:r>
        <w:r w:rsidR="00FB0199" w:rsidRPr="009851B8" w:rsidDel="006207E5">
          <w:rPr>
            <w:rFonts w:cs="Times New Roman"/>
            <w:szCs w:val="24"/>
            <w:rPrChange w:id="5922" w:author="Andrija Ilic" w:date="2015-09-07T19:37:00Z">
              <w:rPr>
                <w:b/>
              </w:rPr>
            </w:rPrChange>
          </w:rPr>
          <w:delText>poslovni_partner</w:delText>
        </w:r>
        <w:r w:rsidR="00FB0199" w:rsidRPr="009851B8" w:rsidDel="006207E5">
          <w:rPr>
            <w:rFonts w:cs="Times New Roman"/>
            <w:szCs w:val="24"/>
            <w:rPrChange w:id="5923" w:author="Andrija Ilic" w:date="2015-09-07T19:37:00Z">
              <w:rPr/>
            </w:rPrChange>
          </w:rPr>
          <w:delText>(id_poslovnig_partnera, adresa)</w:delText>
        </w:r>
        <w:r w:rsidR="00FB0199" w:rsidRPr="009851B8" w:rsidDel="006207E5">
          <w:rPr>
            <w:rFonts w:cs="Times New Roman"/>
            <w:szCs w:val="24"/>
            <w:rPrChange w:id="5924" w:author="Andrija Ilic" w:date="2015-09-07T19:37:00Z">
              <w:rPr/>
            </w:rPrChange>
          </w:rPr>
          <w:br/>
        </w:r>
        <w:r w:rsidR="00FB0199" w:rsidRPr="009851B8" w:rsidDel="006207E5">
          <w:rPr>
            <w:rFonts w:cs="Times New Roman"/>
            <w:szCs w:val="24"/>
            <w:rPrChange w:id="5925" w:author="Andrija Ilic" w:date="2015-09-07T19:37:00Z">
              <w:rPr>
                <w:b/>
              </w:rPr>
            </w:rPrChange>
          </w:rPr>
          <w:delText>pravno_lice</w:delText>
        </w:r>
        <w:r w:rsidR="00FB0199" w:rsidRPr="009851B8" w:rsidDel="006207E5">
          <w:rPr>
            <w:rFonts w:cs="Times New Roman"/>
            <w:szCs w:val="24"/>
            <w:rPrChange w:id="5926" w:author="Andrija Ilic" w:date="2015-09-07T19:37:00Z">
              <w:rPr/>
            </w:rPrChange>
          </w:rPr>
          <w:delText>(id_poslovnig_partnera, pib, naziv, telefon)</w:delText>
        </w:r>
        <w:r w:rsidR="00FB0199" w:rsidRPr="009851B8" w:rsidDel="006207E5">
          <w:rPr>
            <w:rFonts w:cs="Times New Roman"/>
            <w:szCs w:val="24"/>
            <w:rPrChange w:id="5927" w:author="Andrija Ilic" w:date="2015-09-07T19:37:00Z">
              <w:rPr/>
            </w:rPrChange>
          </w:rPr>
          <w:br/>
        </w:r>
        <w:r w:rsidR="00FB0199" w:rsidRPr="009851B8" w:rsidDel="006207E5">
          <w:rPr>
            <w:rFonts w:cs="Times New Roman"/>
            <w:szCs w:val="24"/>
            <w:rPrChange w:id="5928" w:author="Andrija Ilic" w:date="2015-09-07T19:37:00Z">
              <w:rPr>
                <w:b/>
              </w:rPr>
            </w:rPrChange>
          </w:rPr>
          <w:delText>fizicko_lice</w:delText>
        </w:r>
        <w:r w:rsidR="00FB0199" w:rsidRPr="009851B8" w:rsidDel="006207E5">
          <w:rPr>
            <w:rFonts w:cs="Times New Roman"/>
            <w:szCs w:val="24"/>
            <w:rPrChange w:id="5929" w:author="Andrija Ilic" w:date="2015-09-07T19:37:00Z">
              <w:rPr/>
            </w:rPrChange>
          </w:rPr>
          <w:delText>(id_poslovnig_partnera, ime, prezime, telefon, broj_licne_karte)</w:delText>
        </w:r>
        <w:r w:rsidR="00FB0199" w:rsidRPr="009851B8" w:rsidDel="006207E5">
          <w:rPr>
            <w:rFonts w:cs="Times New Roman"/>
            <w:szCs w:val="24"/>
            <w:rPrChange w:id="5930" w:author="Andrija Ilic" w:date="2015-09-07T19:37:00Z">
              <w:rPr/>
            </w:rPrChange>
          </w:rPr>
          <w:br/>
        </w:r>
        <w:r w:rsidR="00FB0199" w:rsidRPr="009851B8" w:rsidDel="006207E5">
          <w:rPr>
            <w:rFonts w:cs="Times New Roman"/>
            <w:szCs w:val="24"/>
            <w:rPrChange w:id="5931" w:author="Andrija Ilic" w:date="2015-09-07T19:37:00Z">
              <w:rPr>
                <w:b/>
              </w:rPr>
            </w:rPrChange>
          </w:rPr>
          <w:delText>kontakt_osobe</w:delText>
        </w:r>
        <w:r w:rsidR="00FB0199" w:rsidRPr="009851B8" w:rsidDel="006207E5">
          <w:rPr>
            <w:rFonts w:cs="Times New Roman"/>
            <w:szCs w:val="24"/>
            <w:rPrChange w:id="5932" w:author="Andrija Ilic" w:date="2015-09-07T19:37:00Z">
              <w:rPr/>
            </w:rPrChange>
          </w:rPr>
          <w:delText>(id_kontakt_osobe, id_poslovnog_partnera, ime, prezime, telefon, mail)</w:delText>
        </w:r>
        <w:r w:rsidR="00FB0199" w:rsidRPr="009851B8" w:rsidDel="006207E5">
          <w:rPr>
            <w:rFonts w:cs="Times New Roman"/>
            <w:szCs w:val="24"/>
            <w:rPrChange w:id="5933" w:author="Andrija Ilic" w:date="2015-09-07T19:37:00Z">
              <w:rPr/>
            </w:rPrChange>
          </w:rPr>
          <w:br/>
        </w:r>
        <w:r w:rsidR="00FB0199" w:rsidRPr="009851B8" w:rsidDel="006207E5">
          <w:rPr>
            <w:rFonts w:cs="Times New Roman"/>
            <w:szCs w:val="24"/>
            <w:rPrChange w:id="5934" w:author="Andrija Ilic" w:date="2015-09-07T19:37:00Z">
              <w:rPr>
                <w:b/>
              </w:rPr>
            </w:rPrChange>
          </w:rPr>
          <w:delText>racun</w:delText>
        </w:r>
        <w:r w:rsidR="00FB0199" w:rsidRPr="009851B8" w:rsidDel="006207E5">
          <w:rPr>
            <w:rFonts w:cs="Times New Roman"/>
            <w:szCs w:val="24"/>
            <w:rPrChange w:id="5935" w:author="Andrija Ilic" w:date="2015-09-07T19:37:00Z">
              <w:rPr/>
            </w:rPrChange>
          </w:rPr>
          <w:delText>(id_racuna, datum_kreiranja, datum_izdavanja, broj_racuna, poslovni_partner, zapoleni)</w:delText>
        </w:r>
        <w:r w:rsidR="00FB0199" w:rsidRPr="009851B8" w:rsidDel="006207E5">
          <w:rPr>
            <w:rFonts w:cs="Times New Roman"/>
            <w:szCs w:val="24"/>
            <w:rPrChange w:id="5936" w:author="Andrija Ilic" w:date="2015-09-07T19:37:00Z">
              <w:rPr/>
            </w:rPrChange>
          </w:rPr>
          <w:br/>
        </w:r>
        <w:r w:rsidR="00FB0199" w:rsidRPr="009851B8" w:rsidDel="006207E5">
          <w:rPr>
            <w:rFonts w:cs="Times New Roman"/>
            <w:szCs w:val="24"/>
            <w:rPrChange w:id="5937" w:author="Andrija Ilic" w:date="2015-09-07T19:37:00Z">
              <w:rPr>
                <w:b/>
              </w:rPr>
            </w:rPrChange>
          </w:rPr>
          <w:delText>stavka_racuna</w:delText>
        </w:r>
        <w:r w:rsidR="00FB0199" w:rsidRPr="009851B8" w:rsidDel="006207E5">
          <w:rPr>
            <w:rFonts w:cs="Times New Roman"/>
            <w:szCs w:val="24"/>
            <w:rPrChange w:id="5938" w:author="Andrija Ilic" w:date="2015-09-07T19:37:00Z">
              <w:rPr/>
            </w:rPrChange>
          </w:rPr>
          <w:delText>(id_stavke_racuna, id_racuna, kolicina, proizvod_usluga_id)</w:delText>
        </w:r>
      </w:del>
    </w:p>
    <w:p w14:paraId="1DE2DE07" w14:textId="78F16923" w:rsidR="00B7191C" w:rsidRPr="009851B8" w:rsidDel="006207E5" w:rsidRDefault="00B7191C" w:rsidP="0058462B">
      <w:pPr>
        <w:pStyle w:val="Heading2"/>
        <w:rPr>
          <w:del w:id="5939" w:author="Andrija Ilic" w:date="2015-09-06T19:30:00Z"/>
          <w:rFonts w:ascii="Times New Roman" w:hAnsi="Times New Roman"/>
          <w:b w:val="0"/>
          <w:sz w:val="24"/>
          <w:szCs w:val="24"/>
          <w:rPrChange w:id="5940" w:author="Andrija Ilic" w:date="2015-09-07T19:37:00Z">
            <w:rPr>
              <w:del w:id="5941" w:author="Andrija Ilic" w:date="2015-09-06T19:30:00Z"/>
            </w:rPr>
          </w:rPrChange>
        </w:rPr>
      </w:pPr>
    </w:p>
    <w:p w14:paraId="236C631A" w14:textId="11C669E8" w:rsidR="00B7191C" w:rsidRPr="009851B8" w:rsidDel="00E64389" w:rsidRDefault="00B7191C" w:rsidP="0058462B">
      <w:pPr>
        <w:pStyle w:val="Heading2"/>
        <w:rPr>
          <w:del w:id="5942" w:author="Andrija Ilic" w:date="2015-09-07T19:39:00Z"/>
          <w:rFonts w:ascii="Times New Roman" w:hAnsi="Times New Roman"/>
          <w:b w:val="0"/>
          <w:sz w:val="24"/>
          <w:szCs w:val="24"/>
          <w:rPrChange w:id="5943" w:author="Andrija Ilic" w:date="2015-09-07T19:37:00Z">
            <w:rPr>
              <w:del w:id="5944" w:author="Andrija Ilic" w:date="2015-09-07T19:39:00Z"/>
            </w:rPr>
          </w:rPrChange>
        </w:rPr>
      </w:pPr>
    </w:p>
    <w:p w14:paraId="102292EC" w14:textId="3231559F" w:rsidR="0058462B" w:rsidRDefault="00D512B8" w:rsidP="0058462B">
      <w:pPr>
        <w:pStyle w:val="Heading2"/>
        <w:rPr>
          <w:ins w:id="5945" w:author="Andrija Ilic" w:date="2015-09-15T13:07:00Z"/>
        </w:rPr>
      </w:pPr>
      <w:bookmarkStart w:id="5946" w:name="_Toc397909076"/>
      <w:ins w:id="5947" w:author="Andrija Ilic" w:date="2015-09-14T22:38:00Z">
        <w:r>
          <w:rPr>
            <w:lang w:val="sr-Cyrl-RS"/>
          </w:rPr>
          <w:t>4</w:t>
        </w:r>
      </w:ins>
      <w:del w:id="5948" w:author="Andrija Ilic" w:date="2015-09-14T22:38:00Z">
        <w:r w:rsidR="0058462B" w:rsidDel="00D512B8">
          <w:delText>3</w:delText>
        </w:r>
      </w:del>
      <w:r w:rsidR="0058462B">
        <w:t>.3 Пројектовање</w:t>
      </w:r>
      <w:bookmarkEnd w:id="5946"/>
    </w:p>
    <w:p w14:paraId="0517EBBA" w14:textId="77777777" w:rsidR="00785964" w:rsidRPr="00785964" w:rsidRDefault="00785964" w:rsidP="00785964">
      <w:pPr>
        <w:rPr>
          <w:rPrChange w:id="5949" w:author="Andrija Ilic" w:date="2015-09-15T13:07:00Z">
            <w:rPr/>
          </w:rPrChange>
        </w:rPr>
        <w:pPrChange w:id="5950" w:author="Andrija Ilic" w:date="2015-09-15T13:07:00Z">
          <w:pPr>
            <w:pStyle w:val="Heading2"/>
          </w:pPr>
        </w:pPrChange>
      </w:pPr>
    </w:p>
    <w:p w14:paraId="431D62B8" w14:textId="0101F06D" w:rsidR="00785964" w:rsidRDefault="00785964" w:rsidP="00785964">
      <w:pPr>
        <w:jc w:val="both"/>
        <w:rPr>
          <w:ins w:id="5951" w:author="Andrija Ilic" w:date="2015-09-15T13:07:00Z"/>
        </w:rPr>
      </w:pPr>
      <w:ins w:id="5952" w:author="Andrija Ilic" w:date="2015-09-15T13:07:00Z">
        <w:r>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5953" w:author="Andrija Ilic" w:date="2015-09-15T13:08:00Z">
        <w:r>
          <w:rPr>
            <w:lang w:val="sr-Cyrl-RS"/>
          </w:rPr>
          <w:t>о</w:t>
        </w:r>
      </w:ins>
      <w:ins w:id="5954" w:author="Andrija Ilic" w:date="2015-09-15T13:07:00Z">
        <w:r>
          <w:t>г система обухвата пројект</w:t>
        </w:r>
      </w:ins>
      <w:ins w:id="5955" w:author="Andrija Ilic" w:date="2015-09-15T13:08:00Z">
        <w:r>
          <w:rPr>
            <w:lang w:val="sr-Cyrl-RS"/>
          </w:rPr>
          <w:t>о</w:t>
        </w:r>
      </w:ins>
      <w:ins w:id="5956" w:author="Andrija Ilic" w:date="2015-09-15T13:07:00Z">
        <w:r>
          <w:t>вање апликационе логике, складишта података и корисничког интерфејса. У оквиру апликационе логике се пројектују к</w:t>
        </w:r>
      </w:ins>
      <w:ins w:id="5957" w:author="Andrija Ilic" w:date="2015-09-15T13:08:00Z">
        <w:r>
          <w:rPr>
            <w:lang w:val="sr-Cyrl-RS"/>
          </w:rPr>
          <w:t>о</w:t>
        </w:r>
      </w:ins>
      <w:ins w:id="5958" w:author="Andrija Ilic" w:date="2015-09-15T13:07:00Z">
        <w:r>
          <w:t>нтр</w:t>
        </w:r>
      </w:ins>
      <w:ins w:id="5959" w:author="Andrija Ilic" w:date="2015-09-15T13:08:00Z">
        <w:r>
          <w:rPr>
            <w:lang w:val="sr-Cyrl-RS"/>
          </w:rPr>
          <w:t>о</w:t>
        </w:r>
      </w:ins>
      <w:ins w:id="5960" w:author="Andrija Ilic" w:date="2015-09-15T13:07:00Z">
        <w:r>
          <w:t>лер, пословна логика и database broker. Пројектовање посл</w:t>
        </w:r>
      </w:ins>
      <w:ins w:id="5961" w:author="Andrija Ilic" w:date="2015-09-15T13:08:00Z">
        <w:r>
          <w:rPr>
            <w:lang w:val="sr-Cyrl-RS"/>
          </w:rPr>
          <w:t>о</w:t>
        </w:r>
      </w:ins>
      <w:ins w:id="5962" w:author="Andrija Ilic" w:date="2015-09-15T13:07:00Z">
        <w:r>
          <w:t>вне логике обухвата пројект</w:t>
        </w:r>
      </w:ins>
      <w:ins w:id="5963" w:author="Andrija Ilic" w:date="2015-09-15T13:08:00Z">
        <w:r>
          <w:rPr>
            <w:lang w:val="sr-Cyrl-RS"/>
          </w:rPr>
          <w:t>о</w:t>
        </w:r>
      </w:ins>
      <w:ins w:id="5964"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5965" w:author="Andrija Ilic" w:date="2015-09-15T13:07:00Z"/>
        </w:rPr>
      </w:pPr>
      <w:ins w:id="5966"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5967" w:author="Andrija Ilic" w:date="2015-09-15T13:07:00Z"/>
        </w:rPr>
      </w:pPr>
      <w:ins w:id="5968" w:author="Andrija Ilic" w:date="2015-09-15T13:07:00Z">
        <w:r>
          <w:t xml:space="preserve">Слика </w:t>
        </w:r>
      </w:ins>
      <w:ins w:id="5969" w:author="Andrija Ilic" w:date="2015-09-15T13:09:00Z">
        <w:r>
          <w:rPr>
            <w:lang w:val="sr-Cyrl-RS"/>
          </w:rPr>
          <w:t>14</w:t>
        </w:r>
      </w:ins>
      <w:ins w:id="5970" w:author="Andrija Ilic" w:date="2015-09-15T13:07:00Z">
        <w:r w:rsidR="00785964">
          <w:t>. Трониво</w:t>
        </w:r>
      </w:ins>
      <w:ins w:id="5971" w:author="Andrija Ilic" w:date="2015-09-15T13:09:00Z">
        <w:r w:rsidR="00D93FAF">
          <w:rPr>
            <w:lang w:val="sr-Cyrl-RS"/>
          </w:rPr>
          <w:t>ј</w:t>
        </w:r>
      </w:ins>
      <w:ins w:id="5972" w:author="Andrija Ilic" w:date="2015-09-15T13:07:00Z">
        <w:r w:rsidR="00785964">
          <w:t>ска архитектура софтверског система</w:t>
        </w:r>
      </w:ins>
    </w:p>
    <w:p w14:paraId="0E0C8C06" w14:textId="02B90408" w:rsidR="00785964" w:rsidRDefault="002212D2" w:rsidP="00785964">
      <w:pPr>
        <w:pStyle w:val="Heading3"/>
        <w:rPr>
          <w:ins w:id="5973" w:author="Andrija Ilic" w:date="2015-09-15T13:07:00Z"/>
        </w:rPr>
      </w:pPr>
      <w:ins w:id="5974"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5975" w:author="Andrija Ilic" w:date="2015-09-15T13:07:00Z"/>
        </w:rPr>
      </w:pPr>
    </w:p>
    <w:p w14:paraId="32BD82CF" w14:textId="77777777" w:rsidR="00785964" w:rsidRDefault="00785964" w:rsidP="00785964">
      <w:pPr>
        <w:jc w:val="both"/>
        <w:rPr>
          <w:ins w:id="5976" w:author="Andrija Ilic" w:date="2015-09-15T13:07:00Z"/>
        </w:rPr>
      </w:pPr>
      <w:ins w:id="5977"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5978" w:author="Andrija Ilic" w:date="2015-09-15T13:07:00Z"/>
          <w:b/>
        </w:rPr>
      </w:pPr>
      <w:ins w:id="5979"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5980" w:author="Andrija Ilic" w:date="2015-09-15T13:07:00Z"/>
          <w:b/>
        </w:rPr>
      </w:pPr>
      <w:ins w:id="5981"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5982" w:author="Andrija Ilic" w:date="2015-09-15T13:07:00Z"/>
          <w:b/>
        </w:rPr>
      </w:pPr>
      <w:proofErr w:type="gramStart"/>
      <w:ins w:id="5983" w:author="Andrija Ilic" w:date="2015-09-15T13:07:00Z">
        <w:r w:rsidRPr="004306C7">
          <w:rPr>
            <w:b/>
          </w:rPr>
          <w:t>складиште</w:t>
        </w:r>
        <w:proofErr w:type="gramEnd"/>
        <w:r w:rsidRPr="004306C7">
          <w:rPr>
            <w:b/>
          </w:rPr>
          <w:t xml:space="preserve"> података. </w:t>
        </w:r>
      </w:ins>
    </w:p>
    <w:p w14:paraId="015DFBC9" w14:textId="77777777" w:rsidR="00785964" w:rsidRDefault="00785964" w:rsidP="00785964">
      <w:pPr>
        <w:pStyle w:val="ListParagraph"/>
        <w:ind w:left="1440"/>
        <w:jc w:val="both"/>
        <w:rPr>
          <w:ins w:id="5984" w:author="Andrija Ilic" w:date="2015-09-15T13:07:00Z"/>
          <w:b/>
        </w:rPr>
      </w:pPr>
    </w:p>
    <w:p w14:paraId="0D9101F3" w14:textId="77777777" w:rsidR="00785964" w:rsidRDefault="00785964" w:rsidP="00785964">
      <w:pPr>
        <w:pStyle w:val="ListParagraph"/>
        <w:ind w:left="1440"/>
        <w:jc w:val="both"/>
        <w:rPr>
          <w:ins w:id="5985" w:author="Andrija Ilic" w:date="2015-09-15T13:07:00Z"/>
        </w:rPr>
      </w:pPr>
      <w:ins w:id="5986" w:author="Andrija Ilic" w:date="2015-09-15T13:07:00Z">
        <w:r>
          <w:rPr>
            <w:b/>
            <w:noProof/>
          </w:rPr>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5987" w:author="Andrija Ilic" w:date="2015-09-15T13:07:00Z"/>
        </w:rPr>
      </w:pPr>
      <w:ins w:id="5988"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5989" w:author="Andrija Ilic" w:date="2015-09-15T13:07:00Z"/>
        </w:rPr>
      </w:pPr>
      <w:ins w:id="5990" w:author="Andrija Ilic" w:date="2015-09-15T13:07:00Z">
        <w:r>
          <w:rPr>
            <w:b/>
            <w:bCs/>
            <w:sz w:val="22"/>
          </w:rPr>
          <w:t>Посл</w:t>
        </w:r>
      </w:ins>
      <w:ins w:id="5991" w:author="Andrija Ilic" w:date="2015-09-15T13:09:00Z">
        <w:r w:rsidR="00D93FAF">
          <w:rPr>
            <w:b/>
            <w:bCs/>
            <w:sz w:val="22"/>
            <w:lang w:val="sr-Cyrl-RS"/>
          </w:rPr>
          <w:t>о</w:t>
        </w:r>
      </w:ins>
      <w:ins w:id="5992" w:author="Andrija Ilic" w:date="2015-09-15T13:07:00Z">
        <w:r>
          <w:rPr>
            <w:b/>
            <w:bCs/>
            <w:sz w:val="22"/>
          </w:rPr>
          <w:t xml:space="preserve">вна логика </w:t>
        </w:r>
        <w:r>
          <w:rPr>
            <w:sz w:val="22"/>
          </w:rPr>
          <w:t>је описана са структуром (д</w:t>
        </w:r>
      </w:ins>
      <w:ins w:id="5993" w:author="Andrija Ilic" w:date="2015-09-15T13:09:00Z">
        <w:r w:rsidR="00D93FAF">
          <w:rPr>
            <w:sz w:val="22"/>
            <w:lang w:val="sr-Cyrl-RS"/>
          </w:rPr>
          <w:t>о</w:t>
        </w:r>
      </w:ins>
      <w:ins w:id="5994"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5995" w:author="Andrija Ilic" w:date="2015-09-15T13:07:00Z"/>
        </w:rPr>
      </w:pPr>
      <w:ins w:id="5996" w:author="Andrija Ilic" w:date="2015-09-15T13:07:00Z">
        <w:r>
          <w:rPr>
            <w:noProof/>
          </w:rPr>
          <w:lastRenderedPageBreak/>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rsidP="00D93FAF">
      <w:pPr>
        <w:tabs>
          <w:tab w:val="left" w:pos="6780"/>
        </w:tabs>
        <w:rPr>
          <w:ins w:id="5997" w:author="Andrija Ilic" w:date="2015-09-15T13:07:00Z"/>
        </w:rPr>
        <w:pPrChange w:id="5998" w:author="Andrija Ilic" w:date="2015-09-15T13:10:00Z">
          <w:pPr/>
        </w:pPrChange>
      </w:pPr>
      <w:ins w:id="5999" w:author="Andrija Ilic" w:date="2015-09-15T13:07:00Z">
        <w:r>
          <w:t>Слика 16</w:t>
        </w:r>
        <w:r w:rsidR="00785964">
          <w:t>. Архитектура софтверског система – пословна логика</w:t>
        </w:r>
      </w:ins>
      <w:ins w:id="6000" w:author="Andrija Ilic" w:date="2015-09-15T13:10:00Z">
        <w:r>
          <w:tab/>
        </w:r>
      </w:ins>
    </w:p>
    <w:p w14:paraId="19ABD436" w14:textId="3816A12C" w:rsidR="00785964" w:rsidRDefault="002212D2" w:rsidP="00785964">
      <w:pPr>
        <w:pStyle w:val="Heading3"/>
        <w:rPr>
          <w:ins w:id="6001" w:author="Andrija Ilic" w:date="2015-09-15T13:07:00Z"/>
        </w:rPr>
      </w:pPr>
      <w:ins w:id="6002" w:author="Andrija Ilic" w:date="2015-09-15T13:07:00Z">
        <w:r>
          <w:t>4</w:t>
        </w:r>
        <w:r w:rsidR="00785964">
          <w:t xml:space="preserve">.3.2 Пројектовање апликационе </w:t>
        </w:r>
        <w:proofErr w:type="gramStart"/>
        <w:r w:rsidR="00785964">
          <w:t>логике  -</w:t>
        </w:r>
        <w:proofErr w:type="gramEnd"/>
        <w:r w:rsidR="00785964">
          <w:t xml:space="preserve"> контролер апликационе логике</w:t>
        </w:r>
      </w:ins>
    </w:p>
    <w:p w14:paraId="6FF8CCC4" w14:textId="77777777" w:rsidR="00785964" w:rsidRPr="000364D9" w:rsidRDefault="00785964" w:rsidP="00785964">
      <w:pPr>
        <w:rPr>
          <w:ins w:id="6003" w:author="Andrija Ilic" w:date="2015-09-15T13:07:00Z"/>
        </w:rPr>
      </w:pPr>
    </w:p>
    <w:p w14:paraId="36D48167" w14:textId="77777777" w:rsidR="00785964" w:rsidRDefault="00785964" w:rsidP="00785964">
      <w:pPr>
        <w:jc w:val="both"/>
        <w:rPr>
          <w:ins w:id="6004" w:author="Andrija Ilic" w:date="2015-09-15T13:07:00Z"/>
        </w:rPr>
      </w:pPr>
      <w:ins w:id="6005" w:author="Andrija Ilic" w:date="2015-09-15T13:07:00Z">
        <w:r>
          <w: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6006" w:author="Andrija Ilic" w:date="2015-09-15T13:07:00Z"/>
        </w:rPr>
      </w:pPr>
      <w:ins w:id="6007"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rsidP="002212D2">
      <w:pPr>
        <w:tabs>
          <w:tab w:val="left" w:pos="3000"/>
        </w:tabs>
        <w:rPr>
          <w:ins w:id="6008" w:author="Andrija Ilic" w:date="2015-09-15T13:07:00Z"/>
        </w:rPr>
        <w:pPrChange w:id="6009" w:author="Andrija Ilic" w:date="2015-09-15T13:16:00Z">
          <w:pPr/>
        </w:pPrChange>
      </w:pPr>
      <w:ins w:id="6010" w:author="Andrija Ilic" w:date="2015-09-15T13:16:00Z">
        <w:r>
          <w:tab/>
        </w:r>
      </w:ins>
    </w:p>
    <w:p w14:paraId="75945EBE" w14:textId="2F0BE433" w:rsidR="00785964" w:rsidRDefault="002212D2" w:rsidP="00785964">
      <w:pPr>
        <w:pStyle w:val="Heading3"/>
        <w:rPr>
          <w:ins w:id="6011" w:author="Andrija Ilic" w:date="2015-09-15T13:07:00Z"/>
        </w:rPr>
      </w:pPr>
      <w:ins w:id="6012" w:author="Andrija Ilic" w:date="2015-09-15T13:07:00Z">
        <w:r>
          <w:t>4</w:t>
        </w:r>
        <w:r w:rsidR="00785964">
          <w:t xml:space="preserve">.3.3 Пројектовање апликационе </w:t>
        </w:r>
        <w:proofErr w:type="gramStart"/>
        <w:r w:rsidR="00785964">
          <w:t>логике  -</w:t>
        </w:r>
        <w:proofErr w:type="gramEnd"/>
        <w:r w:rsidR="00785964">
          <w:t xml:space="preserve"> доменске класе</w:t>
        </w:r>
      </w:ins>
    </w:p>
    <w:p w14:paraId="58038453" w14:textId="77777777" w:rsidR="00785964" w:rsidRDefault="00785964" w:rsidP="00785964">
      <w:pPr>
        <w:rPr>
          <w:ins w:id="6013" w:author="Andrija Ilic" w:date="2015-09-15T13:07:00Z"/>
        </w:rPr>
      </w:pPr>
    </w:p>
    <w:p w14:paraId="19F8542C" w14:textId="77777777" w:rsidR="00785964" w:rsidRPr="00F91E84" w:rsidRDefault="00785964" w:rsidP="00785964">
      <w:pPr>
        <w:rPr>
          <w:ins w:id="6014" w:author="Andrija Ilic" w:date="2015-09-15T13:07:00Z"/>
        </w:rPr>
      </w:pPr>
      <w:ins w:id="6015" w:author="Andrija Ilic" w:date="2015-09-15T13:07:00Z">
        <w:r>
          <w:t>На основу концептуалних класа праве се доменске класе структуре.</w:t>
        </w:r>
      </w:ins>
    </w:p>
    <w:p w14:paraId="66C1E4AA" w14:textId="65C6E41D" w:rsidR="00785964" w:rsidRDefault="00785964" w:rsidP="00785964">
      <w:pPr>
        <w:rPr>
          <w:ins w:id="6016" w:author="Andrija Ilic" w:date="2015-09-15T13:07:00Z"/>
        </w:rPr>
      </w:pPr>
    </w:p>
    <w:p w14:paraId="376E2EF1" w14:textId="5B8248AE" w:rsidR="00785964" w:rsidRPr="00D21050" w:rsidRDefault="00785964" w:rsidP="00785964">
      <w:pPr>
        <w:rPr>
          <w:ins w:id="6017" w:author="Andrija Ilic" w:date="2015-09-15T13:07:00Z"/>
        </w:rPr>
      </w:pPr>
      <w:ins w:id="6018" w:author="Andrija Ilic" w:date="2015-09-15T13:07:00Z">
        <w:r>
          <w:t>Слика 1</w:t>
        </w:r>
      </w:ins>
      <w:ins w:id="6019" w:author="Andrija Ilic" w:date="2015-09-15T13:17:00Z">
        <w:r w:rsidR="002212D2">
          <w:rPr>
            <w:lang w:val="sr-Cyrl-RS"/>
          </w:rPr>
          <w:t>7</w:t>
        </w:r>
      </w:ins>
      <w:ins w:id="6020" w:author="Andrija Ilic" w:date="2015-09-15T13:07:00Z">
        <w:r>
          <w:t>. Доменске класе</w:t>
        </w:r>
      </w:ins>
    </w:p>
    <w:p w14:paraId="190B9D95" w14:textId="77777777" w:rsidR="00785964" w:rsidRDefault="00785964" w:rsidP="00785964">
      <w:pPr>
        <w:rPr>
          <w:ins w:id="6021" w:author="Andrija Ilic" w:date="2015-09-15T13:07:00Z"/>
        </w:rPr>
      </w:pPr>
      <w:ins w:id="6022" w:author="Andrija Ilic" w:date="2015-09-15T13:07:00Z">
        <w:r>
          <w:t>Веза међу доменским класама у структури дата је следећом сликом.</w:t>
        </w:r>
      </w:ins>
    </w:p>
    <w:p w14:paraId="6DA92249" w14:textId="2E980599" w:rsidR="00785964" w:rsidRDefault="00785964" w:rsidP="00785964">
      <w:pPr>
        <w:rPr>
          <w:ins w:id="6023" w:author="Andrija Ilic" w:date="2015-09-15T13:07:00Z"/>
        </w:rPr>
      </w:pPr>
    </w:p>
    <w:p w14:paraId="0C953D77" w14:textId="541F82D4" w:rsidR="00785964" w:rsidRDefault="00785964" w:rsidP="00785964">
      <w:pPr>
        <w:rPr>
          <w:ins w:id="6024" w:author="Andrija Ilic" w:date="2015-09-15T13:18:00Z"/>
        </w:rPr>
      </w:pPr>
      <w:ins w:id="6025" w:author="Andrija Ilic" w:date="2015-09-15T13:07:00Z">
        <w:r>
          <w:t>Слика 1</w:t>
        </w:r>
      </w:ins>
      <w:ins w:id="6026" w:author="Andrija Ilic" w:date="2015-09-15T13:18:00Z">
        <w:r w:rsidR="002212D2">
          <w:rPr>
            <w:lang w:val="sr-Cyrl-RS"/>
          </w:rPr>
          <w:t>8</w:t>
        </w:r>
      </w:ins>
      <w:ins w:id="6027" w:author="Andrija Ilic" w:date="2015-09-15T13:07:00Z">
        <w:r>
          <w:t>. Међузависност доменских класа</w:t>
        </w:r>
      </w:ins>
    </w:p>
    <w:p w14:paraId="554A3D58" w14:textId="705888A3" w:rsidR="004536BB" w:rsidRDefault="001A5219" w:rsidP="00785964">
      <w:pPr>
        <w:rPr>
          <w:ins w:id="6028" w:author="Andrija Ilic" w:date="2015-09-15T17:46:00Z"/>
          <w:b/>
        </w:rPr>
      </w:pPr>
      <w:ins w:id="6029" w:author="Andrija Ilic" w:date="2015-09-15T13:19:00Z">
        <w:r w:rsidRPr="001A5219">
          <w:rPr>
            <w:b/>
            <w:lang w:val="sr-Cyrl-RS"/>
            <w:rPrChange w:id="6030" w:author="Andrija Ilic" w:date="2015-09-15T13:19:00Z">
              <w:rPr>
                <w:lang w:val="sr-Cyrl-RS"/>
              </w:rPr>
            </w:rPrChange>
          </w:rPr>
          <w:t>4</w:t>
        </w:r>
        <w:r w:rsidRPr="001A5219">
          <w:rPr>
            <w:b/>
            <w:rPrChange w:id="6031" w:author="Andrija Ilic" w:date="2015-09-15T13:19:00Z">
              <w:rPr/>
            </w:rPrChange>
          </w:rPr>
          <w:t>.3.4 Пројектовање апликационе логике  - системске операције</w:t>
        </w:r>
      </w:ins>
    </w:p>
    <w:p w14:paraId="5C14E14F" w14:textId="77777777" w:rsidR="001158BF" w:rsidRDefault="001158BF" w:rsidP="00785964">
      <w:pPr>
        <w:rPr>
          <w:ins w:id="6032" w:author="Andrija Ilic" w:date="2015-09-15T17:46:00Z"/>
          <w:b/>
        </w:rPr>
      </w:pPr>
    </w:p>
    <w:p w14:paraId="5AB968AF" w14:textId="459961BA" w:rsidR="001158BF" w:rsidRDefault="001158BF" w:rsidP="001158BF">
      <w:pPr>
        <w:rPr>
          <w:ins w:id="6033" w:author="Andrija Ilic" w:date="2015-09-15T17:46:00Z"/>
        </w:rPr>
      </w:pPr>
      <w:ins w:id="6034" w:author="Andrija Ilic" w:date="2015-09-15T17:46: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korisnik):void</w:t>
        </w:r>
        <w:r>
          <w:br/>
        </w:r>
        <w:r w:rsidRPr="000E7A35">
          <w:t>Веза са СК</w:t>
        </w:r>
        <w:r>
          <w:t xml:space="preserve">: СК1 </w:t>
        </w:r>
        <w:r>
          <w:br/>
        </w:r>
        <w:r w:rsidRPr="000E7A35">
          <w:lastRenderedPageBreak/>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регистрован</w:t>
        </w:r>
        <w:r>
          <w:t xml:space="preserve"> на систем</w:t>
        </w:r>
      </w:ins>
    </w:p>
    <w:p w14:paraId="15F1F02C" w14:textId="2C53932C" w:rsidR="001158BF" w:rsidRDefault="005057EF" w:rsidP="001158BF">
      <w:pPr>
        <w:rPr>
          <w:ins w:id="6035" w:author="Andrija Ilic" w:date="2015-09-15T17:46:00Z"/>
        </w:rPr>
      </w:pPr>
      <w:ins w:id="6036" w:author="Andrija Ilic" w:date="2015-09-15T18:15:00Z">
        <w:r>
          <w:object w:dxaOrig="7591" w:dyaOrig="3871" w14:anchorId="1325CDC4">
            <v:shape id="_x0000_i1042" type="#_x0000_t75" style="width:379.5pt;height:193.5pt" o:ole="">
              <v:imagedata r:id="rId95" o:title=""/>
            </v:shape>
            <o:OLEObject Type="Embed" ProgID="Visio.Drawing.15" ShapeID="_x0000_i1042" DrawAspect="Content" ObjectID="_1503850101" r:id="rId96"/>
          </w:object>
        </w:r>
      </w:ins>
    </w:p>
    <w:p w14:paraId="39B57507" w14:textId="2846ECF8" w:rsidR="001158BF" w:rsidRDefault="001158BF" w:rsidP="001158BF">
      <w:pPr>
        <w:rPr>
          <w:ins w:id="6037" w:author="Andrija Ilic" w:date="2015-09-15T17:46:00Z"/>
          <w:lang w:val="sr-Cyrl-RS"/>
        </w:rPr>
      </w:pPr>
      <w:ins w:id="6038" w:author="Andrija Ilic" w:date="2015-09-15T17:46:00Z">
        <w:r w:rsidRPr="00611E1D">
          <w:rPr>
            <w:b/>
          </w:rPr>
          <w:t>УГОВОР УГ</w:t>
        </w:r>
        <w:r>
          <w:rPr>
            <w:b/>
            <w:lang w:val="sr-Cyrl-RS"/>
          </w:rPr>
          <w:t>2</w:t>
        </w:r>
        <w:r w:rsidRPr="00611E1D">
          <w:rPr>
            <w:b/>
          </w:rPr>
          <w:t>:</w:t>
        </w:r>
        <w:r w:rsidRPr="000E7A35">
          <w:t xml:space="preserve"> </w:t>
        </w:r>
        <w:r>
          <w:t xml:space="preserve"> </w:t>
        </w:r>
        <w:r w:rsidRPr="00AF10E0">
          <w:rPr>
            <w:b/>
          </w:rPr>
          <w:t>aktivacija</w:t>
        </w:r>
        <w:r w:rsidRPr="00AF10E0">
          <w:rPr>
            <w:rFonts w:cs="Times New Roman"/>
            <w:b/>
            <w:color w:val="000000"/>
            <w:szCs w:val="24"/>
          </w:rPr>
          <w:t>Korisnika</w:t>
        </w:r>
        <w:r>
          <w:br/>
        </w:r>
        <w:r w:rsidRPr="000E7A35">
          <w:t>Операција</w:t>
        </w:r>
        <w:r>
          <w:t>:</w:t>
        </w:r>
        <w:r w:rsidRPr="00611E1D">
          <w:t xml:space="preserve"> </w:t>
        </w:r>
        <w:proofErr w:type="gramStart"/>
        <w:r>
          <w:t>aktivacija</w:t>
        </w:r>
        <w:r w:rsidRPr="00AF10E0">
          <w:rPr>
            <w:rFonts w:cs="Times New Roman"/>
            <w:color w:val="000000"/>
            <w:szCs w:val="24"/>
          </w:rPr>
          <w:t>Korisnika</w:t>
        </w:r>
        <w:r>
          <w:t>(</w:t>
        </w:r>
        <w:proofErr w:type="gramEnd"/>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активиран</w:t>
        </w:r>
        <w:r>
          <w:t xml:space="preserve"> </w:t>
        </w:r>
        <w:r>
          <w:rPr>
            <w:lang w:val="sr-Cyrl-RS"/>
          </w:rPr>
          <w:t>у</w:t>
        </w:r>
        <w:r>
          <w:t xml:space="preserve"> систем</w:t>
        </w:r>
        <w:r>
          <w:rPr>
            <w:lang w:val="sr-Cyrl-RS"/>
          </w:rPr>
          <w:t>у</w:t>
        </w:r>
      </w:ins>
    </w:p>
    <w:p w14:paraId="01576630" w14:textId="4592D4F0" w:rsidR="001158BF" w:rsidRDefault="00E34544" w:rsidP="001158BF">
      <w:pPr>
        <w:rPr>
          <w:ins w:id="6039" w:author="Andrija Ilic" w:date="2015-09-15T17:46:00Z"/>
          <w:lang w:val="sr-Cyrl-RS"/>
        </w:rPr>
      </w:pPr>
      <w:ins w:id="6040" w:author="Andrija Ilic" w:date="2015-09-15T18:18:00Z">
        <w:r>
          <w:object w:dxaOrig="7591" w:dyaOrig="3871" w14:anchorId="05E1E174">
            <v:shape id="_x0000_i1043" type="#_x0000_t75" style="width:379.5pt;height:193.5pt" o:ole="">
              <v:imagedata r:id="rId97" o:title=""/>
            </v:shape>
            <o:OLEObject Type="Embed" ProgID="Visio.Drawing.15" ShapeID="_x0000_i1043" DrawAspect="Content" ObjectID="_1503850102" r:id="rId98"/>
          </w:object>
        </w:r>
      </w:ins>
    </w:p>
    <w:p w14:paraId="127F7493" w14:textId="43FDBC1D" w:rsidR="001158BF" w:rsidRPr="00AF10E0" w:rsidRDefault="001158BF" w:rsidP="001158BF">
      <w:pPr>
        <w:rPr>
          <w:ins w:id="6041" w:author="Andrija Ilic" w:date="2015-09-15T17:46:00Z"/>
          <w:b/>
          <w:lang w:val="sr-Cyrl-RS"/>
        </w:rPr>
      </w:pPr>
      <w:ins w:id="6042" w:author="Andrija Ilic" w:date="2015-09-15T17:46:00Z">
        <w:r w:rsidRPr="00611E1D">
          <w:rPr>
            <w:b/>
          </w:rPr>
          <w:t>УГОВОР УГ</w:t>
        </w:r>
        <w:r>
          <w:rPr>
            <w:b/>
            <w:lang w:val="sr-Cyrl-RS"/>
          </w:rPr>
          <w:t>3</w:t>
        </w:r>
        <w:r w:rsidRPr="00611E1D">
          <w:rPr>
            <w:b/>
          </w:rPr>
          <w:t>:</w:t>
        </w:r>
        <w:r w:rsidRPr="000E7A35">
          <w:t xml:space="preserve"> </w:t>
        </w:r>
        <w:r>
          <w:t xml:space="preserve"> </w:t>
        </w:r>
        <w:r>
          <w:rPr>
            <w:b/>
          </w:rPr>
          <w:t>izmena</w:t>
        </w:r>
        <w:r w:rsidRPr="00AF10E0">
          <w:rPr>
            <w:rFonts w:cs="Times New Roman"/>
            <w:b/>
            <w:color w:val="000000"/>
            <w:szCs w:val="24"/>
          </w:rPr>
          <w:t>Korisnika</w:t>
        </w:r>
        <w:r>
          <w:br/>
        </w:r>
        <w:r w:rsidRPr="000E7A35">
          <w:t>Операција</w:t>
        </w:r>
        <w:r>
          <w:t>:</w:t>
        </w:r>
        <w:r w:rsidRPr="00611E1D">
          <w:t xml:space="preserve"> </w:t>
        </w:r>
        <w:proofErr w:type="gramStart"/>
        <w:r>
          <w:t>izmena</w:t>
        </w:r>
        <w:r w:rsidRPr="00AF10E0">
          <w:rPr>
            <w:rFonts w:cs="Times New Roman"/>
            <w:color w:val="000000"/>
            <w:szCs w:val="24"/>
          </w:rPr>
          <w:t>Korisnika</w:t>
        </w:r>
        <w:r>
          <w:t>(</w:t>
        </w:r>
        <w:proofErr w:type="gramEnd"/>
        <w:r>
          <w:t>korisnik):void</w:t>
        </w:r>
        <w:r>
          <w:br/>
        </w:r>
        <w:r w:rsidRPr="000E7A35">
          <w:t>Веза са СК</w:t>
        </w:r>
        <w:r>
          <w:t>: СК</w:t>
        </w:r>
        <w:r>
          <w:rPr>
            <w:lang w:val="sr-Cyrl-RS"/>
          </w:rPr>
          <w:t>2</w:t>
        </w:r>
        <w:r>
          <w:t xml:space="preserve"> </w:t>
        </w:r>
        <w:r>
          <w:br/>
        </w:r>
        <w:r w:rsidRPr="000E7A35">
          <w:t>Пр</w:t>
        </w:r>
        <w:r>
          <w:t>е</w:t>
        </w:r>
        <w:r w:rsidRPr="000E7A35">
          <w:t>дуслови</w:t>
        </w:r>
        <w:r w:rsidRPr="000E7A35">
          <w:rPr>
            <w:b/>
          </w:rPr>
          <w:t>:</w:t>
        </w:r>
        <w:r>
          <w:t xml:space="preserve"> </w:t>
        </w:r>
        <w:r>
          <w:rPr>
            <w:lang w:val="sr-Cyrl-RS"/>
          </w:rPr>
          <w:t>Корисник постоји у систему</w:t>
        </w:r>
        <w:r>
          <w:br/>
        </w:r>
        <w:r w:rsidRPr="000E7A35">
          <w:t>Постуслови:</w:t>
        </w:r>
        <w:r>
          <w:t xml:space="preserve"> </w:t>
        </w:r>
        <w:r>
          <w:rPr>
            <w:lang w:val="sr-Cyrl-RS"/>
          </w:rPr>
          <w:t>Подаци о кориснику су измењени</w:t>
        </w:r>
      </w:ins>
    </w:p>
    <w:p w14:paraId="3EA7D8C6" w14:textId="47709AF5" w:rsidR="001158BF" w:rsidRPr="00AF10E0" w:rsidRDefault="00B96A05" w:rsidP="001158BF">
      <w:pPr>
        <w:rPr>
          <w:ins w:id="6043" w:author="Andrija Ilic" w:date="2015-09-15T17:46:00Z"/>
          <w:b/>
          <w:lang w:val="sr-Cyrl-RS"/>
        </w:rPr>
      </w:pPr>
      <w:ins w:id="6044" w:author="Andrija Ilic" w:date="2015-09-15T18:21:00Z">
        <w:r>
          <w:object w:dxaOrig="7591" w:dyaOrig="3871" w14:anchorId="73B37A88">
            <v:shape id="_x0000_i1044" type="#_x0000_t75" style="width:379.5pt;height:193.5pt" o:ole="">
              <v:imagedata r:id="rId99" o:title=""/>
            </v:shape>
            <o:OLEObject Type="Embed" ProgID="Visio.Drawing.15" ShapeID="_x0000_i1044" DrawAspect="Content" ObjectID="_1503850103" r:id="rId100"/>
          </w:object>
        </w:r>
      </w:ins>
    </w:p>
    <w:p w14:paraId="0AA2F27C" w14:textId="78266C17" w:rsidR="001158BF" w:rsidRPr="00AF10E0" w:rsidRDefault="001158BF" w:rsidP="001158BF">
      <w:pPr>
        <w:rPr>
          <w:ins w:id="6045" w:author="Andrija Ilic" w:date="2015-09-15T17:46:00Z"/>
          <w:lang w:val="sr-Cyrl-RS"/>
        </w:rPr>
      </w:pPr>
      <w:ins w:id="6046" w:author="Andrija Ilic" w:date="2015-09-15T17:46:00Z">
        <w:r w:rsidRPr="00611E1D">
          <w:rPr>
            <w:b/>
          </w:rPr>
          <w:t>УГОВОР УГ</w:t>
        </w:r>
        <w:r>
          <w:rPr>
            <w:b/>
          </w:rPr>
          <w:t>4</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Korisnika</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Korisnika</w:t>
        </w:r>
        <w:r>
          <w:t>(</w:t>
        </w:r>
        <w:proofErr w:type="gramEnd"/>
        <w:r w:rsidRPr="00AF10E0">
          <w:rPr>
            <w:rFonts w:cs="Times New Roman"/>
            <w:color w:val="000000"/>
            <w:szCs w:val="24"/>
          </w:rPr>
          <w:t>korisnik</w:t>
        </w:r>
        <w:r>
          <w:t>):</w:t>
        </w:r>
        <w:r w:rsidRPr="006A54FC">
          <w:rPr>
            <w:rFonts w:cs="Times New Roman"/>
            <w:color w:val="000000"/>
            <w:szCs w:val="24"/>
          </w:rPr>
          <w:t xml:space="preserve"> </w:t>
        </w:r>
        <w:r w:rsidRPr="00AF10E0">
          <w:rPr>
            <w:rFonts w:cs="Times New Roman"/>
            <w:color w:val="000000"/>
            <w:szCs w:val="24"/>
          </w:rPr>
          <w:t>Aktivnosti</w:t>
        </w:r>
        <w:r>
          <w:br/>
          <w:t>Веза са СК: СК3</w:t>
        </w:r>
        <w:r>
          <w:br/>
          <w:t>Предуслови: -</w:t>
        </w:r>
        <w:r>
          <w:br/>
          <w:t xml:space="preserve">Постуслови: </w:t>
        </w:r>
        <w:r>
          <w:rPr>
            <w:lang w:val="sr-Cyrl-RS"/>
          </w:rPr>
          <w:t>Пронађене су активности за корисника.</w:t>
        </w:r>
      </w:ins>
    </w:p>
    <w:p w14:paraId="283D4568" w14:textId="00460864" w:rsidR="001158BF" w:rsidRDefault="00036691" w:rsidP="001158BF">
      <w:pPr>
        <w:rPr>
          <w:ins w:id="6047" w:author="Andrija Ilic" w:date="2015-09-15T17:46:00Z"/>
        </w:rPr>
      </w:pPr>
      <w:ins w:id="6048" w:author="Andrija Ilic" w:date="2015-09-15T18:42:00Z">
        <w:r>
          <w:object w:dxaOrig="7591" w:dyaOrig="3871" w14:anchorId="1F1B9594">
            <v:shape id="_x0000_i1048" type="#_x0000_t75" style="width:379.5pt;height:193.5pt" o:ole="">
              <v:imagedata r:id="rId101" o:title=""/>
            </v:shape>
            <o:OLEObject Type="Embed" ProgID="Visio.Drawing.15" ShapeID="_x0000_i1048" DrawAspect="Content" ObjectID="_1503850104" r:id="rId102"/>
          </w:object>
        </w:r>
      </w:ins>
    </w:p>
    <w:p w14:paraId="79786287" w14:textId="750D9A19" w:rsidR="001158BF" w:rsidRPr="00AF10E0" w:rsidRDefault="001158BF" w:rsidP="001158BF">
      <w:pPr>
        <w:rPr>
          <w:ins w:id="6049" w:author="Andrija Ilic" w:date="2015-09-15T17:46:00Z"/>
          <w:lang w:val="sr-Cyrl-RS"/>
        </w:rPr>
      </w:pPr>
      <w:ins w:id="6050" w:author="Andrija Ilic" w:date="2015-09-15T17:46:00Z">
        <w:r w:rsidRPr="00611E1D">
          <w:rPr>
            <w:b/>
          </w:rPr>
          <w:t>УГОВОР УГ</w:t>
        </w:r>
        <w:r>
          <w:rPr>
            <w:b/>
          </w:rPr>
          <w:t>5</w:t>
        </w:r>
        <w:r w:rsidRPr="00611E1D">
          <w:rPr>
            <w:b/>
          </w:rPr>
          <w:t>:</w:t>
        </w:r>
        <w:r w:rsidRPr="000E7A35">
          <w:t xml:space="preserve"> </w:t>
        </w:r>
        <w:r w:rsidRPr="00AF10E0">
          <w:rPr>
            <w:rFonts w:cs="Times New Roman"/>
            <w:b/>
            <w:color w:val="000000"/>
            <w:szCs w:val="24"/>
          </w:rPr>
          <w:t>vratiProgramSaAktivnostima</w:t>
        </w:r>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r>
          <w:rPr>
            <w:rFonts w:cs="Times New Roman"/>
            <w:color w:val="000000"/>
            <w:szCs w:val="24"/>
          </w:rPr>
          <w:t>void</w:t>
        </w:r>
        <w:r>
          <w:br/>
          <w:t>Веза са СК:</w:t>
        </w:r>
        <w:r>
          <w:rPr>
            <w:lang w:val="sr-Cyrl-RS"/>
          </w:rPr>
          <w:t xml:space="preserve"> </w:t>
        </w:r>
        <w:r>
          <w:t>СК4</w:t>
        </w:r>
        <w:r>
          <w:br/>
          <w:t>Предуслови: -</w:t>
        </w:r>
        <w:r>
          <w:br/>
          <w:t xml:space="preserve">Постуслови: </w:t>
        </w:r>
        <w:r>
          <w:rPr>
            <w:lang w:val="sr-Cyrl-RS"/>
          </w:rPr>
          <w:t>Пронађен је програм са својим активностима.</w:t>
        </w:r>
      </w:ins>
    </w:p>
    <w:p w14:paraId="1A68DB51" w14:textId="7FB6478F" w:rsidR="001158BF" w:rsidRPr="00F90BCA" w:rsidRDefault="00036691" w:rsidP="001158BF">
      <w:pPr>
        <w:rPr>
          <w:ins w:id="6051" w:author="Andrija Ilic" w:date="2015-09-15T17:46:00Z"/>
        </w:rPr>
      </w:pPr>
      <w:ins w:id="6052" w:author="Andrija Ilic" w:date="2015-09-15T18:42:00Z">
        <w:r>
          <w:object w:dxaOrig="7951" w:dyaOrig="3871" w14:anchorId="4EDC97BF">
            <v:shape id="_x0000_i1047" type="#_x0000_t75" style="width:397.5pt;height:193.5pt" o:ole="">
              <v:imagedata r:id="rId103" o:title=""/>
            </v:shape>
            <o:OLEObject Type="Embed" ProgID="Visio.Drawing.15" ShapeID="_x0000_i1047" DrawAspect="Content" ObjectID="_1503850105" r:id="rId104"/>
          </w:object>
        </w:r>
      </w:ins>
    </w:p>
    <w:p w14:paraId="30DBFF7C" w14:textId="25DDB914" w:rsidR="001158BF" w:rsidRPr="00AF10E0" w:rsidRDefault="001158BF" w:rsidP="001158BF">
      <w:pPr>
        <w:rPr>
          <w:ins w:id="6053" w:author="Andrija Ilic" w:date="2015-09-15T17:46:00Z"/>
          <w:lang w:val="sr-Cyrl-RS"/>
        </w:rPr>
      </w:pPr>
      <w:ins w:id="6054" w:author="Andrija Ilic" w:date="2015-09-15T17:46:00Z">
        <w:r w:rsidRPr="00611E1D">
          <w:rPr>
            <w:b/>
          </w:rPr>
          <w:t>УГОВОР УГ</w:t>
        </w:r>
        <w:r>
          <w:rPr>
            <w:b/>
            <w:lang w:val="sr-Cyrl-RS"/>
          </w:rPr>
          <w:t>6</w:t>
        </w:r>
        <w:r w:rsidRPr="00611E1D">
          <w:rPr>
            <w:b/>
          </w:rPr>
          <w:t>:</w:t>
        </w:r>
        <w:r w:rsidRPr="000E7A35">
          <w:t xml:space="preserve"> </w:t>
        </w:r>
        <w:r w:rsidRPr="00AF10E0">
          <w:rPr>
            <w:rFonts w:cs="Times New Roman"/>
            <w:b/>
            <w:color w:val="000000"/>
            <w:szCs w:val="24"/>
          </w:rPr>
          <w:t>sacuvajProgram</w:t>
        </w:r>
        <w:r>
          <w:br/>
          <w:t>Операција:</w:t>
        </w:r>
        <w:r w:rsidRPr="000E7A35">
          <w:t xml:space="preserve"> </w:t>
        </w:r>
        <w:proofErr w:type="gramStart"/>
        <w:r w:rsidRPr="00AF10E0">
          <w:rPr>
            <w:rFonts w:cs="Times New Roman"/>
            <w:color w:val="000000"/>
            <w:szCs w:val="24"/>
          </w:rPr>
          <w:t>sacuvajProgram</w:t>
        </w:r>
        <w:r>
          <w:t>(</w:t>
        </w:r>
        <w:proofErr w:type="gramEnd"/>
        <w:r w:rsidRPr="00AF10E0">
          <w:rPr>
            <w:rFonts w:cs="Times New Roman"/>
            <w:color w:val="000000"/>
            <w:szCs w:val="24"/>
          </w:rPr>
          <w:t>program</w:t>
        </w:r>
        <w:r>
          <w:t>):void</w:t>
        </w:r>
        <w:r>
          <w:br/>
          <w:t>Веза са СК:</w:t>
        </w:r>
        <w:r>
          <w:rPr>
            <w:lang w:val="sr-Cyrl-RS"/>
          </w:rPr>
          <w:t xml:space="preserve"> </w:t>
        </w:r>
        <w:r>
          <w:t>СК</w:t>
        </w:r>
        <w:r>
          <w:rPr>
            <w:lang w:val="sr-Cyrl-RS"/>
          </w:rPr>
          <w:t>4</w:t>
        </w:r>
        <w:r>
          <w:br/>
          <w:t xml:space="preserve">Предуслови: </w:t>
        </w:r>
        <w:r>
          <w:rPr>
            <w:lang w:val="sr-Cyrl-RS"/>
          </w:rPr>
          <w:t>Програм</w:t>
        </w:r>
        <w:r>
          <w:t xml:space="preserve"> је креиран</w:t>
        </w:r>
        <w:r>
          <w:rPr>
            <w:lang w:val="sr-Cyrl-RS"/>
          </w:rPr>
          <w:t>.</w:t>
        </w:r>
        <w:r>
          <w:br/>
          <w:t xml:space="preserve">Постуслови: </w:t>
        </w:r>
        <w:r>
          <w:rPr>
            <w:lang w:val="sr-Cyrl-RS"/>
          </w:rPr>
          <w:t>Програм</w:t>
        </w:r>
        <w:r>
          <w:t xml:space="preserve"> је сачуван</w:t>
        </w:r>
        <w:r>
          <w:rPr>
            <w:lang w:val="sr-Cyrl-RS"/>
          </w:rPr>
          <w:t>.</w:t>
        </w:r>
      </w:ins>
    </w:p>
    <w:p w14:paraId="02E4FE42" w14:textId="0BFD03AC" w:rsidR="001158BF" w:rsidRDefault="00036691" w:rsidP="001158BF">
      <w:pPr>
        <w:rPr>
          <w:ins w:id="6055" w:author="Andrija Ilic" w:date="2015-09-15T17:46:00Z"/>
        </w:rPr>
      </w:pPr>
      <w:ins w:id="6056" w:author="Andrija Ilic" w:date="2015-09-15T18:41:00Z">
        <w:r>
          <w:object w:dxaOrig="7951" w:dyaOrig="3871" w14:anchorId="135055EC">
            <v:shape id="_x0000_i1046" type="#_x0000_t75" style="width:397.5pt;height:193.5pt" o:ole="">
              <v:imagedata r:id="rId105" o:title=""/>
            </v:shape>
            <o:OLEObject Type="Embed" ProgID="Visio.Drawing.15" ShapeID="_x0000_i1046" DrawAspect="Content" ObjectID="_1503850106" r:id="rId106"/>
          </w:object>
        </w:r>
      </w:ins>
    </w:p>
    <w:p w14:paraId="25FAE506" w14:textId="77777777" w:rsidR="001158BF" w:rsidRPr="00AF10E0" w:rsidRDefault="001158BF" w:rsidP="001158BF">
      <w:pPr>
        <w:rPr>
          <w:ins w:id="6057" w:author="Andrija Ilic" w:date="2015-09-15T17:46:00Z"/>
          <w:lang w:val="sr-Cyrl-RS"/>
        </w:rPr>
      </w:pPr>
      <w:ins w:id="6058" w:author="Andrija Ilic" w:date="2015-09-15T17:46:00Z">
        <w:r w:rsidRPr="00611E1D">
          <w:rPr>
            <w:b/>
          </w:rPr>
          <w:t>УГОВОР УГ</w:t>
        </w:r>
        <w:r>
          <w:rPr>
            <w:b/>
          </w:rPr>
          <w:t>7</w:t>
        </w:r>
        <w:r w:rsidRPr="00611E1D">
          <w:rPr>
            <w:b/>
          </w:rPr>
          <w:t>:</w:t>
        </w:r>
        <w:r w:rsidRPr="000E7A35">
          <w:t xml:space="preserve"> </w:t>
        </w:r>
        <w:r>
          <w:rPr>
            <w:rFonts w:cs="Times New Roman"/>
            <w:b/>
            <w:color w:val="000000"/>
            <w:szCs w:val="24"/>
          </w:rPr>
          <w:t>prijavi</w:t>
        </w:r>
        <w:r w:rsidRPr="00AF10E0">
          <w:rPr>
            <w:rFonts w:cs="Times New Roman"/>
            <w:b/>
            <w:color w:val="000000"/>
            <w:szCs w:val="24"/>
          </w:rPr>
          <w:t>Studente</w:t>
        </w:r>
        <w:r>
          <w:rPr>
            <w:rFonts w:cs="Times New Roman"/>
            <w:b/>
            <w:color w:val="000000"/>
            <w:szCs w:val="24"/>
          </w:rPr>
          <w:t>NaProgram</w:t>
        </w:r>
        <w:r>
          <w:br/>
          <w:t>Операција:</w:t>
        </w:r>
        <w:r w:rsidRPr="000E7A35">
          <w:t xml:space="preserve"> </w:t>
        </w:r>
        <w:proofErr w:type="gramStart"/>
        <w:r>
          <w:rPr>
            <w:rFonts w:cs="Times New Roman"/>
            <w:color w:val="000000"/>
            <w:szCs w:val="24"/>
          </w:rPr>
          <w:t>prijavi</w:t>
        </w:r>
        <w:r w:rsidRPr="00AF10E0">
          <w:rPr>
            <w:rFonts w:cs="Times New Roman"/>
            <w:color w:val="000000"/>
            <w:szCs w:val="24"/>
          </w:rPr>
          <w:t>Studente</w:t>
        </w:r>
        <w:r>
          <w:rPr>
            <w:rFonts w:cs="Times New Roman"/>
            <w:color w:val="000000"/>
            <w:szCs w:val="24"/>
          </w:rPr>
          <w:t>NaProgram</w:t>
        </w:r>
        <w:r w:rsidRPr="00AF10E0">
          <w:rPr>
            <w:rFonts w:cs="Times New Roman"/>
            <w:color w:val="000000"/>
            <w:szCs w:val="24"/>
          </w:rPr>
          <w:t>(</w:t>
        </w:r>
        <w:proofErr w:type="gramEnd"/>
        <w:r>
          <w:rPr>
            <w:rFonts w:cs="Times New Roman"/>
            <w:color w:val="000000"/>
            <w:szCs w:val="24"/>
          </w:rPr>
          <w:t>studenti</w:t>
        </w:r>
        <w:r w:rsidRPr="00AF10E0">
          <w:rPr>
            <w:rFonts w:cs="Times New Roman"/>
            <w:color w:val="000000"/>
            <w:szCs w:val="24"/>
          </w:rPr>
          <w:t>)</w:t>
        </w:r>
        <w:r w:rsidRPr="00AF10E0">
          <w:rPr>
            <w:rFonts w:cs="Times New Roman"/>
          </w:rPr>
          <w:t>:void</w:t>
        </w:r>
        <w:r>
          <w:br/>
          <w:t>Веза са СК:</w:t>
        </w:r>
        <w:r>
          <w:rPr>
            <w:lang w:val="sr-Cyrl-RS"/>
          </w:rPr>
          <w:t xml:space="preserve"> </w:t>
        </w:r>
        <w:r>
          <w:t>СК</w:t>
        </w:r>
        <w:r>
          <w:rPr>
            <w:lang w:val="sr-Cyrl-RS"/>
          </w:rPr>
          <w:t>5</w:t>
        </w:r>
        <w:r>
          <w:br/>
          <w:t>Предуслови: -</w:t>
        </w:r>
        <w:r>
          <w:br/>
          <w:t xml:space="preserve">Постуслови: </w:t>
        </w:r>
        <w:r>
          <w:rPr>
            <w:lang w:val="sr-Cyrl-RS"/>
          </w:rPr>
          <w:t>Студенти су пријављени на програм</w:t>
        </w:r>
      </w:ins>
    </w:p>
    <w:p w14:paraId="2530CFC1" w14:textId="6BC1EACD" w:rsidR="001158BF" w:rsidRDefault="00036691" w:rsidP="001158BF">
      <w:pPr>
        <w:rPr>
          <w:ins w:id="6059" w:author="Andrija Ilic" w:date="2015-09-15T17:46:00Z"/>
        </w:rPr>
      </w:pPr>
      <w:ins w:id="6060" w:author="Andrija Ilic" w:date="2015-09-15T18:36:00Z">
        <w:r>
          <w:object w:dxaOrig="7951" w:dyaOrig="3871" w14:anchorId="570B68D7">
            <v:shape id="_x0000_i1045" type="#_x0000_t75" style="width:397.5pt;height:193.5pt" o:ole="">
              <v:imagedata r:id="rId107" o:title=""/>
            </v:shape>
            <o:OLEObject Type="Embed" ProgID="Visio.Drawing.15" ShapeID="_x0000_i1045" DrawAspect="Content" ObjectID="_1503850107" r:id="rId108"/>
          </w:object>
        </w:r>
      </w:ins>
    </w:p>
    <w:p w14:paraId="5C9EEEE9" w14:textId="77777777" w:rsidR="001158BF" w:rsidRPr="00AF10E0" w:rsidRDefault="001158BF" w:rsidP="001158BF">
      <w:pPr>
        <w:rPr>
          <w:ins w:id="6061" w:author="Andrija Ilic" w:date="2015-09-15T17:46:00Z"/>
          <w:lang w:val="sr-Cyrl-RS"/>
        </w:rPr>
      </w:pPr>
      <w:ins w:id="6062" w:author="Andrija Ilic" w:date="2015-09-15T17:46:00Z">
        <w:r w:rsidRPr="00611E1D">
          <w:rPr>
            <w:b/>
          </w:rPr>
          <w:t>УГОВОР УГ</w:t>
        </w:r>
        <w:r>
          <w:rPr>
            <w:b/>
          </w:rPr>
          <w:t>8</w:t>
        </w:r>
        <w:r w:rsidRPr="00611E1D">
          <w:rPr>
            <w:b/>
          </w:rPr>
          <w:t>:</w:t>
        </w:r>
        <w:r w:rsidRPr="000E7A35">
          <w:t xml:space="preserve"> </w:t>
        </w:r>
        <w:r>
          <w:rPr>
            <w:rFonts w:cs="Times New Roman"/>
            <w:b/>
            <w:color w:val="000000"/>
            <w:szCs w:val="24"/>
          </w:rPr>
          <w:t>pronadji</w:t>
        </w:r>
        <w:r w:rsidRPr="00AF10E0">
          <w:rPr>
            <w:rFonts w:cs="Times New Roman"/>
            <w:b/>
            <w:color w:val="000000"/>
            <w:szCs w:val="24"/>
          </w:rPr>
          <w:t>Studente</w:t>
        </w:r>
        <w:r w:rsidRPr="000E7A35">
          <w:rPr>
            <w:b/>
          </w:rPr>
          <w:br/>
        </w:r>
        <w:r>
          <w:t>Операција:</w:t>
        </w:r>
        <w:r w:rsidRPr="000E7A35">
          <w:t xml:space="preserve"> </w:t>
        </w:r>
        <w:proofErr w:type="gramStart"/>
        <w:r>
          <w:rPr>
            <w:rFonts w:cs="Times New Roman"/>
            <w:color w:val="000000"/>
            <w:szCs w:val="24"/>
          </w:rPr>
          <w:t>pronadji</w:t>
        </w:r>
        <w:r w:rsidRPr="00AF10E0">
          <w:rPr>
            <w:rFonts w:cs="Times New Roman"/>
            <w:color w:val="000000"/>
            <w:szCs w:val="24"/>
          </w:rPr>
          <w:t>Studente(</w:t>
        </w:r>
        <w:proofErr w:type="gramEnd"/>
        <w:r>
          <w:rPr>
            <w:rFonts w:cs="Times New Roman"/>
            <w:color w:val="000000"/>
            <w:szCs w:val="24"/>
          </w:rPr>
          <w:t>studenti</w:t>
        </w:r>
        <w:r w:rsidRPr="00AF10E0">
          <w:rPr>
            <w:rFonts w:cs="Times New Roman"/>
            <w:color w:val="000000"/>
            <w:szCs w:val="24"/>
          </w:rPr>
          <w:t>)</w:t>
        </w:r>
        <w:r w:rsidRPr="00AF10E0">
          <w:rPr>
            <w:rFonts w:cs="Times New Roman"/>
          </w:rPr>
          <w:t>:</w:t>
        </w:r>
        <w:r>
          <w:rPr>
            <w:rFonts w:cs="Times New Roman"/>
          </w:rPr>
          <w:t>void</w:t>
        </w:r>
        <w:r>
          <w:br/>
          <w:t>Веза са СК:</w:t>
        </w:r>
        <w:r>
          <w:rPr>
            <w:lang w:val="sr-Cyrl-RS"/>
          </w:rPr>
          <w:t xml:space="preserve"> </w:t>
        </w:r>
        <w:r>
          <w:t>СК6</w:t>
        </w:r>
        <w:r>
          <w:br/>
          <w:t>Предуслови: -</w:t>
        </w:r>
        <w:r>
          <w:br/>
          <w:t xml:space="preserve">Постуслови: </w:t>
        </w:r>
        <w:r>
          <w:rPr>
            <w:lang w:val="sr-Cyrl-RS"/>
          </w:rPr>
          <w:t>Пронађени су студенти.</w:t>
        </w:r>
      </w:ins>
    </w:p>
    <w:p w14:paraId="58404BA4" w14:textId="2380BCF2" w:rsidR="001158BF" w:rsidRDefault="00036691" w:rsidP="001158BF">
      <w:pPr>
        <w:rPr>
          <w:ins w:id="6063" w:author="Andrija Ilic" w:date="2015-09-15T17:48:00Z"/>
        </w:rPr>
      </w:pPr>
      <w:ins w:id="6064" w:author="Andrija Ilic" w:date="2015-09-15T18:40:00Z">
        <w:r>
          <w:object w:dxaOrig="7950" w:dyaOrig="3870" w14:anchorId="56A56E2E">
            <v:shape id="_x0000_i1049" type="#_x0000_t75" style="width:397.5pt;height:193.5pt" o:ole="">
              <v:imagedata r:id="rId109" o:title=""/>
            </v:shape>
            <o:OLEObject Type="Embed" ProgID="Visio.Drawing.15" ShapeID="_x0000_i1049" DrawAspect="Content" ObjectID="_1503850108" r:id="rId110"/>
          </w:object>
        </w:r>
      </w:ins>
    </w:p>
    <w:p w14:paraId="4C2C348F" w14:textId="075292B5" w:rsidR="001158BF" w:rsidRDefault="001158BF" w:rsidP="001158BF">
      <w:pPr>
        <w:rPr>
          <w:ins w:id="6065" w:author="Andrija Ilic" w:date="2015-09-15T17:46:00Z"/>
        </w:rPr>
      </w:pPr>
      <w:ins w:id="6066" w:author="Andrija Ilic" w:date="2015-09-15T17:48:00Z">
        <w:r w:rsidRPr="00611E1D">
          <w:rPr>
            <w:b/>
          </w:rPr>
          <w:t>УГОВОР УГ</w:t>
        </w:r>
      </w:ins>
      <w:ins w:id="6067" w:author="Andrija Ilic" w:date="2015-09-15T17:49:00Z">
        <w:r>
          <w:rPr>
            <w:b/>
          </w:rPr>
          <w:t>9</w:t>
        </w:r>
      </w:ins>
      <w:ins w:id="6068" w:author="Andrija Ilic" w:date="2015-09-15T17:48:00Z">
        <w:r w:rsidRPr="00611E1D">
          <w:rPr>
            <w:b/>
          </w:rPr>
          <w:t>:</w:t>
        </w:r>
        <w:r w:rsidRPr="000E7A35">
          <w:t xml:space="preserve"> </w:t>
        </w:r>
      </w:ins>
      <w:ins w:id="6069" w:author="Andrija Ilic" w:date="2015-09-15T17:49:00Z">
        <w:r>
          <w:rPr>
            <w:rFonts w:cs="Times New Roman"/>
            <w:b/>
            <w:color w:val="000000"/>
            <w:szCs w:val="24"/>
          </w:rPr>
          <w:t>sacuvajAktivnost</w:t>
        </w:r>
      </w:ins>
      <w:ins w:id="6070" w:author="Andrija Ilic" w:date="2015-09-15T17:48:00Z">
        <w:r w:rsidRPr="000E7A35">
          <w:rPr>
            <w:b/>
          </w:rPr>
          <w:br/>
        </w:r>
      </w:ins>
      <w:ins w:id="6071" w:author="Andrija Ilic" w:date="2015-09-15T17:49:00Z">
        <w:r>
          <w:t>Операција:</w:t>
        </w:r>
        <w:r w:rsidRPr="000E7A35">
          <w:t xml:space="preserve"> </w:t>
        </w:r>
        <w:proofErr w:type="gramStart"/>
        <w:r w:rsidRPr="00AF10E0">
          <w:rPr>
            <w:rFonts w:cs="Times New Roman"/>
            <w:color w:val="000000"/>
            <w:szCs w:val="24"/>
          </w:rPr>
          <w:t>sacuvajAktivnost(</w:t>
        </w:r>
        <w:proofErr w:type="gramEnd"/>
        <w:r w:rsidRPr="00AF10E0">
          <w:rPr>
            <w:rFonts w:cs="Times New Roman"/>
            <w:color w:val="000000"/>
            <w:szCs w:val="24"/>
          </w:rPr>
          <w:t>aktivnost):void</w:t>
        </w:r>
        <w:r>
          <w:br/>
          <w:t>Веза са СК:</w:t>
        </w:r>
        <w:r>
          <w:rPr>
            <w:lang w:val="sr-Cyrl-RS"/>
          </w:rPr>
          <w:t xml:space="preserve"> </w:t>
        </w:r>
        <w:r>
          <w:t>СК</w:t>
        </w:r>
        <w:r>
          <w:rPr>
            <w:lang w:val="sr-Cyrl-RS"/>
          </w:rPr>
          <w:t>7</w:t>
        </w:r>
        <w:r>
          <w:br/>
          <w:t xml:space="preserve">Предуслови: </w:t>
        </w:r>
        <w:r>
          <w:rPr>
            <w:lang w:val="sr-Cyrl-RS"/>
          </w:rPr>
          <w:t>-</w:t>
        </w:r>
        <w:r>
          <w:br/>
          <w:t>Постуслови:</w:t>
        </w:r>
        <w:r>
          <w:rPr>
            <w:lang w:val="sr-Cyrl-RS"/>
          </w:rPr>
          <w:t xml:space="preserve"> Активност је сачувана са резултатима.</w:t>
        </w:r>
      </w:ins>
    </w:p>
    <w:p w14:paraId="3496FE75" w14:textId="56587417" w:rsidR="001158BF" w:rsidRDefault="00FD5F8C" w:rsidP="001158BF">
      <w:pPr>
        <w:rPr>
          <w:ins w:id="6072" w:author="Andrija Ilic" w:date="2015-09-15T17:46:00Z"/>
          <w:b/>
        </w:rPr>
      </w:pPr>
      <w:ins w:id="6073" w:author="Andrija Ilic" w:date="2015-09-15T18:46:00Z">
        <w:r>
          <w:object w:dxaOrig="7951" w:dyaOrig="3871" w14:anchorId="5281BDBA">
            <v:shape id="_x0000_i1050" type="#_x0000_t75" style="width:397.5pt;height:193.5pt" o:ole="">
              <v:imagedata r:id="rId111" o:title=""/>
            </v:shape>
            <o:OLEObject Type="Embed" ProgID="Visio.Drawing.15" ShapeID="_x0000_i1050" DrawAspect="Content" ObjectID="_1503850109" r:id="rId112"/>
          </w:object>
        </w:r>
      </w:ins>
    </w:p>
    <w:p w14:paraId="5F2ED9D7" w14:textId="68A41D9C" w:rsidR="001158BF" w:rsidRDefault="001158BF" w:rsidP="001158BF">
      <w:pPr>
        <w:rPr>
          <w:ins w:id="6074" w:author="Andrija Ilic" w:date="2015-09-15T17:46:00Z"/>
          <w:b/>
        </w:rPr>
      </w:pPr>
      <w:ins w:id="6075" w:author="Andrija Ilic" w:date="2015-09-15T17:46: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ZaProgram</w:t>
        </w:r>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Пронађене су активности за програм.</w:t>
        </w:r>
      </w:ins>
    </w:p>
    <w:p w14:paraId="2367F5C8" w14:textId="563336BF" w:rsidR="001158BF" w:rsidRDefault="00FD5F8C" w:rsidP="00785964">
      <w:pPr>
        <w:rPr>
          <w:ins w:id="6076" w:author="Andrija Ilic" w:date="2015-09-15T13:31:00Z"/>
          <w:b/>
        </w:rPr>
      </w:pPr>
      <w:ins w:id="6077" w:author="Andrija Ilic" w:date="2015-09-15T18:50:00Z">
        <w:r>
          <w:object w:dxaOrig="7951" w:dyaOrig="3871" w14:anchorId="278FE439">
            <v:shape id="_x0000_i1051" type="#_x0000_t75" style="width:397.5pt;height:193.5pt" o:ole="">
              <v:imagedata r:id="rId113" o:title=""/>
            </v:shape>
            <o:OLEObject Type="Embed" ProgID="Visio.Drawing.15" ShapeID="_x0000_i1051" DrawAspect="Content" ObjectID="_1503850110" r:id="rId114"/>
          </w:object>
        </w:r>
      </w:ins>
    </w:p>
    <w:p w14:paraId="158ACB71" w14:textId="27E5DD57" w:rsidR="00122FD2" w:rsidRPr="00122FD2" w:rsidRDefault="00122FD2" w:rsidP="00122FD2">
      <w:pPr>
        <w:rPr>
          <w:ins w:id="6078" w:author="Andrija Ilic" w:date="2015-09-15T13:31:00Z"/>
          <w:b/>
          <w:rPrChange w:id="6079" w:author="Andrija Ilic" w:date="2015-09-15T13:31:00Z">
            <w:rPr>
              <w:ins w:id="6080" w:author="Andrija Ilic" w:date="2015-09-15T13:31:00Z"/>
              <w:b/>
            </w:rPr>
          </w:rPrChange>
        </w:rPr>
      </w:pPr>
      <w:ins w:id="6081" w:author="Andrija Ilic" w:date="2015-09-15T13:31:00Z">
        <w:r w:rsidRPr="00122FD2">
          <w:rPr>
            <w:b/>
            <w:lang w:val="sr-Cyrl-RS"/>
            <w:rPrChange w:id="6082" w:author="Andrija Ilic" w:date="2015-09-15T13:31:00Z">
              <w:rPr>
                <w:b/>
                <w:lang w:val="sr-Cyrl-RS"/>
              </w:rPr>
            </w:rPrChange>
          </w:rPr>
          <w:t>4</w:t>
        </w:r>
        <w:r w:rsidRPr="00122FD2">
          <w:rPr>
            <w:b/>
            <w:rPrChange w:id="6083" w:author="Andrija Ilic" w:date="2015-09-15T13:31:00Z">
              <w:rPr>
                <w:b/>
              </w:rPr>
            </w:rPrChange>
          </w:rPr>
          <w:t>.3.</w:t>
        </w:r>
        <w:r w:rsidRPr="00122FD2">
          <w:rPr>
            <w:b/>
            <w:lang w:val="sr-Cyrl-RS"/>
            <w:rPrChange w:id="6084" w:author="Andrija Ilic" w:date="2015-09-15T13:31:00Z">
              <w:rPr>
                <w:b/>
                <w:lang w:val="sr-Cyrl-RS"/>
              </w:rPr>
            </w:rPrChange>
          </w:rPr>
          <w:t>5</w:t>
        </w:r>
        <w:r w:rsidRPr="00122FD2">
          <w:rPr>
            <w:b/>
            <w:rPrChange w:id="6085" w:author="Andrija Ilic" w:date="2015-09-15T13:31:00Z">
              <w:rPr>
                <w:b/>
              </w:rPr>
            </w:rPrChange>
          </w:rPr>
          <w:t xml:space="preserve"> </w:t>
        </w:r>
        <w:r w:rsidRPr="00122FD2">
          <w:rPr>
            <w:b/>
            <w:rPrChange w:id="6086" w:author="Andrija Ilic" w:date="2015-09-15T13:31:00Z">
              <w:rPr/>
            </w:rPrChange>
          </w:rPr>
          <w:t>Пројектовање апликационе логике  - брокер базе података</w:t>
        </w:r>
      </w:ins>
    </w:p>
    <w:p w14:paraId="3585F54F" w14:textId="77777777" w:rsidR="004936AC" w:rsidRDefault="004936AC" w:rsidP="00122FD2">
      <w:pPr>
        <w:rPr>
          <w:ins w:id="6087" w:author="Andrija Ilic" w:date="2015-09-15T17:36:00Z"/>
          <w:b/>
          <w:lang w:val="sr-Cyrl-RS"/>
        </w:rPr>
      </w:pPr>
      <w:bookmarkStart w:id="6088" w:name="_GoBack"/>
      <w:bookmarkEnd w:id="6088"/>
    </w:p>
    <w:p w14:paraId="74D488B1" w14:textId="19835BE2" w:rsidR="00122FD2" w:rsidRDefault="00122FD2" w:rsidP="00122FD2">
      <w:pPr>
        <w:rPr>
          <w:ins w:id="6089" w:author="Andrija Ilic" w:date="2015-09-15T17:17:00Z"/>
          <w:b/>
        </w:rPr>
      </w:pPr>
      <w:ins w:id="6090" w:author="Andrija Ilic" w:date="2015-09-15T13:32:00Z">
        <w:r w:rsidRPr="00122FD2">
          <w:rPr>
            <w:b/>
            <w:lang w:val="sr-Cyrl-RS"/>
            <w:rPrChange w:id="6091" w:author="Andrija Ilic" w:date="2015-09-15T13:32:00Z">
              <w:rPr>
                <w:b/>
                <w:lang w:val="sr-Cyrl-RS"/>
              </w:rPr>
            </w:rPrChange>
          </w:rPr>
          <w:t>4</w:t>
        </w:r>
        <w:r w:rsidRPr="00122FD2">
          <w:rPr>
            <w:b/>
            <w:rPrChange w:id="6092" w:author="Andrija Ilic" w:date="2015-09-15T13:32:00Z">
              <w:rPr>
                <w:b/>
              </w:rPr>
            </w:rPrChange>
          </w:rPr>
          <w:t>.3.</w:t>
        </w:r>
        <w:r w:rsidRPr="00122FD2">
          <w:rPr>
            <w:b/>
            <w:lang w:val="sr-Cyrl-RS"/>
            <w:rPrChange w:id="6093" w:author="Andrija Ilic" w:date="2015-09-15T13:32:00Z">
              <w:rPr>
                <w:b/>
                <w:lang w:val="sr-Cyrl-RS"/>
              </w:rPr>
            </w:rPrChange>
          </w:rPr>
          <w:t>6</w:t>
        </w:r>
        <w:r w:rsidRPr="00122FD2">
          <w:rPr>
            <w:b/>
            <w:rPrChange w:id="6094" w:author="Andrija Ilic" w:date="2015-09-15T13:32:00Z">
              <w:rPr>
                <w:b/>
              </w:rPr>
            </w:rPrChange>
          </w:rPr>
          <w:t xml:space="preserve"> </w:t>
        </w:r>
        <w:r w:rsidRPr="00122FD2">
          <w:rPr>
            <w:b/>
            <w:rPrChange w:id="6095" w:author="Andrija Ilic" w:date="2015-09-15T13:32:00Z">
              <w:rPr/>
            </w:rPrChange>
          </w:rPr>
          <w:t>Пројектовање складишта података</w:t>
        </w:r>
      </w:ins>
    </w:p>
    <w:p w14:paraId="2B2D6DEA" w14:textId="08DE7311" w:rsidR="002359CA" w:rsidRDefault="002359CA" w:rsidP="002359CA">
      <w:pPr>
        <w:jc w:val="both"/>
        <w:rPr>
          <w:ins w:id="6096" w:author="Andrija Ilic" w:date="2015-09-15T17:32:00Z"/>
        </w:rPr>
        <w:pPrChange w:id="6097" w:author="Andrija Ilic" w:date="2015-09-15T17:18:00Z">
          <w:pPr/>
        </w:pPrChange>
      </w:pPr>
      <w:ins w:id="6098" w:author="Andrija Ilic" w:date="2015-09-15T17:17:00Z">
        <w:r>
          <w: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t>
        </w:r>
      </w:ins>
    </w:p>
    <w:p w14:paraId="17FD9F04" w14:textId="320A018E" w:rsidR="00486CBD" w:rsidRPr="00486CBD" w:rsidRDefault="00486CBD" w:rsidP="002359CA">
      <w:pPr>
        <w:jc w:val="both"/>
        <w:rPr>
          <w:ins w:id="6099" w:author="Andrija Ilic" w:date="2015-09-15T17:27:00Z"/>
          <w:rPrChange w:id="6100" w:author="Andrija Ilic" w:date="2015-09-15T17:32:00Z">
            <w:rPr>
              <w:ins w:id="6101" w:author="Andrija Ilic" w:date="2015-09-15T17:27:00Z"/>
            </w:rPr>
          </w:rPrChange>
        </w:rPr>
        <w:pPrChange w:id="6102" w:author="Andrija Ilic" w:date="2015-09-15T17:18:00Z">
          <w:pPr/>
        </w:pPrChange>
      </w:pPr>
      <w:ins w:id="6103" w:author="Andrija Ilic" w:date="2015-09-15T17:32:00Z">
        <w:r>
          <w:t xml:space="preserve">Складиште </w:t>
        </w:r>
        <w:r>
          <w:rPr>
            <w:b/>
          </w:rPr>
          <w:t>aktivnost</w:t>
        </w:r>
      </w:ins>
    </w:p>
    <w:p w14:paraId="4ED4BA7E" w14:textId="65605F36" w:rsidR="00486CBD" w:rsidRDefault="00486CBD" w:rsidP="002359CA">
      <w:pPr>
        <w:jc w:val="both"/>
        <w:rPr>
          <w:ins w:id="6104" w:author="Andrija Ilic" w:date="2015-09-15T17:32:00Z"/>
          <w:b/>
        </w:rPr>
        <w:pPrChange w:id="6105" w:author="Andrija Ilic" w:date="2015-09-15T17:18:00Z">
          <w:pPr/>
        </w:pPrChange>
      </w:pPr>
      <w:ins w:id="6106" w:author="Andrija Ilic" w:date="2015-09-15T17:29:00Z">
        <w:r>
          <w:rPr>
            <w:b/>
            <w:noProof/>
          </w:rPr>
          <w:lastRenderedPageBreak/>
          <w:drawing>
            <wp:inline distT="0" distB="0" distL="0" distR="0" wp14:anchorId="3D318C82" wp14:editId="0C5D82AB">
              <wp:extent cx="5732145" cy="160845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ins>
    </w:p>
    <w:p w14:paraId="66F3932E" w14:textId="38861E85" w:rsidR="00486CBD" w:rsidRPr="00AF10E0" w:rsidRDefault="00486CBD" w:rsidP="00486CBD">
      <w:pPr>
        <w:jc w:val="both"/>
        <w:rPr>
          <w:ins w:id="6107" w:author="Andrija Ilic" w:date="2015-09-15T17:32:00Z"/>
        </w:rPr>
      </w:pPr>
      <w:ins w:id="6108" w:author="Andrija Ilic" w:date="2015-09-15T17:32:00Z">
        <w:r>
          <w:t xml:space="preserve">Складиште </w:t>
        </w:r>
        <w:r>
          <w:rPr>
            <w:b/>
          </w:rPr>
          <w:t>predavac</w:t>
        </w:r>
      </w:ins>
    </w:p>
    <w:p w14:paraId="7A6A9649" w14:textId="5DEA5933" w:rsidR="00486CBD" w:rsidRDefault="00486CBD" w:rsidP="002359CA">
      <w:pPr>
        <w:jc w:val="both"/>
        <w:rPr>
          <w:ins w:id="6109" w:author="Andrija Ilic" w:date="2015-09-15T17:33:00Z"/>
          <w:b/>
        </w:rPr>
        <w:pPrChange w:id="6110" w:author="Andrija Ilic" w:date="2015-09-15T17:18:00Z">
          <w:pPr/>
        </w:pPrChange>
      </w:pPr>
      <w:ins w:id="6111" w:author="Andrija Ilic" w:date="2015-09-15T17:29:00Z">
        <w:r>
          <w:rPr>
            <w:b/>
            <w:noProof/>
          </w:rPr>
          <w:drawing>
            <wp:inline distT="0" distB="0" distL="0" distR="0" wp14:anchorId="026CECD9" wp14:editId="20083233">
              <wp:extent cx="5732145" cy="122809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предавач.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1228090"/>
                      </a:xfrm>
                      <a:prstGeom prst="rect">
                        <a:avLst/>
                      </a:prstGeom>
                    </pic:spPr>
                  </pic:pic>
                </a:graphicData>
              </a:graphic>
            </wp:inline>
          </w:drawing>
        </w:r>
      </w:ins>
    </w:p>
    <w:p w14:paraId="45992FA7" w14:textId="6657C5AC" w:rsidR="00486CBD" w:rsidRPr="00AF10E0" w:rsidRDefault="00486CBD" w:rsidP="00486CBD">
      <w:pPr>
        <w:jc w:val="both"/>
        <w:rPr>
          <w:ins w:id="6112" w:author="Andrija Ilic" w:date="2015-09-15T17:33:00Z"/>
        </w:rPr>
      </w:pPr>
      <w:ins w:id="6113" w:author="Andrija Ilic" w:date="2015-09-15T17:33:00Z">
        <w:r>
          <w:t xml:space="preserve">Складиште </w:t>
        </w:r>
        <w:r>
          <w:rPr>
            <w:b/>
          </w:rPr>
          <w:t>predmet</w:t>
        </w:r>
      </w:ins>
    </w:p>
    <w:p w14:paraId="757A83A6" w14:textId="5BFD4CC4" w:rsidR="00486CBD" w:rsidRDefault="00486CBD" w:rsidP="002359CA">
      <w:pPr>
        <w:jc w:val="both"/>
        <w:rPr>
          <w:ins w:id="6114" w:author="Andrija Ilic" w:date="2015-09-15T17:33:00Z"/>
          <w:b/>
        </w:rPr>
        <w:pPrChange w:id="6115" w:author="Andrija Ilic" w:date="2015-09-15T17:18:00Z">
          <w:pPr/>
        </w:pPrChange>
      </w:pPr>
      <w:ins w:id="6116" w:author="Andrija Ilic" w:date="2015-09-15T17:29:00Z">
        <w:r>
          <w:rPr>
            <w:b/>
            <w:noProof/>
          </w:rPr>
          <w:drawing>
            <wp:inline distT="0" distB="0" distL="0" distR="0" wp14:anchorId="1F76D63E" wp14:editId="38FD1F95">
              <wp:extent cx="5732145" cy="585470"/>
              <wp:effectExtent l="0" t="0" r="190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предмет.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585470"/>
                      </a:xfrm>
                      <a:prstGeom prst="rect">
                        <a:avLst/>
                      </a:prstGeom>
                    </pic:spPr>
                  </pic:pic>
                </a:graphicData>
              </a:graphic>
            </wp:inline>
          </w:drawing>
        </w:r>
      </w:ins>
    </w:p>
    <w:p w14:paraId="327600EF" w14:textId="29E34786" w:rsidR="00486CBD" w:rsidRPr="00AF10E0" w:rsidRDefault="00486CBD" w:rsidP="00486CBD">
      <w:pPr>
        <w:jc w:val="both"/>
        <w:rPr>
          <w:ins w:id="6117" w:author="Andrija Ilic" w:date="2015-09-15T17:33:00Z"/>
        </w:rPr>
      </w:pPr>
      <w:ins w:id="6118" w:author="Andrija Ilic" w:date="2015-09-15T17:33:00Z">
        <w:r>
          <w:t xml:space="preserve">Складиште </w:t>
        </w:r>
        <w:r>
          <w:rPr>
            <w:b/>
          </w:rPr>
          <w:t>predmet_predavac</w:t>
        </w:r>
      </w:ins>
    </w:p>
    <w:p w14:paraId="61B172B1" w14:textId="5F57AD72" w:rsidR="00486CBD" w:rsidRDefault="00486CBD" w:rsidP="002359CA">
      <w:pPr>
        <w:jc w:val="both"/>
        <w:rPr>
          <w:ins w:id="6119" w:author="Andrija Ilic" w:date="2015-09-15T17:33:00Z"/>
          <w:b/>
        </w:rPr>
        <w:pPrChange w:id="6120" w:author="Andrija Ilic" w:date="2015-09-15T17:18:00Z">
          <w:pPr/>
        </w:pPrChange>
      </w:pPr>
      <w:ins w:id="6121" w:author="Andrija Ilic" w:date="2015-09-15T17:29:00Z">
        <w:r>
          <w:rPr>
            <w:b/>
            <w:noProof/>
          </w:rPr>
          <w:drawing>
            <wp:inline distT="0" distB="0" distL="0" distR="0" wp14:anchorId="41A5D404" wp14:editId="3D8307B2">
              <wp:extent cx="5732145" cy="57912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предметпредавач.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579120"/>
                      </a:xfrm>
                      <a:prstGeom prst="rect">
                        <a:avLst/>
                      </a:prstGeom>
                    </pic:spPr>
                  </pic:pic>
                </a:graphicData>
              </a:graphic>
            </wp:inline>
          </w:drawing>
        </w:r>
      </w:ins>
    </w:p>
    <w:p w14:paraId="2530C92F" w14:textId="103FF25C" w:rsidR="00486CBD" w:rsidRPr="00AF10E0" w:rsidRDefault="00486CBD" w:rsidP="00486CBD">
      <w:pPr>
        <w:jc w:val="both"/>
        <w:rPr>
          <w:ins w:id="6122" w:author="Andrija Ilic" w:date="2015-09-15T17:33:00Z"/>
        </w:rPr>
      </w:pPr>
      <w:ins w:id="6123" w:author="Andrija Ilic" w:date="2015-09-15T17:33:00Z">
        <w:r>
          <w:t xml:space="preserve">Складиште </w:t>
        </w:r>
        <w:r>
          <w:rPr>
            <w:b/>
          </w:rPr>
          <w:t>program</w:t>
        </w:r>
      </w:ins>
    </w:p>
    <w:p w14:paraId="66CB1D7D" w14:textId="0ECDB677" w:rsidR="00486CBD" w:rsidRDefault="00486CBD" w:rsidP="002359CA">
      <w:pPr>
        <w:jc w:val="both"/>
        <w:rPr>
          <w:ins w:id="6124" w:author="Andrija Ilic" w:date="2015-09-15T17:33:00Z"/>
          <w:b/>
        </w:rPr>
        <w:pPrChange w:id="6125" w:author="Andrija Ilic" w:date="2015-09-15T17:18:00Z">
          <w:pPr/>
        </w:pPrChange>
      </w:pPr>
      <w:ins w:id="6126" w:author="Andrija Ilic" w:date="2015-09-15T17:30:00Z">
        <w:r>
          <w:rPr>
            <w:b/>
            <w:noProof/>
          </w:rPr>
          <w:drawing>
            <wp:inline distT="0" distB="0" distL="0" distR="0" wp14:anchorId="04DDA6B6" wp14:editId="707C3B77">
              <wp:extent cx="5732145" cy="701040"/>
              <wp:effectExtent l="0" t="0" r="190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програм.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701040"/>
                      </a:xfrm>
                      <a:prstGeom prst="rect">
                        <a:avLst/>
                      </a:prstGeom>
                    </pic:spPr>
                  </pic:pic>
                </a:graphicData>
              </a:graphic>
            </wp:inline>
          </w:drawing>
        </w:r>
      </w:ins>
    </w:p>
    <w:p w14:paraId="54C4344B" w14:textId="3EB33E3D" w:rsidR="00486CBD" w:rsidRPr="00AF10E0" w:rsidRDefault="00486CBD" w:rsidP="00486CBD">
      <w:pPr>
        <w:jc w:val="both"/>
        <w:rPr>
          <w:ins w:id="6127" w:author="Andrija Ilic" w:date="2015-09-15T17:34:00Z"/>
        </w:rPr>
      </w:pPr>
      <w:ins w:id="6128" w:author="Andrija Ilic" w:date="2015-09-15T17:34:00Z">
        <w:r>
          <w:t xml:space="preserve">Складиште </w:t>
        </w:r>
        <w:r>
          <w:rPr>
            <w:b/>
          </w:rPr>
          <w:t>program_ocene</w:t>
        </w:r>
      </w:ins>
    </w:p>
    <w:p w14:paraId="690236A5" w14:textId="6E4C7438" w:rsidR="00486CBD" w:rsidRDefault="00486CBD" w:rsidP="002359CA">
      <w:pPr>
        <w:jc w:val="both"/>
        <w:rPr>
          <w:ins w:id="6129" w:author="Andrija Ilic" w:date="2015-09-15T17:34:00Z"/>
          <w:b/>
        </w:rPr>
        <w:pPrChange w:id="6130" w:author="Andrija Ilic" w:date="2015-09-15T17:18:00Z">
          <w:pPr/>
        </w:pPrChange>
      </w:pPr>
      <w:ins w:id="6131" w:author="Andrija Ilic" w:date="2015-09-15T17:30:00Z">
        <w:r>
          <w:rPr>
            <w:b/>
            <w:noProof/>
          </w:rPr>
          <w:drawing>
            <wp:inline distT="0" distB="0" distL="0" distR="0" wp14:anchorId="06137777" wp14:editId="05C39D25">
              <wp:extent cx="5732145" cy="143319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програмоцене.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1433195"/>
                      </a:xfrm>
                      <a:prstGeom prst="rect">
                        <a:avLst/>
                      </a:prstGeom>
                    </pic:spPr>
                  </pic:pic>
                </a:graphicData>
              </a:graphic>
            </wp:inline>
          </w:drawing>
        </w:r>
      </w:ins>
    </w:p>
    <w:p w14:paraId="72E14EBB" w14:textId="4BE6560D" w:rsidR="00486CBD" w:rsidRPr="00AF10E0" w:rsidRDefault="00486CBD" w:rsidP="00486CBD">
      <w:pPr>
        <w:jc w:val="both"/>
        <w:rPr>
          <w:ins w:id="6132" w:author="Andrija Ilic" w:date="2015-09-15T17:34:00Z"/>
        </w:rPr>
      </w:pPr>
      <w:ins w:id="6133" w:author="Andrija Ilic" w:date="2015-09-15T17:34:00Z">
        <w:r>
          <w:lastRenderedPageBreak/>
          <w:t xml:space="preserve">Складиште </w:t>
        </w:r>
        <w:r>
          <w:rPr>
            <w:b/>
          </w:rPr>
          <w:t>student</w:t>
        </w:r>
      </w:ins>
    </w:p>
    <w:p w14:paraId="3C704F30" w14:textId="4198777D" w:rsidR="00486CBD" w:rsidRDefault="00486CBD" w:rsidP="002359CA">
      <w:pPr>
        <w:jc w:val="both"/>
        <w:rPr>
          <w:ins w:id="6134" w:author="Andrija Ilic" w:date="2015-09-15T17:34:00Z"/>
          <w:b/>
        </w:rPr>
        <w:pPrChange w:id="6135" w:author="Andrija Ilic" w:date="2015-09-15T17:18:00Z">
          <w:pPr/>
        </w:pPrChange>
      </w:pPr>
      <w:ins w:id="6136" w:author="Andrija Ilic" w:date="2015-09-15T17:30:00Z">
        <w:r>
          <w:rPr>
            <w:b/>
            <w:noProof/>
          </w:rPr>
          <w:drawing>
            <wp:inline distT="0" distB="0" distL="0" distR="0" wp14:anchorId="112CCD2E" wp14:editId="45F194D2">
              <wp:extent cx="5732145" cy="1812925"/>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студент.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1812925"/>
                      </a:xfrm>
                      <a:prstGeom prst="rect">
                        <a:avLst/>
                      </a:prstGeom>
                    </pic:spPr>
                  </pic:pic>
                </a:graphicData>
              </a:graphic>
            </wp:inline>
          </w:drawing>
        </w:r>
      </w:ins>
    </w:p>
    <w:p w14:paraId="3E863F3B" w14:textId="267FA209" w:rsidR="00486CBD" w:rsidRPr="00AF10E0" w:rsidRDefault="00486CBD" w:rsidP="00486CBD">
      <w:pPr>
        <w:jc w:val="both"/>
        <w:rPr>
          <w:ins w:id="6137" w:author="Andrija Ilic" w:date="2015-09-15T17:34:00Z"/>
        </w:rPr>
      </w:pPr>
      <w:ins w:id="6138" w:author="Andrija Ilic" w:date="2015-09-15T17:34:00Z">
        <w:r>
          <w:t xml:space="preserve">Складиште </w:t>
        </w:r>
        <w:r w:rsidRPr="00486CBD">
          <w:rPr>
            <w:b/>
            <w:rPrChange w:id="6139" w:author="Andrija Ilic" w:date="2015-09-15T17:35:00Z">
              <w:rPr/>
            </w:rPrChange>
          </w:rPr>
          <w:t>student_</w:t>
        </w:r>
        <w:r>
          <w:rPr>
            <w:b/>
          </w:rPr>
          <w:t>aktivnost</w:t>
        </w:r>
        <w:r>
          <w:rPr>
            <w:b/>
          </w:rPr>
          <w:t>_ass</w:t>
        </w:r>
      </w:ins>
    </w:p>
    <w:p w14:paraId="5FE70917" w14:textId="107DF394" w:rsidR="00486CBD" w:rsidRDefault="00486CBD" w:rsidP="002359CA">
      <w:pPr>
        <w:jc w:val="both"/>
        <w:rPr>
          <w:ins w:id="6140" w:author="Andrija Ilic" w:date="2015-09-15T17:35:00Z"/>
          <w:b/>
        </w:rPr>
        <w:pPrChange w:id="6141" w:author="Andrija Ilic" w:date="2015-09-15T17:18:00Z">
          <w:pPr/>
        </w:pPrChange>
      </w:pPr>
      <w:ins w:id="6142" w:author="Andrija Ilic" w:date="2015-09-15T17:30:00Z">
        <w:r>
          <w:rPr>
            <w:b/>
            <w:noProof/>
          </w:rPr>
          <w:drawing>
            <wp:inline distT="0" distB="0" distL="0" distR="0" wp14:anchorId="4AF63A60" wp14:editId="1847B29D">
              <wp:extent cx="5732145" cy="878205"/>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студентактасс.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878205"/>
                      </a:xfrm>
                      <a:prstGeom prst="rect">
                        <a:avLst/>
                      </a:prstGeom>
                    </pic:spPr>
                  </pic:pic>
                </a:graphicData>
              </a:graphic>
            </wp:inline>
          </w:drawing>
        </w:r>
      </w:ins>
    </w:p>
    <w:p w14:paraId="188EEAD6" w14:textId="01E49D22" w:rsidR="00486CBD" w:rsidRPr="00AF10E0" w:rsidRDefault="00486CBD" w:rsidP="00486CBD">
      <w:pPr>
        <w:jc w:val="both"/>
        <w:rPr>
          <w:ins w:id="6143" w:author="Andrija Ilic" w:date="2015-09-15T17:35:00Z"/>
        </w:rPr>
      </w:pPr>
      <w:ins w:id="6144" w:author="Andrija Ilic" w:date="2015-09-15T17:35:00Z">
        <w:r>
          <w:t xml:space="preserve">Складиште </w:t>
        </w:r>
        <w:r w:rsidRPr="00AF10E0">
          <w:rPr>
            <w:b/>
          </w:rPr>
          <w:t>student_</w:t>
        </w:r>
        <w:r>
          <w:rPr>
            <w:b/>
          </w:rPr>
          <w:t>predmet</w:t>
        </w:r>
        <w:r>
          <w:rPr>
            <w:b/>
          </w:rPr>
          <w:t>_ass</w:t>
        </w:r>
      </w:ins>
    </w:p>
    <w:p w14:paraId="119BFDC4" w14:textId="0929A9A0" w:rsidR="00486CBD" w:rsidRDefault="00486CBD" w:rsidP="002359CA">
      <w:pPr>
        <w:jc w:val="both"/>
        <w:rPr>
          <w:ins w:id="6145" w:author="Andrija Ilic" w:date="2015-09-15T17:35:00Z"/>
          <w:b/>
        </w:rPr>
        <w:pPrChange w:id="6146" w:author="Andrija Ilic" w:date="2015-09-15T17:18:00Z">
          <w:pPr/>
        </w:pPrChange>
      </w:pPr>
      <w:ins w:id="6147" w:author="Andrija Ilic" w:date="2015-09-15T17:31:00Z">
        <w:r>
          <w:rPr>
            <w:b/>
            <w:noProof/>
          </w:rPr>
          <w:drawing>
            <wp:inline distT="0" distB="0" distL="0" distR="0" wp14:anchorId="1E5D26FC" wp14:editId="77F428BC">
              <wp:extent cx="5732145" cy="894080"/>
              <wp:effectExtent l="0" t="0" r="190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студентпредметасс.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894080"/>
                      </a:xfrm>
                      <a:prstGeom prst="rect">
                        <a:avLst/>
                      </a:prstGeom>
                    </pic:spPr>
                  </pic:pic>
                </a:graphicData>
              </a:graphic>
            </wp:inline>
          </w:drawing>
        </w:r>
      </w:ins>
    </w:p>
    <w:p w14:paraId="4931B539" w14:textId="777AC8BB" w:rsidR="00486CBD" w:rsidRPr="00AF10E0" w:rsidRDefault="00486CBD" w:rsidP="00486CBD">
      <w:pPr>
        <w:jc w:val="both"/>
        <w:rPr>
          <w:ins w:id="6148" w:author="Andrija Ilic" w:date="2015-09-15T17:35:00Z"/>
        </w:rPr>
      </w:pPr>
      <w:ins w:id="6149" w:author="Andrija Ilic" w:date="2015-09-15T17:35:00Z">
        <w:r>
          <w:t xml:space="preserve">Складиште </w:t>
        </w:r>
        <w:r>
          <w:rPr>
            <w:b/>
          </w:rPr>
          <w:t>tip_aktivnosti</w:t>
        </w:r>
      </w:ins>
    </w:p>
    <w:p w14:paraId="6CCBA5E3" w14:textId="3AE768F4" w:rsidR="00486CBD" w:rsidRDefault="00486CBD" w:rsidP="002359CA">
      <w:pPr>
        <w:jc w:val="both"/>
        <w:rPr>
          <w:ins w:id="6150" w:author="Andrija Ilic" w:date="2015-09-15T17:35:00Z"/>
          <w:b/>
        </w:rPr>
        <w:pPrChange w:id="6151" w:author="Andrija Ilic" w:date="2015-09-15T17:18:00Z">
          <w:pPr/>
        </w:pPrChange>
      </w:pPr>
      <w:ins w:id="6152" w:author="Andrija Ilic" w:date="2015-09-15T17:31:00Z">
        <w:r>
          <w:rPr>
            <w:b/>
            <w:noProof/>
          </w:rPr>
          <w:drawing>
            <wp:inline distT="0" distB="0" distL="0" distR="0" wp14:anchorId="5AB221FE" wp14:editId="40C8CCCF">
              <wp:extent cx="5732145" cy="53403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типактивности.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534035"/>
                      </a:xfrm>
                      <a:prstGeom prst="rect">
                        <a:avLst/>
                      </a:prstGeom>
                    </pic:spPr>
                  </pic:pic>
                </a:graphicData>
              </a:graphic>
            </wp:inline>
          </w:drawing>
        </w:r>
      </w:ins>
    </w:p>
    <w:p w14:paraId="5CEA303B" w14:textId="6CF2CC4A" w:rsidR="00486CBD" w:rsidRPr="00AF10E0" w:rsidRDefault="00486CBD" w:rsidP="00486CBD">
      <w:pPr>
        <w:jc w:val="both"/>
        <w:rPr>
          <w:ins w:id="6153" w:author="Andrija Ilic" w:date="2015-09-15T17:35:00Z"/>
        </w:rPr>
      </w:pPr>
      <w:ins w:id="6154" w:author="Andrija Ilic" w:date="2015-09-15T17:35:00Z">
        <w:r>
          <w:t xml:space="preserve">Складиште </w:t>
        </w:r>
        <w:r>
          <w:rPr>
            <w:b/>
          </w:rPr>
          <w:t>tip_predavaca</w:t>
        </w:r>
      </w:ins>
    </w:p>
    <w:p w14:paraId="7265EF59" w14:textId="3D349044" w:rsidR="00486CBD" w:rsidRPr="00122FD2" w:rsidRDefault="00486CBD" w:rsidP="002359CA">
      <w:pPr>
        <w:jc w:val="both"/>
        <w:rPr>
          <w:ins w:id="6155" w:author="Andrija Ilic" w:date="2015-09-15T13:32:00Z"/>
          <w:b/>
          <w:rPrChange w:id="6156" w:author="Andrija Ilic" w:date="2015-09-15T13:32:00Z">
            <w:rPr>
              <w:ins w:id="6157" w:author="Andrija Ilic" w:date="2015-09-15T13:32:00Z"/>
              <w:b/>
            </w:rPr>
          </w:rPrChange>
        </w:rPr>
        <w:pPrChange w:id="6158" w:author="Andrija Ilic" w:date="2015-09-15T17:18:00Z">
          <w:pPr/>
        </w:pPrChange>
      </w:pPr>
      <w:ins w:id="6159" w:author="Andrija Ilic" w:date="2015-09-15T17:31:00Z">
        <w:r>
          <w:rPr>
            <w:b/>
            <w:noProof/>
          </w:rPr>
          <w:drawing>
            <wp:inline distT="0" distB="0" distL="0" distR="0" wp14:anchorId="248F42DE" wp14:editId="17214E94">
              <wp:extent cx="5732145" cy="5410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типпредавача.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541020"/>
                      </a:xfrm>
                      <a:prstGeom prst="rect">
                        <a:avLst/>
                      </a:prstGeom>
                    </pic:spPr>
                  </pic:pic>
                </a:graphicData>
              </a:graphic>
            </wp:inline>
          </w:drawing>
        </w:r>
      </w:ins>
    </w:p>
    <w:p w14:paraId="39941484" w14:textId="77777777" w:rsidR="00486CBD" w:rsidRDefault="00486CBD" w:rsidP="00785964">
      <w:pPr>
        <w:rPr>
          <w:ins w:id="6160" w:author="Andrija Ilic" w:date="2015-09-15T17:36:00Z"/>
          <w:b/>
          <w:lang w:val="sr-Cyrl-RS"/>
        </w:rPr>
      </w:pPr>
    </w:p>
    <w:p w14:paraId="2009C81D" w14:textId="11D2FDC0" w:rsidR="00122FD2" w:rsidRDefault="00122FD2" w:rsidP="00785964">
      <w:pPr>
        <w:rPr>
          <w:ins w:id="6161" w:author="Andrija Ilic" w:date="2015-09-15T15:45:00Z"/>
          <w:b/>
        </w:rPr>
      </w:pPr>
      <w:ins w:id="6162" w:author="Andrija Ilic" w:date="2015-09-15T13:32:00Z">
        <w:r w:rsidRPr="00122FD2">
          <w:rPr>
            <w:b/>
            <w:lang w:val="sr-Cyrl-RS"/>
            <w:rPrChange w:id="6163" w:author="Andrija Ilic" w:date="2015-09-15T13:33:00Z">
              <w:rPr>
                <w:b/>
                <w:lang w:val="sr-Cyrl-RS"/>
              </w:rPr>
            </w:rPrChange>
          </w:rPr>
          <w:t>4</w:t>
        </w:r>
        <w:r w:rsidRPr="00122FD2">
          <w:rPr>
            <w:b/>
            <w:rPrChange w:id="6164" w:author="Andrija Ilic" w:date="2015-09-15T13:33:00Z">
              <w:rPr>
                <w:b/>
              </w:rPr>
            </w:rPrChange>
          </w:rPr>
          <w:t>.3.</w:t>
        </w:r>
        <w:r w:rsidRPr="00122FD2">
          <w:rPr>
            <w:b/>
            <w:lang w:val="sr-Cyrl-RS"/>
            <w:rPrChange w:id="6165" w:author="Andrija Ilic" w:date="2015-09-15T13:33:00Z">
              <w:rPr>
                <w:b/>
                <w:lang w:val="sr-Cyrl-RS"/>
              </w:rPr>
            </w:rPrChange>
          </w:rPr>
          <w:t>7</w:t>
        </w:r>
        <w:r w:rsidRPr="00122FD2">
          <w:rPr>
            <w:b/>
            <w:rPrChange w:id="6166" w:author="Andrija Ilic" w:date="2015-09-15T13:33:00Z">
              <w:rPr>
                <w:b/>
              </w:rPr>
            </w:rPrChange>
          </w:rPr>
          <w:t xml:space="preserve"> </w:t>
        </w:r>
      </w:ins>
      <w:ins w:id="6167" w:author="Andrija Ilic" w:date="2015-09-15T13:33:00Z">
        <w:r w:rsidRPr="00122FD2">
          <w:rPr>
            <w:b/>
            <w:rPrChange w:id="6168" w:author="Andrija Ilic" w:date="2015-09-15T13:33:00Z">
              <w:rPr/>
            </w:rPrChange>
          </w:rPr>
          <w:t>Структура корисничког интерфејса</w:t>
        </w:r>
      </w:ins>
    </w:p>
    <w:p w14:paraId="79AFA6A9" w14:textId="12FD23A3" w:rsidR="00E61FF4" w:rsidRDefault="00E61FF4" w:rsidP="002359CA">
      <w:pPr>
        <w:jc w:val="both"/>
        <w:rPr>
          <w:ins w:id="6169" w:author="Andrija Ilic" w:date="2015-09-15T15:49:00Z"/>
          <w:sz w:val="22"/>
        </w:rPr>
        <w:pPrChange w:id="6170" w:author="Andrija Ilic" w:date="2015-09-15T17:18:00Z">
          <w:pPr/>
        </w:pPrChange>
      </w:pPr>
      <w:ins w:id="6171" w:author="Andrija Ilic" w:date="2015-09-15T15:46:00Z">
        <w:r>
          <w:rPr>
            <w:sz w:val="22"/>
            <w:lang w:val="sr-Cyrl-RS"/>
          </w:rPr>
          <w:t>Контролер корисничког</w:t>
        </w:r>
      </w:ins>
      <w:ins w:id="6172" w:author="Andrija Ilic" w:date="2015-09-15T15:45:00Z">
        <w:r>
          <w:rPr>
            <w:sz w:val="22"/>
          </w:rPr>
          <w:t xml:space="preserve"> интерфејса и ек</w:t>
        </w:r>
      </w:ins>
      <w:ins w:id="6173" w:author="Andrija Ilic" w:date="2015-09-15T15:46:00Z">
        <w:r>
          <w:rPr>
            <w:sz w:val="22"/>
            <w:lang w:val="sr-Cyrl-RS"/>
          </w:rPr>
          <w:t>р</w:t>
        </w:r>
      </w:ins>
      <w:ins w:id="6174" w:author="Andrija Ilic" w:date="2015-09-15T15:45:00Z">
        <w:r>
          <w:rPr>
            <w:sz w:val="22"/>
          </w:rPr>
          <w:t>анске ф</w:t>
        </w:r>
      </w:ins>
      <w:ins w:id="6175" w:author="Andrija Ilic" w:date="2015-09-15T15:46:00Z">
        <w:r>
          <w:rPr>
            <w:sz w:val="22"/>
            <w:lang w:val="sr-Cyrl-RS"/>
          </w:rPr>
          <w:t>о</w:t>
        </w:r>
      </w:ins>
      <w:ins w:id="6176" w:author="Andrija Ilic" w:date="2015-09-15T15:45:00Z">
        <w:r>
          <w:rPr>
            <w:sz w:val="22"/>
          </w:rPr>
          <w:t>рме не представљају с</w:t>
        </w:r>
      </w:ins>
      <w:ins w:id="6177" w:author="Andrija Ilic" w:date="2015-09-15T15:46:00Z">
        <w:r>
          <w:rPr>
            <w:sz w:val="22"/>
            <w:lang w:val="sr-Cyrl-RS"/>
          </w:rPr>
          <w:t>о</w:t>
        </w:r>
      </w:ins>
      <w:ins w:id="6178" w:author="Andrija Ilic" w:date="2015-09-15T15:45:00Z">
        <w:r>
          <w:rPr>
            <w:sz w:val="22"/>
          </w:rPr>
          <w:t>фтверски систем, већ сам</w:t>
        </w:r>
      </w:ins>
      <w:ins w:id="6179" w:author="Andrija Ilic" w:date="2015-09-15T15:46:00Z">
        <w:r>
          <w:rPr>
            <w:sz w:val="22"/>
            <w:lang w:val="sr-Cyrl-RS"/>
          </w:rPr>
          <w:t>о</w:t>
        </w:r>
      </w:ins>
      <w:ins w:id="6180" w:author="Andrija Ilic" w:date="2015-09-15T15:45:00Z">
        <w:r>
          <w:rPr>
            <w:sz w:val="22"/>
          </w:rPr>
          <w:t xml:space="preserve"> реализацију улаза и излаза из с</w:t>
        </w:r>
      </w:ins>
      <w:ins w:id="6181" w:author="Andrija Ilic" w:date="2015-09-15T15:46:00Z">
        <w:r>
          <w:rPr>
            <w:sz w:val="22"/>
            <w:lang w:val="sr-Cyrl-RS"/>
          </w:rPr>
          <w:t>о</w:t>
        </w:r>
      </w:ins>
      <w:ins w:id="6182" w:author="Andrija Ilic" w:date="2015-09-15T15:45:00Z">
        <w:r>
          <w:rPr>
            <w:sz w:val="22"/>
          </w:rPr>
          <w:t>фтверск</w:t>
        </w:r>
      </w:ins>
      <w:ins w:id="6183" w:author="Andrija Ilic" w:date="2015-09-15T15:46:00Z">
        <w:r>
          <w:rPr>
            <w:sz w:val="22"/>
            <w:lang w:val="sr-Cyrl-RS"/>
          </w:rPr>
          <w:t>о</w:t>
        </w:r>
      </w:ins>
      <w:ins w:id="6184" w:author="Andrija Ilic" w:date="2015-09-15T15:45:00Z">
        <w:r>
          <w:rPr>
            <w:sz w:val="22"/>
          </w:rPr>
          <w:t xml:space="preserve">г система. </w:t>
        </w:r>
      </w:ins>
      <w:ins w:id="6185" w:author="Andrija Ilic" w:date="2015-09-15T15:46:00Z">
        <w:r>
          <w:rPr>
            <w:sz w:val="22"/>
            <w:lang w:val="sr-Cyrl-RS"/>
          </w:rPr>
          <w:t>Контролер</w:t>
        </w:r>
      </w:ins>
      <w:ins w:id="6186" w:author="Andrija Ilic" w:date="2015-09-15T15:45:00Z">
        <w:r>
          <w:rPr>
            <w:sz w:val="22"/>
          </w:rPr>
          <w:t xml:space="preserve"> </w:t>
        </w:r>
      </w:ins>
      <w:ins w:id="6187" w:author="Andrija Ilic" w:date="2015-09-15T15:46:00Z">
        <w:r>
          <w:rPr>
            <w:sz w:val="22"/>
            <w:lang w:val="sr-Cyrl-RS"/>
          </w:rPr>
          <w:t>корисничког</w:t>
        </w:r>
      </w:ins>
      <w:ins w:id="6188" w:author="Andrija Ilic" w:date="2015-09-15T15:45:00Z">
        <w:r>
          <w:rPr>
            <w:sz w:val="22"/>
          </w:rPr>
          <w:t xml:space="preserve"> интерфејса и екранске ф</w:t>
        </w:r>
      </w:ins>
      <w:ins w:id="6189" w:author="Andrija Ilic" w:date="2015-09-15T15:47:00Z">
        <w:r>
          <w:rPr>
            <w:sz w:val="22"/>
            <w:lang w:val="sr-Cyrl-RS"/>
          </w:rPr>
          <w:t>о</w:t>
        </w:r>
      </w:ins>
      <w:ins w:id="6190" w:author="Andrija Ilic" w:date="2015-09-15T15:45:00Z">
        <w:r>
          <w:rPr>
            <w:sz w:val="22"/>
          </w:rPr>
          <w:t xml:space="preserve">рме су </w:t>
        </w:r>
      </w:ins>
      <w:ins w:id="6191" w:author="Andrija Ilic" w:date="2015-09-15T15:47:00Z">
        <w:r>
          <w:rPr>
            <w:sz w:val="22"/>
            <w:lang w:val="sr-Cyrl-RS"/>
          </w:rPr>
          <w:t>реализовани</w:t>
        </w:r>
      </w:ins>
      <w:ins w:id="6192" w:author="Andrija Ilic" w:date="2015-09-15T15:45:00Z">
        <w:r>
          <w:rPr>
            <w:sz w:val="22"/>
          </w:rPr>
          <w:t xml:space="preserve"> к</w:t>
        </w:r>
      </w:ins>
      <w:ins w:id="6193" w:author="Andrija Ilic" w:date="2015-09-15T15:47:00Z">
        <w:r>
          <w:rPr>
            <w:sz w:val="22"/>
            <w:lang w:val="sr-Cyrl-RS"/>
          </w:rPr>
          <w:t>о</w:t>
        </w:r>
      </w:ins>
      <w:ins w:id="6194" w:author="Andrija Ilic" w:date="2015-09-15T15:45:00Z">
        <w:r>
          <w:rPr>
            <w:sz w:val="22"/>
          </w:rPr>
          <w:t>ришће</w:t>
        </w:r>
      </w:ins>
      <w:ins w:id="6195" w:author="Andrija Ilic" w:date="2015-09-15T15:47:00Z">
        <w:r>
          <w:rPr>
            <w:sz w:val="22"/>
            <w:lang w:val="sr-Cyrl-RS"/>
          </w:rPr>
          <w:t>њ</w:t>
        </w:r>
      </w:ins>
      <w:ins w:id="6196" w:author="Andrija Ilic" w:date="2015-09-15T15:45:00Z">
        <w:r>
          <w:rPr>
            <w:sz w:val="22"/>
          </w:rPr>
          <w:t xml:space="preserve">ем Tapestry </w:t>
        </w:r>
      </w:ins>
      <w:ins w:id="6197" w:author="Andrija Ilic" w:date="2015-09-15T15:47:00Z">
        <w:r>
          <w:rPr>
            <w:sz w:val="22"/>
            <w:lang w:val="sr-Cyrl-RS"/>
          </w:rPr>
          <w:t>о</w:t>
        </w:r>
      </w:ins>
      <w:ins w:id="6198" w:author="Andrija Ilic" w:date="2015-09-15T15:45:00Z">
        <w:r>
          <w:rPr>
            <w:sz w:val="22"/>
          </w:rPr>
          <w:t xml:space="preserve">квира. Структура </w:t>
        </w:r>
      </w:ins>
      <w:ins w:id="6199" w:author="Andrija Ilic" w:date="2015-09-15T15:47:00Z">
        <w:r>
          <w:rPr>
            <w:sz w:val="22"/>
            <w:lang w:val="sr-Cyrl-RS"/>
          </w:rPr>
          <w:t>корисничког</w:t>
        </w:r>
        <w:r>
          <w:rPr>
            <w:sz w:val="22"/>
          </w:rPr>
          <w:t xml:space="preserve"> </w:t>
        </w:r>
      </w:ins>
      <w:ins w:id="6200" w:author="Andrija Ilic" w:date="2015-09-15T15:45:00Z">
        <w:r>
          <w:rPr>
            <w:sz w:val="22"/>
          </w:rPr>
          <w:t xml:space="preserve">интерфејса приказана је на слици </w:t>
        </w:r>
        <w:r>
          <w:rPr>
            <w:sz w:val="22"/>
          </w:rPr>
          <w:t>19</w:t>
        </w:r>
        <w:r>
          <w:rPr>
            <w:sz w:val="22"/>
          </w:rPr>
          <w:t>.</w:t>
        </w:r>
      </w:ins>
    </w:p>
    <w:p w14:paraId="68054A50" w14:textId="6C039F74" w:rsidR="00E61FF4" w:rsidRDefault="00E61FF4" w:rsidP="00E61FF4">
      <w:pPr>
        <w:jc w:val="center"/>
        <w:rPr>
          <w:ins w:id="6201" w:author="Andrija Ilic" w:date="2015-09-15T15:49:00Z"/>
          <w:sz w:val="22"/>
        </w:rPr>
        <w:pPrChange w:id="6202" w:author="Andrija Ilic" w:date="2015-09-15T15:49:00Z">
          <w:pPr/>
        </w:pPrChange>
      </w:pPr>
      <w:ins w:id="6203" w:author="Andrija Ilic" w:date="2015-09-15T15:51:00Z">
        <w:r>
          <w:rPr>
            <w:noProof/>
            <w:sz w:val="22"/>
          </w:rPr>
          <w:lastRenderedPageBreak/>
          <w:drawing>
            <wp:inline distT="0" distB="0" distL="0" distR="0" wp14:anchorId="620925A4" wp14:editId="0CA1E139">
              <wp:extent cx="5732145" cy="133731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ски.png"/>
                      <pic:cNvPicPr/>
                    </pic:nvPicPr>
                    <pic:blipFill>
                      <a:blip r:embed="rId126">
                        <a:extLst>
                          <a:ext uri="{28A0092B-C50C-407E-A947-70E740481C1C}">
                            <a14:useLocalDpi xmlns:a14="http://schemas.microsoft.com/office/drawing/2010/main" val="0"/>
                          </a:ext>
                        </a:extLst>
                      </a:blip>
                      <a:stretch>
                        <a:fillRect/>
                      </a:stretch>
                    </pic:blipFill>
                    <pic:spPr>
                      <a:xfrm>
                        <a:off x="0" y="0"/>
                        <a:ext cx="5732145" cy="1337310"/>
                      </a:xfrm>
                      <a:prstGeom prst="rect">
                        <a:avLst/>
                      </a:prstGeom>
                    </pic:spPr>
                  </pic:pic>
                </a:graphicData>
              </a:graphic>
            </wp:inline>
          </w:drawing>
        </w:r>
      </w:ins>
    </w:p>
    <w:p w14:paraId="65A79431" w14:textId="68ED05D2" w:rsidR="00E61FF4" w:rsidRDefault="00E61FF4" w:rsidP="00E61FF4">
      <w:pPr>
        <w:jc w:val="center"/>
        <w:rPr>
          <w:ins w:id="6204" w:author="Andrija Ilic" w:date="2015-09-15T15:55:00Z"/>
          <w:sz w:val="22"/>
          <w:lang w:val="sr-Cyrl-RS"/>
        </w:rPr>
        <w:pPrChange w:id="6205" w:author="Andrija Ilic" w:date="2015-09-15T15:49:00Z">
          <w:pPr/>
        </w:pPrChange>
      </w:pPr>
      <w:ins w:id="6206" w:author="Andrija Ilic" w:date="2015-09-15T15:49:00Z">
        <w:r>
          <w:rPr>
            <w:sz w:val="22"/>
            <w:lang w:val="sr-Cyrl-RS"/>
          </w:rPr>
          <w:t>Слика 19. Структура корисничког интерфејса</w:t>
        </w:r>
      </w:ins>
    </w:p>
    <w:p w14:paraId="382DC0BB" w14:textId="77777777" w:rsidR="00A627CE" w:rsidRDefault="00A627CE" w:rsidP="00E61FF4">
      <w:pPr>
        <w:jc w:val="center"/>
        <w:rPr>
          <w:ins w:id="6207" w:author="Andrija Ilic" w:date="2015-09-15T15:52:00Z"/>
          <w:sz w:val="22"/>
          <w:lang w:val="sr-Cyrl-RS"/>
        </w:rPr>
        <w:pPrChange w:id="6208" w:author="Andrija Ilic" w:date="2015-09-15T15:49:00Z">
          <w:pPr/>
        </w:pPrChange>
      </w:pPr>
    </w:p>
    <w:p w14:paraId="3252393E" w14:textId="49EF00B1" w:rsidR="00122FD2" w:rsidRDefault="00122FD2" w:rsidP="00122FD2">
      <w:pPr>
        <w:rPr>
          <w:ins w:id="6209" w:author="Andrija Ilic" w:date="2015-09-15T14:42:00Z"/>
          <w:b/>
        </w:rPr>
      </w:pPr>
      <w:ins w:id="6210" w:author="Andrija Ilic" w:date="2015-09-15T13:33:00Z">
        <w:r w:rsidRPr="00122FD2">
          <w:rPr>
            <w:b/>
            <w:lang w:val="sr-Cyrl-RS"/>
            <w:rPrChange w:id="6211" w:author="Andrija Ilic" w:date="2015-09-15T13:33:00Z">
              <w:rPr>
                <w:b/>
                <w:lang w:val="sr-Cyrl-RS"/>
              </w:rPr>
            </w:rPrChange>
          </w:rPr>
          <w:t>4</w:t>
        </w:r>
        <w:r w:rsidRPr="00122FD2">
          <w:rPr>
            <w:b/>
            <w:rPrChange w:id="6212" w:author="Andrija Ilic" w:date="2015-09-15T13:33:00Z">
              <w:rPr>
                <w:b/>
              </w:rPr>
            </w:rPrChange>
          </w:rPr>
          <w:t>.3.</w:t>
        </w:r>
        <w:r w:rsidRPr="00122FD2">
          <w:rPr>
            <w:b/>
            <w:lang w:val="sr-Cyrl-RS"/>
            <w:rPrChange w:id="6213" w:author="Andrija Ilic" w:date="2015-09-15T13:33:00Z">
              <w:rPr>
                <w:b/>
                <w:lang w:val="sr-Cyrl-RS"/>
              </w:rPr>
            </w:rPrChange>
          </w:rPr>
          <w:t>8</w:t>
        </w:r>
        <w:r w:rsidRPr="00122FD2">
          <w:rPr>
            <w:b/>
            <w:rPrChange w:id="6214" w:author="Andrija Ilic" w:date="2015-09-15T13:33:00Z">
              <w:rPr>
                <w:b/>
              </w:rPr>
            </w:rPrChange>
          </w:rPr>
          <w:t xml:space="preserve"> </w:t>
        </w:r>
        <w:r w:rsidRPr="00122FD2">
          <w:rPr>
            <w:b/>
            <w:rPrChange w:id="6215" w:author="Andrija Ilic" w:date="2015-09-15T13:33:00Z">
              <w:rPr/>
            </w:rPrChange>
          </w:rPr>
          <w:t>Пројектовање екранске форме</w:t>
        </w:r>
      </w:ins>
    </w:p>
    <w:p w14:paraId="69CFAD3F" w14:textId="77777777" w:rsidR="009D117C" w:rsidRPr="00122FD2" w:rsidRDefault="009D117C" w:rsidP="00122FD2">
      <w:pPr>
        <w:rPr>
          <w:ins w:id="6216" w:author="Andrija Ilic" w:date="2015-09-15T13:33:00Z"/>
          <w:b/>
          <w:lang w:val="sr-Cyrl-RS"/>
          <w:rPrChange w:id="6217" w:author="Andrija Ilic" w:date="2015-09-15T13:33:00Z">
            <w:rPr>
              <w:ins w:id="6218" w:author="Andrija Ilic" w:date="2015-09-15T13:33:00Z"/>
              <w:b/>
              <w:lang w:val="sr-Cyrl-RS"/>
            </w:rPr>
          </w:rPrChange>
        </w:rPr>
      </w:pPr>
    </w:p>
    <w:p w14:paraId="4A0E6D48" w14:textId="77777777" w:rsidR="00D9757C" w:rsidRPr="00455F53" w:rsidRDefault="00D9757C" w:rsidP="00D9757C">
      <w:pPr>
        <w:rPr>
          <w:ins w:id="6219" w:author="Andrija Ilic" w:date="2015-09-15T13:37:00Z"/>
          <w:b/>
        </w:rPr>
      </w:pPr>
      <w:ins w:id="6220"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221" w:author="Andrija Ilic" w:date="2015-09-15T13:37:00Z"/>
          <w:b/>
        </w:rPr>
      </w:pPr>
      <w:ins w:id="6222" w:author="Andrija Ilic" w:date="2015-09-15T13:37:00Z">
        <w:r>
          <w:rPr>
            <w:b/>
          </w:rPr>
          <w:t>Назив СК</w:t>
        </w:r>
        <w:proofErr w:type="gramStart"/>
        <w:r>
          <w:rPr>
            <w:b/>
          </w:rPr>
          <w:t>:</w:t>
        </w:r>
        <w:proofErr w:type="gramEnd"/>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223" w:author="Andrija Ilic" w:date="2015-09-15T13:37:00Z"/>
        </w:rPr>
      </w:pPr>
      <w:ins w:id="6224" w:author="Andrija Ilic" w:date="2015-09-15T13:37:00Z">
        <w:r>
          <w:rPr>
            <w:b/>
          </w:rPr>
          <w:t>Учесници CК</w:t>
        </w:r>
        <w:proofErr w:type="gramStart"/>
        <w:r>
          <w:rPr>
            <w:b/>
          </w:rPr>
          <w:t>:</w:t>
        </w:r>
        <w:proofErr w:type="gramEnd"/>
        <w:r>
          <w:rPr>
            <w:b/>
          </w:rPr>
          <w:br/>
        </w:r>
        <w:r>
          <w:t>Корисник и програм</w:t>
        </w:r>
      </w:ins>
    </w:p>
    <w:p w14:paraId="5C292A8D" w14:textId="114BA296" w:rsidR="00122FD2" w:rsidRDefault="00D9757C" w:rsidP="00D9757C">
      <w:pPr>
        <w:rPr>
          <w:ins w:id="6225" w:author="Andrija Ilic" w:date="2015-09-15T13:37:00Z"/>
          <w:sz w:val="22"/>
        </w:rPr>
      </w:pPr>
      <w:ins w:id="6226" w:author="Andrija Ilic" w:date="2015-09-15T13:37:00Z">
        <w:r>
          <w:rPr>
            <w:b/>
          </w:rPr>
          <w:t>Предуслов</w:t>
        </w:r>
        <w:proofErr w:type="gramStart"/>
        <w:r>
          <w:rPr>
            <w:b/>
          </w:rPr>
          <w:t>:</w:t>
        </w:r>
        <w:proofErr w:type="gramEnd"/>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227" w:author="Andrija Ilic" w:date="2015-09-15T13:40:00Z"/>
          <w:b/>
        </w:rPr>
      </w:pPr>
      <w:ins w:id="6228" w:author="Andrija Ilic" w:date="2015-09-15T13:37:00Z">
        <w:r>
          <w:rPr>
            <w:b/>
          </w:rPr>
          <w:t>Основни сценарио СК</w:t>
        </w:r>
      </w:ins>
    </w:p>
    <w:p w14:paraId="10EA35FD" w14:textId="69C135C7" w:rsidR="00E8187C" w:rsidRPr="00E52830" w:rsidRDefault="00E8187C" w:rsidP="000D5DC3">
      <w:pPr>
        <w:pStyle w:val="ListParagraph"/>
        <w:numPr>
          <w:ilvl w:val="0"/>
          <w:numId w:val="62"/>
        </w:numPr>
        <w:rPr>
          <w:ins w:id="6229" w:author="Andrija Ilic" w:date="2015-09-15T13:45:00Z"/>
          <w:b/>
          <w:rPrChange w:id="6230" w:author="Andrija Ilic" w:date="2015-09-15T13:45:00Z">
            <w:rPr>
              <w:ins w:id="6231" w:author="Andrija Ilic" w:date="2015-09-15T13:45:00Z"/>
            </w:rPr>
          </w:rPrChange>
        </w:rPr>
        <w:pPrChange w:id="6232" w:author="Andrija Ilic" w:date="2015-09-15T13:40:00Z">
          <w:pPr/>
        </w:pPrChange>
      </w:pPr>
      <w:ins w:id="6233"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rsidP="00E52830">
      <w:pPr>
        <w:pStyle w:val="ListParagraph"/>
        <w:ind w:left="1080"/>
        <w:rPr>
          <w:ins w:id="6234" w:author="Andrija Ilic" w:date="2015-09-15T14:30:00Z"/>
          <w:b/>
        </w:rPr>
        <w:pPrChange w:id="6235" w:author="Andrija Ilic" w:date="2015-09-15T13:45:00Z">
          <w:pPr/>
        </w:pPrChange>
      </w:pPr>
      <w:ins w:id="6236" w:author="Andrija Ilic" w:date="2015-09-15T14:30:00Z">
        <w:r>
          <w:rPr>
            <w:b/>
            <w:noProof/>
          </w:rPr>
          <w:lastRenderedPageBreak/>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127">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rsidP="000D5DC3">
      <w:pPr>
        <w:pStyle w:val="ListParagraph"/>
        <w:numPr>
          <w:ilvl w:val="0"/>
          <w:numId w:val="62"/>
        </w:numPr>
        <w:rPr>
          <w:ins w:id="6237" w:author="Andrija Ilic" w:date="2015-09-15T13:41:00Z"/>
          <w:b/>
          <w:rPrChange w:id="6238" w:author="Andrija Ilic" w:date="2015-09-15T13:41:00Z">
            <w:rPr>
              <w:ins w:id="6239" w:author="Andrija Ilic" w:date="2015-09-15T13:41:00Z"/>
            </w:rPr>
          </w:rPrChange>
        </w:rPr>
        <w:pPrChange w:id="6240" w:author="Andrija Ilic" w:date="2015-09-15T13:40:00Z">
          <w:pPr/>
        </w:pPrChange>
      </w:pPr>
      <w:ins w:id="6241"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rsidP="000D5DC3">
      <w:pPr>
        <w:pStyle w:val="ListParagraph"/>
        <w:numPr>
          <w:ilvl w:val="0"/>
          <w:numId w:val="62"/>
        </w:numPr>
        <w:rPr>
          <w:ins w:id="6242" w:author="Andrija Ilic" w:date="2015-09-15T13:41:00Z"/>
        </w:rPr>
        <w:pPrChange w:id="6243" w:author="Andrija Ilic" w:date="2015-09-15T13:40:00Z">
          <w:pPr/>
        </w:pPrChange>
      </w:pPr>
      <w:ins w:id="6244" w:author="Andrija Ilic" w:date="2015-09-15T13:41:00Z">
        <w:r w:rsidRPr="000D5DC3">
          <w:rPr>
            <w:lang w:val="sr-Cyrl-RS"/>
            <w:rPrChange w:id="6245"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rsidP="000D5DC3">
      <w:pPr>
        <w:pStyle w:val="ListParagraph"/>
        <w:numPr>
          <w:ilvl w:val="0"/>
          <w:numId w:val="62"/>
        </w:numPr>
        <w:rPr>
          <w:ins w:id="6246" w:author="Andrija Ilic" w:date="2015-09-15T14:35:00Z"/>
        </w:rPr>
        <w:pPrChange w:id="6247" w:author="Andrija Ilic" w:date="2015-09-15T13:40:00Z">
          <w:pPr/>
        </w:pPrChange>
      </w:pPr>
      <w:ins w:id="6248"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rsidP="00307D13">
      <w:pPr>
        <w:pStyle w:val="ListParagraph"/>
        <w:ind w:left="1080"/>
        <w:rPr>
          <w:ins w:id="6249" w:author="Andrija Ilic" w:date="2015-09-15T13:41:00Z"/>
        </w:rPr>
        <w:pPrChange w:id="6250" w:author="Andrija Ilic" w:date="2015-09-15T14:35:00Z">
          <w:pPr/>
        </w:pPrChange>
      </w:pPr>
      <w:ins w:id="6251"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128">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rsidP="000D5DC3">
      <w:pPr>
        <w:pStyle w:val="ListParagraph"/>
        <w:numPr>
          <w:ilvl w:val="0"/>
          <w:numId w:val="62"/>
        </w:numPr>
        <w:rPr>
          <w:ins w:id="6252" w:author="Andrija Ilic" w:date="2015-09-15T14:35:00Z"/>
        </w:rPr>
        <w:pPrChange w:id="6253" w:author="Andrija Ilic" w:date="2015-09-15T13:40:00Z">
          <w:pPr/>
        </w:pPrChange>
      </w:pPr>
      <w:ins w:id="6254"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rsidP="00307D13">
      <w:pPr>
        <w:pStyle w:val="ListParagraph"/>
        <w:ind w:left="1080"/>
        <w:rPr>
          <w:ins w:id="6255" w:author="Andrija Ilic" w:date="2015-09-15T13:42:00Z"/>
        </w:rPr>
        <w:pPrChange w:id="6256" w:author="Andrija Ilic" w:date="2015-09-15T14:35:00Z">
          <w:pPr/>
        </w:pPrChange>
      </w:pPr>
      <w:ins w:id="6257"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129">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rsidP="000D5DC3">
      <w:pPr>
        <w:pStyle w:val="ListParagraph"/>
        <w:numPr>
          <w:ilvl w:val="0"/>
          <w:numId w:val="62"/>
        </w:numPr>
        <w:rPr>
          <w:ins w:id="6258" w:author="Andrija Ilic" w:date="2015-09-15T13:42:00Z"/>
          <w:rPrChange w:id="6259" w:author="Andrija Ilic" w:date="2015-09-15T13:42:00Z">
            <w:rPr>
              <w:ins w:id="6260" w:author="Andrija Ilic" w:date="2015-09-15T13:42:00Z"/>
              <w:lang w:val="sr-Cyrl-RS"/>
            </w:rPr>
          </w:rPrChange>
        </w:rPr>
        <w:pPrChange w:id="6261" w:author="Andrija Ilic" w:date="2015-09-15T13:40:00Z">
          <w:pPr/>
        </w:pPrChange>
      </w:pPr>
      <w:ins w:id="6262"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rsidP="000D5DC3">
      <w:pPr>
        <w:pStyle w:val="ListParagraph"/>
        <w:numPr>
          <w:ilvl w:val="0"/>
          <w:numId w:val="62"/>
        </w:numPr>
        <w:rPr>
          <w:ins w:id="6263" w:author="Andrija Ilic" w:date="2015-09-15T13:42:00Z"/>
        </w:rPr>
        <w:pPrChange w:id="6264" w:author="Andrija Ilic" w:date="2015-09-15T13:40:00Z">
          <w:pPr/>
        </w:pPrChange>
      </w:pPr>
      <w:ins w:id="6265"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rsidP="000D5DC3">
      <w:pPr>
        <w:pStyle w:val="ListParagraph"/>
        <w:numPr>
          <w:ilvl w:val="0"/>
          <w:numId w:val="62"/>
        </w:numPr>
        <w:rPr>
          <w:ins w:id="6266" w:author="Andrija Ilic" w:date="2015-09-15T14:40:00Z"/>
          <w:b/>
        </w:rPr>
        <w:pPrChange w:id="6267" w:author="Andrija Ilic" w:date="2015-09-15T13:43:00Z">
          <w:pPr/>
        </w:pPrChange>
      </w:pPr>
      <w:ins w:id="6268"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269" w:author="Andrija Ilic" w:date="2015-09-15T13:43:00Z">
        <w:r>
          <w:rPr>
            <w:b/>
          </w:rPr>
          <w:t xml:space="preserve"> </w:t>
        </w:r>
      </w:ins>
    </w:p>
    <w:p w14:paraId="47E8C613" w14:textId="4F347F71" w:rsidR="00767118" w:rsidRDefault="00767118" w:rsidP="00767118">
      <w:pPr>
        <w:pStyle w:val="ListParagraph"/>
        <w:ind w:left="1080"/>
        <w:rPr>
          <w:ins w:id="6270" w:author="Andrija Ilic" w:date="2015-09-15T13:39:00Z"/>
          <w:b/>
        </w:rPr>
        <w:pPrChange w:id="6271" w:author="Andrija Ilic" w:date="2015-09-15T14:40:00Z">
          <w:pPr/>
        </w:pPrChange>
      </w:pPr>
      <w:ins w:id="6272"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130">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273" w:author="Andrija Ilic" w:date="2015-09-15T13:44:00Z"/>
          <w:b/>
        </w:rPr>
      </w:pPr>
    </w:p>
    <w:p w14:paraId="1DA9002E" w14:textId="7CCABF25" w:rsidR="00D9757C" w:rsidRDefault="00D9757C" w:rsidP="00D9757C">
      <w:pPr>
        <w:rPr>
          <w:ins w:id="6274" w:author="Andrija Ilic" w:date="2015-09-15T13:38:00Z"/>
          <w:b/>
          <w:lang w:val="sr-Cyrl-RS"/>
        </w:rPr>
      </w:pPr>
      <w:ins w:id="6275" w:author="Andrija Ilic" w:date="2015-09-15T13:38:00Z">
        <w:r>
          <w:rPr>
            <w:b/>
          </w:rPr>
          <w:t>Алтернативни сценарио:</w:t>
        </w:r>
      </w:ins>
    </w:p>
    <w:p w14:paraId="79D4277A" w14:textId="77777777" w:rsidR="00D9757C" w:rsidRDefault="00D9757C" w:rsidP="00D9757C">
      <w:pPr>
        <w:ind w:firstLine="720"/>
        <w:rPr>
          <w:ins w:id="6276" w:author="Andrija Ilic" w:date="2015-09-15T14:40:00Z"/>
          <w:sz w:val="22"/>
        </w:rPr>
        <w:pPrChange w:id="6277" w:author="Andrija Ilic" w:date="2015-09-15T13:38:00Z">
          <w:pPr/>
        </w:pPrChange>
      </w:pPr>
      <w:ins w:id="6278"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rsidP="00D9757C">
      <w:pPr>
        <w:ind w:firstLine="720"/>
        <w:rPr>
          <w:ins w:id="6279" w:author="Andrija Ilic" w:date="2015-09-15T13:38:00Z"/>
          <w:sz w:val="22"/>
        </w:rPr>
        <w:pPrChange w:id="6280" w:author="Andrija Ilic" w:date="2015-09-15T13:38:00Z">
          <w:pPr/>
        </w:pPrChange>
      </w:pPr>
      <w:ins w:id="6281"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131">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rsidP="00D9757C">
      <w:pPr>
        <w:ind w:firstLine="720"/>
        <w:rPr>
          <w:ins w:id="6282" w:author="Andrija Ilic" w:date="2015-09-15T14:41:00Z"/>
          <w:sz w:val="22"/>
          <w:lang w:val="sr-Cyrl-RS"/>
        </w:rPr>
        <w:pPrChange w:id="6283" w:author="Andrija Ilic" w:date="2015-09-15T13:38:00Z">
          <w:pPr/>
        </w:pPrChange>
      </w:pPr>
      <w:ins w:id="6284"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rsidP="00D9757C">
      <w:pPr>
        <w:ind w:firstLine="720"/>
        <w:rPr>
          <w:ins w:id="6285" w:author="Andrija Ilic" w:date="2015-09-15T14:42:00Z"/>
          <w:b/>
          <w:lang w:val="sr-Cyrl-RS"/>
        </w:rPr>
        <w:pPrChange w:id="6286" w:author="Andrija Ilic" w:date="2015-09-15T13:38:00Z">
          <w:pPr/>
        </w:pPrChange>
      </w:pPr>
      <w:ins w:id="6287"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32">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288" w:author="Andrija Ilic" w:date="2015-09-15T14:42:00Z"/>
          <w:b/>
        </w:rPr>
      </w:pPr>
    </w:p>
    <w:p w14:paraId="0774E39F" w14:textId="77777777" w:rsidR="00BC2A3F" w:rsidRPr="00BF52FA" w:rsidRDefault="00BC2A3F" w:rsidP="00BC2A3F">
      <w:pPr>
        <w:rPr>
          <w:ins w:id="6289" w:author="Andrija Ilic" w:date="2015-09-15T14:42:00Z"/>
          <w:b/>
        </w:rPr>
      </w:pPr>
      <w:ins w:id="6290"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291" w:author="Andrija Ilic" w:date="2015-09-15T14:42:00Z"/>
        </w:rPr>
      </w:pPr>
      <w:ins w:id="6292" w:author="Andrija Ilic" w:date="2015-09-15T14:42:00Z">
        <w:r>
          <w:rPr>
            <w:b/>
          </w:rPr>
          <w:t>Назив СК</w:t>
        </w:r>
        <w:proofErr w:type="gramStart"/>
        <w:r>
          <w:rPr>
            <w:b/>
          </w:rPr>
          <w:t>:</w:t>
        </w:r>
        <w:proofErr w:type="gramEnd"/>
        <w:r>
          <w:rPr>
            <w:b/>
          </w:rPr>
          <w:br/>
        </w:r>
        <w:r>
          <w:t>Измена података о кориснику</w:t>
        </w:r>
      </w:ins>
    </w:p>
    <w:p w14:paraId="672F76EA" w14:textId="77777777" w:rsidR="00BC2A3F" w:rsidRDefault="00BC2A3F" w:rsidP="00BC2A3F">
      <w:pPr>
        <w:rPr>
          <w:ins w:id="6293" w:author="Andrija Ilic" w:date="2015-09-15T14:42:00Z"/>
        </w:rPr>
      </w:pPr>
      <w:ins w:id="6294" w:author="Andrija Ilic" w:date="2015-09-15T14:42:00Z">
        <w:r>
          <w:rPr>
            <w:b/>
          </w:rPr>
          <w:t>Учесници CК</w:t>
        </w:r>
        <w:proofErr w:type="gramStart"/>
        <w:r>
          <w:rPr>
            <w:b/>
          </w:rPr>
          <w:t>:</w:t>
        </w:r>
        <w:proofErr w:type="gramEnd"/>
        <w:r>
          <w:rPr>
            <w:b/>
          </w:rPr>
          <w:br/>
        </w:r>
        <w:r>
          <w:t>Корисник и програм</w:t>
        </w:r>
      </w:ins>
    </w:p>
    <w:p w14:paraId="22F1EB9E" w14:textId="77777777" w:rsidR="00BC2A3F" w:rsidRDefault="00BC2A3F" w:rsidP="00BC2A3F">
      <w:pPr>
        <w:rPr>
          <w:ins w:id="6295" w:author="Andrija Ilic" w:date="2015-09-15T14:42:00Z"/>
        </w:rPr>
      </w:pPr>
      <w:ins w:id="6296" w:author="Andrija Ilic" w:date="2015-09-15T14:42:00Z">
        <w:r>
          <w:rPr>
            <w:b/>
          </w:rPr>
          <w:t>Предуслов</w:t>
        </w:r>
        <w:proofErr w:type="gramStart"/>
        <w:r>
          <w:rPr>
            <w:b/>
          </w:rPr>
          <w:t>:</w:t>
        </w:r>
        <w:proofErr w:type="gramEnd"/>
        <w:r>
          <w:rPr>
            <w:b/>
          </w:rPr>
          <w:br/>
        </w:r>
        <w:r>
          <w:t>Корисник је пријављен на систем</w:t>
        </w:r>
      </w:ins>
    </w:p>
    <w:p w14:paraId="35E8C27F" w14:textId="77777777" w:rsidR="00BC2A3F" w:rsidRDefault="00BC2A3F" w:rsidP="00BC2A3F">
      <w:pPr>
        <w:rPr>
          <w:ins w:id="6297" w:author="Andrija Ilic" w:date="2015-09-15T14:42:00Z"/>
          <w:b/>
        </w:rPr>
      </w:pPr>
      <w:ins w:id="6298"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299" w:author="Andrija Ilic" w:date="2015-09-15T14:47:00Z"/>
        </w:rPr>
      </w:pPr>
      <w:ins w:id="6300"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rsidP="00E46808">
      <w:pPr>
        <w:pStyle w:val="ListParagraph"/>
        <w:rPr>
          <w:ins w:id="6301" w:author="Andrija Ilic" w:date="2015-09-15T14:42:00Z"/>
        </w:rPr>
        <w:pPrChange w:id="6302" w:author="Andrija Ilic" w:date="2015-09-15T14:47:00Z">
          <w:pPr>
            <w:pStyle w:val="ListParagraph"/>
            <w:numPr>
              <w:numId w:val="63"/>
            </w:numPr>
            <w:ind w:hanging="360"/>
          </w:pPr>
        </w:pPrChange>
      </w:pPr>
      <w:ins w:id="6303"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33">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304" w:author="Andrija Ilic" w:date="2015-09-15T14:42:00Z"/>
        </w:rPr>
      </w:pPr>
      <w:ins w:id="6305"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306" w:author="Andrija Ilic" w:date="2015-09-15T14:42:00Z"/>
        </w:rPr>
      </w:pPr>
      <w:ins w:id="6307"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308" w:author="Andrija Ilic" w:date="2015-09-15T14:47:00Z"/>
        </w:rPr>
      </w:pPr>
      <w:ins w:id="6309"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rsidP="00E46808">
      <w:pPr>
        <w:pStyle w:val="ListParagraph"/>
        <w:rPr>
          <w:ins w:id="6310" w:author="Andrija Ilic" w:date="2015-09-15T14:42:00Z"/>
        </w:rPr>
        <w:pPrChange w:id="6311" w:author="Andrija Ilic" w:date="2015-09-15T14:47:00Z">
          <w:pPr>
            <w:pStyle w:val="ListParagraph"/>
            <w:numPr>
              <w:numId w:val="63"/>
            </w:numPr>
            <w:ind w:hanging="360"/>
          </w:pPr>
        </w:pPrChange>
      </w:pPr>
      <w:ins w:id="6312"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34">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313" w:author="Andrija Ilic" w:date="2015-09-15T14:42:00Z"/>
          <w:b/>
        </w:rPr>
      </w:pPr>
      <w:ins w:id="6314" w:author="Andrija Ilic" w:date="2015-09-15T14:42:00Z">
        <w:r>
          <w:rPr>
            <w:b/>
          </w:rPr>
          <w:t>Алтернативни сценарио:</w:t>
        </w:r>
      </w:ins>
    </w:p>
    <w:p w14:paraId="0EAA0A88" w14:textId="2B1E9D30" w:rsidR="00BC2A3F" w:rsidRDefault="00BC2A3F" w:rsidP="00BC2A3F">
      <w:pPr>
        <w:ind w:firstLine="720"/>
        <w:rPr>
          <w:ins w:id="6315" w:author="Andrija Ilic" w:date="2015-09-15T14:42:00Z"/>
        </w:rPr>
      </w:pPr>
      <w:ins w:id="6316" w:author="Andrija Ilic" w:date="2015-09-15T14:42:00Z">
        <w:r>
          <w:t xml:space="preserve">4.1 Систем </w:t>
        </w:r>
        <w:r w:rsidRPr="00F81F28">
          <w:rPr>
            <w:u w:val="single"/>
          </w:rPr>
          <w:t>приказ</w:t>
        </w:r>
      </w:ins>
      <w:ins w:id="6317" w:author="Andrija Ilic" w:date="2015-09-15T14:52:00Z">
        <w:r w:rsidR="007339A9">
          <w:rPr>
            <w:u w:val="single"/>
            <w:lang w:val="sr-Cyrl-RS"/>
          </w:rPr>
          <w:t>у</w:t>
        </w:r>
      </w:ins>
      <w:ins w:id="6318"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rsidP="00D9757C">
      <w:pPr>
        <w:ind w:firstLine="720"/>
        <w:rPr>
          <w:ins w:id="6319" w:author="Andrija Ilic" w:date="2015-09-15T14:54:00Z"/>
          <w:b/>
          <w:lang w:val="sr-Cyrl-RS"/>
        </w:rPr>
        <w:pPrChange w:id="6320" w:author="Andrija Ilic" w:date="2015-09-15T13:38:00Z">
          <w:pPr/>
        </w:pPrChange>
      </w:pPr>
      <w:ins w:id="6321"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35">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322" w:author="Andrija Ilic" w:date="2015-09-15T14:54:00Z"/>
          <w:b/>
          <w:lang w:val="sr-Cyrl-RS"/>
        </w:rPr>
      </w:pPr>
      <w:ins w:id="6323"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324" w:author="Andrija Ilic" w:date="2015-09-15T14:54:00Z"/>
          <w:b/>
          <w:lang w:val="sr-Cyrl-RS"/>
        </w:rPr>
      </w:pPr>
      <w:ins w:id="6325" w:author="Andrija Ilic" w:date="2015-09-15T14:54:00Z">
        <w:r>
          <w:rPr>
            <w:b/>
          </w:rPr>
          <w:t>Назив СК</w:t>
        </w:r>
        <w:proofErr w:type="gramStart"/>
        <w:r>
          <w:rPr>
            <w:b/>
          </w:rPr>
          <w:t>:</w:t>
        </w:r>
        <w:proofErr w:type="gramEnd"/>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326" w:author="Andrija Ilic" w:date="2015-09-15T14:54:00Z"/>
        </w:rPr>
      </w:pPr>
      <w:ins w:id="6327" w:author="Andrija Ilic" w:date="2015-09-15T14:54:00Z">
        <w:r>
          <w:rPr>
            <w:b/>
          </w:rPr>
          <w:t>Учесници CК</w:t>
        </w:r>
        <w:proofErr w:type="gramStart"/>
        <w:r>
          <w:rPr>
            <w:b/>
          </w:rPr>
          <w:t>:</w:t>
        </w:r>
        <w:proofErr w:type="gramEnd"/>
        <w:r>
          <w:rPr>
            <w:b/>
          </w:rPr>
          <w:br/>
        </w:r>
        <w:r>
          <w:t>Корисник и програм</w:t>
        </w:r>
      </w:ins>
    </w:p>
    <w:p w14:paraId="5E256C0C" w14:textId="77777777" w:rsidR="007973E3" w:rsidRDefault="007973E3" w:rsidP="007973E3">
      <w:pPr>
        <w:rPr>
          <w:ins w:id="6328" w:author="Andrija Ilic" w:date="2015-09-15T14:54:00Z"/>
        </w:rPr>
      </w:pPr>
      <w:ins w:id="6329" w:author="Andrija Ilic" w:date="2015-09-15T14:54:00Z">
        <w:r>
          <w:rPr>
            <w:b/>
          </w:rPr>
          <w:lastRenderedPageBreak/>
          <w:t>Предуслов</w:t>
        </w:r>
        <w:proofErr w:type="gramStart"/>
        <w:r>
          <w:rPr>
            <w:b/>
          </w:rPr>
          <w:t>:</w:t>
        </w:r>
        <w:proofErr w:type="gramEnd"/>
        <w:r>
          <w:rPr>
            <w:b/>
          </w:rPr>
          <w:br/>
        </w:r>
        <w:r>
          <w:t>Корисник је пријављен на систем</w:t>
        </w:r>
      </w:ins>
    </w:p>
    <w:p w14:paraId="5CAEF860" w14:textId="77777777" w:rsidR="007973E3" w:rsidRDefault="007973E3" w:rsidP="007973E3">
      <w:pPr>
        <w:rPr>
          <w:ins w:id="6330" w:author="Andrija Ilic" w:date="2015-09-15T14:54:00Z"/>
          <w:b/>
        </w:rPr>
      </w:pPr>
      <w:ins w:id="6331"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332" w:author="Andrija Ilic" w:date="2015-09-15T15:00:00Z"/>
        </w:rPr>
      </w:pPr>
      <w:ins w:id="6333"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rsidP="007973E3">
      <w:pPr>
        <w:pStyle w:val="ListParagraph"/>
        <w:rPr>
          <w:ins w:id="6334" w:author="Andrija Ilic" w:date="2015-09-15T14:54:00Z"/>
        </w:rPr>
        <w:pPrChange w:id="6335" w:author="Andrija Ilic" w:date="2015-09-15T15:00:00Z">
          <w:pPr>
            <w:pStyle w:val="ListParagraph"/>
            <w:numPr>
              <w:numId w:val="64"/>
            </w:numPr>
            <w:ind w:hanging="360"/>
          </w:pPr>
        </w:pPrChange>
      </w:pPr>
      <w:ins w:id="6336"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36">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337" w:author="Andrija Ilic" w:date="2015-09-15T14:54:00Z"/>
        </w:rPr>
      </w:pPr>
      <w:ins w:id="6338"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339" w:author="Andrija Ilic" w:date="2015-09-15T14:54:00Z"/>
        </w:rPr>
      </w:pPr>
      <w:ins w:id="6340"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341" w:author="Andrija Ilic" w:date="2015-09-15T15:00:00Z"/>
        </w:rPr>
      </w:pPr>
      <w:ins w:id="6342"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rsidP="0023199E">
      <w:pPr>
        <w:pStyle w:val="ListParagraph"/>
        <w:rPr>
          <w:ins w:id="6343" w:author="Andrija Ilic" w:date="2015-09-15T14:54:00Z"/>
        </w:rPr>
        <w:pPrChange w:id="6344" w:author="Andrija Ilic" w:date="2015-09-15T15:00:00Z">
          <w:pPr>
            <w:pStyle w:val="ListParagraph"/>
            <w:numPr>
              <w:numId w:val="64"/>
            </w:numPr>
            <w:ind w:hanging="360"/>
          </w:pPr>
        </w:pPrChange>
      </w:pPr>
      <w:ins w:id="6345"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37">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346" w:author="Andrija Ilic" w:date="2015-09-15T14:54:00Z"/>
          <w:b/>
        </w:rPr>
      </w:pPr>
      <w:ins w:id="6347" w:author="Andrija Ilic" w:date="2015-09-15T14:54:00Z">
        <w:r>
          <w:rPr>
            <w:b/>
          </w:rPr>
          <w:t>Алтернативни сценарио:</w:t>
        </w:r>
      </w:ins>
    </w:p>
    <w:p w14:paraId="0DCE64D0" w14:textId="492DBD18" w:rsidR="007973E3" w:rsidRDefault="007973E3" w:rsidP="007973E3">
      <w:pPr>
        <w:ind w:firstLine="720"/>
        <w:rPr>
          <w:ins w:id="6348" w:author="Andrija Ilic" w:date="2015-09-15T15:00:00Z"/>
        </w:rPr>
        <w:pPrChange w:id="6349" w:author="Andrija Ilic" w:date="2015-09-15T13:38:00Z">
          <w:pPr/>
        </w:pPrChange>
      </w:pPr>
      <w:ins w:id="6350"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rsidP="007973E3">
      <w:pPr>
        <w:ind w:firstLine="720"/>
        <w:rPr>
          <w:ins w:id="6351" w:author="Andrija Ilic" w:date="2015-09-15T15:01:00Z"/>
          <w:b/>
          <w:lang w:val="sr-Cyrl-RS"/>
        </w:rPr>
        <w:pPrChange w:id="6352" w:author="Andrija Ilic" w:date="2015-09-15T13:38:00Z">
          <w:pPr/>
        </w:pPrChange>
      </w:pPr>
      <w:ins w:id="6353"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38">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354" w:author="Andrija Ilic" w:date="2015-09-15T15:02:00Z"/>
          <w:b/>
        </w:rPr>
      </w:pPr>
      <w:ins w:id="6355" w:author="Andrija Ilic" w:date="2015-09-15T15:02:00Z">
        <w:r w:rsidRPr="00AE71C7">
          <w:rPr>
            <w:b/>
          </w:rPr>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356" w:author="Andrija Ilic" w:date="2015-09-15T15:02:00Z"/>
        </w:rPr>
      </w:pPr>
      <w:ins w:id="6357" w:author="Andrija Ilic" w:date="2015-09-15T15:02:00Z">
        <w:r>
          <w:rPr>
            <w:b/>
          </w:rPr>
          <w:t>Назив СК</w:t>
        </w:r>
        <w:proofErr w:type="gramStart"/>
        <w:r>
          <w:rPr>
            <w:b/>
          </w:rPr>
          <w:t>:</w:t>
        </w:r>
        <w:proofErr w:type="gramEnd"/>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358" w:author="Andrija Ilic" w:date="2015-09-15T15:02:00Z"/>
        </w:rPr>
      </w:pPr>
      <w:ins w:id="6359" w:author="Andrija Ilic" w:date="2015-09-15T15:02:00Z">
        <w:r>
          <w:rPr>
            <w:b/>
          </w:rPr>
          <w:lastRenderedPageBreak/>
          <w:t>Учесници CК</w:t>
        </w:r>
        <w:proofErr w:type="gramStart"/>
        <w:r>
          <w:rPr>
            <w:b/>
          </w:rPr>
          <w:t>:</w:t>
        </w:r>
        <w:proofErr w:type="gramEnd"/>
        <w:r>
          <w:rPr>
            <w:b/>
          </w:rPr>
          <w:br/>
        </w:r>
        <w:r>
          <w:t>Корисник и програм</w:t>
        </w:r>
      </w:ins>
    </w:p>
    <w:p w14:paraId="4509D180" w14:textId="77777777" w:rsidR="00DF0065" w:rsidRDefault="00DF0065" w:rsidP="00DF0065">
      <w:pPr>
        <w:rPr>
          <w:ins w:id="6360" w:author="Andrija Ilic" w:date="2015-09-15T15:02:00Z"/>
        </w:rPr>
      </w:pPr>
      <w:ins w:id="6361" w:author="Andrija Ilic" w:date="2015-09-15T15:02: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362" w:author="Andrija Ilic" w:date="2015-09-15T15:02:00Z"/>
          <w:b/>
        </w:rPr>
      </w:pPr>
      <w:ins w:id="6363"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364" w:author="Andrija Ilic" w:date="2015-09-15T15:07:00Z"/>
        </w:rPr>
      </w:pPr>
      <w:ins w:id="6365"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rsidP="00DF0065">
      <w:pPr>
        <w:pStyle w:val="ListParagraph"/>
        <w:rPr>
          <w:ins w:id="6366" w:author="Andrija Ilic" w:date="2015-09-15T15:02:00Z"/>
        </w:rPr>
        <w:pPrChange w:id="6367" w:author="Andrija Ilic" w:date="2015-09-15T15:07:00Z">
          <w:pPr>
            <w:pStyle w:val="ListParagraph"/>
            <w:numPr>
              <w:numId w:val="65"/>
            </w:numPr>
            <w:ind w:hanging="360"/>
          </w:pPr>
        </w:pPrChange>
      </w:pPr>
      <w:ins w:id="6368"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39">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369" w:author="Andrija Ilic" w:date="2015-09-15T15:02:00Z"/>
        </w:rPr>
      </w:pPr>
      <w:ins w:id="6370"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371" w:author="Andrija Ilic" w:date="2015-09-15T15:02:00Z"/>
        </w:rPr>
      </w:pPr>
      <w:ins w:id="6372"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373" w:author="Andrija Ilic" w:date="2015-09-15T15:07:00Z"/>
          <w:rPrChange w:id="6374" w:author="Andrija Ilic" w:date="2015-09-15T15:07:00Z">
            <w:rPr>
              <w:ins w:id="6375" w:author="Andrija Ilic" w:date="2015-09-15T15:07:00Z"/>
              <w:lang w:val="sr-Cyrl-RS"/>
            </w:rPr>
          </w:rPrChange>
        </w:rPr>
      </w:pPr>
      <w:ins w:id="6376"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rsidP="00DF0065">
      <w:pPr>
        <w:pStyle w:val="ListParagraph"/>
        <w:rPr>
          <w:ins w:id="6377" w:author="Andrija Ilic" w:date="2015-09-15T15:02:00Z"/>
        </w:rPr>
        <w:pPrChange w:id="6378" w:author="Andrija Ilic" w:date="2015-09-15T15:07:00Z">
          <w:pPr>
            <w:pStyle w:val="ListParagraph"/>
            <w:numPr>
              <w:numId w:val="65"/>
            </w:numPr>
            <w:ind w:hanging="360"/>
          </w:pPr>
        </w:pPrChange>
      </w:pPr>
      <w:ins w:id="6379"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380" w:author="Andrija Ilic" w:date="2015-09-15T15:08:00Z"/>
        </w:rPr>
      </w:pPr>
      <w:ins w:id="6381"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rsidP="00DF0065">
      <w:pPr>
        <w:pStyle w:val="ListParagraph"/>
        <w:rPr>
          <w:ins w:id="6382" w:author="Andrija Ilic" w:date="2015-09-15T15:02:00Z"/>
        </w:rPr>
        <w:pPrChange w:id="6383" w:author="Andrija Ilic" w:date="2015-09-15T15:08:00Z">
          <w:pPr>
            <w:pStyle w:val="ListParagraph"/>
            <w:numPr>
              <w:numId w:val="65"/>
            </w:numPr>
            <w:ind w:hanging="360"/>
          </w:pPr>
        </w:pPrChange>
      </w:pPr>
      <w:ins w:id="6384"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385" w:author="Andrija Ilic" w:date="2015-09-15T15:02:00Z"/>
        </w:rPr>
      </w:pPr>
      <w:ins w:id="6386"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387" w:author="Andrija Ilic" w:date="2015-09-15T15:02:00Z"/>
        </w:rPr>
      </w:pPr>
      <w:ins w:id="6388"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389" w:author="Andrija Ilic" w:date="2015-09-15T15:08:00Z"/>
        </w:rPr>
      </w:pPr>
      <w:ins w:id="6390"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rsidP="00DF0065">
      <w:pPr>
        <w:pStyle w:val="ListParagraph"/>
        <w:rPr>
          <w:ins w:id="6391" w:author="Andrija Ilic" w:date="2015-09-15T15:02:00Z"/>
        </w:rPr>
        <w:pPrChange w:id="6392" w:author="Andrija Ilic" w:date="2015-09-15T15:08:00Z">
          <w:pPr>
            <w:pStyle w:val="ListParagraph"/>
            <w:numPr>
              <w:numId w:val="65"/>
            </w:numPr>
            <w:ind w:hanging="360"/>
          </w:pPr>
        </w:pPrChange>
      </w:pPr>
      <w:ins w:id="6393"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394" w:author="Andrija Ilic" w:date="2015-09-15T15:02:00Z"/>
          <w:b/>
        </w:rPr>
      </w:pPr>
      <w:ins w:id="6395" w:author="Andrija Ilic" w:date="2015-09-15T15:02:00Z">
        <w:r>
          <w:rPr>
            <w:b/>
          </w:rPr>
          <w:t>Алтернативни сценарио:</w:t>
        </w:r>
      </w:ins>
    </w:p>
    <w:p w14:paraId="5D729009" w14:textId="0333002D" w:rsidR="00DF0065" w:rsidRDefault="00DF0065" w:rsidP="00DF0065">
      <w:pPr>
        <w:pStyle w:val="ListParagraph"/>
        <w:numPr>
          <w:ilvl w:val="1"/>
          <w:numId w:val="62"/>
        </w:numPr>
        <w:rPr>
          <w:ins w:id="6396" w:author="Andrija Ilic" w:date="2015-09-15T15:08:00Z"/>
        </w:rPr>
        <w:pPrChange w:id="6397" w:author="Andrija Ilic" w:date="2015-09-15T15:08:00Z">
          <w:pPr/>
        </w:pPrChange>
      </w:pPr>
      <w:ins w:id="6398" w:author="Andrija Ilic" w:date="2015-09-15T15:02:00Z">
        <w:r>
          <w:t xml:space="preserve">Систем </w:t>
        </w:r>
        <w:r w:rsidRPr="00DF0065">
          <w:rPr>
            <w:u w:val="single"/>
            <w:rPrChange w:id="6399" w:author="Andrija Ilic" w:date="2015-09-15T15:08:00Z">
              <w:rPr>
                <w:u w:val="single"/>
              </w:rPr>
            </w:rPrChange>
          </w:rPr>
          <w:t>приказује</w:t>
        </w:r>
        <w:r>
          <w:t xml:space="preserve"> грешку при </w:t>
        </w:r>
        <w:r w:rsidRPr="00DF0065">
          <w:rPr>
            <w:lang w:val="sr-Cyrl-RS"/>
            <w:rPrChange w:id="6400" w:author="Andrija Ilic" w:date="2015-09-15T15:08:00Z">
              <w:rPr>
                <w:lang w:val="sr-Cyrl-RS"/>
              </w:rPr>
            </w:rPrChange>
          </w:rPr>
          <w:t>креирању или измени програма</w:t>
        </w:r>
        <w:r>
          <w:t>. (ИА)</w:t>
        </w:r>
      </w:ins>
    </w:p>
    <w:p w14:paraId="3EB58DAF" w14:textId="2968B125" w:rsidR="00DF0065" w:rsidRDefault="00DF0065" w:rsidP="00DF0065">
      <w:pPr>
        <w:pStyle w:val="ListParagraph"/>
        <w:ind w:left="1080"/>
        <w:rPr>
          <w:ins w:id="6401" w:author="Andrija Ilic" w:date="2015-09-15T15:11:00Z"/>
          <w:b/>
          <w:lang w:val="sr-Cyrl-RS"/>
        </w:rPr>
        <w:pPrChange w:id="6402" w:author="Andrija Ilic" w:date="2015-09-15T15:08:00Z">
          <w:pPr/>
        </w:pPrChange>
      </w:pPr>
      <w:ins w:id="6403"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41">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404" w:author="Andrija Ilic" w:date="2015-09-15T15:11:00Z"/>
          <w:b/>
        </w:rPr>
      </w:pPr>
      <w:ins w:id="6405"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406" w:author="Andrija Ilic" w:date="2015-09-15T15:11:00Z"/>
          <w:lang w:val="sr-Cyrl-RS"/>
        </w:rPr>
      </w:pPr>
      <w:ins w:id="6407" w:author="Andrija Ilic" w:date="2015-09-15T15:11:00Z">
        <w:r>
          <w:rPr>
            <w:b/>
          </w:rPr>
          <w:t>Назив СК</w:t>
        </w:r>
        <w:proofErr w:type="gramStart"/>
        <w:r>
          <w:rPr>
            <w:b/>
          </w:rPr>
          <w:t>:</w:t>
        </w:r>
        <w:proofErr w:type="gramEnd"/>
        <w:r>
          <w:rPr>
            <w:b/>
          </w:rPr>
          <w:br/>
        </w:r>
        <w:r>
          <w:rPr>
            <w:lang w:val="sr-Cyrl-RS"/>
          </w:rPr>
          <w:t>Пријава студената на предмет</w:t>
        </w:r>
      </w:ins>
    </w:p>
    <w:p w14:paraId="5E53A484" w14:textId="77777777" w:rsidR="008B36EC" w:rsidRDefault="008B36EC" w:rsidP="008B36EC">
      <w:pPr>
        <w:rPr>
          <w:ins w:id="6408" w:author="Andrija Ilic" w:date="2015-09-15T15:11:00Z"/>
        </w:rPr>
      </w:pPr>
      <w:ins w:id="6409" w:author="Andrija Ilic" w:date="2015-09-15T15:11:00Z">
        <w:r>
          <w:rPr>
            <w:b/>
          </w:rPr>
          <w:lastRenderedPageBreak/>
          <w:t>Учесници CК</w:t>
        </w:r>
        <w:proofErr w:type="gramStart"/>
        <w:r>
          <w:rPr>
            <w:b/>
          </w:rPr>
          <w:t>:</w:t>
        </w:r>
        <w:proofErr w:type="gramEnd"/>
        <w:r>
          <w:rPr>
            <w:b/>
          </w:rPr>
          <w:br/>
        </w:r>
        <w:r>
          <w:t>Корисник и програм</w:t>
        </w:r>
      </w:ins>
    </w:p>
    <w:p w14:paraId="49DB4321" w14:textId="77777777" w:rsidR="008B36EC" w:rsidRDefault="008B36EC" w:rsidP="008B36EC">
      <w:pPr>
        <w:rPr>
          <w:ins w:id="6410" w:author="Andrija Ilic" w:date="2015-09-15T15:11:00Z"/>
        </w:rPr>
      </w:pPr>
      <w:ins w:id="6411" w:author="Andrija Ilic" w:date="2015-09-15T15:11: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412" w:author="Andrija Ilic" w:date="2015-09-15T15:11:00Z"/>
          <w:b/>
        </w:rPr>
      </w:pPr>
      <w:ins w:id="6413" w:author="Andrija Ilic" w:date="2015-09-15T15:11:00Z">
        <w:r>
          <w:rPr>
            <w:b/>
          </w:rPr>
          <w:t>Основни сценарио СК</w:t>
        </w:r>
      </w:ins>
    </w:p>
    <w:p w14:paraId="18E23919" w14:textId="66EDF87D" w:rsidR="000D61E2" w:rsidRDefault="008B36EC" w:rsidP="00123C24">
      <w:pPr>
        <w:pStyle w:val="ListParagraph"/>
        <w:numPr>
          <w:ilvl w:val="0"/>
          <w:numId w:val="66"/>
        </w:numPr>
        <w:rPr>
          <w:ins w:id="6414" w:author="Andrija Ilic" w:date="2015-09-15T15:11:00Z"/>
        </w:rPr>
        <w:pPrChange w:id="6415" w:author="Andrija Ilic" w:date="2015-09-15T15:23:00Z">
          <w:pPr>
            <w:pStyle w:val="ListParagraph"/>
            <w:numPr>
              <w:numId w:val="66"/>
            </w:numPr>
            <w:ind w:hanging="360"/>
          </w:pPr>
        </w:pPrChange>
      </w:pPr>
      <w:ins w:id="6416" w:author="Andrija Ilic" w:date="2015-09-15T15:11:00Z">
        <w:r>
          <w:t xml:space="preserve">Корисник </w:t>
        </w:r>
        <w:r w:rsidRPr="000D61E2">
          <w:rPr>
            <w:u w:val="single"/>
            <w:lang w:val="sr-Cyrl-RS"/>
            <w:rPrChange w:id="6417" w:author="Andrija Ilic" w:date="2015-09-15T15:23:00Z">
              <w:rPr>
                <w:u w:val="single"/>
                <w:lang w:val="sr-Cyrl-RS"/>
              </w:rPr>
            </w:rPrChange>
          </w:rPr>
          <w:t>бира</w:t>
        </w:r>
        <w:r w:rsidRPr="000D61E2">
          <w:rPr>
            <w:u w:val="single"/>
            <w:rPrChange w:id="6418" w:author="Andrija Ilic" w:date="2015-09-15T15:23:00Z">
              <w:rPr>
                <w:u w:val="single"/>
              </w:rPr>
            </w:rPrChange>
          </w:rPr>
          <w:t xml:space="preserve"> критеријум</w:t>
        </w:r>
        <w:r>
          <w:t xml:space="preserve"> за </w:t>
        </w:r>
        <w:r w:rsidRPr="000D61E2">
          <w:rPr>
            <w:lang w:val="sr-Cyrl-RS"/>
            <w:rPrChange w:id="6419" w:author="Andrija Ilic" w:date="2015-09-15T15:23:00Z">
              <w:rPr>
                <w:lang w:val="sr-Cyrl-RS"/>
              </w:rPr>
            </w:rPrChange>
          </w:rPr>
          <w:t>унос студената.</w:t>
        </w:r>
        <w:r>
          <w:t xml:space="preserve"> (АПУСО)</w:t>
        </w:r>
      </w:ins>
    </w:p>
    <w:p w14:paraId="2EDCA4BC" w14:textId="77777777" w:rsidR="008B36EC" w:rsidRDefault="008B36EC" w:rsidP="008B36EC">
      <w:pPr>
        <w:pStyle w:val="ListParagraph"/>
        <w:numPr>
          <w:ilvl w:val="0"/>
          <w:numId w:val="66"/>
        </w:numPr>
        <w:rPr>
          <w:ins w:id="6420" w:author="Andrija Ilic" w:date="2015-09-15T15:23:00Z"/>
        </w:rPr>
      </w:pPr>
      <w:ins w:id="6421" w:author="Andrija Ilic" w:date="2015-09-15T15:11:00Z">
        <w:r>
          <w:t xml:space="preserve">Корисник </w:t>
        </w:r>
        <w:r>
          <w:rPr>
            <w:u w:val="single"/>
            <w:lang w:val="sr-Cyrl-RS"/>
          </w:rPr>
          <w:t>одабира</w:t>
        </w:r>
        <w:r w:rsidRPr="00AF10E0">
          <w:t xml:space="preserve"> </w:t>
        </w:r>
        <w:proofErr w:type="gramStart"/>
        <w:r>
          <w:rPr>
            <w:lang w:val="sr-Cyrl-RS"/>
          </w:rPr>
          <w:t>одговарајући  фајл</w:t>
        </w:r>
        <w:proofErr w:type="gramEnd"/>
        <w:r>
          <w:rPr>
            <w:lang w:val="sr-Cyrl-RS"/>
          </w:rPr>
          <w:t xml:space="preserve"> за унос студената.</w:t>
        </w:r>
        <w:r>
          <w:t xml:space="preserve"> (АПУСО)</w:t>
        </w:r>
      </w:ins>
    </w:p>
    <w:p w14:paraId="5262B7AA" w14:textId="423252ED" w:rsidR="000D61E2" w:rsidRDefault="000D61E2" w:rsidP="000D61E2">
      <w:pPr>
        <w:pStyle w:val="ListParagraph"/>
        <w:rPr>
          <w:ins w:id="6422" w:author="Andrija Ilic" w:date="2015-09-15T15:11:00Z"/>
        </w:rPr>
        <w:pPrChange w:id="6423" w:author="Andrija Ilic" w:date="2015-09-15T15:23:00Z">
          <w:pPr>
            <w:pStyle w:val="ListParagraph"/>
            <w:numPr>
              <w:numId w:val="66"/>
            </w:numPr>
            <w:ind w:hanging="360"/>
          </w:pPr>
        </w:pPrChange>
      </w:pPr>
      <w:ins w:id="6424"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425" w:author="Andrija Ilic" w:date="2015-09-15T15:11:00Z"/>
        </w:rPr>
      </w:pPr>
      <w:ins w:id="6426"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 xml:space="preserve">студенте за дати </w:t>
        </w:r>
        <w:proofErr w:type="gramStart"/>
        <w:r>
          <w:rPr>
            <w:lang w:val="sr-Cyrl-RS"/>
          </w:rPr>
          <w:t>програм</w:t>
        </w:r>
        <w:r w:rsidRPr="00AF10E0" w:rsidDel="009A5021">
          <w:rPr>
            <w:u w:val="single"/>
          </w:rPr>
          <w:t xml:space="preserve"> </w:t>
        </w:r>
        <w:r>
          <w:rPr>
            <w:lang w:val="sr-Cyrl-RS"/>
          </w:rPr>
          <w:t>.</w:t>
        </w:r>
        <w:proofErr w:type="gramEnd"/>
        <w:r>
          <w:t xml:space="preserve"> (АПСО)</w:t>
        </w:r>
      </w:ins>
    </w:p>
    <w:p w14:paraId="192BA50C" w14:textId="77777777" w:rsidR="008B36EC" w:rsidRDefault="008B36EC" w:rsidP="008B36EC">
      <w:pPr>
        <w:pStyle w:val="ListParagraph"/>
        <w:numPr>
          <w:ilvl w:val="0"/>
          <w:numId w:val="66"/>
        </w:numPr>
        <w:rPr>
          <w:ins w:id="6427" w:author="Andrija Ilic" w:date="2015-09-15T15:11:00Z"/>
        </w:rPr>
      </w:pPr>
      <w:ins w:id="6428"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429" w:author="Andrija Ilic" w:date="2015-09-15T15:24:00Z"/>
        </w:rPr>
      </w:pPr>
      <w:ins w:id="6430"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rsidP="000D61E2">
      <w:pPr>
        <w:pStyle w:val="ListParagraph"/>
        <w:rPr>
          <w:ins w:id="6431" w:author="Andrija Ilic" w:date="2015-09-15T15:11:00Z"/>
        </w:rPr>
        <w:pPrChange w:id="6432" w:author="Andrija Ilic" w:date="2015-09-15T15:24:00Z">
          <w:pPr>
            <w:pStyle w:val="ListParagraph"/>
            <w:numPr>
              <w:numId w:val="66"/>
            </w:numPr>
            <w:ind w:hanging="360"/>
          </w:pPr>
        </w:pPrChange>
      </w:pPr>
      <w:ins w:id="6433"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43">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434" w:author="Andrija Ilic" w:date="2015-09-15T15:11:00Z"/>
        </w:rPr>
      </w:pPr>
    </w:p>
    <w:p w14:paraId="5E7CC361" w14:textId="77777777" w:rsidR="008B36EC" w:rsidRDefault="008B36EC" w:rsidP="008B36EC">
      <w:pPr>
        <w:rPr>
          <w:ins w:id="6435" w:author="Andrija Ilic" w:date="2015-09-15T15:11:00Z"/>
          <w:b/>
        </w:rPr>
      </w:pPr>
      <w:ins w:id="6436" w:author="Andrija Ilic" w:date="2015-09-15T15:11:00Z">
        <w:r>
          <w:rPr>
            <w:b/>
          </w:rPr>
          <w:t>Алтернативни сценарио:</w:t>
        </w:r>
      </w:ins>
    </w:p>
    <w:p w14:paraId="6E9E4D32" w14:textId="7360507A" w:rsidR="008B36EC" w:rsidRDefault="008B36EC" w:rsidP="008B36EC">
      <w:pPr>
        <w:pStyle w:val="ListParagraph"/>
        <w:ind w:left="1080"/>
        <w:rPr>
          <w:ins w:id="6437" w:author="Andrija Ilic" w:date="2015-09-15T15:24:00Z"/>
        </w:rPr>
        <w:pPrChange w:id="6438" w:author="Andrija Ilic" w:date="2015-09-15T15:08:00Z">
          <w:pPr/>
        </w:pPrChange>
      </w:pPr>
      <w:ins w:id="6439"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rsidP="008B36EC">
      <w:pPr>
        <w:pStyle w:val="ListParagraph"/>
        <w:ind w:left="1080"/>
        <w:rPr>
          <w:ins w:id="6440" w:author="Andrija Ilic" w:date="2015-09-15T15:25:00Z"/>
          <w:b/>
          <w:lang w:val="sr-Cyrl-RS"/>
        </w:rPr>
        <w:pPrChange w:id="6441" w:author="Andrija Ilic" w:date="2015-09-15T15:08:00Z">
          <w:pPr/>
        </w:pPrChange>
      </w:pPr>
      <w:ins w:id="6442"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44">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443" w:author="Andrija Ilic" w:date="2015-09-15T15:25:00Z"/>
          <w:b/>
        </w:rPr>
      </w:pPr>
      <w:ins w:id="6444"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445" w:author="Andrija Ilic" w:date="2015-09-15T15:25:00Z"/>
        </w:rPr>
      </w:pPr>
      <w:ins w:id="6446" w:author="Andrija Ilic" w:date="2015-09-15T15:25:00Z">
        <w:r>
          <w:rPr>
            <w:b/>
          </w:rPr>
          <w:t>Назив СК</w:t>
        </w:r>
        <w:proofErr w:type="gramStart"/>
        <w:r>
          <w:rPr>
            <w:b/>
          </w:rPr>
          <w:t>:</w:t>
        </w:r>
        <w:proofErr w:type="gramEnd"/>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447" w:author="Andrija Ilic" w:date="2015-09-15T15:25:00Z"/>
        </w:rPr>
      </w:pPr>
      <w:ins w:id="6448" w:author="Andrija Ilic" w:date="2015-09-15T15:25:00Z">
        <w:r>
          <w:rPr>
            <w:b/>
          </w:rPr>
          <w:t>Учесници CК</w:t>
        </w:r>
        <w:proofErr w:type="gramStart"/>
        <w:r>
          <w:rPr>
            <w:b/>
          </w:rPr>
          <w:t>:</w:t>
        </w:r>
        <w:proofErr w:type="gramEnd"/>
        <w:r>
          <w:rPr>
            <w:b/>
          </w:rPr>
          <w:br/>
        </w:r>
        <w:r>
          <w:t>Корисник и програм</w:t>
        </w:r>
      </w:ins>
    </w:p>
    <w:p w14:paraId="779450F5" w14:textId="77777777" w:rsidR="001645CC" w:rsidRDefault="001645CC" w:rsidP="001645CC">
      <w:pPr>
        <w:rPr>
          <w:ins w:id="6449" w:author="Andrija Ilic" w:date="2015-09-15T15:25:00Z"/>
        </w:rPr>
      </w:pPr>
      <w:ins w:id="6450" w:author="Andrija Ilic" w:date="2015-09-15T15:25: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451" w:author="Andrija Ilic" w:date="2015-09-15T15:25:00Z"/>
        </w:rPr>
      </w:pPr>
    </w:p>
    <w:p w14:paraId="6FA8CFCF" w14:textId="77777777" w:rsidR="001645CC" w:rsidRDefault="001645CC" w:rsidP="001645CC">
      <w:pPr>
        <w:rPr>
          <w:ins w:id="6452" w:author="Andrija Ilic" w:date="2015-09-15T15:25:00Z"/>
          <w:b/>
        </w:rPr>
      </w:pPr>
      <w:ins w:id="6453"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454" w:author="Andrija Ilic" w:date="2015-09-15T15:25:00Z"/>
        </w:rPr>
      </w:pPr>
      <w:ins w:id="6455"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456" w:author="Andrija Ilic" w:date="2015-09-15T15:25:00Z"/>
          <w:rPrChange w:id="6457" w:author="Andrija Ilic" w:date="2015-09-15T15:25:00Z">
            <w:rPr>
              <w:ins w:id="6458" w:author="Andrija Ilic" w:date="2015-09-15T15:25:00Z"/>
              <w:lang w:val="sr-Cyrl-RS"/>
            </w:rPr>
          </w:rPrChange>
        </w:rPr>
      </w:pPr>
      <w:ins w:id="6459"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rsidP="001645CC">
      <w:pPr>
        <w:pStyle w:val="ListParagraph"/>
        <w:rPr>
          <w:ins w:id="6460" w:author="Andrija Ilic" w:date="2015-09-15T15:25:00Z"/>
        </w:rPr>
        <w:pPrChange w:id="6461" w:author="Andrija Ilic" w:date="2015-09-15T15:25:00Z">
          <w:pPr>
            <w:pStyle w:val="ListParagraph"/>
            <w:numPr>
              <w:numId w:val="67"/>
            </w:numPr>
            <w:ind w:hanging="360"/>
          </w:pPr>
        </w:pPrChange>
      </w:pPr>
      <w:ins w:id="6462"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45">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463" w:author="Andrija Ilic" w:date="2015-09-15T15:25:00Z"/>
        </w:rPr>
      </w:pPr>
      <w:ins w:id="6464"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465" w:author="Andrija Ilic" w:date="2015-09-15T15:25:00Z"/>
          <w:rPrChange w:id="6466" w:author="Andrija Ilic" w:date="2015-09-15T15:25:00Z">
            <w:rPr>
              <w:ins w:id="6467" w:author="Andrija Ilic" w:date="2015-09-15T15:25:00Z"/>
              <w:lang w:val="sr-Cyrl-RS"/>
            </w:rPr>
          </w:rPrChange>
        </w:rPr>
      </w:pPr>
      <w:ins w:id="6468"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rsidP="001645CC">
      <w:pPr>
        <w:pStyle w:val="ListParagraph"/>
        <w:rPr>
          <w:ins w:id="6469" w:author="Andrija Ilic" w:date="2015-09-15T15:25:00Z"/>
        </w:rPr>
        <w:pPrChange w:id="6470" w:author="Andrija Ilic" w:date="2015-09-15T15:25:00Z">
          <w:pPr>
            <w:pStyle w:val="ListParagraph"/>
            <w:numPr>
              <w:numId w:val="67"/>
            </w:numPr>
            <w:ind w:hanging="360"/>
          </w:pPr>
        </w:pPrChange>
      </w:pPr>
      <w:ins w:id="6471"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472" w:author="Andrija Ilic" w:date="2015-09-15T15:25:00Z"/>
          <w:b/>
        </w:rPr>
      </w:pPr>
      <w:ins w:id="6473" w:author="Andrija Ilic" w:date="2015-09-15T15:25:00Z">
        <w:r>
          <w:rPr>
            <w:b/>
          </w:rPr>
          <w:t>Алтернативни сценарио:</w:t>
        </w:r>
      </w:ins>
    </w:p>
    <w:p w14:paraId="06D02285" w14:textId="0C100ADC" w:rsidR="001645CC" w:rsidRDefault="001645CC" w:rsidP="002B2802">
      <w:pPr>
        <w:pStyle w:val="ListParagraph"/>
        <w:ind w:left="1080"/>
        <w:rPr>
          <w:ins w:id="6474" w:author="Andrija Ilic" w:date="2015-09-15T15:27:00Z"/>
          <w:lang w:val="sr-Cyrl-RS"/>
        </w:rPr>
        <w:pPrChange w:id="6475" w:author="Andrija Ilic" w:date="2015-09-15T15:26:00Z">
          <w:pPr/>
        </w:pPrChange>
      </w:pPr>
      <w:ins w:id="6476"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rsidP="002B2802">
      <w:pPr>
        <w:pStyle w:val="ListParagraph"/>
        <w:ind w:left="1080"/>
        <w:rPr>
          <w:ins w:id="6477" w:author="Andrija Ilic" w:date="2015-09-15T15:27:00Z"/>
          <w:b/>
          <w:lang w:val="sr-Cyrl-RS"/>
        </w:rPr>
        <w:pPrChange w:id="6478" w:author="Andrija Ilic" w:date="2015-09-15T15:26:00Z">
          <w:pPr/>
        </w:pPrChange>
      </w:pPr>
      <w:ins w:id="6479"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47">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480" w:author="Andrija Ilic" w:date="2015-09-15T15:27:00Z"/>
          <w:b/>
        </w:rPr>
      </w:pPr>
      <w:ins w:id="6481"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482" w:author="Andrija Ilic" w:date="2015-09-15T15:27:00Z"/>
        </w:rPr>
      </w:pPr>
      <w:ins w:id="6483" w:author="Andrija Ilic" w:date="2015-09-15T15:27:00Z">
        <w:r>
          <w:rPr>
            <w:b/>
          </w:rPr>
          <w:t>Назив СК</w:t>
        </w:r>
        <w:proofErr w:type="gramStart"/>
        <w:r>
          <w:rPr>
            <w:b/>
          </w:rPr>
          <w:t>:</w:t>
        </w:r>
        <w:proofErr w:type="gramEnd"/>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484" w:author="Andrija Ilic" w:date="2015-09-15T15:27:00Z"/>
        </w:rPr>
      </w:pPr>
      <w:ins w:id="6485" w:author="Andrija Ilic" w:date="2015-09-15T15:27:00Z">
        <w:r>
          <w:rPr>
            <w:b/>
          </w:rPr>
          <w:t>Учесници CК</w:t>
        </w:r>
        <w:proofErr w:type="gramStart"/>
        <w:r>
          <w:rPr>
            <w:b/>
          </w:rPr>
          <w:t>:</w:t>
        </w:r>
        <w:proofErr w:type="gramEnd"/>
        <w:r>
          <w:rPr>
            <w:b/>
          </w:rPr>
          <w:br/>
        </w:r>
        <w:r>
          <w:t>Корисник и програм</w:t>
        </w:r>
      </w:ins>
    </w:p>
    <w:p w14:paraId="7B0B5F04" w14:textId="77777777" w:rsidR="002B2802" w:rsidRDefault="002B2802" w:rsidP="002B2802">
      <w:pPr>
        <w:rPr>
          <w:ins w:id="6486" w:author="Andrija Ilic" w:date="2015-09-15T15:27:00Z"/>
        </w:rPr>
      </w:pPr>
      <w:ins w:id="6487" w:author="Andrija Ilic" w:date="2015-09-15T15: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488" w:author="Andrija Ilic" w:date="2015-09-15T15:27:00Z"/>
          <w:b/>
        </w:rPr>
      </w:pPr>
      <w:ins w:id="6489"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490" w:author="Andrija Ilic" w:date="2015-09-15T15:36:00Z"/>
        </w:rPr>
      </w:pPr>
      <w:ins w:id="6491"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rsidP="00CA0A76">
      <w:pPr>
        <w:pStyle w:val="ListParagraph"/>
        <w:rPr>
          <w:ins w:id="6492" w:author="Andrija Ilic" w:date="2015-09-15T15:27:00Z"/>
        </w:rPr>
        <w:pPrChange w:id="6493" w:author="Andrija Ilic" w:date="2015-09-15T15:36:00Z">
          <w:pPr>
            <w:pStyle w:val="ListParagraph"/>
            <w:numPr>
              <w:numId w:val="68"/>
            </w:numPr>
            <w:ind w:hanging="360"/>
          </w:pPr>
        </w:pPrChange>
      </w:pPr>
      <w:ins w:id="6494"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48">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495" w:author="Andrija Ilic" w:date="2015-09-15T15:36:00Z"/>
        </w:rPr>
      </w:pPr>
      <w:ins w:id="6496"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rsidP="00CA0A76">
      <w:pPr>
        <w:pStyle w:val="ListParagraph"/>
        <w:rPr>
          <w:ins w:id="6497" w:author="Andrija Ilic" w:date="2015-09-15T15:27:00Z"/>
        </w:rPr>
        <w:pPrChange w:id="6498" w:author="Andrija Ilic" w:date="2015-09-15T15:36:00Z">
          <w:pPr>
            <w:pStyle w:val="ListParagraph"/>
            <w:numPr>
              <w:numId w:val="68"/>
            </w:numPr>
            <w:ind w:hanging="360"/>
          </w:pPr>
        </w:pPrChange>
      </w:pPr>
      <w:ins w:id="6499"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500" w:author="Andrija Ilic" w:date="2015-09-15T15:27:00Z"/>
        </w:rPr>
      </w:pPr>
      <w:ins w:id="6501"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502" w:author="Andrija Ilic" w:date="2015-09-15T15:27:00Z"/>
        </w:rPr>
      </w:pPr>
      <w:ins w:id="6503"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504" w:author="Andrija Ilic" w:date="2015-09-15T15:36:00Z"/>
        </w:rPr>
      </w:pPr>
      <w:ins w:id="6505"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rsidP="00CA0A76">
      <w:pPr>
        <w:pStyle w:val="ListParagraph"/>
        <w:rPr>
          <w:ins w:id="6506" w:author="Andrija Ilic" w:date="2015-09-15T15:27:00Z"/>
        </w:rPr>
        <w:pPrChange w:id="6507" w:author="Andrija Ilic" w:date="2015-09-15T15:37:00Z">
          <w:pPr>
            <w:pStyle w:val="ListParagraph"/>
            <w:numPr>
              <w:numId w:val="68"/>
            </w:numPr>
            <w:ind w:hanging="360"/>
          </w:pPr>
        </w:pPrChange>
      </w:pPr>
      <w:ins w:id="6508"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50">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509" w:author="Andrija Ilic" w:date="2015-09-15T15:27:00Z"/>
        </w:rPr>
      </w:pPr>
    </w:p>
    <w:p w14:paraId="416D10F6" w14:textId="77777777" w:rsidR="002B2802" w:rsidRDefault="002B2802" w:rsidP="002B2802">
      <w:pPr>
        <w:rPr>
          <w:ins w:id="6510" w:author="Andrija Ilic" w:date="2015-09-15T15:27:00Z"/>
          <w:b/>
        </w:rPr>
      </w:pPr>
      <w:ins w:id="6511" w:author="Andrija Ilic" w:date="2015-09-15T15:27:00Z">
        <w:r>
          <w:rPr>
            <w:b/>
          </w:rPr>
          <w:t>Алтернативни сценарио:</w:t>
        </w:r>
      </w:ins>
    </w:p>
    <w:p w14:paraId="5560AD66" w14:textId="1030851D" w:rsidR="002B2802" w:rsidRDefault="002B2802" w:rsidP="002B2802">
      <w:pPr>
        <w:pStyle w:val="ListParagraph"/>
        <w:ind w:left="1080"/>
        <w:rPr>
          <w:ins w:id="6512" w:author="Andrija Ilic" w:date="2015-09-15T15:37:00Z"/>
        </w:rPr>
        <w:pPrChange w:id="6513" w:author="Andrija Ilic" w:date="2015-09-15T15:26:00Z">
          <w:pPr/>
        </w:pPrChange>
      </w:pPr>
      <w:ins w:id="6514" w:author="Andrija Ilic" w:date="2015-09-15T15:27:00Z">
        <w:r>
          <w:rPr>
            <w:lang w:val="sr-Cyrl-RS"/>
          </w:rPr>
          <w:lastRenderedPageBreak/>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rsidP="002B2802">
      <w:pPr>
        <w:pStyle w:val="ListParagraph"/>
        <w:ind w:left="1080"/>
        <w:rPr>
          <w:ins w:id="6515" w:author="Andrija Ilic" w:date="2015-09-15T15:37:00Z"/>
          <w:b/>
          <w:lang w:val="sr-Cyrl-RS"/>
        </w:rPr>
        <w:pPrChange w:id="6516" w:author="Andrija Ilic" w:date="2015-09-15T15:26:00Z">
          <w:pPr/>
        </w:pPrChange>
      </w:pPr>
      <w:ins w:id="6517"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51">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518" w:author="Andrija Ilic" w:date="2015-09-15T15:37:00Z"/>
          <w:b/>
        </w:rPr>
      </w:pPr>
      <w:ins w:id="6519"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520" w:author="Andrija Ilic" w:date="2015-09-15T15:37:00Z"/>
        </w:rPr>
      </w:pPr>
      <w:ins w:id="6521" w:author="Andrija Ilic" w:date="2015-09-15T15:37:00Z">
        <w:r>
          <w:rPr>
            <w:b/>
          </w:rPr>
          <w:t>Назив СК</w:t>
        </w:r>
        <w:proofErr w:type="gramStart"/>
        <w:r>
          <w:rPr>
            <w:b/>
          </w:rPr>
          <w:t>:</w:t>
        </w:r>
        <w:proofErr w:type="gramEnd"/>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522" w:author="Andrija Ilic" w:date="2015-09-15T15:37:00Z"/>
        </w:rPr>
      </w:pPr>
      <w:ins w:id="6523" w:author="Andrija Ilic" w:date="2015-09-15T15:37:00Z">
        <w:r>
          <w:rPr>
            <w:b/>
          </w:rPr>
          <w:t>Учесници CК</w:t>
        </w:r>
        <w:proofErr w:type="gramStart"/>
        <w:r>
          <w:rPr>
            <w:b/>
          </w:rPr>
          <w:t>:</w:t>
        </w:r>
        <w:proofErr w:type="gramEnd"/>
        <w:r>
          <w:rPr>
            <w:b/>
          </w:rPr>
          <w:br/>
        </w:r>
        <w:r>
          <w:t>Корисник и програм</w:t>
        </w:r>
      </w:ins>
    </w:p>
    <w:p w14:paraId="1862512C" w14:textId="77777777" w:rsidR="00CA0A76" w:rsidRDefault="00CA0A76" w:rsidP="00CA0A76">
      <w:pPr>
        <w:rPr>
          <w:ins w:id="6524" w:author="Andrija Ilic" w:date="2015-09-15T15:37:00Z"/>
        </w:rPr>
      </w:pPr>
      <w:ins w:id="6525" w:author="Andrija Ilic" w:date="2015-09-15T15:3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526" w:author="Andrija Ilic" w:date="2015-09-15T15:37:00Z"/>
          <w:b/>
        </w:rPr>
      </w:pPr>
      <w:ins w:id="6527"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528" w:author="Andrija Ilic" w:date="2015-09-15T15:37:00Z"/>
        </w:rPr>
      </w:pPr>
      <w:ins w:id="6529"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rsidP="00CA0A76">
      <w:pPr>
        <w:pStyle w:val="ListParagraph"/>
        <w:rPr>
          <w:ins w:id="6530" w:author="Andrija Ilic" w:date="2015-09-15T15:37:00Z"/>
        </w:rPr>
        <w:pPrChange w:id="6531" w:author="Andrija Ilic" w:date="2015-09-15T15:37:00Z">
          <w:pPr>
            <w:pStyle w:val="ListParagraph"/>
            <w:numPr>
              <w:numId w:val="69"/>
            </w:numPr>
            <w:ind w:hanging="360"/>
          </w:pPr>
        </w:pPrChange>
      </w:pPr>
      <w:ins w:id="6532"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52">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533" w:author="Andrija Ilic" w:date="2015-09-15T15:37:00Z"/>
        </w:rPr>
      </w:pPr>
      <w:ins w:id="6534"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535" w:author="Andrija Ilic" w:date="2015-09-15T15:37:00Z"/>
        </w:rPr>
      </w:pPr>
      <w:ins w:id="6536"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537" w:author="Andrija Ilic" w:date="2015-09-15T15:38:00Z"/>
          <w:rPrChange w:id="6538" w:author="Andrija Ilic" w:date="2015-09-15T15:38:00Z">
            <w:rPr>
              <w:ins w:id="6539" w:author="Andrija Ilic" w:date="2015-09-15T15:38:00Z"/>
              <w:lang w:val="sr-Cyrl-RS"/>
            </w:rPr>
          </w:rPrChange>
        </w:rPr>
      </w:pPr>
      <w:ins w:id="6540"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rsidP="00CA0A76">
      <w:pPr>
        <w:pStyle w:val="ListParagraph"/>
        <w:rPr>
          <w:ins w:id="6541" w:author="Andrija Ilic" w:date="2015-09-15T15:37:00Z"/>
        </w:rPr>
        <w:pPrChange w:id="6542" w:author="Andrija Ilic" w:date="2015-09-15T15:38:00Z">
          <w:pPr>
            <w:pStyle w:val="ListParagraph"/>
            <w:numPr>
              <w:numId w:val="69"/>
            </w:numPr>
            <w:ind w:hanging="360"/>
          </w:pPr>
        </w:pPrChange>
      </w:pPr>
      <w:ins w:id="6543"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53">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544" w:author="Andrija Ilic" w:date="2015-09-15T15:37:00Z"/>
          <w:b/>
        </w:rPr>
      </w:pPr>
      <w:ins w:id="6545" w:author="Andrija Ilic" w:date="2015-09-15T15:37:00Z">
        <w:r>
          <w:rPr>
            <w:b/>
          </w:rPr>
          <w:t>Алтернативни сценарио:</w:t>
        </w:r>
      </w:ins>
    </w:p>
    <w:p w14:paraId="529F59F3" w14:textId="77777777" w:rsidR="00CA0A76" w:rsidRDefault="00CA0A76" w:rsidP="00CA0A76">
      <w:pPr>
        <w:rPr>
          <w:ins w:id="6546" w:author="Andrija Ilic" w:date="2015-09-15T15:37:00Z"/>
        </w:rPr>
      </w:pPr>
      <w:ins w:id="6547"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rsidP="002B2802">
      <w:pPr>
        <w:pStyle w:val="ListParagraph"/>
        <w:ind w:left="1080"/>
        <w:rPr>
          <w:ins w:id="6548" w:author="Andrija Ilic" w:date="2015-09-15T13:07:00Z"/>
          <w:b/>
          <w:lang w:val="sr-Cyrl-RS"/>
          <w:rPrChange w:id="6549" w:author="Andrija Ilic" w:date="2015-09-15T15:08:00Z">
            <w:rPr>
              <w:ins w:id="6550" w:author="Andrija Ilic" w:date="2015-09-15T13:07:00Z"/>
            </w:rPr>
          </w:rPrChange>
        </w:rPr>
        <w:pPrChange w:id="6551" w:author="Andrija Ilic" w:date="2015-09-15T15:26:00Z">
          <w:pPr/>
        </w:pPrChange>
      </w:pPr>
      <w:ins w:id="6552"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54">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553" w:author="Andrija Ilic" w:date="2015-09-15T13:18:00Z"/>
        </w:rPr>
      </w:pPr>
    </w:p>
    <w:p w14:paraId="3D4D54CC" w14:textId="10EDA98E" w:rsidR="004306C7" w:rsidDel="006207E5" w:rsidRDefault="004306C7" w:rsidP="004306C7">
      <w:pPr>
        <w:jc w:val="both"/>
        <w:rPr>
          <w:ins w:id="6554" w:author="Boni" w:date="2014-09-07T22:10:00Z"/>
          <w:del w:id="6555" w:author="Andrija Ilic" w:date="2015-09-06T19:32:00Z"/>
        </w:rPr>
      </w:pPr>
      <w:del w:id="6556"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557" w:author="Andrija Ilic" w:date="2015-09-06T19:30:00Z">
        <w:r w:rsidDel="006207E5">
          <w:delText>п</w:delText>
        </w:r>
      </w:del>
      <w:del w:id="6558" w:author="Andrija Ilic" w:date="2015-09-06T19:32:00Z">
        <w:r w:rsidDel="006207E5">
          <w:delText xml:space="preserve">вање архитектуре </w:delText>
        </w:r>
      </w:del>
      <w:del w:id="6559" w:author="Andrija Ilic" w:date="2015-09-06T19:30:00Z">
        <w:r w:rsidDel="006207E5">
          <w:delText xml:space="preserve">софтверскпг </w:delText>
        </w:r>
      </w:del>
      <w:del w:id="6560" w:author="Andrija Ilic" w:date="2015-09-06T19:32:00Z">
        <w:r w:rsidDel="006207E5">
          <w:delText xml:space="preserve">система обухвата </w:delText>
        </w:r>
      </w:del>
      <w:del w:id="6561" w:author="Andrija Ilic" w:date="2015-09-06T19:30:00Z">
        <w:r w:rsidDel="006207E5">
          <w:delText xml:space="preserve">пројектпвање </w:delText>
        </w:r>
      </w:del>
      <w:del w:id="6562"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563" w:author="Andrija Ilic" w:date="2015-09-06T19:31:00Z">
        <w:r w:rsidDel="006207E5">
          <w:delText>кпнтрплер</w:delText>
        </w:r>
      </w:del>
      <w:del w:id="6564" w:author="Andrija Ilic" w:date="2015-09-06T19:32:00Z">
        <w:r w:rsidDel="006207E5">
          <w:delText xml:space="preserve">, пословна логика и database broker. Пројектовање </w:delText>
        </w:r>
      </w:del>
      <w:del w:id="6565" w:author="Andrija Ilic" w:date="2015-09-06T19:31:00Z">
        <w:r w:rsidDel="006207E5">
          <w:delText xml:space="preserve">послпвне </w:delText>
        </w:r>
      </w:del>
      <w:del w:id="6566" w:author="Andrija Ilic" w:date="2015-09-06T19:32:00Z">
        <w:r w:rsidDel="006207E5">
          <w:delText xml:space="preserve">логике обухвата </w:delText>
        </w:r>
      </w:del>
      <w:del w:id="6567" w:author="Andrija Ilic" w:date="2015-09-06T19:31:00Z">
        <w:r w:rsidDel="006207E5">
          <w:delText xml:space="preserve">пројектпвање </w:delText>
        </w:r>
      </w:del>
      <w:del w:id="6568"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569" w:author="Boni" w:date="2014-09-07T22:10:00Z"/>
          <w:del w:id="6570" w:author="Andrija Ilic" w:date="2015-09-06T19:32:00Z"/>
        </w:rPr>
      </w:pPr>
      <w:ins w:id="6571" w:author="Boni" w:date="2014-09-07T22:10:00Z">
        <w:del w:id="6572" w:author="Andrija Ilic" w:date="2015-09-06T19:32:00Z">
          <w:r w:rsidDel="006207E5">
            <w:rPr>
              <w:noProof/>
              <w:rPrChange w:id="6573"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574" w:author="Andrija Ilic" w:date="2015-09-06T19:32:00Z"/>
        </w:rPr>
      </w:pPr>
      <w:ins w:id="6575" w:author="Boni" w:date="2014-09-07T22:10:00Z">
        <w:del w:id="6576" w:author="Andrija Ilic" w:date="2015-09-06T19:32:00Z">
          <w:r w:rsidDel="006207E5">
            <w:delText>Слика 7.</w:delText>
          </w:r>
        </w:del>
      </w:ins>
      <w:ins w:id="6577" w:author="Boni" w:date="2014-09-07T22:11:00Z">
        <w:del w:id="6578"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579" w:author="Andrija Ilic" w:date="2015-09-06T19:32:00Z"/>
        </w:rPr>
      </w:pPr>
      <w:bookmarkStart w:id="6580" w:name="_Toc397909077"/>
      <w:del w:id="6581" w:author="Andrija Ilic" w:date="2015-09-06T19:32:00Z">
        <w:r w:rsidDel="006207E5">
          <w:delText>3.3.1 Архитек</w:delText>
        </w:r>
        <w:r w:rsidR="00D9149A" w:rsidDel="006207E5">
          <w:delText>т</w:delText>
        </w:r>
        <w:r w:rsidDel="006207E5">
          <w:delText>ура спфтверског система</w:delText>
        </w:r>
        <w:bookmarkEnd w:id="6580"/>
      </w:del>
    </w:p>
    <w:p w14:paraId="64FCDC78" w14:textId="74428C38" w:rsidR="004306C7" w:rsidRPr="004306C7" w:rsidDel="006207E5" w:rsidRDefault="004306C7" w:rsidP="004306C7">
      <w:pPr>
        <w:rPr>
          <w:del w:id="6582" w:author="Andrija Ilic" w:date="2015-09-06T19:32:00Z"/>
        </w:rPr>
      </w:pPr>
    </w:p>
    <w:p w14:paraId="53A2D4B0" w14:textId="380A2892" w:rsidR="004306C7" w:rsidDel="006207E5" w:rsidRDefault="004306C7" w:rsidP="004306C7">
      <w:pPr>
        <w:jc w:val="both"/>
        <w:rPr>
          <w:del w:id="6583" w:author="Andrija Ilic" w:date="2015-09-06T19:32:00Z"/>
        </w:rPr>
      </w:pPr>
      <w:del w:id="6584"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585" w:author="Andrija Ilic" w:date="2015-09-06T19:32:00Z"/>
          <w:b/>
        </w:rPr>
      </w:pPr>
      <w:del w:id="6586"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587" w:author="Andrija Ilic" w:date="2015-09-06T19:32:00Z"/>
          <w:b/>
        </w:rPr>
      </w:pPr>
      <w:del w:id="6588"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589" w:author="Andrija Ilic" w:date="2015-09-06T19:32:00Z"/>
          <w:b/>
        </w:rPr>
      </w:pPr>
      <w:del w:id="6590"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591" w:author="Andrija Ilic" w:date="2015-09-06T19:32:00Z"/>
          <w:b/>
        </w:rPr>
      </w:pPr>
    </w:p>
    <w:p w14:paraId="2831B7B9" w14:textId="646E43C7" w:rsidR="00133456" w:rsidDel="006207E5" w:rsidRDefault="0005759C" w:rsidP="0005759C">
      <w:pPr>
        <w:pStyle w:val="ListParagraph"/>
        <w:ind w:left="1440"/>
        <w:jc w:val="both"/>
        <w:rPr>
          <w:del w:id="6592" w:author="Andrija Ilic" w:date="2015-09-06T19:32:00Z"/>
        </w:rPr>
      </w:pPr>
      <w:del w:id="6593"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594" w:author="Andrija Ilic" w:date="2015-09-06T19:32:00Z"/>
        </w:rPr>
      </w:pPr>
      <w:del w:id="6595"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596" w:author="Andrija Ilic" w:date="2015-09-06T19:32:00Z"/>
        </w:rPr>
      </w:pPr>
      <w:del w:id="6597"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598" w:author="Andrija Ilic" w:date="2015-09-06T19:32:00Z"/>
        </w:rPr>
      </w:pPr>
      <w:del w:id="6599" w:author="Andrija Ilic" w:date="2015-09-06T19:32:00Z">
        <w:r w:rsidDel="006207E5">
          <w:rPr>
            <w:b w:val="0"/>
            <w:bCs w:val="0"/>
            <w:noProof/>
          </w:rPr>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600" w:author="Andrija Ilic" w:date="2015-09-06T19:32:00Z"/>
        </w:rPr>
      </w:pPr>
      <w:del w:id="6601"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602" w:author="Andrija Ilic" w:date="2015-09-06T19:32:00Z"/>
        </w:rPr>
      </w:pPr>
      <w:bookmarkStart w:id="6603" w:name="_Toc397909078"/>
      <w:del w:id="6604" w:author="Andrija Ilic" w:date="2015-09-06T19:32:00Z">
        <w:r w:rsidDel="006207E5">
          <w:delText>3.3.2 Пројектовање апликационе логике  - контролер апликационе логике</w:delText>
        </w:r>
        <w:bookmarkEnd w:id="6603"/>
      </w:del>
    </w:p>
    <w:p w14:paraId="71E20365" w14:textId="7E2217F3" w:rsidR="000364D9" w:rsidRPr="000364D9" w:rsidDel="006207E5" w:rsidRDefault="000364D9" w:rsidP="000364D9">
      <w:pPr>
        <w:rPr>
          <w:del w:id="6605" w:author="Andrija Ilic" w:date="2015-09-06T19:32:00Z"/>
        </w:rPr>
      </w:pPr>
    </w:p>
    <w:p w14:paraId="06A91E79" w14:textId="2EC18F1B" w:rsidR="000364D9" w:rsidDel="006207E5" w:rsidRDefault="000364D9" w:rsidP="000364D9">
      <w:pPr>
        <w:jc w:val="both"/>
        <w:rPr>
          <w:del w:id="6606" w:author="Andrija Ilic" w:date="2015-09-06T19:32:00Z"/>
        </w:rPr>
      </w:pPr>
      <w:del w:id="6607"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608" w:author="Andrija Ilic" w:date="2015-09-06T19:32:00Z"/>
        </w:rPr>
      </w:pPr>
      <w:del w:id="6609"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610" w:author="Andrija Ilic" w:date="2015-09-06T19:32:00Z"/>
        </w:rPr>
      </w:pPr>
    </w:p>
    <w:p w14:paraId="57A104C0" w14:textId="31B35438" w:rsidR="002A57D0" w:rsidDel="006207E5" w:rsidRDefault="002A57D0" w:rsidP="002A57D0">
      <w:pPr>
        <w:pStyle w:val="Heading3"/>
        <w:rPr>
          <w:del w:id="6611" w:author="Andrija Ilic" w:date="2015-09-06T19:32:00Z"/>
        </w:rPr>
      </w:pPr>
      <w:bookmarkStart w:id="6612" w:name="_Toc397909079"/>
      <w:del w:id="6613"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612"/>
      </w:del>
    </w:p>
    <w:p w14:paraId="57401CCE" w14:textId="116BB39D" w:rsidR="00F91E84" w:rsidDel="006207E5" w:rsidRDefault="00F91E84" w:rsidP="00F91E84">
      <w:pPr>
        <w:rPr>
          <w:del w:id="6614" w:author="Andrija Ilic" w:date="2015-09-06T19:32:00Z"/>
        </w:rPr>
      </w:pPr>
    </w:p>
    <w:p w14:paraId="519E009F" w14:textId="48CD0091" w:rsidR="00F91E84" w:rsidRPr="00F91E84" w:rsidDel="006207E5" w:rsidRDefault="00F91E84" w:rsidP="00F91E84">
      <w:pPr>
        <w:rPr>
          <w:del w:id="6615" w:author="Andrija Ilic" w:date="2015-09-06T19:32:00Z"/>
        </w:rPr>
      </w:pPr>
      <w:del w:id="6616"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617" w:author="Andrija Ilic" w:date="2015-09-06T19:32:00Z"/>
        </w:rPr>
      </w:pPr>
      <w:del w:id="6618"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55"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619" w:author="Andrija Ilic" w:date="2015-09-06T19:32:00Z"/>
        </w:rPr>
      </w:pPr>
      <w:del w:id="6620" w:author="Andrija Ilic" w:date="2015-09-06T19:32:00Z">
        <w:r w:rsidDel="006207E5">
          <w:delText>Слика 10. Доменске класе</w:delText>
        </w:r>
      </w:del>
    </w:p>
    <w:p w14:paraId="2DB1B69D" w14:textId="75182994" w:rsidR="00F91E84" w:rsidDel="006207E5" w:rsidRDefault="00F91E84" w:rsidP="00F91E84">
      <w:pPr>
        <w:rPr>
          <w:del w:id="6621" w:author="Andrija Ilic" w:date="2015-09-06T19:32:00Z"/>
        </w:rPr>
      </w:pPr>
      <w:del w:id="6622"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623" w:author="Andrija Ilic" w:date="2015-09-06T19:32:00Z"/>
        </w:rPr>
      </w:pPr>
      <w:del w:id="6624" w:author="Andrija Ilic" w:date="2015-09-06T19:32:00Z">
        <w:r w:rsidDel="006207E5">
          <w:rPr>
            <w:noProof/>
          </w:rPr>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56"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625" w:author="Andrija Ilic" w:date="2015-09-06T19:32:00Z"/>
        </w:rPr>
      </w:pPr>
      <w:del w:id="6626"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627" w:author="Andrija Ilic" w:date="2015-09-06T19:32:00Z"/>
        </w:rPr>
      </w:pPr>
      <w:del w:id="6628"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629" w:author="Andrija Ilic" w:date="2015-09-06T19:32:00Z"/>
        </w:rPr>
      </w:pPr>
      <w:bookmarkStart w:id="6630" w:name="_Toc397909080"/>
      <w:del w:id="6631" w:author="Andrija Ilic" w:date="2015-09-06T19:32:00Z">
        <w:r w:rsidDel="006207E5">
          <w:delText>3.3.4 Пројектовање апликационе логике  - системске операције</w:delText>
        </w:r>
        <w:bookmarkEnd w:id="6630"/>
      </w:del>
    </w:p>
    <w:p w14:paraId="6DC95FE3" w14:textId="719B1ED8" w:rsidR="00756D1A" w:rsidRPr="00756D1A" w:rsidDel="006207E5" w:rsidRDefault="00756D1A" w:rsidP="00756D1A">
      <w:pPr>
        <w:rPr>
          <w:del w:id="6632" w:author="Andrija Ilic" w:date="2015-09-06T19:32:00Z"/>
        </w:rPr>
      </w:pPr>
    </w:p>
    <w:p w14:paraId="61708258" w14:textId="5D0B9588" w:rsidR="00756D1A" w:rsidDel="006207E5" w:rsidRDefault="00756D1A" w:rsidP="00756D1A">
      <w:pPr>
        <w:rPr>
          <w:del w:id="6633" w:author="Andrija Ilic" w:date="2015-09-06T19:32:00Z"/>
        </w:rPr>
      </w:pPr>
      <w:del w:id="6634"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635" w:author="Andrija Ilic" w:date="2015-09-06T19:32:00Z"/>
        </w:rPr>
      </w:pPr>
      <w:del w:id="6636"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57"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637" w:author="Andrija Ilic" w:date="2015-09-06T19:32:00Z"/>
          <w:b/>
        </w:rPr>
      </w:pPr>
    </w:p>
    <w:p w14:paraId="13243B8C" w14:textId="7DD6672F" w:rsidR="00756D1A" w:rsidDel="006207E5" w:rsidRDefault="00756D1A" w:rsidP="00756D1A">
      <w:pPr>
        <w:rPr>
          <w:del w:id="6638" w:author="Andrija Ilic" w:date="2015-09-06T19:32:00Z"/>
        </w:rPr>
      </w:pPr>
      <w:del w:id="6639"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640" w:author="Andrija Ilic" w:date="2015-09-06T19:32:00Z"/>
        </w:rPr>
      </w:pPr>
      <w:del w:id="6641" w:author="Andrija Ilic" w:date="2015-09-06T19:32:00Z">
        <w:r w:rsidDel="006207E5">
          <w:rPr>
            <w:noProof/>
          </w:rPr>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58"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642" w:author="Andrija Ilic" w:date="2015-09-06T19:32:00Z"/>
        </w:rPr>
      </w:pPr>
    </w:p>
    <w:p w14:paraId="3B20ED0E" w14:textId="3F6688B1" w:rsidR="00756D1A" w:rsidDel="006207E5" w:rsidRDefault="00756D1A" w:rsidP="00756D1A">
      <w:pPr>
        <w:rPr>
          <w:del w:id="6643" w:author="Andrija Ilic" w:date="2015-09-06T19:32:00Z"/>
        </w:rPr>
      </w:pPr>
      <w:del w:id="6644"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645" w:author="Andrija Ilic" w:date="2015-09-06T19:32:00Z"/>
        </w:rPr>
      </w:pPr>
      <w:del w:id="6646"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59"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647" w:author="Andrija Ilic" w:date="2015-09-06T19:32:00Z"/>
        </w:rPr>
      </w:pPr>
    </w:p>
    <w:p w14:paraId="4B8DB5B2" w14:textId="2AA12C71" w:rsidR="00756D1A" w:rsidDel="006207E5" w:rsidRDefault="00756D1A" w:rsidP="00756D1A">
      <w:pPr>
        <w:rPr>
          <w:del w:id="6648" w:author="Andrija Ilic" w:date="2015-09-06T19:32:00Z"/>
        </w:rPr>
      </w:pPr>
      <w:del w:id="6649"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650" w:author="Andrija Ilic" w:date="2015-09-06T19:32:00Z"/>
        </w:rPr>
      </w:pPr>
      <w:del w:id="6651" w:author="Andrija Ilic" w:date="2015-09-06T19:32:00Z">
        <w:r w:rsidDel="006207E5">
          <w:rPr>
            <w:noProof/>
          </w:rPr>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60"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652" w:author="Andrija Ilic" w:date="2015-09-06T19:32:00Z"/>
        </w:rPr>
      </w:pPr>
    </w:p>
    <w:p w14:paraId="6642F64C" w14:textId="4C727C85" w:rsidR="00756D1A" w:rsidDel="006207E5" w:rsidRDefault="00756D1A" w:rsidP="00756D1A">
      <w:pPr>
        <w:rPr>
          <w:del w:id="6653" w:author="Andrija Ilic" w:date="2015-09-06T19:32:00Z"/>
        </w:rPr>
      </w:pPr>
      <w:del w:id="6654"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655" w:author="Andrija Ilic" w:date="2015-09-06T19:32:00Z"/>
        </w:rPr>
      </w:pPr>
    </w:p>
    <w:p w14:paraId="5521E349" w14:textId="2B0B3F90" w:rsidR="00756D1A" w:rsidDel="006207E5" w:rsidRDefault="004725EC" w:rsidP="00756D1A">
      <w:pPr>
        <w:rPr>
          <w:del w:id="6656" w:author="Andrija Ilic" w:date="2015-09-06T19:32:00Z"/>
        </w:rPr>
      </w:pPr>
      <w:del w:id="6657"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61"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658" w:author="Andrija Ilic" w:date="2015-09-06T19:32:00Z"/>
          <w:b/>
        </w:rPr>
      </w:pPr>
    </w:p>
    <w:p w14:paraId="36D89678" w14:textId="7FA80157" w:rsidR="00756D1A" w:rsidRPr="000E7A35" w:rsidDel="006207E5" w:rsidRDefault="00756D1A" w:rsidP="00756D1A">
      <w:pPr>
        <w:rPr>
          <w:del w:id="6659" w:author="Andrija Ilic" w:date="2015-09-06T19:32:00Z"/>
        </w:rPr>
      </w:pPr>
      <w:del w:id="6660"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661" w:author="Andrija Ilic" w:date="2015-09-06T19:32:00Z"/>
        </w:rPr>
      </w:pPr>
      <w:del w:id="6662" w:author="Andrija Ilic" w:date="2015-09-06T19:32:00Z">
        <w:r w:rsidDel="006207E5">
          <w:rPr>
            <w:noProof/>
          </w:rPr>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62"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663" w:author="Andrija Ilic" w:date="2015-09-06T19:32:00Z"/>
          <w:b/>
        </w:rPr>
      </w:pPr>
    </w:p>
    <w:p w14:paraId="23196AC0" w14:textId="1A2C7B15" w:rsidR="00756D1A" w:rsidRPr="000E7A35" w:rsidDel="006207E5" w:rsidRDefault="00756D1A" w:rsidP="00756D1A">
      <w:pPr>
        <w:rPr>
          <w:del w:id="6664" w:author="Andrija Ilic" w:date="2015-09-06T19:32:00Z"/>
        </w:rPr>
      </w:pPr>
      <w:del w:id="6665"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666" w:author="Andrija Ilic" w:date="2015-09-06T19:32:00Z"/>
        </w:rPr>
      </w:pPr>
      <w:del w:id="6667"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63"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668" w:author="Boni" w:date="2014-09-07T22:34:00Z"/>
          <w:del w:id="6669" w:author="Andrija Ilic" w:date="2015-09-06T19:32:00Z"/>
          <w:b/>
        </w:rPr>
      </w:pPr>
      <w:ins w:id="6670" w:author="Boni" w:date="2014-09-07T22:34:00Z">
        <w:del w:id="6671"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672" w:author="Boni" w:date="2014-09-07T22:34:00Z"/>
          <w:del w:id="6673" w:author="Andrija Ilic" w:date="2015-09-06T19:32:00Z"/>
        </w:rPr>
      </w:pPr>
      <w:ins w:id="6674" w:author="Boni" w:date="2014-09-07T22:34:00Z">
        <w:del w:id="6675"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676" w:author="Boni" w:date="2014-09-07T22:34:00Z"/>
          <w:del w:id="6677" w:author="Andrija Ilic" w:date="2015-09-06T19:32:00Z"/>
        </w:rPr>
      </w:pPr>
      <w:ins w:id="6678" w:author="Boni" w:date="2014-09-07T22:41:00Z">
        <w:del w:id="6679" w:author="Andrija Ilic" w:date="2015-09-06T19:32:00Z">
          <w:r w:rsidDel="006207E5">
            <w:rPr>
              <w:noProof/>
              <w:rPrChange w:id="6680"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64"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681" w:author="Boni" w:date="2014-09-07T22:34:00Z"/>
          <w:del w:id="6682" w:author="Andrija Ilic" w:date="2015-09-06T19:32:00Z"/>
          <w:b/>
        </w:rPr>
      </w:pPr>
    </w:p>
    <w:p w14:paraId="52CFD351" w14:textId="7724DE8D" w:rsidR="006F571A" w:rsidDel="006207E5" w:rsidRDefault="006F571A" w:rsidP="006F571A">
      <w:pPr>
        <w:rPr>
          <w:ins w:id="6683" w:author="Boni" w:date="2014-09-07T22:34:00Z"/>
          <w:del w:id="6684" w:author="Andrija Ilic" w:date="2015-09-06T19:32:00Z"/>
          <w:b/>
        </w:rPr>
      </w:pPr>
      <w:ins w:id="6685" w:author="Boni" w:date="2014-09-07T22:34:00Z">
        <w:del w:id="6686"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687" w:author="Boni" w:date="2014-09-07T22:34:00Z"/>
          <w:del w:id="6688" w:author="Andrija Ilic" w:date="2015-09-06T19:32:00Z"/>
          <w:b/>
        </w:rPr>
      </w:pPr>
      <w:ins w:id="6689" w:author="Boni" w:date="2014-09-07T22:34:00Z">
        <w:del w:id="6690" w:author="Andrija Ilic" w:date="2015-09-06T19:32:00Z">
          <w:r w:rsidDel="006207E5">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691" w:author="Boni" w:date="2014-09-07T22:34:00Z"/>
          <w:del w:id="6692" w:author="Andrija Ilic" w:date="2015-09-06T19:32:00Z"/>
          <w:b/>
        </w:rPr>
      </w:pPr>
      <w:ins w:id="6693" w:author="Boni" w:date="2014-09-07T22:41:00Z">
        <w:del w:id="6694" w:author="Andrija Ilic" w:date="2015-09-06T19:32:00Z">
          <w:r w:rsidDel="006207E5">
            <w:rPr>
              <w:b/>
              <w:noProof/>
              <w:rPrChange w:id="6695"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65"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696" w:author="Boni" w:date="2014-09-07T22:34:00Z"/>
          <w:del w:id="6697" w:author="Andrija Ilic" w:date="2015-09-06T19:32:00Z"/>
          <w:b/>
        </w:rPr>
      </w:pPr>
      <w:ins w:id="6698" w:author="Boni" w:date="2014-09-07T22:34:00Z">
        <w:del w:id="6699"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700" w:author="Boni" w:date="2014-09-07T22:34:00Z"/>
          <w:del w:id="6701" w:author="Andrija Ilic" w:date="2015-09-06T19:32:00Z"/>
          <w:b/>
        </w:rPr>
      </w:pPr>
      <w:ins w:id="6702" w:author="Boni" w:date="2014-09-07T22:34:00Z">
        <w:del w:id="6703"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704" w:author="Boni" w:date="2014-09-07T22:34:00Z"/>
          <w:del w:id="6705" w:author="Andrija Ilic" w:date="2015-09-06T19:32:00Z"/>
          <w:b/>
        </w:rPr>
      </w:pPr>
      <w:ins w:id="6706" w:author="Boni" w:date="2014-09-07T22:42:00Z">
        <w:del w:id="6707" w:author="Andrija Ilic" w:date="2015-09-06T19:32:00Z">
          <w:r w:rsidDel="006207E5">
            <w:rPr>
              <w:b/>
              <w:noProof/>
              <w:rPrChange w:id="6708"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66"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709" w:author="Boni" w:date="2014-09-07T22:34:00Z"/>
          <w:del w:id="6710" w:author="Andrija Ilic" w:date="2015-09-06T19:32:00Z"/>
          <w:b/>
        </w:rPr>
      </w:pPr>
      <w:ins w:id="6711" w:author="Boni" w:date="2014-09-07T22:34:00Z">
        <w:del w:id="6712"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713" w:author="Boni" w:date="2014-09-07T22:34:00Z"/>
          <w:del w:id="6714" w:author="Andrija Ilic" w:date="2015-09-06T19:32:00Z"/>
        </w:rPr>
      </w:pPr>
      <w:ins w:id="6715" w:author="Boni" w:date="2014-09-07T22:34:00Z">
        <w:del w:id="6716"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717" w:author="Andrija Ilic" w:date="2015-09-06T19:32:00Z"/>
        </w:rPr>
      </w:pPr>
      <w:ins w:id="6718" w:author="Boni" w:date="2014-09-07T22:42:00Z">
        <w:del w:id="6719" w:author="Andrija Ilic" w:date="2015-09-06T19:32:00Z">
          <w:r w:rsidDel="006207E5">
            <w:rPr>
              <w:noProof/>
              <w:rPrChange w:id="6720"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67"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721" w:author="Andrija Ilic" w:date="2015-09-06T19:32:00Z"/>
        </w:rPr>
      </w:pPr>
      <w:del w:id="6722" w:author="Andrija Ilic" w:date="2015-09-06T19:32:00Z">
        <w:r w:rsidDel="006207E5">
          <w:rPr>
            <w:sz w:val="22"/>
          </w:rPr>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723" w:author="Andrija Ilic" w:date="2015-09-06T19:32:00Z"/>
        </w:rPr>
      </w:pPr>
      <w:del w:id="6724" w:author="Andrija Ilic" w:date="2015-09-06T19:32:00Z">
        <w:r w:rsidDel="006207E5">
          <w:rPr>
            <w:b w:val="0"/>
            <w:bCs w:val="0"/>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68"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725" w:author="Andrija Ilic" w:date="2015-09-06T19:32:00Z"/>
        </w:rPr>
      </w:pPr>
      <w:del w:id="6726"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727" w:author="Andrija Ilic" w:date="2015-09-06T19:32:00Z"/>
        </w:rPr>
      </w:pPr>
      <w:bookmarkStart w:id="6728" w:name="_Toc397909081"/>
      <w:del w:id="6729" w:author="Andrija Ilic" w:date="2015-09-06T19:32:00Z">
        <w:r w:rsidDel="006207E5">
          <w:delText>3.3.5 Пројектовање апликационе логике  - d</w:delText>
        </w:r>
        <w:r w:rsidR="005540A6" w:rsidDel="006207E5">
          <w:delText>a</w:delText>
        </w:r>
        <w:r w:rsidDel="006207E5">
          <w:delText>tabase broker</w:delText>
        </w:r>
      </w:del>
      <w:ins w:id="6730" w:author="Boni" w:date="2014-09-07T22:14:00Z">
        <w:del w:id="6731" w:author="Andrija Ilic" w:date="2015-09-06T19:32:00Z">
          <w:r w:rsidR="0003399B" w:rsidDel="006207E5">
            <w:delText>брокер базе података</w:delText>
          </w:r>
        </w:del>
      </w:ins>
      <w:bookmarkEnd w:id="6728"/>
    </w:p>
    <w:p w14:paraId="380CDD8A" w14:textId="432BE7C5" w:rsidR="00756D1A" w:rsidRPr="00756D1A" w:rsidDel="006207E5" w:rsidRDefault="00756D1A" w:rsidP="00756D1A">
      <w:pPr>
        <w:rPr>
          <w:del w:id="6732" w:author="Andrija Ilic" w:date="2015-09-06T19:32:00Z"/>
        </w:rPr>
      </w:pPr>
    </w:p>
    <w:p w14:paraId="609BD11F" w14:textId="066747B6" w:rsidR="0087463E" w:rsidDel="006207E5" w:rsidRDefault="0087463E" w:rsidP="0087463E">
      <w:pPr>
        <w:rPr>
          <w:del w:id="6733" w:author="Andrija Ilic" w:date="2015-09-06T19:32:00Z"/>
        </w:rPr>
      </w:pPr>
      <w:del w:id="6734"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735" w:author="Andrija Ilic" w:date="2015-09-06T19:32:00Z"/>
          <w:rFonts w:asciiTheme="minorHAnsi" w:hAnsiTheme="minorHAnsi"/>
          <w:color w:val="auto"/>
        </w:rPr>
      </w:pPr>
      <w:del w:id="6736"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737" w:author="Andrija Ilic" w:date="2015-09-06T19:32:00Z"/>
          <w:rFonts w:asciiTheme="minorHAnsi" w:hAnsiTheme="minorHAnsi"/>
          <w:color w:val="auto"/>
        </w:rPr>
      </w:pPr>
    </w:p>
    <w:p w14:paraId="644E78DE" w14:textId="7CBBBD5D" w:rsidR="0087463E" w:rsidDel="006207E5" w:rsidRDefault="0087463E" w:rsidP="0087463E">
      <w:pPr>
        <w:rPr>
          <w:del w:id="6738" w:author="Andrija Ilic" w:date="2015-09-06T19:32:00Z"/>
        </w:rPr>
      </w:pPr>
      <w:del w:id="6739"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740" w:author="Andrija Ilic" w:date="2015-09-06T19:32:00Z"/>
        </w:rPr>
      </w:pPr>
      <w:del w:id="6741"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742" w:author="Andrija Ilic" w:date="2015-09-06T19:32:00Z"/>
        </w:rPr>
      </w:pPr>
      <w:del w:id="6743" w:author="Andrija Ilic" w:date="2015-09-06T19:32:00Z">
        <w:r w:rsidDel="006207E5">
          <w:delText>package com.example.diplomski.dbbroker;</w:delText>
        </w:r>
      </w:del>
    </w:p>
    <w:p w14:paraId="285B40DF" w14:textId="69342D1E" w:rsidR="006565BA" w:rsidDel="006207E5" w:rsidRDefault="006565BA" w:rsidP="006565BA">
      <w:pPr>
        <w:rPr>
          <w:del w:id="6744" w:author="Andrija Ilic" w:date="2015-09-06T19:32:00Z"/>
        </w:rPr>
      </w:pPr>
    </w:p>
    <w:p w14:paraId="4FD482AD" w14:textId="11B3B4AA" w:rsidR="006565BA" w:rsidDel="006207E5" w:rsidRDefault="006565BA" w:rsidP="006565BA">
      <w:pPr>
        <w:pStyle w:val="CodeStyle"/>
        <w:ind w:left="0"/>
        <w:rPr>
          <w:del w:id="6745" w:author="Andrija Ilic" w:date="2015-09-06T19:32:00Z"/>
        </w:rPr>
      </w:pPr>
      <w:del w:id="6746" w:author="Andrija Ilic" w:date="2015-09-06T19:32:00Z">
        <w:r w:rsidDel="006207E5">
          <w:delText>public class DbBroker {</w:delText>
        </w:r>
      </w:del>
    </w:p>
    <w:p w14:paraId="26A6149F" w14:textId="36268C4A" w:rsidR="006565BA" w:rsidDel="006207E5" w:rsidRDefault="006565BA" w:rsidP="006565BA">
      <w:pPr>
        <w:pStyle w:val="CodeStyle"/>
        <w:rPr>
          <w:del w:id="6747" w:author="Andrija Ilic" w:date="2015-09-06T19:32:00Z"/>
        </w:rPr>
      </w:pPr>
      <w:del w:id="6748" w:author="Andrija Ilic" w:date="2015-09-06T19:32:00Z">
        <w:r w:rsidDel="006207E5">
          <w:tab/>
        </w:r>
      </w:del>
    </w:p>
    <w:p w14:paraId="4C71CF35" w14:textId="7FE0C500" w:rsidR="006565BA" w:rsidDel="006207E5" w:rsidRDefault="006565BA" w:rsidP="006565BA">
      <w:pPr>
        <w:pStyle w:val="CodeStyle"/>
        <w:rPr>
          <w:del w:id="6749" w:author="Andrija Ilic" w:date="2015-09-06T19:32:00Z"/>
        </w:rPr>
      </w:pPr>
      <w:del w:id="6750" w:author="Andrija Ilic" w:date="2015-09-06T19:32:00Z">
        <w:r w:rsidDel="006207E5">
          <w:tab/>
          <w:delText>private static DbBroker dbBroker;</w:delText>
        </w:r>
      </w:del>
    </w:p>
    <w:p w14:paraId="45270DFA" w14:textId="6CF29432" w:rsidR="006565BA" w:rsidDel="006207E5" w:rsidRDefault="006565BA" w:rsidP="006565BA">
      <w:pPr>
        <w:pStyle w:val="CodeStyle"/>
        <w:rPr>
          <w:del w:id="6751" w:author="Andrija Ilic" w:date="2015-09-06T19:32:00Z"/>
        </w:rPr>
      </w:pPr>
      <w:del w:id="6752" w:author="Andrija Ilic" w:date="2015-09-06T19:32:00Z">
        <w:r w:rsidDel="006207E5">
          <w:tab/>
          <w:delText>private Session session;</w:delText>
        </w:r>
      </w:del>
    </w:p>
    <w:p w14:paraId="065014FA" w14:textId="0A4B5E47" w:rsidR="006565BA" w:rsidDel="006207E5" w:rsidRDefault="006565BA" w:rsidP="006565BA">
      <w:pPr>
        <w:pStyle w:val="CodeStyle"/>
        <w:rPr>
          <w:del w:id="6753" w:author="Andrija Ilic" w:date="2015-09-06T19:32:00Z"/>
        </w:rPr>
      </w:pPr>
      <w:del w:id="6754" w:author="Andrija Ilic" w:date="2015-09-06T19:32:00Z">
        <w:r w:rsidDel="006207E5">
          <w:tab/>
          <w:delText>private static SessionFactory sf;</w:delText>
        </w:r>
      </w:del>
    </w:p>
    <w:p w14:paraId="4941768A" w14:textId="086C837E" w:rsidR="006565BA" w:rsidDel="006207E5" w:rsidRDefault="006565BA" w:rsidP="006565BA">
      <w:pPr>
        <w:pStyle w:val="CodeStyle"/>
        <w:rPr>
          <w:del w:id="6755" w:author="Andrija Ilic" w:date="2015-09-06T19:32:00Z"/>
        </w:rPr>
      </w:pPr>
      <w:del w:id="6756" w:author="Andrija Ilic" w:date="2015-09-06T19:32:00Z">
        <w:r w:rsidDel="006207E5">
          <w:tab/>
          <w:delText>private Transaction transaction;</w:delText>
        </w:r>
      </w:del>
    </w:p>
    <w:p w14:paraId="6F6D5D0E" w14:textId="45FD2701" w:rsidR="006565BA" w:rsidDel="006207E5" w:rsidRDefault="006565BA" w:rsidP="006565BA">
      <w:pPr>
        <w:pStyle w:val="CodeStyle"/>
        <w:rPr>
          <w:del w:id="6757" w:author="Andrija Ilic" w:date="2015-09-06T19:32:00Z"/>
        </w:rPr>
      </w:pPr>
      <w:del w:id="6758" w:author="Andrija Ilic" w:date="2015-09-06T19:32:00Z">
        <w:r w:rsidDel="006207E5">
          <w:tab/>
        </w:r>
      </w:del>
    </w:p>
    <w:p w14:paraId="5197C285" w14:textId="1BCE2DFA" w:rsidR="006565BA" w:rsidDel="006207E5" w:rsidRDefault="006565BA" w:rsidP="006565BA">
      <w:pPr>
        <w:pStyle w:val="CodeStyle"/>
        <w:rPr>
          <w:del w:id="6759" w:author="Andrija Ilic" w:date="2015-09-06T19:32:00Z"/>
        </w:rPr>
      </w:pPr>
      <w:del w:id="6760" w:author="Andrija Ilic" w:date="2015-09-06T19:32:00Z">
        <w:r w:rsidDel="006207E5">
          <w:tab/>
        </w:r>
      </w:del>
    </w:p>
    <w:p w14:paraId="460E3977" w14:textId="4FC696C7" w:rsidR="006565BA" w:rsidDel="006207E5" w:rsidRDefault="006565BA" w:rsidP="006565BA">
      <w:pPr>
        <w:pStyle w:val="CodeStyle"/>
        <w:rPr>
          <w:del w:id="6761" w:author="Andrija Ilic" w:date="2015-09-06T19:32:00Z"/>
        </w:rPr>
      </w:pPr>
      <w:del w:id="6762" w:author="Andrija Ilic" w:date="2015-09-06T19:32:00Z">
        <w:r w:rsidDel="006207E5">
          <w:tab/>
          <w:delText>private DbBroker() {</w:delText>
        </w:r>
      </w:del>
    </w:p>
    <w:p w14:paraId="2ABF5935" w14:textId="10932AA9" w:rsidR="006565BA" w:rsidDel="006207E5" w:rsidRDefault="006565BA" w:rsidP="006565BA">
      <w:pPr>
        <w:pStyle w:val="CodeStyle"/>
        <w:rPr>
          <w:del w:id="6763" w:author="Andrija Ilic" w:date="2015-09-06T19:32:00Z"/>
        </w:rPr>
      </w:pPr>
      <w:del w:id="6764" w:author="Andrija Ilic" w:date="2015-09-06T19:32:00Z">
        <w:r w:rsidDel="006207E5">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765" w:author="Andrija Ilic" w:date="2015-09-06T19:32:00Z"/>
        </w:rPr>
      </w:pPr>
      <w:del w:id="6766" w:author="Andrija Ilic" w:date="2015-09-06T19:32:00Z">
        <w:r w:rsidDel="006207E5">
          <w:tab/>
          <w:delText>}</w:delText>
        </w:r>
      </w:del>
    </w:p>
    <w:p w14:paraId="40876EDC" w14:textId="1CC6A0CE" w:rsidR="006565BA" w:rsidDel="006207E5" w:rsidRDefault="006565BA" w:rsidP="006565BA">
      <w:pPr>
        <w:pStyle w:val="CodeStyle"/>
        <w:rPr>
          <w:del w:id="6767" w:author="Andrija Ilic" w:date="2015-09-06T19:32:00Z"/>
        </w:rPr>
      </w:pPr>
    </w:p>
    <w:p w14:paraId="26B4D28D" w14:textId="0B13CFB0" w:rsidR="006565BA" w:rsidDel="006207E5" w:rsidRDefault="006565BA" w:rsidP="006565BA">
      <w:pPr>
        <w:pStyle w:val="CodeStyle"/>
        <w:rPr>
          <w:del w:id="6768" w:author="Andrija Ilic" w:date="2015-09-06T19:32:00Z"/>
        </w:rPr>
      </w:pPr>
      <w:del w:id="6769" w:author="Andrija Ilic" w:date="2015-09-06T19:32:00Z">
        <w:r w:rsidDel="006207E5">
          <w:tab/>
          <w:delText>public static DbBroker getInstance(){</w:delText>
        </w:r>
      </w:del>
    </w:p>
    <w:p w14:paraId="01FE42E5" w14:textId="1213460B" w:rsidR="006565BA" w:rsidDel="006207E5" w:rsidRDefault="006565BA" w:rsidP="006565BA">
      <w:pPr>
        <w:pStyle w:val="CodeStyle"/>
        <w:rPr>
          <w:del w:id="6770" w:author="Andrija Ilic" w:date="2015-09-06T19:32:00Z"/>
        </w:rPr>
      </w:pPr>
      <w:del w:id="6771"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772" w:author="Andrija Ilic" w:date="2015-09-06T19:32:00Z"/>
        </w:rPr>
      </w:pPr>
      <w:del w:id="6773"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774" w:author="Andrija Ilic" w:date="2015-09-06T19:32:00Z"/>
        </w:rPr>
      </w:pPr>
      <w:del w:id="6775"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776" w:author="Andrija Ilic" w:date="2015-09-06T19:32:00Z"/>
        </w:rPr>
      </w:pPr>
      <w:del w:id="6777" w:author="Andrija Ilic" w:date="2015-09-06T19:32:00Z">
        <w:r w:rsidDel="006207E5">
          <w:tab/>
        </w:r>
        <w:r w:rsidDel="006207E5">
          <w:tab/>
          <w:delText>}else</w:delText>
        </w:r>
      </w:del>
    </w:p>
    <w:p w14:paraId="7BEE3381" w14:textId="1CF6AE9C" w:rsidR="006565BA" w:rsidDel="006207E5" w:rsidRDefault="006565BA" w:rsidP="006565BA">
      <w:pPr>
        <w:pStyle w:val="CodeStyle"/>
        <w:rPr>
          <w:del w:id="6778" w:author="Andrija Ilic" w:date="2015-09-06T19:32:00Z"/>
        </w:rPr>
      </w:pPr>
      <w:del w:id="6779"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780" w:author="Andrija Ilic" w:date="2015-09-06T19:32:00Z"/>
        </w:rPr>
      </w:pPr>
      <w:del w:id="6781" w:author="Andrija Ilic" w:date="2015-09-06T19:32:00Z">
        <w:r w:rsidDel="006207E5">
          <w:tab/>
          <w:delText>}</w:delText>
        </w:r>
      </w:del>
    </w:p>
    <w:p w14:paraId="76CC0482" w14:textId="7FF4295A" w:rsidR="006565BA" w:rsidDel="006207E5" w:rsidRDefault="006565BA" w:rsidP="006565BA">
      <w:pPr>
        <w:pStyle w:val="CodeStyle"/>
        <w:rPr>
          <w:del w:id="6782" w:author="Andrija Ilic" w:date="2015-09-06T19:32:00Z"/>
        </w:rPr>
      </w:pPr>
      <w:del w:id="6783" w:author="Andrija Ilic" w:date="2015-09-06T19:32:00Z">
        <w:r w:rsidDel="006207E5">
          <w:tab/>
        </w:r>
      </w:del>
    </w:p>
    <w:p w14:paraId="0BD5D775" w14:textId="54E369FD" w:rsidR="006565BA" w:rsidDel="006207E5" w:rsidRDefault="006565BA" w:rsidP="006565BA">
      <w:pPr>
        <w:pStyle w:val="CodeStyle"/>
        <w:rPr>
          <w:del w:id="6784" w:author="Andrija Ilic" w:date="2015-09-06T19:32:00Z"/>
        </w:rPr>
      </w:pPr>
      <w:del w:id="6785" w:author="Andrija Ilic" w:date="2015-09-06T19:32:00Z">
        <w:r w:rsidDel="006207E5">
          <w:tab/>
          <w:delText>public Session getSession(){</w:delText>
        </w:r>
      </w:del>
    </w:p>
    <w:p w14:paraId="25B74A18" w14:textId="3365F856" w:rsidR="006565BA" w:rsidDel="006207E5" w:rsidRDefault="006565BA" w:rsidP="006565BA">
      <w:pPr>
        <w:pStyle w:val="CodeStyle"/>
        <w:rPr>
          <w:del w:id="6786" w:author="Andrija Ilic" w:date="2015-09-06T19:32:00Z"/>
        </w:rPr>
      </w:pPr>
      <w:del w:id="6787"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788" w:author="Andrija Ilic" w:date="2015-09-06T19:32:00Z"/>
        </w:rPr>
      </w:pPr>
      <w:del w:id="6789"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790" w:author="Andrija Ilic" w:date="2015-09-06T19:32:00Z"/>
        </w:rPr>
      </w:pPr>
      <w:del w:id="6791" w:author="Andrija Ilic" w:date="2015-09-06T19:32:00Z">
        <w:r w:rsidDel="006207E5">
          <w:tab/>
          <w:delText>}</w:delText>
        </w:r>
      </w:del>
    </w:p>
    <w:p w14:paraId="0C5123A1" w14:textId="7941F186" w:rsidR="006565BA" w:rsidDel="006207E5" w:rsidRDefault="006565BA" w:rsidP="006565BA">
      <w:pPr>
        <w:pStyle w:val="CodeStyle"/>
        <w:rPr>
          <w:del w:id="6792" w:author="Andrija Ilic" w:date="2015-09-06T19:32:00Z"/>
        </w:rPr>
      </w:pPr>
      <w:del w:id="6793" w:author="Andrija Ilic" w:date="2015-09-06T19:32:00Z">
        <w:r w:rsidDel="006207E5">
          <w:tab/>
        </w:r>
      </w:del>
    </w:p>
    <w:p w14:paraId="1FD09B27" w14:textId="71DB9032" w:rsidR="006565BA" w:rsidDel="006207E5" w:rsidRDefault="006565BA" w:rsidP="006565BA">
      <w:pPr>
        <w:pStyle w:val="CodeStyle"/>
        <w:rPr>
          <w:del w:id="6794" w:author="Andrija Ilic" w:date="2015-09-06T19:32:00Z"/>
        </w:rPr>
      </w:pPr>
      <w:del w:id="6795" w:author="Andrija Ilic" w:date="2015-09-06T19:32:00Z">
        <w:r w:rsidDel="006207E5">
          <w:tab/>
          <w:delText>public void closeSession(){</w:delText>
        </w:r>
      </w:del>
    </w:p>
    <w:p w14:paraId="20DCF277" w14:textId="0F37CB5F" w:rsidR="006565BA" w:rsidDel="006207E5" w:rsidRDefault="006565BA" w:rsidP="006565BA">
      <w:pPr>
        <w:pStyle w:val="CodeStyle"/>
        <w:rPr>
          <w:del w:id="6796" w:author="Andrija Ilic" w:date="2015-09-06T19:32:00Z"/>
        </w:rPr>
      </w:pPr>
      <w:del w:id="6797"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798" w:author="Andrija Ilic" w:date="2015-09-06T19:32:00Z"/>
        </w:rPr>
      </w:pPr>
      <w:del w:id="6799"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800" w:author="Andrija Ilic" w:date="2015-09-06T19:32:00Z"/>
        </w:rPr>
      </w:pPr>
      <w:del w:id="6801" w:author="Andrija Ilic" w:date="2015-09-06T19:32:00Z">
        <w:r w:rsidDel="006207E5">
          <w:tab/>
        </w:r>
        <w:r w:rsidDel="006207E5">
          <w:tab/>
          <w:delText>}</w:delText>
        </w:r>
      </w:del>
    </w:p>
    <w:p w14:paraId="4D784C7A" w14:textId="25519538" w:rsidR="006565BA" w:rsidDel="006207E5" w:rsidRDefault="006565BA" w:rsidP="006565BA">
      <w:pPr>
        <w:pStyle w:val="CodeStyle"/>
        <w:rPr>
          <w:del w:id="6802" w:author="Andrija Ilic" w:date="2015-09-06T19:32:00Z"/>
        </w:rPr>
      </w:pPr>
      <w:del w:id="6803" w:author="Andrija Ilic" w:date="2015-09-06T19:32:00Z">
        <w:r w:rsidDel="006207E5">
          <w:tab/>
          <w:delText>}</w:delText>
        </w:r>
      </w:del>
    </w:p>
    <w:p w14:paraId="1B1AB911" w14:textId="45D644E2" w:rsidR="006565BA" w:rsidDel="006207E5" w:rsidRDefault="006565BA" w:rsidP="006565BA">
      <w:pPr>
        <w:pStyle w:val="CodeStyle"/>
        <w:rPr>
          <w:del w:id="6804" w:author="Andrija Ilic" w:date="2015-09-06T19:32:00Z"/>
        </w:rPr>
      </w:pPr>
      <w:del w:id="6805" w:author="Andrija Ilic" w:date="2015-09-06T19:32:00Z">
        <w:r w:rsidDel="006207E5">
          <w:tab/>
        </w:r>
      </w:del>
    </w:p>
    <w:p w14:paraId="6B3A855C" w14:textId="481D6D24" w:rsidR="006565BA" w:rsidDel="006207E5" w:rsidRDefault="006565BA" w:rsidP="006565BA">
      <w:pPr>
        <w:pStyle w:val="CodeStyle"/>
        <w:rPr>
          <w:del w:id="6806" w:author="Andrija Ilic" w:date="2015-09-06T19:32:00Z"/>
        </w:rPr>
      </w:pPr>
      <w:del w:id="6807" w:author="Andrija Ilic" w:date="2015-09-06T19:32:00Z">
        <w:r w:rsidDel="006207E5">
          <w:tab/>
          <w:delText>public void beginTransaction(){</w:delText>
        </w:r>
      </w:del>
    </w:p>
    <w:p w14:paraId="3F1AFF80" w14:textId="4FD4D859" w:rsidR="006565BA" w:rsidDel="006207E5" w:rsidRDefault="006565BA" w:rsidP="006565BA">
      <w:pPr>
        <w:pStyle w:val="CodeStyle"/>
        <w:rPr>
          <w:del w:id="6808" w:author="Andrija Ilic" w:date="2015-09-06T19:32:00Z"/>
        </w:rPr>
      </w:pPr>
      <w:del w:id="6809"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810" w:author="Andrija Ilic" w:date="2015-09-06T19:32:00Z"/>
        </w:rPr>
      </w:pPr>
      <w:del w:id="6811" w:author="Andrija Ilic" w:date="2015-09-06T19:32:00Z">
        <w:r w:rsidDel="006207E5">
          <w:tab/>
          <w:delText>}</w:delText>
        </w:r>
      </w:del>
    </w:p>
    <w:p w14:paraId="7295B7F2" w14:textId="4F74DB5B" w:rsidR="006565BA" w:rsidDel="006207E5" w:rsidRDefault="006565BA" w:rsidP="006565BA">
      <w:pPr>
        <w:pStyle w:val="CodeStyle"/>
        <w:rPr>
          <w:del w:id="6812" w:author="Andrija Ilic" w:date="2015-09-06T19:32:00Z"/>
        </w:rPr>
      </w:pPr>
      <w:del w:id="6813" w:author="Andrija Ilic" w:date="2015-09-06T19:32:00Z">
        <w:r w:rsidDel="006207E5">
          <w:tab/>
        </w:r>
      </w:del>
    </w:p>
    <w:p w14:paraId="74BEC136" w14:textId="51100D9F" w:rsidR="006565BA" w:rsidDel="006207E5" w:rsidRDefault="006565BA" w:rsidP="006565BA">
      <w:pPr>
        <w:pStyle w:val="CodeStyle"/>
        <w:rPr>
          <w:del w:id="6814" w:author="Andrija Ilic" w:date="2015-09-06T19:32:00Z"/>
        </w:rPr>
      </w:pPr>
      <w:del w:id="6815" w:author="Andrija Ilic" w:date="2015-09-06T19:32:00Z">
        <w:r w:rsidDel="006207E5">
          <w:tab/>
          <w:delText>public void rollbackTransaction(){</w:delText>
        </w:r>
      </w:del>
    </w:p>
    <w:p w14:paraId="55073006" w14:textId="6FE76540" w:rsidR="006565BA" w:rsidDel="006207E5" w:rsidRDefault="006565BA" w:rsidP="006565BA">
      <w:pPr>
        <w:pStyle w:val="CodeStyle"/>
        <w:rPr>
          <w:del w:id="6816" w:author="Andrija Ilic" w:date="2015-09-06T19:32:00Z"/>
        </w:rPr>
      </w:pPr>
      <w:del w:id="6817"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818" w:author="Andrija Ilic" w:date="2015-09-06T19:32:00Z"/>
        </w:rPr>
      </w:pPr>
      <w:del w:id="6819"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820" w:author="Andrija Ilic" w:date="2015-09-06T19:32:00Z"/>
        </w:rPr>
      </w:pPr>
      <w:del w:id="6821" w:author="Andrija Ilic" w:date="2015-09-06T19:32:00Z">
        <w:r w:rsidDel="006207E5">
          <w:tab/>
        </w:r>
        <w:r w:rsidDel="006207E5">
          <w:tab/>
          <w:delText>}</w:delText>
        </w:r>
      </w:del>
    </w:p>
    <w:p w14:paraId="1CDDB09E" w14:textId="5B6AE8F5" w:rsidR="006565BA" w:rsidDel="006207E5" w:rsidRDefault="006565BA" w:rsidP="006565BA">
      <w:pPr>
        <w:pStyle w:val="CodeStyle"/>
        <w:rPr>
          <w:del w:id="6822" w:author="Andrija Ilic" w:date="2015-09-06T19:32:00Z"/>
        </w:rPr>
      </w:pPr>
      <w:del w:id="6823" w:author="Andrija Ilic" w:date="2015-09-06T19:32:00Z">
        <w:r w:rsidDel="006207E5">
          <w:tab/>
          <w:delText>}</w:delText>
        </w:r>
      </w:del>
    </w:p>
    <w:p w14:paraId="7FCD64BA" w14:textId="2F77E3C9" w:rsidR="006565BA" w:rsidDel="006207E5" w:rsidRDefault="006565BA" w:rsidP="006565BA">
      <w:pPr>
        <w:pStyle w:val="CodeStyle"/>
        <w:rPr>
          <w:del w:id="6824" w:author="Andrija Ilic" w:date="2015-09-06T19:32:00Z"/>
        </w:rPr>
      </w:pPr>
      <w:del w:id="6825" w:author="Andrija Ilic" w:date="2015-09-06T19:32:00Z">
        <w:r w:rsidDel="006207E5">
          <w:tab/>
        </w:r>
      </w:del>
    </w:p>
    <w:p w14:paraId="059E30C8" w14:textId="256A5543" w:rsidR="006565BA" w:rsidDel="006207E5" w:rsidRDefault="006565BA" w:rsidP="006565BA">
      <w:pPr>
        <w:pStyle w:val="CodeStyle"/>
        <w:rPr>
          <w:del w:id="6826" w:author="Andrija Ilic" w:date="2015-09-06T19:32:00Z"/>
        </w:rPr>
      </w:pPr>
      <w:del w:id="6827" w:author="Andrija Ilic" w:date="2015-09-06T19:32:00Z">
        <w:r w:rsidDel="006207E5">
          <w:tab/>
          <w:delText>public Transaction getTransaction(){</w:delText>
        </w:r>
      </w:del>
    </w:p>
    <w:p w14:paraId="20C209DA" w14:textId="7B55AA80" w:rsidR="006565BA" w:rsidDel="006207E5" w:rsidRDefault="006565BA" w:rsidP="006565BA">
      <w:pPr>
        <w:pStyle w:val="CodeStyle"/>
        <w:rPr>
          <w:del w:id="6828" w:author="Andrija Ilic" w:date="2015-09-06T19:32:00Z"/>
        </w:rPr>
      </w:pPr>
      <w:del w:id="6829"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830" w:author="Andrija Ilic" w:date="2015-09-06T19:32:00Z"/>
        </w:rPr>
      </w:pPr>
      <w:del w:id="6831"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832" w:author="Andrija Ilic" w:date="2015-09-06T19:32:00Z"/>
        </w:rPr>
      </w:pPr>
      <w:del w:id="6833"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834" w:author="Andrija Ilic" w:date="2015-09-06T19:32:00Z"/>
        </w:rPr>
      </w:pPr>
      <w:del w:id="6835" w:author="Andrija Ilic" w:date="2015-09-06T19:32:00Z">
        <w:r w:rsidDel="006207E5">
          <w:tab/>
          <w:delText>}</w:delText>
        </w:r>
      </w:del>
    </w:p>
    <w:p w14:paraId="6C11AE6B" w14:textId="05511FAD" w:rsidR="006565BA" w:rsidDel="006207E5" w:rsidRDefault="006565BA" w:rsidP="006565BA">
      <w:pPr>
        <w:pStyle w:val="CodeStyle"/>
        <w:rPr>
          <w:del w:id="6836" w:author="Andrija Ilic" w:date="2015-09-06T19:32:00Z"/>
        </w:rPr>
      </w:pPr>
      <w:del w:id="6837" w:author="Andrija Ilic" w:date="2015-09-06T19:32:00Z">
        <w:r w:rsidDel="006207E5">
          <w:tab/>
        </w:r>
      </w:del>
    </w:p>
    <w:p w14:paraId="7D5D334E" w14:textId="64B5217D" w:rsidR="006565BA" w:rsidDel="006207E5" w:rsidRDefault="006565BA" w:rsidP="006565BA">
      <w:pPr>
        <w:pStyle w:val="CodeStyle"/>
        <w:rPr>
          <w:del w:id="6838" w:author="Andrija Ilic" w:date="2015-09-06T19:32:00Z"/>
        </w:rPr>
      </w:pPr>
      <w:del w:id="6839" w:author="Andrija Ilic" w:date="2015-09-06T19:32:00Z">
        <w:r w:rsidDel="006207E5">
          <w:tab/>
          <w:delText>public void commitTransaction(){</w:delText>
        </w:r>
      </w:del>
    </w:p>
    <w:p w14:paraId="7B864206" w14:textId="13D2995F" w:rsidR="006565BA" w:rsidDel="006207E5" w:rsidRDefault="006565BA" w:rsidP="006565BA">
      <w:pPr>
        <w:pStyle w:val="CodeStyle"/>
        <w:rPr>
          <w:del w:id="6840" w:author="Andrija Ilic" w:date="2015-09-06T19:32:00Z"/>
        </w:rPr>
      </w:pPr>
      <w:del w:id="6841"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842" w:author="Andrija Ilic" w:date="2015-09-06T19:32:00Z"/>
        </w:rPr>
      </w:pPr>
      <w:del w:id="6843" w:author="Andrija Ilic" w:date="2015-09-06T19:32:00Z">
        <w:r w:rsidDel="006207E5">
          <w:tab/>
          <w:delText>}</w:delText>
        </w:r>
      </w:del>
    </w:p>
    <w:p w14:paraId="59B1D2DD" w14:textId="2603ECBD" w:rsidR="006565BA" w:rsidDel="006207E5" w:rsidRDefault="006565BA" w:rsidP="006565BA">
      <w:pPr>
        <w:pStyle w:val="CodeStyle"/>
        <w:rPr>
          <w:del w:id="6844" w:author="Andrija Ilic" w:date="2015-09-06T19:32:00Z"/>
        </w:rPr>
      </w:pPr>
    </w:p>
    <w:p w14:paraId="15F34772" w14:textId="7F9DDA1C" w:rsidR="006565BA" w:rsidDel="006207E5" w:rsidRDefault="006565BA" w:rsidP="006565BA">
      <w:pPr>
        <w:pStyle w:val="CodeStyle"/>
        <w:rPr>
          <w:del w:id="6845" w:author="Andrija Ilic" w:date="2015-09-06T19:32:00Z"/>
        </w:rPr>
      </w:pPr>
      <w:del w:id="6846" w:author="Andrija Ilic" w:date="2015-09-06T19:32:00Z">
        <w:r w:rsidDel="006207E5">
          <w:tab/>
        </w:r>
      </w:del>
    </w:p>
    <w:p w14:paraId="3108AE1E" w14:textId="65C56100" w:rsidR="006565BA" w:rsidDel="006207E5" w:rsidRDefault="006565BA" w:rsidP="006565BA">
      <w:pPr>
        <w:pStyle w:val="CodeStyle"/>
        <w:rPr>
          <w:del w:id="6847" w:author="Andrija Ilic" w:date="2015-09-06T19:32:00Z"/>
        </w:rPr>
      </w:pPr>
      <w:del w:id="6848"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849" w:author="Andrija Ilic" w:date="2015-09-06T19:32:00Z"/>
        </w:rPr>
      </w:pPr>
      <w:del w:id="6850"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851" w:author="Andrija Ilic" w:date="2015-09-06T19:32:00Z"/>
        </w:rPr>
      </w:pPr>
      <w:del w:id="6852"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853" w:author="Andrija Ilic" w:date="2015-09-06T19:32:00Z"/>
        </w:rPr>
      </w:pPr>
      <w:del w:id="6854"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855" w:author="Andrija Ilic" w:date="2015-09-06T19:32:00Z"/>
        </w:rPr>
      </w:pPr>
      <w:del w:id="6856"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857" w:author="Andrija Ilic" w:date="2015-09-06T19:32:00Z"/>
        </w:rPr>
      </w:pPr>
      <w:del w:id="6858"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859" w:author="Andrija Ilic" w:date="2015-09-06T19:32:00Z"/>
        </w:rPr>
      </w:pPr>
      <w:del w:id="6860"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861" w:author="Andrija Ilic" w:date="2015-09-06T19:32:00Z"/>
        </w:rPr>
      </w:pPr>
      <w:del w:id="6862" w:author="Andrija Ilic" w:date="2015-09-06T19:32:00Z">
        <w:r w:rsidDel="006207E5">
          <w:tab/>
        </w:r>
        <w:r w:rsidDel="006207E5">
          <w:tab/>
          <w:delText>}</w:delText>
        </w:r>
      </w:del>
    </w:p>
    <w:p w14:paraId="568133ED" w14:textId="4ADD05AF" w:rsidR="006565BA" w:rsidDel="006207E5" w:rsidRDefault="006565BA" w:rsidP="006565BA">
      <w:pPr>
        <w:pStyle w:val="CodeStyle"/>
        <w:rPr>
          <w:del w:id="6863" w:author="Andrija Ilic" w:date="2015-09-06T19:32:00Z"/>
        </w:rPr>
      </w:pPr>
      <w:del w:id="6864"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865" w:author="Andrija Ilic" w:date="2015-09-06T19:32:00Z"/>
        </w:rPr>
      </w:pPr>
      <w:del w:id="6866"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867" w:author="Andrija Ilic" w:date="2015-09-06T19:32:00Z"/>
        </w:rPr>
      </w:pPr>
      <w:del w:id="6868" w:author="Andrija Ilic" w:date="2015-09-06T19:32:00Z">
        <w:r w:rsidDel="006207E5">
          <w:tab/>
          <w:delText>}</w:delText>
        </w:r>
      </w:del>
    </w:p>
    <w:p w14:paraId="598963B7" w14:textId="1EC82BE7" w:rsidR="006565BA" w:rsidDel="006207E5" w:rsidRDefault="006565BA" w:rsidP="006565BA">
      <w:pPr>
        <w:pStyle w:val="CodeStyle"/>
        <w:rPr>
          <w:del w:id="6869" w:author="Andrija Ilic" w:date="2015-09-06T19:32:00Z"/>
        </w:rPr>
      </w:pPr>
      <w:del w:id="6870"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871" w:author="Andrija Ilic" w:date="2015-09-06T19:32:00Z"/>
        </w:rPr>
      </w:pPr>
      <w:del w:id="6872" w:author="Andrija Ilic" w:date="2015-09-06T19:32:00Z">
        <w:r w:rsidDel="006207E5">
          <w:tab/>
        </w:r>
        <w:r w:rsidDel="006207E5">
          <w:tab/>
        </w:r>
      </w:del>
    </w:p>
    <w:p w14:paraId="0DDA4485" w14:textId="0BB387EA" w:rsidR="006565BA" w:rsidDel="006207E5" w:rsidRDefault="006565BA" w:rsidP="006565BA">
      <w:pPr>
        <w:pStyle w:val="CodeStyle"/>
        <w:rPr>
          <w:del w:id="6873" w:author="Andrija Ilic" w:date="2015-09-06T19:32:00Z"/>
        </w:rPr>
      </w:pPr>
      <w:del w:id="6874" w:author="Andrija Ilic" w:date="2015-09-06T19:32:00Z">
        <w:r w:rsidDel="006207E5">
          <w:delText xml:space="preserve">       </w:delText>
        </w:r>
      </w:del>
    </w:p>
    <w:p w14:paraId="09836741" w14:textId="083CD090" w:rsidR="006565BA" w:rsidDel="006207E5" w:rsidRDefault="006565BA" w:rsidP="006565BA">
      <w:pPr>
        <w:pStyle w:val="CodeStyle"/>
        <w:rPr>
          <w:del w:id="6875" w:author="Andrija Ilic" w:date="2015-09-06T19:32:00Z"/>
        </w:rPr>
      </w:pPr>
      <w:del w:id="6876" w:author="Andrija Ilic" w:date="2015-09-06T19:32:00Z">
        <w:r w:rsidDel="006207E5">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877" w:author="Andrija Ilic" w:date="2015-09-06T19:32:00Z"/>
        </w:rPr>
      </w:pPr>
      <w:del w:id="6878" w:author="Andrija Ilic" w:date="2015-09-06T19:32:00Z">
        <w:r w:rsidDel="006207E5">
          <w:delText xml:space="preserve">   </w:delText>
        </w:r>
      </w:del>
    </w:p>
    <w:p w14:paraId="1BD528CA" w14:textId="19FAD733" w:rsidR="006565BA" w:rsidDel="006207E5" w:rsidRDefault="006565BA" w:rsidP="006565BA">
      <w:pPr>
        <w:pStyle w:val="CodeStyle"/>
        <w:rPr>
          <w:del w:id="6879" w:author="Andrija Ilic" w:date="2015-09-06T19:32:00Z"/>
        </w:rPr>
      </w:pPr>
      <w:del w:id="6880"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881" w:author="Andrija Ilic" w:date="2015-09-06T19:32:00Z"/>
        </w:rPr>
      </w:pPr>
      <w:del w:id="6882" w:author="Andrija Ilic" w:date="2015-09-06T19:32:00Z">
        <w:r w:rsidDel="006207E5">
          <w:delText xml:space="preserve">        </w:delText>
        </w:r>
      </w:del>
    </w:p>
    <w:p w14:paraId="6B560B67" w14:textId="7A19F1E6" w:rsidR="006565BA" w:rsidDel="006207E5" w:rsidRDefault="006565BA" w:rsidP="006565BA">
      <w:pPr>
        <w:pStyle w:val="CodeStyle"/>
        <w:rPr>
          <w:del w:id="6883" w:author="Andrija Ilic" w:date="2015-09-06T19:32:00Z"/>
        </w:rPr>
      </w:pPr>
      <w:del w:id="6884"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885" w:author="Andrija Ilic" w:date="2015-09-06T19:32:00Z"/>
        </w:rPr>
      </w:pPr>
      <w:del w:id="6886"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887" w:author="Andrija Ilic" w:date="2015-09-06T19:32:00Z"/>
        </w:rPr>
      </w:pPr>
      <w:del w:id="6888"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889" w:author="Andrija Ilic" w:date="2015-09-06T19:32:00Z"/>
        </w:rPr>
      </w:pPr>
      <w:del w:id="6890" w:author="Andrija Ilic" w:date="2015-09-06T19:32:00Z">
        <w:r w:rsidDel="006207E5">
          <w:delText xml:space="preserve">        }else{</w:delText>
        </w:r>
      </w:del>
    </w:p>
    <w:p w14:paraId="3D6D91E1" w14:textId="38A4A9BB" w:rsidR="006565BA" w:rsidDel="006207E5" w:rsidRDefault="006565BA" w:rsidP="006565BA">
      <w:pPr>
        <w:pStyle w:val="CodeStyle"/>
        <w:rPr>
          <w:del w:id="6891" w:author="Andrija Ilic" w:date="2015-09-06T19:32:00Z"/>
        </w:rPr>
      </w:pPr>
      <w:del w:id="6892"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893" w:author="Andrija Ilic" w:date="2015-09-06T19:32:00Z"/>
        </w:rPr>
      </w:pPr>
      <w:del w:id="6894"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895" w:author="Andrija Ilic" w:date="2015-09-06T19:32:00Z"/>
        </w:rPr>
      </w:pPr>
      <w:del w:id="6896" w:author="Andrija Ilic" w:date="2015-09-06T19:32:00Z">
        <w:r w:rsidDel="006207E5">
          <w:delText xml:space="preserve">        }</w:delText>
        </w:r>
      </w:del>
    </w:p>
    <w:p w14:paraId="40AD2085" w14:textId="432BA698" w:rsidR="006565BA" w:rsidDel="006207E5" w:rsidRDefault="006565BA" w:rsidP="006565BA">
      <w:pPr>
        <w:pStyle w:val="CodeStyle"/>
        <w:rPr>
          <w:del w:id="6897" w:author="Andrija Ilic" w:date="2015-09-06T19:32:00Z"/>
        </w:rPr>
      </w:pPr>
      <w:del w:id="6898" w:author="Andrija Ilic" w:date="2015-09-06T19:32:00Z">
        <w:r w:rsidDel="006207E5">
          <w:tab/>
          <w:delText>}</w:delText>
        </w:r>
      </w:del>
    </w:p>
    <w:p w14:paraId="4CC57199" w14:textId="7CA2F19A" w:rsidR="006565BA" w:rsidDel="006207E5" w:rsidRDefault="006565BA" w:rsidP="006565BA">
      <w:pPr>
        <w:pStyle w:val="CodeStyle"/>
        <w:rPr>
          <w:del w:id="6899" w:author="Andrija Ilic" w:date="2015-09-06T19:32:00Z"/>
        </w:rPr>
      </w:pPr>
    </w:p>
    <w:p w14:paraId="4DA3C7E8" w14:textId="121B9FBA" w:rsidR="006565BA" w:rsidDel="006207E5" w:rsidRDefault="006565BA" w:rsidP="006565BA">
      <w:pPr>
        <w:pStyle w:val="CodeStyle"/>
        <w:rPr>
          <w:del w:id="6900" w:author="Andrija Ilic" w:date="2015-09-06T19:32:00Z"/>
        </w:rPr>
      </w:pPr>
      <w:del w:id="6901"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902" w:author="Andrija Ilic" w:date="2015-09-06T19:32:00Z"/>
        </w:rPr>
      </w:pPr>
      <w:del w:id="6903"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904" w:author="Andrija Ilic" w:date="2015-09-06T19:32:00Z"/>
        </w:rPr>
      </w:pPr>
      <w:del w:id="6905" w:author="Andrija Ilic" w:date="2015-09-06T19:32:00Z">
        <w:r w:rsidDel="006207E5">
          <w:tab/>
          <w:delText xml:space="preserve">         </w:delText>
        </w:r>
      </w:del>
    </w:p>
    <w:p w14:paraId="56906FD9" w14:textId="22451D7E" w:rsidR="006565BA" w:rsidDel="006207E5" w:rsidRDefault="006565BA" w:rsidP="006565BA">
      <w:pPr>
        <w:pStyle w:val="CodeStyle"/>
        <w:rPr>
          <w:del w:id="6906" w:author="Andrija Ilic" w:date="2015-09-06T19:32:00Z"/>
        </w:rPr>
      </w:pPr>
      <w:del w:id="6907"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908" w:author="Andrija Ilic" w:date="2015-09-06T19:32:00Z"/>
        </w:rPr>
      </w:pPr>
      <w:del w:id="6909" w:author="Andrija Ilic" w:date="2015-09-06T19:32:00Z">
        <w:r w:rsidDel="006207E5">
          <w:tab/>
          <w:delText>}</w:delText>
        </w:r>
      </w:del>
    </w:p>
    <w:p w14:paraId="20B9479E" w14:textId="398515F6" w:rsidR="006565BA" w:rsidDel="006207E5" w:rsidRDefault="006565BA" w:rsidP="006565BA">
      <w:pPr>
        <w:pStyle w:val="CodeStyle"/>
        <w:rPr>
          <w:del w:id="6910" w:author="Andrija Ilic" w:date="2015-09-06T19:32:00Z"/>
        </w:rPr>
      </w:pPr>
    </w:p>
    <w:p w14:paraId="7EFD2D12" w14:textId="41A86206" w:rsidR="006565BA" w:rsidDel="006207E5" w:rsidRDefault="006565BA" w:rsidP="006565BA">
      <w:pPr>
        <w:pStyle w:val="CodeStyle"/>
        <w:rPr>
          <w:del w:id="6911" w:author="Andrija Ilic" w:date="2015-09-06T19:32:00Z"/>
        </w:rPr>
      </w:pPr>
    </w:p>
    <w:p w14:paraId="51B6FFFA" w14:textId="72B41F29" w:rsidR="006565BA" w:rsidDel="006207E5" w:rsidRDefault="006565BA" w:rsidP="006565BA">
      <w:pPr>
        <w:pStyle w:val="CodeStyle"/>
        <w:rPr>
          <w:del w:id="6912" w:author="Andrija Ilic" w:date="2015-09-06T19:32:00Z"/>
        </w:rPr>
      </w:pPr>
      <w:del w:id="6913" w:author="Andrija Ilic" w:date="2015-09-06T19:32:00Z">
        <w:r w:rsidDel="006207E5">
          <w:tab/>
          <w:delText>public Integer countZaposleni(){</w:delText>
        </w:r>
      </w:del>
    </w:p>
    <w:p w14:paraId="7486FE25" w14:textId="031C6734" w:rsidR="006565BA" w:rsidDel="006207E5" w:rsidRDefault="006565BA" w:rsidP="006565BA">
      <w:pPr>
        <w:pStyle w:val="CodeStyle"/>
        <w:rPr>
          <w:del w:id="6914" w:author="Andrija Ilic" w:date="2015-09-06T19:32:00Z"/>
        </w:rPr>
      </w:pPr>
      <w:del w:id="6915"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916" w:author="Andrija Ilic" w:date="2015-09-06T19:32:00Z"/>
        </w:rPr>
      </w:pPr>
      <w:del w:id="6917"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918" w:author="Andrija Ilic" w:date="2015-09-06T19:32:00Z"/>
        </w:rPr>
      </w:pPr>
      <w:del w:id="6919"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920" w:author="Andrija Ilic" w:date="2015-09-06T19:32:00Z"/>
        </w:rPr>
      </w:pPr>
      <w:del w:id="6921"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922" w:author="Andrija Ilic" w:date="2015-09-06T19:32:00Z"/>
        </w:rPr>
      </w:pPr>
      <w:del w:id="6923"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924" w:author="Andrija Ilic" w:date="2015-09-06T19:32:00Z"/>
        </w:rPr>
      </w:pPr>
      <w:del w:id="6925"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926" w:author="Andrija Ilic" w:date="2015-09-06T19:32:00Z"/>
        </w:rPr>
      </w:pPr>
      <w:del w:id="6927" w:author="Andrija Ilic" w:date="2015-09-06T19:32:00Z">
        <w:r w:rsidDel="006207E5">
          <w:tab/>
          <w:delText>}</w:delText>
        </w:r>
      </w:del>
    </w:p>
    <w:p w14:paraId="17B33FB0" w14:textId="542BBAAE" w:rsidR="006565BA" w:rsidDel="006207E5" w:rsidRDefault="006565BA" w:rsidP="006565BA">
      <w:pPr>
        <w:pStyle w:val="CodeStyle"/>
        <w:rPr>
          <w:del w:id="6928" w:author="Andrija Ilic" w:date="2015-09-06T19:32:00Z"/>
        </w:rPr>
      </w:pPr>
      <w:del w:id="6929"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930" w:author="Andrija Ilic" w:date="2015-09-06T19:32:00Z"/>
        </w:rPr>
      </w:pPr>
      <w:del w:id="6931"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932" w:author="Andrija Ilic" w:date="2015-09-06T19:32:00Z"/>
        </w:rPr>
      </w:pPr>
      <w:del w:id="6933"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934" w:author="Andrija Ilic" w:date="2015-09-06T19:32:00Z"/>
        </w:rPr>
      </w:pPr>
      <w:del w:id="6935"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936" w:author="Andrija Ilic" w:date="2015-09-06T19:32:00Z"/>
        </w:rPr>
      </w:pPr>
      <w:del w:id="6937" w:author="Andrija Ilic" w:date="2015-09-06T19:32:00Z">
        <w:r w:rsidDel="006207E5">
          <w:tab/>
          <w:delText>}</w:delText>
        </w:r>
      </w:del>
    </w:p>
    <w:p w14:paraId="462C8FE7" w14:textId="4E4016B1" w:rsidR="006565BA" w:rsidDel="006207E5" w:rsidRDefault="006565BA" w:rsidP="006565BA">
      <w:pPr>
        <w:pStyle w:val="CodeStyle"/>
        <w:rPr>
          <w:del w:id="6938" w:author="Andrija Ilic" w:date="2015-09-06T19:32:00Z"/>
        </w:rPr>
      </w:pPr>
    </w:p>
    <w:p w14:paraId="36996F67" w14:textId="7A97039A" w:rsidR="006565BA" w:rsidDel="006207E5" w:rsidRDefault="006565BA" w:rsidP="006565BA">
      <w:pPr>
        <w:pStyle w:val="CodeStyle"/>
        <w:rPr>
          <w:del w:id="6939" w:author="Andrija Ilic" w:date="2015-09-06T19:32:00Z"/>
        </w:rPr>
      </w:pPr>
      <w:del w:id="6940"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941" w:author="Andrija Ilic" w:date="2015-09-06T19:32:00Z"/>
        </w:rPr>
      </w:pPr>
      <w:del w:id="6942"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943" w:author="Andrija Ilic" w:date="2015-09-06T19:32:00Z"/>
        </w:rPr>
      </w:pPr>
      <w:del w:id="6944"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6945" w:author="Andrija Ilic" w:date="2015-09-06T19:32:00Z"/>
        </w:rPr>
      </w:pPr>
      <w:del w:id="6946"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6947" w:author="Andrija Ilic" w:date="2015-09-06T19:32:00Z"/>
        </w:rPr>
      </w:pPr>
      <w:del w:id="6948" w:author="Andrija Ilic" w:date="2015-09-06T19:32:00Z">
        <w:r w:rsidDel="006207E5">
          <w:tab/>
          <w:delText>}</w:delText>
        </w:r>
      </w:del>
    </w:p>
    <w:p w14:paraId="6E6A76CE" w14:textId="2A3CB194" w:rsidR="006565BA" w:rsidDel="006207E5" w:rsidRDefault="006565BA" w:rsidP="006565BA">
      <w:pPr>
        <w:pStyle w:val="CodeStyle"/>
        <w:rPr>
          <w:del w:id="6949" w:author="Andrija Ilic" w:date="2015-09-06T19:32:00Z"/>
        </w:rPr>
      </w:pPr>
      <w:del w:id="6950" w:author="Andrija Ilic" w:date="2015-09-06T19:32:00Z">
        <w:r w:rsidDel="006207E5">
          <w:tab/>
        </w:r>
      </w:del>
    </w:p>
    <w:p w14:paraId="055C9EC5" w14:textId="2C8FC5C8" w:rsidR="006565BA" w:rsidDel="006207E5" w:rsidRDefault="006565BA" w:rsidP="006565BA">
      <w:pPr>
        <w:pStyle w:val="CodeStyle"/>
        <w:rPr>
          <w:del w:id="6951" w:author="Andrija Ilic" w:date="2015-09-06T19:32:00Z"/>
        </w:rPr>
      </w:pPr>
      <w:del w:id="6952"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6953" w:author="Andrija Ilic" w:date="2015-09-06T19:32:00Z"/>
        </w:rPr>
      </w:pPr>
      <w:del w:id="6954"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6955" w:author="Andrija Ilic" w:date="2015-09-06T19:32:00Z"/>
        </w:rPr>
      </w:pPr>
      <w:del w:id="6956"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6957" w:author="Andrija Ilic" w:date="2015-09-06T19:32:00Z"/>
        </w:rPr>
      </w:pPr>
      <w:del w:id="6958"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6959" w:author="Andrija Ilic" w:date="2015-09-06T19:32:00Z"/>
        </w:rPr>
      </w:pPr>
      <w:del w:id="6960" w:author="Andrija Ilic" w:date="2015-09-06T19:32:00Z">
        <w:r w:rsidDel="006207E5">
          <w:tab/>
          <w:delText>}</w:delText>
        </w:r>
      </w:del>
    </w:p>
    <w:p w14:paraId="3B15906E" w14:textId="7D1989BC" w:rsidR="006565BA" w:rsidDel="006207E5" w:rsidRDefault="006565BA" w:rsidP="006565BA">
      <w:pPr>
        <w:pStyle w:val="CodeStyle"/>
        <w:rPr>
          <w:del w:id="6961" w:author="Andrija Ilic" w:date="2015-09-06T19:32:00Z"/>
        </w:rPr>
      </w:pPr>
      <w:del w:id="6962" w:author="Andrija Ilic" w:date="2015-09-06T19:32:00Z">
        <w:r w:rsidDel="006207E5">
          <w:tab/>
        </w:r>
      </w:del>
    </w:p>
    <w:p w14:paraId="4552A2CE" w14:textId="57C5E2D0" w:rsidR="006565BA" w:rsidDel="006207E5" w:rsidRDefault="006565BA" w:rsidP="006565BA">
      <w:pPr>
        <w:pStyle w:val="CodeStyle"/>
        <w:rPr>
          <w:del w:id="6963" w:author="Andrija Ilic" w:date="2015-09-06T19:32:00Z"/>
        </w:rPr>
      </w:pPr>
      <w:del w:id="6964"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6965" w:author="Andrija Ilic" w:date="2015-09-06T19:32:00Z"/>
        </w:rPr>
      </w:pPr>
      <w:del w:id="6966" w:author="Andrija Ilic" w:date="2015-09-06T19:32:00Z">
        <w:r w:rsidDel="006207E5">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6967" w:author="Andrija Ilic" w:date="2015-09-06T19:32:00Z"/>
        </w:rPr>
      </w:pPr>
      <w:del w:id="6968"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6969" w:author="Andrija Ilic" w:date="2015-09-06T19:32:00Z"/>
        </w:rPr>
      </w:pPr>
      <w:del w:id="6970"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6971" w:author="Andrija Ilic" w:date="2015-09-06T19:32:00Z"/>
        </w:rPr>
      </w:pPr>
      <w:del w:id="6972" w:author="Andrija Ilic" w:date="2015-09-06T19:32:00Z">
        <w:r w:rsidDel="006207E5">
          <w:tab/>
          <w:delText>}</w:delText>
        </w:r>
      </w:del>
    </w:p>
    <w:p w14:paraId="2AFD8B89" w14:textId="20A47B7E" w:rsidR="006565BA" w:rsidDel="006207E5" w:rsidRDefault="006565BA" w:rsidP="006565BA">
      <w:pPr>
        <w:pStyle w:val="CodeStyle"/>
        <w:rPr>
          <w:del w:id="6973" w:author="Andrija Ilic" w:date="2015-09-06T19:32:00Z"/>
        </w:rPr>
      </w:pPr>
      <w:del w:id="6974" w:author="Andrija Ilic" w:date="2015-09-06T19:32:00Z">
        <w:r w:rsidDel="006207E5">
          <w:tab/>
        </w:r>
      </w:del>
    </w:p>
    <w:p w14:paraId="5BDEDA17" w14:textId="61225B2D" w:rsidR="006565BA" w:rsidDel="006207E5" w:rsidRDefault="006565BA" w:rsidP="006565BA">
      <w:pPr>
        <w:pStyle w:val="CodeStyle"/>
        <w:rPr>
          <w:del w:id="6975" w:author="Andrija Ilic" w:date="2015-09-06T19:32:00Z"/>
        </w:rPr>
      </w:pPr>
      <w:del w:id="6976"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6977" w:author="Andrija Ilic" w:date="2015-09-06T19:32:00Z"/>
        </w:rPr>
      </w:pPr>
      <w:del w:id="6978"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6979" w:author="Andrija Ilic" w:date="2015-09-06T19:32:00Z"/>
        </w:rPr>
      </w:pPr>
      <w:del w:id="6980"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6981" w:author="Andrija Ilic" w:date="2015-09-06T19:32:00Z"/>
        </w:rPr>
      </w:pPr>
      <w:del w:id="6982"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6983" w:author="Andrija Ilic" w:date="2015-09-06T19:32:00Z"/>
        </w:rPr>
      </w:pPr>
      <w:del w:id="6984" w:author="Andrija Ilic" w:date="2015-09-06T19:32:00Z">
        <w:r w:rsidDel="006207E5">
          <w:tab/>
          <w:delText>}</w:delText>
        </w:r>
      </w:del>
    </w:p>
    <w:p w14:paraId="42EBB891" w14:textId="16F9B1F7" w:rsidR="006565BA" w:rsidDel="006207E5" w:rsidRDefault="006565BA" w:rsidP="006565BA">
      <w:pPr>
        <w:pStyle w:val="CodeStyle"/>
        <w:rPr>
          <w:del w:id="6985" w:author="Andrija Ilic" w:date="2015-09-06T19:32:00Z"/>
        </w:rPr>
      </w:pPr>
      <w:del w:id="6986" w:author="Andrija Ilic" w:date="2015-09-06T19:32:00Z">
        <w:r w:rsidDel="006207E5">
          <w:tab/>
        </w:r>
      </w:del>
    </w:p>
    <w:p w14:paraId="68146A0A" w14:textId="042D1080" w:rsidR="006565BA" w:rsidDel="006207E5" w:rsidRDefault="006565BA" w:rsidP="006565BA">
      <w:pPr>
        <w:pStyle w:val="CodeStyle"/>
        <w:rPr>
          <w:del w:id="6987" w:author="Andrija Ilic" w:date="2015-09-06T19:32:00Z"/>
        </w:rPr>
      </w:pPr>
      <w:del w:id="6988" w:author="Andrija Ilic" w:date="2015-09-06T19:32:00Z">
        <w:r w:rsidDel="006207E5">
          <w:tab/>
          <w:delText>public Object saveEntity(Object obj){</w:delText>
        </w:r>
      </w:del>
    </w:p>
    <w:p w14:paraId="7234F9E4" w14:textId="4FDEA1B7" w:rsidR="006565BA" w:rsidDel="006207E5" w:rsidRDefault="006565BA" w:rsidP="006565BA">
      <w:pPr>
        <w:pStyle w:val="CodeStyle"/>
        <w:rPr>
          <w:del w:id="6989" w:author="Andrija Ilic" w:date="2015-09-06T19:32:00Z"/>
        </w:rPr>
      </w:pPr>
      <w:del w:id="6990" w:author="Andrija Ilic" w:date="2015-09-06T19:32:00Z">
        <w:r w:rsidDel="006207E5">
          <w:tab/>
        </w:r>
        <w:r w:rsidDel="006207E5">
          <w:tab/>
        </w:r>
      </w:del>
    </w:p>
    <w:p w14:paraId="75638E1F" w14:textId="2AEED18F" w:rsidR="006565BA" w:rsidDel="006207E5" w:rsidRDefault="006565BA" w:rsidP="006565BA">
      <w:pPr>
        <w:pStyle w:val="CodeStyle"/>
        <w:rPr>
          <w:del w:id="6991" w:author="Andrija Ilic" w:date="2015-09-06T19:32:00Z"/>
        </w:rPr>
      </w:pPr>
      <w:del w:id="6992"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6993" w:author="Andrija Ilic" w:date="2015-09-06T19:32:00Z"/>
        </w:rPr>
      </w:pPr>
      <w:del w:id="6994" w:author="Andrija Ilic" w:date="2015-09-06T19:32:00Z">
        <w:r w:rsidDel="006207E5">
          <w:tab/>
          <w:delText xml:space="preserve">      </w:delText>
        </w:r>
      </w:del>
    </w:p>
    <w:p w14:paraId="286E3F5D" w14:textId="7DF0097B" w:rsidR="006565BA" w:rsidDel="006207E5" w:rsidRDefault="006565BA" w:rsidP="006565BA">
      <w:pPr>
        <w:pStyle w:val="CodeStyle"/>
        <w:rPr>
          <w:del w:id="6995" w:author="Andrija Ilic" w:date="2015-09-06T19:32:00Z"/>
        </w:rPr>
      </w:pPr>
      <w:del w:id="6996" w:author="Andrija Ilic" w:date="2015-09-06T19:32:00Z">
        <w:r w:rsidDel="006207E5">
          <w:tab/>
          <w:delText xml:space="preserve">      session.refresh(obj);</w:delText>
        </w:r>
      </w:del>
    </w:p>
    <w:p w14:paraId="28819B2B" w14:textId="7CA8A2B9" w:rsidR="006565BA" w:rsidDel="006207E5" w:rsidRDefault="006565BA" w:rsidP="006565BA">
      <w:pPr>
        <w:pStyle w:val="CodeStyle"/>
        <w:rPr>
          <w:del w:id="6997" w:author="Andrija Ilic" w:date="2015-09-06T19:32:00Z"/>
        </w:rPr>
      </w:pPr>
      <w:del w:id="6998" w:author="Andrija Ilic" w:date="2015-09-06T19:32:00Z">
        <w:r w:rsidDel="006207E5">
          <w:tab/>
          <w:delText xml:space="preserve">      </w:delText>
        </w:r>
      </w:del>
    </w:p>
    <w:p w14:paraId="0F2A85EF" w14:textId="6C779AE6" w:rsidR="006565BA" w:rsidDel="006207E5" w:rsidRDefault="006565BA" w:rsidP="006565BA">
      <w:pPr>
        <w:pStyle w:val="CodeStyle"/>
        <w:rPr>
          <w:del w:id="6999" w:author="Andrija Ilic" w:date="2015-09-06T19:32:00Z"/>
        </w:rPr>
      </w:pPr>
      <w:del w:id="7000" w:author="Andrija Ilic" w:date="2015-09-06T19:32:00Z">
        <w:r w:rsidDel="006207E5">
          <w:tab/>
          <w:delText xml:space="preserve">      return obj;</w:delText>
        </w:r>
      </w:del>
    </w:p>
    <w:p w14:paraId="6D60D5F9" w14:textId="437E67F5" w:rsidR="006565BA" w:rsidDel="006207E5" w:rsidRDefault="006565BA" w:rsidP="006565BA">
      <w:pPr>
        <w:pStyle w:val="CodeStyle"/>
        <w:rPr>
          <w:del w:id="7001" w:author="Andrija Ilic" w:date="2015-09-06T19:32:00Z"/>
        </w:rPr>
      </w:pPr>
      <w:del w:id="7002" w:author="Andrija Ilic" w:date="2015-09-06T19:32:00Z">
        <w:r w:rsidDel="006207E5">
          <w:tab/>
          <w:delText>}</w:delText>
        </w:r>
      </w:del>
    </w:p>
    <w:p w14:paraId="36FD9B7B" w14:textId="63670C53" w:rsidR="006565BA" w:rsidDel="006207E5" w:rsidRDefault="006565BA" w:rsidP="006565BA">
      <w:pPr>
        <w:pStyle w:val="CodeStyle"/>
        <w:rPr>
          <w:del w:id="7003" w:author="Andrija Ilic" w:date="2015-09-06T19:32:00Z"/>
        </w:rPr>
      </w:pPr>
    </w:p>
    <w:p w14:paraId="3A42986C" w14:textId="4C49C16A" w:rsidR="006565BA" w:rsidDel="006207E5" w:rsidRDefault="006565BA" w:rsidP="006565BA">
      <w:pPr>
        <w:pStyle w:val="CodeStyle"/>
        <w:rPr>
          <w:del w:id="7004" w:author="Andrija Ilic" w:date="2015-09-06T19:32:00Z"/>
        </w:rPr>
      </w:pPr>
      <w:del w:id="7005"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7006" w:author="Andrija Ilic" w:date="2015-09-06T19:32:00Z"/>
        </w:rPr>
      </w:pPr>
      <w:del w:id="7007"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7008" w:author="Andrija Ilic" w:date="2015-09-06T19:32:00Z"/>
        </w:rPr>
      </w:pPr>
      <w:del w:id="7009"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7010" w:author="Andrija Ilic" w:date="2015-09-06T19:32:00Z"/>
        </w:rPr>
      </w:pPr>
      <w:del w:id="7011"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7012" w:author="Andrija Ilic" w:date="2015-09-06T19:32:00Z"/>
        </w:rPr>
      </w:pPr>
      <w:del w:id="7013" w:author="Andrija Ilic" w:date="2015-09-06T19:32:00Z">
        <w:r w:rsidDel="006207E5">
          <w:tab/>
          <w:delText>}</w:delText>
        </w:r>
      </w:del>
    </w:p>
    <w:p w14:paraId="1C27C6F0" w14:textId="43174775" w:rsidR="006565BA" w:rsidDel="006207E5" w:rsidRDefault="006565BA" w:rsidP="006565BA">
      <w:pPr>
        <w:pStyle w:val="CodeStyle"/>
        <w:rPr>
          <w:del w:id="7014" w:author="Andrija Ilic" w:date="2015-09-06T19:32:00Z"/>
        </w:rPr>
      </w:pPr>
      <w:del w:id="7015" w:author="Andrija Ilic" w:date="2015-09-06T19:32:00Z">
        <w:r w:rsidDel="006207E5">
          <w:tab/>
        </w:r>
      </w:del>
    </w:p>
    <w:p w14:paraId="3D07B62F" w14:textId="6F1D2912" w:rsidR="006565BA" w:rsidDel="006207E5" w:rsidRDefault="006565BA" w:rsidP="006565BA">
      <w:pPr>
        <w:pStyle w:val="CodeStyle"/>
        <w:rPr>
          <w:del w:id="7016" w:author="Andrija Ilic" w:date="2015-09-06T19:32:00Z"/>
        </w:rPr>
      </w:pPr>
      <w:del w:id="7017"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7018" w:author="Andrija Ilic" w:date="2015-09-06T19:32:00Z"/>
        </w:rPr>
      </w:pPr>
      <w:del w:id="7019"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7020" w:author="Andrija Ilic" w:date="2015-09-06T19:32:00Z"/>
        </w:rPr>
      </w:pPr>
      <w:del w:id="7021"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7022" w:author="Andrija Ilic" w:date="2015-09-06T19:32:00Z"/>
        </w:rPr>
      </w:pPr>
      <w:del w:id="7023"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7024" w:author="Andrija Ilic" w:date="2015-09-06T19:32:00Z"/>
        </w:rPr>
      </w:pPr>
      <w:del w:id="7025" w:author="Andrija Ilic" w:date="2015-09-06T19:32:00Z">
        <w:r w:rsidDel="006207E5">
          <w:tab/>
          <w:delText>}</w:delText>
        </w:r>
      </w:del>
    </w:p>
    <w:p w14:paraId="3AB6856B" w14:textId="083E0468" w:rsidR="006565BA" w:rsidDel="006207E5" w:rsidRDefault="006565BA" w:rsidP="006565BA">
      <w:pPr>
        <w:pStyle w:val="CodeStyle"/>
        <w:rPr>
          <w:del w:id="7026" w:author="Andrija Ilic" w:date="2015-09-06T19:32:00Z"/>
        </w:rPr>
      </w:pPr>
      <w:del w:id="7027" w:author="Andrija Ilic" w:date="2015-09-06T19:32:00Z">
        <w:r w:rsidDel="006207E5">
          <w:tab/>
        </w:r>
      </w:del>
    </w:p>
    <w:p w14:paraId="07291DE9" w14:textId="4E3BCFEA" w:rsidR="006565BA" w:rsidDel="006207E5" w:rsidRDefault="006565BA" w:rsidP="006565BA">
      <w:pPr>
        <w:pStyle w:val="CodeStyle"/>
        <w:rPr>
          <w:del w:id="7028" w:author="Andrija Ilic" w:date="2015-09-06T19:32:00Z"/>
        </w:rPr>
      </w:pPr>
      <w:del w:id="7029" w:author="Andrija Ilic" w:date="2015-09-06T19:32:00Z">
        <w:r w:rsidDel="006207E5">
          <w:tab/>
        </w:r>
      </w:del>
    </w:p>
    <w:p w14:paraId="4F6D246C" w14:textId="67A41E72" w:rsidR="006565BA" w:rsidDel="006207E5" w:rsidRDefault="006565BA" w:rsidP="006565BA">
      <w:pPr>
        <w:pStyle w:val="CodeStyle"/>
        <w:rPr>
          <w:del w:id="7030" w:author="Andrija Ilic" w:date="2015-09-06T19:32:00Z"/>
        </w:rPr>
      </w:pPr>
      <w:del w:id="7031" w:author="Andrija Ilic" w:date="2015-09-06T19:32:00Z">
        <w:r w:rsidDel="006207E5">
          <w:tab/>
        </w:r>
      </w:del>
    </w:p>
    <w:p w14:paraId="291B2697" w14:textId="1E30DE79" w:rsidR="006565BA" w:rsidDel="006207E5" w:rsidRDefault="006565BA" w:rsidP="006565BA">
      <w:pPr>
        <w:pStyle w:val="CodeStyle"/>
        <w:rPr>
          <w:del w:id="7032" w:author="Andrija Ilic" w:date="2015-09-06T19:32:00Z"/>
        </w:rPr>
      </w:pPr>
      <w:del w:id="7033"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7034" w:author="Andrija Ilic" w:date="2015-09-06T19:32:00Z"/>
        </w:rPr>
      </w:pPr>
      <w:del w:id="7035"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7036" w:author="Andrija Ilic" w:date="2015-09-06T19:32:00Z"/>
        </w:rPr>
      </w:pPr>
      <w:del w:id="7037" w:author="Andrija Ilic" w:date="2015-09-06T19:32:00Z">
        <w:r w:rsidDel="006207E5">
          <w:delText xml:space="preserve">         return crit.list();</w:delText>
        </w:r>
      </w:del>
    </w:p>
    <w:p w14:paraId="4FF06EB9" w14:textId="7BE70A39" w:rsidR="006565BA" w:rsidDel="006207E5" w:rsidRDefault="006565BA" w:rsidP="006565BA">
      <w:pPr>
        <w:pStyle w:val="CodeStyle"/>
        <w:rPr>
          <w:del w:id="7038" w:author="Andrija Ilic" w:date="2015-09-06T19:32:00Z"/>
        </w:rPr>
      </w:pPr>
      <w:del w:id="7039" w:author="Andrija Ilic" w:date="2015-09-06T19:32:00Z">
        <w:r w:rsidDel="006207E5">
          <w:delText xml:space="preserve">         </w:delText>
        </w:r>
      </w:del>
    </w:p>
    <w:p w14:paraId="55D48812" w14:textId="6980239E" w:rsidR="006565BA" w:rsidDel="006207E5" w:rsidRDefault="006565BA" w:rsidP="006565BA">
      <w:pPr>
        <w:pStyle w:val="CodeStyle"/>
        <w:rPr>
          <w:del w:id="7040" w:author="Andrija Ilic" w:date="2015-09-06T19:32:00Z"/>
        </w:rPr>
      </w:pPr>
      <w:del w:id="7041" w:author="Andrija Ilic" w:date="2015-09-06T19:32:00Z">
        <w:r w:rsidDel="006207E5">
          <w:tab/>
          <w:delText>}</w:delText>
        </w:r>
      </w:del>
    </w:p>
    <w:p w14:paraId="557504B6" w14:textId="73E3486D" w:rsidR="006565BA" w:rsidDel="006207E5" w:rsidRDefault="006565BA" w:rsidP="006565BA">
      <w:pPr>
        <w:pStyle w:val="CodeStyle"/>
        <w:rPr>
          <w:del w:id="7042" w:author="Andrija Ilic" w:date="2015-09-06T19:32:00Z"/>
        </w:rPr>
      </w:pPr>
    </w:p>
    <w:p w14:paraId="0542A2B9" w14:textId="715E6A3E" w:rsidR="006565BA" w:rsidDel="006207E5" w:rsidRDefault="006565BA" w:rsidP="006565BA">
      <w:pPr>
        <w:pStyle w:val="CodeStyle"/>
        <w:rPr>
          <w:del w:id="7043" w:author="Andrija Ilic" w:date="2015-09-06T19:32:00Z"/>
        </w:rPr>
      </w:pPr>
      <w:del w:id="7044"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7045" w:author="Andrija Ilic" w:date="2015-09-06T19:32:00Z"/>
        </w:rPr>
      </w:pPr>
      <w:del w:id="7046"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7047" w:author="Andrija Ilic" w:date="2015-09-06T19:32:00Z"/>
        </w:rPr>
      </w:pPr>
      <w:del w:id="7048"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7049" w:author="Andrija Ilic" w:date="2015-09-06T19:32:00Z"/>
        </w:rPr>
      </w:pPr>
      <w:del w:id="7050"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7051" w:author="Andrija Ilic" w:date="2015-09-06T19:32:00Z"/>
        </w:rPr>
      </w:pPr>
      <w:del w:id="7052"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7053" w:author="Andrija Ilic" w:date="2015-09-06T19:32:00Z"/>
        </w:rPr>
      </w:pPr>
      <w:del w:id="7054" w:author="Andrija Ilic" w:date="2015-09-06T19:32:00Z">
        <w:r w:rsidDel="006207E5">
          <w:tab/>
        </w:r>
        <w:r w:rsidDel="006207E5">
          <w:tab/>
          <w:delText>}else{</w:delText>
        </w:r>
      </w:del>
    </w:p>
    <w:p w14:paraId="18CB699A" w14:textId="42973882" w:rsidR="006565BA" w:rsidDel="006207E5" w:rsidRDefault="006565BA" w:rsidP="006565BA">
      <w:pPr>
        <w:pStyle w:val="CodeStyle"/>
        <w:rPr>
          <w:del w:id="7055" w:author="Andrija Ilic" w:date="2015-09-06T19:32:00Z"/>
        </w:rPr>
      </w:pPr>
      <w:del w:id="7056"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7057" w:author="Andrija Ilic" w:date="2015-09-06T19:32:00Z"/>
        </w:rPr>
      </w:pPr>
      <w:del w:id="7058"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7059" w:author="Andrija Ilic" w:date="2015-09-06T19:32:00Z"/>
        </w:rPr>
      </w:pPr>
      <w:del w:id="7060" w:author="Andrija Ilic" w:date="2015-09-06T19:32:00Z">
        <w:r w:rsidDel="006207E5">
          <w:tab/>
        </w:r>
        <w:r w:rsidDel="006207E5">
          <w:tab/>
          <w:delText>}</w:delText>
        </w:r>
      </w:del>
    </w:p>
    <w:p w14:paraId="3FE564F6" w14:textId="33413B11" w:rsidR="006565BA" w:rsidDel="006207E5" w:rsidRDefault="006565BA" w:rsidP="006565BA">
      <w:pPr>
        <w:pStyle w:val="CodeStyle"/>
        <w:rPr>
          <w:del w:id="7061" w:author="Andrija Ilic" w:date="2015-09-06T19:32:00Z"/>
        </w:rPr>
      </w:pPr>
      <w:del w:id="7062" w:author="Andrija Ilic" w:date="2015-09-06T19:32:00Z">
        <w:r w:rsidDel="006207E5">
          <w:tab/>
          <w:delText>}</w:delText>
        </w:r>
      </w:del>
    </w:p>
    <w:p w14:paraId="5E5F0788" w14:textId="6883BFBC" w:rsidR="006565BA" w:rsidDel="006207E5" w:rsidRDefault="006565BA" w:rsidP="006565BA">
      <w:pPr>
        <w:pStyle w:val="CodeStyle"/>
        <w:rPr>
          <w:del w:id="7063" w:author="Andrija Ilic" w:date="2015-09-06T19:32:00Z"/>
        </w:rPr>
      </w:pPr>
      <w:del w:id="7064" w:author="Andrija Ilic" w:date="2015-09-06T19:32:00Z">
        <w:r w:rsidDel="006207E5">
          <w:tab/>
        </w:r>
      </w:del>
    </w:p>
    <w:p w14:paraId="7EB0E842" w14:textId="215F70DB" w:rsidR="006565BA" w:rsidDel="006207E5" w:rsidRDefault="006565BA" w:rsidP="006565BA">
      <w:pPr>
        <w:pStyle w:val="CodeStyle"/>
        <w:rPr>
          <w:del w:id="7065" w:author="Andrija Ilic" w:date="2015-09-06T19:32:00Z"/>
        </w:rPr>
      </w:pPr>
      <w:del w:id="7066"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7067" w:author="Andrija Ilic" w:date="2015-09-06T19:32:00Z"/>
        </w:rPr>
      </w:pPr>
      <w:del w:id="7068"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7069" w:author="Andrija Ilic" w:date="2015-09-06T19:32:00Z"/>
        </w:rPr>
      </w:pPr>
      <w:del w:id="7070"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7071" w:author="Andrija Ilic" w:date="2015-09-06T19:32:00Z"/>
        </w:rPr>
      </w:pPr>
      <w:del w:id="7072"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7073" w:author="Andrija Ilic" w:date="2015-09-06T19:32:00Z"/>
        </w:rPr>
      </w:pPr>
      <w:del w:id="7074"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7075" w:author="Andrija Ilic" w:date="2015-09-06T19:32:00Z"/>
        </w:rPr>
      </w:pPr>
      <w:del w:id="7076" w:author="Andrija Ilic" w:date="2015-09-06T19:32:00Z">
        <w:r w:rsidDel="006207E5">
          <w:tab/>
        </w:r>
        <w:r w:rsidDel="006207E5">
          <w:tab/>
          <w:delText>}else{</w:delText>
        </w:r>
      </w:del>
    </w:p>
    <w:p w14:paraId="25B15A86" w14:textId="6B563D4C" w:rsidR="006565BA" w:rsidDel="006207E5" w:rsidRDefault="006565BA" w:rsidP="006565BA">
      <w:pPr>
        <w:pStyle w:val="CodeStyle"/>
        <w:rPr>
          <w:del w:id="7077" w:author="Andrija Ilic" w:date="2015-09-06T19:32:00Z"/>
        </w:rPr>
      </w:pPr>
      <w:del w:id="7078"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7079" w:author="Andrija Ilic" w:date="2015-09-06T19:32:00Z"/>
        </w:rPr>
      </w:pPr>
      <w:del w:id="7080"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7081" w:author="Andrija Ilic" w:date="2015-09-06T19:32:00Z"/>
        </w:rPr>
      </w:pPr>
      <w:del w:id="7082" w:author="Andrija Ilic" w:date="2015-09-06T19:32:00Z">
        <w:r w:rsidDel="006207E5">
          <w:tab/>
        </w:r>
        <w:r w:rsidDel="006207E5">
          <w:tab/>
          <w:delText>}</w:delText>
        </w:r>
      </w:del>
    </w:p>
    <w:p w14:paraId="52E62946" w14:textId="5D5BC196" w:rsidR="006565BA" w:rsidDel="006207E5" w:rsidRDefault="006565BA" w:rsidP="006565BA">
      <w:pPr>
        <w:pStyle w:val="CodeStyle"/>
        <w:rPr>
          <w:del w:id="7083" w:author="Andrija Ilic" w:date="2015-09-06T19:32:00Z"/>
        </w:rPr>
      </w:pPr>
      <w:del w:id="7084" w:author="Andrija Ilic" w:date="2015-09-06T19:32:00Z">
        <w:r w:rsidDel="006207E5">
          <w:tab/>
          <w:delText>}</w:delText>
        </w:r>
      </w:del>
    </w:p>
    <w:p w14:paraId="62CA4077" w14:textId="241E82B7" w:rsidR="006565BA" w:rsidDel="006207E5" w:rsidRDefault="006565BA" w:rsidP="006565BA">
      <w:pPr>
        <w:pStyle w:val="CodeStyle"/>
        <w:rPr>
          <w:del w:id="7085" w:author="Andrija Ilic" w:date="2015-09-06T19:32:00Z"/>
        </w:rPr>
      </w:pPr>
      <w:del w:id="7086"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7087" w:author="Andrija Ilic" w:date="2015-09-06T19:32:00Z"/>
        </w:rPr>
      </w:pPr>
      <w:del w:id="7088"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7089" w:author="Andrija Ilic" w:date="2015-09-06T19:32:00Z"/>
        </w:rPr>
      </w:pPr>
      <w:del w:id="7090"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7091" w:author="Andrija Ilic" w:date="2015-09-06T19:32:00Z"/>
        </w:rPr>
      </w:pPr>
      <w:del w:id="7092" w:author="Andrija Ilic" w:date="2015-09-06T19:32:00Z">
        <w:r w:rsidDel="006207E5">
          <w:tab/>
          <w:delText>}</w:delText>
        </w:r>
      </w:del>
    </w:p>
    <w:p w14:paraId="3BFE62B2" w14:textId="6237EEFD" w:rsidR="006565BA" w:rsidDel="006207E5" w:rsidRDefault="006565BA" w:rsidP="006565BA">
      <w:pPr>
        <w:pStyle w:val="CodeStyle"/>
        <w:rPr>
          <w:del w:id="7093" w:author="Andrija Ilic" w:date="2015-09-06T19:32:00Z"/>
        </w:rPr>
      </w:pPr>
    </w:p>
    <w:p w14:paraId="291D0FA5" w14:textId="16D84D62" w:rsidR="006565BA" w:rsidDel="006207E5" w:rsidRDefault="006565BA" w:rsidP="006565BA">
      <w:pPr>
        <w:pStyle w:val="CodeStyle"/>
        <w:rPr>
          <w:del w:id="7094" w:author="Andrija Ilic" w:date="2015-09-06T19:32:00Z"/>
        </w:rPr>
      </w:pPr>
      <w:del w:id="7095"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7096" w:author="Andrija Ilic" w:date="2015-09-06T19:32:00Z"/>
        </w:rPr>
      </w:pPr>
      <w:del w:id="7097"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7098" w:author="Andrija Ilic" w:date="2015-09-06T19:32:00Z"/>
        </w:rPr>
      </w:pPr>
      <w:del w:id="7099"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7100" w:author="Andrija Ilic" w:date="2015-09-06T19:32:00Z"/>
        </w:rPr>
      </w:pPr>
      <w:del w:id="7101" w:author="Andrija Ilic" w:date="2015-09-06T19:32:00Z">
        <w:r w:rsidDel="006207E5">
          <w:tab/>
          <w:delText>}</w:delText>
        </w:r>
      </w:del>
    </w:p>
    <w:p w14:paraId="7E727510" w14:textId="26B43621" w:rsidR="006565BA" w:rsidDel="006207E5" w:rsidRDefault="006565BA" w:rsidP="006565BA">
      <w:pPr>
        <w:pStyle w:val="CodeStyle"/>
        <w:rPr>
          <w:del w:id="7102" w:author="Andrija Ilic" w:date="2015-09-06T19:32:00Z"/>
        </w:rPr>
      </w:pPr>
    </w:p>
    <w:p w14:paraId="0801DA5B" w14:textId="4C4A50E5" w:rsidR="006565BA" w:rsidDel="006207E5" w:rsidRDefault="006565BA" w:rsidP="006565BA">
      <w:pPr>
        <w:pStyle w:val="CodeStyle"/>
        <w:rPr>
          <w:del w:id="7103" w:author="Andrija Ilic" w:date="2015-09-06T19:32:00Z"/>
        </w:rPr>
      </w:pPr>
      <w:del w:id="7104"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7105" w:author="Andrija Ilic" w:date="2015-09-06T19:32:00Z"/>
        </w:rPr>
      </w:pPr>
      <w:del w:id="7106"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7107" w:author="Andrija Ilic" w:date="2015-09-06T19:32:00Z"/>
        </w:rPr>
      </w:pPr>
      <w:del w:id="7108"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7109" w:author="Andrija Ilic" w:date="2015-09-06T19:32:00Z"/>
        </w:rPr>
      </w:pPr>
      <w:del w:id="7110" w:author="Andrija Ilic" w:date="2015-09-06T19:32:00Z">
        <w:r w:rsidDel="006207E5">
          <w:tab/>
        </w:r>
        <w:r w:rsidDel="006207E5">
          <w:tab/>
          <w:delText>}else{</w:delText>
        </w:r>
      </w:del>
    </w:p>
    <w:p w14:paraId="56BEF802" w14:textId="3C93C1B0" w:rsidR="006565BA" w:rsidDel="006207E5" w:rsidRDefault="006565BA" w:rsidP="006565BA">
      <w:pPr>
        <w:pStyle w:val="CodeStyle"/>
        <w:rPr>
          <w:del w:id="7111" w:author="Andrija Ilic" w:date="2015-09-06T19:32:00Z"/>
        </w:rPr>
      </w:pPr>
      <w:del w:id="7112"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7113" w:author="Andrija Ilic" w:date="2015-09-06T19:32:00Z"/>
        </w:rPr>
      </w:pPr>
      <w:del w:id="7114"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7115" w:author="Andrija Ilic" w:date="2015-09-06T19:32:00Z"/>
        </w:rPr>
      </w:pPr>
      <w:del w:id="7116"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7117" w:author="Andrija Ilic" w:date="2015-09-06T19:32:00Z"/>
        </w:rPr>
      </w:pPr>
      <w:del w:id="7118"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7119" w:author="Andrija Ilic" w:date="2015-09-06T19:32:00Z"/>
        </w:rPr>
      </w:pPr>
      <w:del w:id="7120" w:author="Andrija Ilic" w:date="2015-09-06T19:32:00Z">
        <w:r w:rsidDel="006207E5">
          <w:tab/>
        </w:r>
        <w:r w:rsidDel="006207E5">
          <w:tab/>
          <w:delText>}</w:delText>
        </w:r>
      </w:del>
    </w:p>
    <w:p w14:paraId="2D8F24AA" w14:textId="18B4431E" w:rsidR="006565BA" w:rsidDel="006207E5" w:rsidRDefault="006565BA" w:rsidP="006565BA">
      <w:pPr>
        <w:pStyle w:val="CodeStyle"/>
        <w:rPr>
          <w:del w:id="7121" w:author="Andrija Ilic" w:date="2015-09-06T19:32:00Z"/>
        </w:rPr>
      </w:pPr>
      <w:del w:id="7122" w:author="Andrija Ilic" w:date="2015-09-06T19:32:00Z">
        <w:r w:rsidDel="006207E5">
          <w:tab/>
          <w:delText>}</w:delText>
        </w:r>
      </w:del>
    </w:p>
    <w:p w14:paraId="677E4ECB" w14:textId="567F8DF2" w:rsidR="006565BA" w:rsidDel="006207E5" w:rsidRDefault="006565BA" w:rsidP="006565BA">
      <w:pPr>
        <w:pStyle w:val="CodeStyle"/>
        <w:rPr>
          <w:del w:id="7123" w:author="Andrija Ilic" w:date="2015-09-06T19:32:00Z"/>
        </w:rPr>
      </w:pPr>
    </w:p>
    <w:p w14:paraId="73A1B50F" w14:textId="767551A8" w:rsidR="006565BA" w:rsidDel="006207E5" w:rsidRDefault="006565BA" w:rsidP="006565BA">
      <w:pPr>
        <w:pStyle w:val="CodeStyle"/>
        <w:rPr>
          <w:del w:id="7124" w:author="Andrija Ilic" w:date="2015-09-06T19:32:00Z"/>
        </w:rPr>
      </w:pPr>
      <w:del w:id="7125"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7126" w:author="Andrija Ilic" w:date="2015-09-06T19:32:00Z"/>
        </w:rPr>
      </w:pPr>
      <w:del w:id="7127"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7128" w:author="Andrija Ilic" w:date="2015-09-06T19:32:00Z"/>
        </w:rPr>
      </w:pPr>
      <w:del w:id="7129"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7130" w:author="Andrija Ilic" w:date="2015-09-06T19:32:00Z"/>
        </w:rPr>
      </w:pPr>
      <w:del w:id="7131" w:author="Andrija Ilic" w:date="2015-09-06T19:32:00Z">
        <w:r w:rsidDel="006207E5">
          <w:tab/>
          <w:delText>}</w:delText>
        </w:r>
      </w:del>
    </w:p>
    <w:p w14:paraId="04C88B67" w14:textId="4DCBD546" w:rsidR="006565BA" w:rsidDel="006207E5" w:rsidRDefault="006565BA" w:rsidP="006565BA">
      <w:pPr>
        <w:pStyle w:val="CodeStyle"/>
        <w:rPr>
          <w:del w:id="7132" w:author="Andrija Ilic" w:date="2015-09-06T19:32:00Z"/>
          <w:rFonts w:asciiTheme="minorHAnsi" w:hAnsiTheme="minorHAnsi"/>
        </w:rPr>
      </w:pPr>
      <w:del w:id="7133" w:author="Andrija Ilic" w:date="2015-09-06T19:32:00Z">
        <w:r w:rsidDel="006207E5">
          <w:delText>}</w:delText>
        </w:r>
      </w:del>
    </w:p>
    <w:p w14:paraId="1C98A38B" w14:textId="1FC1BB1E" w:rsidR="00302D26" w:rsidDel="006207E5" w:rsidRDefault="00302D26" w:rsidP="00302D26">
      <w:pPr>
        <w:pStyle w:val="NoSpacing"/>
        <w:rPr>
          <w:del w:id="7134" w:author="Andrija Ilic" w:date="2015-09-06T19:32:00Z"/>
        </w:rPr>
      </w:pPr>
    </w:p>
    <w:p w14:paraId="26C6DD05" w14:textId="7CE7E3E4" w:rsidR="00302D26" w:rsidDel="006207E5" w:rsidRDefault="00302D26" w:rsidP="00302D26">
      <w:pPr>
        <w:pStyle w:val="NoSpacing"/>
        <w:rPr>
          <w:del w:id="7135" w:author="Andrija Ilic" w:date="2015-09-06T19:32:00Z"/>
        </w:rPr>
      </w:pPr>
      <w:del w:id="7136" w:author="Andrija Ilic" w:date="2015-09-06T19:32:00Z">
        <w:r w:rsidDel="006207E5">
          <w:rPr>
            <w:noProof/>
          </w:rPr>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69"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7137" w:author="Andrija Ilic" w:date="2015-09-06T19:32:00Z"/>
        </w:rPr>
      </w:pPr>
      <w:del w:id="7138"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7139" w:author="Andrija Ilic" w:date="2015-09-06T19:32:00Z"/>
        </w:rPr>
      </w:pPr>
    </w:p>
    <w:p w14:paraId="1B061FC6" w14:textId="1F4E7AAA" w:rsidR="00E84D95" w:rsidRPr="00E84D95" w:rsidDel="006207E5" w:rsidRDefault="00640005" w:rsidP="00E84D95">
      <w:pPr>
        <w:pStyle w:val="Heading3"/>
        <w:rPr>
          <w:del w:id="7140" w:author="Andrija Ilic" w:date="2015-09-06T19:32:00Z"/>
        </w:rPr>
      </w:pPr>
      <w:bookmarkStart w:id="7141" w:name="_Toc397909082"/>
      <w:del w:id="7142" w:author="Andrija Ilic" w:date="2015-09-06T19:32:00Z">
        <w:r w:rsidDel="006207E5">
          <w:delText>3.3.6 Пројектовање складишта података</w:delText>
        </w:r>
        <w:bookmarkEnd w:id="7141"/>
        <w:r w:rsidR="00E84D95" w:rsidDel="006207E5">
          <w:br/>
        </w:r>
      </w:del>
    </w:p>
    <w:p w14:paraId="54FDC1F3" w14:textId="306B4EC7" w:rsidR="00E84D95" w:rsidDel="006207E5" w:rsidRDefault="00E84D95" w:rsidP="00E84D95">
      <w:pPr>
        <w:jc w:val="both"/>
        <w:rPr>
          <w:del w:id="7143" w:author="Andrija Ilic" w:date="2015-09-06T19:32:00Z"/>
        </w:rPr>
      </w:pPr>
      <w:del w:id="7144"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7145" w:author="Andrija Ilic" w:date="2015-09-06T19:32:00Z"/>
          <w:b/>
        </w:rPr>
      </w:pPr>
      <w:del w:id="7146"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7147" w:author="Andrija Ilic" w:date="2015-09-06T19:32:00Z"/>
        </w:rPr>
      </w:pPr>
      <w:del w:id="7148"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70"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7149" w:author="Andrija Ilic" w:date="2015-09-06T19:32:00Z"/>
          <w:b/>
        </w:rPr>
      </w:pPr>
      <w:del w:id="7150"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151" w:author="Andrija Ilic" w:date="2015-09-06T19:32:00Z"/>
        </w:rPr>
      </w:pPr>
      <w:del w:id="7152"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1"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153" w:author="Andrija Ilic" w:date="2015-09-06T19:32:00Z"/>
          <w:b/>
        </w:rPr>
      </w:pPr>
      <w:del w:id="7154"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155" w:author="Andrija Ilic" w:date="2015-09-06T19:32:00Z"/>
          <w:b/>
        </w:rPr>
      </w:pPr>
      <w:del w:id="7156" w:author="Andrija Ilic" w:date="2015-09-06T19:32:00Z">
        <w:r w:rsidDel="006207E5">
          <w:rPr>
            <w:noProof/>
          </w:rPr>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72"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157" w:author="Andrija Ilic" w:date="2015-09-06T19:32:00Z"/>
        </w:rPr>
      </w:pPr>
      <w:del w:id="7158"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1"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159" w:author="Andrija Ilic" w:date="2015-09-06T19:32:00Z"/>
          <w:b/>
        </w:rPr>
      </w:pPr>
      <w:del w:id="7160"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161" w:author="Andrija Ilic" w:date="2015-09-06T19:32:00Z"/>
          <w:b/>
        </w:rPr>
      </w:pPr>
      <w:del w:id="7162"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73"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163" w:author="Andrija Ilic" w:date="2015-09-06T19:32:00Z"/>
          <w:b/>
        </w:rPr>
      </w:pPr>
      <w:del w:id="7164"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74"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165" w:author="Andrija Ilic" w:date="2015-09-06T19:32:00Z"/>
          <w:b/>
        </w:rPr>
      </w:pPr>
      <w:del w:id="7166" w:author="Andrija Ilic" w:date="2015-09-06T19:32:00Z">
        <w:r w:rsidDel="006207E5">
          <w:rPr>
            <w:noProof/>
          </w:rPr>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75"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167" w:author="Andrija Ilic" w:date="2015-09-06T19:32:00Z"/>
          <w:b/>
        </w:rPr>
      </w:pPr>
      <w:del w:id="7168"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76"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169" w:author="Andrija Ilic" w:date="2015-09-06T19:32:00Z"/>
          <w:b/>
        </w:rPr>
      </w:pPr>
      <w:del w:id="7170"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77"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171" w:author="Andrija Ilic" w:date="2015-09-06T19:32:00Z"/>
          <w:b/>
        </w:rPr>
      </w:pPr>
      <w:del w:id="7172"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78"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173" w:author="Andrija Ilic" w:date="2015-09-06T19:32:00Z"/>
        </w:rPr>
      </w:pPr>
      <w:del w:id="7174"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79"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175" w:author="Andrija Ilic" w:date="2015-09-06T19:32:00Z"/>
        </w:rPr>
      </w:pPr>
    </w:p>
    <w:p w14:paraId="35B1B029" w14:textId="49CAF27E" w:rsidR="004306C7" w:rsidDel="006207E5" w:rsidRDefault="004306C7" w:rsidP="004306C7">
      <w:pPr>
        <w:pStyle w:val="Heading3"/>
        <w:rPr>
          <w:del w:id="7176" w:author="Andrija Ilic" w:date="2015-09-06T19:32:00Z"/>
        </w:rPr>
      </w:pPr>
      <w:bookmarkStart w:id="7177" w:name="_Toc397909083"/>
      <w:del w:id="7178" w:author="Andrija Ilic" w:date="2015-09-06T19:32:00Z">
        <w:r w:rsidDel="006207E5">
          <w:delText>3.3.7 Структура корисничког интерфејса</w:delText>
        </w:r>
        <w:bookmarkEnd w:id="7177"/>
      </w:del>
    </w:p>
    <w:p w14:paraId="7CBFD2DB" w14:textId="7E6186C4" w:rsidR="004306C7" w:rsidRPr="004306C7" w:rsidDel="006207E5" w:rsidRDefault="004306C7" w:rsidP="004306C7">
      <w:pPr>
        <w:pStyle w:val="Heading3"/>
        <w:rPr>
          <w:del w:id="7179" w:author="Andrija Ilic" w:date="2015-09-06T19:32:00Z"/>
        </w:rPr>
      </w:pPr>
      <w:bookmarkStart w:id="7180" w:name="_Toc397909084"/>
      <w:del w:id="7181" w:author="Andrija Ilic" w:date="2015-09-06T19:32:00Z">
        <w:r w:rsidDel="006207E5">
          <w:delText>3.3.8 Пројектовање екранске форме</w:delText>
        </w:r>
        <w:bookmarkEnd w:id="7180"/>
      </w:del>
    </w:p>
    <w:p w14:paraId="66092413" w14:textId="0597912E" w:rsidR="004306C7" w:rsidDel="006207E5" w:rsidRDefault="004306C7" w:rsidP="004306C7">
      <w:pPr>
        <w:rPr>
          <w:del w:id="7182" w:author="Andrija Ilic" w:date="2015-09-06T19:32:00Z"/>
        </w:rPr>
      </w:pPr>
    </w:p>
    <w:p w14:paraId="07B9EB4F" w14:textId="648590BE" w:rsidR="006B7DE2" w:rsidDel="006207E5" w:rsidRDefault="006B7DE2" w:rsidP="006B7DE2">
      <w:pPr>
        <w:rPr>
          <w:del w:id="7183" w:author="Andrija Ilic" w:date="2015-09-06T19:32:00Z"/>
          <w:b/>
        </w:rPr>
      </w:pPr>
      <w:del w:id="7184"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185" w:author="Andrija Ilic" w:date="2015-09-06T19:32:00Z"/>
        </w:rPr>
      </w:pPr>
      <w:del w:id="7186"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187" w:author="Andrija Ilic" w:date="2015-09-06T19:32:00Z"/>
          <w:b/>
        </w:rPr>
      </w:pPr>
      <w:del w:id="7188"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189" w:author="Andrija Ilic" w:date="2015-09-06T19:32:00Z"/>
        </w:rPr>
      </w:pPr>
      <w:del w:id="7190"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191" w:author="Andrija Ilic" w:date="2015-09-06T19:32:00Z"/>
        </w:rPr>
      </w:pPr>
    </w:p>
    <w:p w14:paraId="4BD27D8B" w14:textId="553B3D46" w:rsidR="008121B4" w:rsidDel="006207E5" w:rsidRDefault="008121B4" w:rsidP="008121B4">
      <w:pPr>
        <w:pStyle w:val="ListParagraph"/>
        <w:ind w:left="786"/>
        <w:rPr>
          <w:del w:id="7192" w:author="Andrija Ilic" w:date="2015-09-06T19:32:00Z"/>
        </w:rPr>
      </w:pPr>
      <w:del w:id="7193"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80"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194" w:author="Andrija Ilic" w:date="2015-09-06T19:32:00Z"/>
        </w:rPr>
      </w:pPr>
      <w:del w:id="7195"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196" w:author="Andrija Ilic" w:date="2015-09-06T19:32:00Z"/>
        </w:rPr>
      </w:pPr>
      <w:del w:id="7197"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198" w:author="Andrija Ilic" w:date="2015-09-06T19:32:00Z"/>
        </w:rPr>
      </w:pPr>
      <w:del w:id="7199"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200" w:author="Andrija Ilic" w:date="2015-09-06T19:32:00Z"/>
        </w:rPr>
      </w:pPr>
      <w:del w:id="7201"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202" w:author="Andrija Ilic" w:date="2015-09-06T19:32:00Z"/>
        </w:rPr>
      </w:pPr>
    </w:p>
    <w:p w14:paraId="38EE2908" w14:textId="33669C37" w:rsidR="008121B4" w:rsidDel="006207E5" w:rsidRDefault="008121B4" w:rsidP="008121B4">
      <w:pPr>
        <w:pStyle w:val="ListParagraph"/>
        <w:rPr>
          <w:del w:id="7203" w:author="Andrija Ilic" w:date="2015-09-06T19:32:00Z"/>
        </w:rPr>
      </w:pPr>
      <w:del w:id="7204"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81"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205" w:author="Andrija Ilic" w:date="2015-09-06T19:32:00Z"/>
        </w:rPr>
      </w:pPr>
    </w:p>
    <w:p w14:paraId="23631D28" w14:textId="61F9AA5D" w:rsidR="006B7DE2" w:rsidDel="006207E5" w:rsidRDefault="006B7DE2" w:rsidP="006B7DE2">
      <w:pPr>
        <w:rPr>
          <w:del w:id="7206" w:author="Andrija Ilic" w:date="2015-09-06T19:32:00Z"/>
          <w:b/>
        </w:rPr>
      </w:pPr>
      <w:del w:id="7207" w:author="Andrija Ilic" w:date="2015-09-06T19:32:00Z">
        <w:r w:rsidDel="006207E5">
          <w:rPr>
            <w:b/>
          </w:rPr>
          <w:delText>Алтернативни сценарио:</w:delText>
        </w:r>
      </w:del>
    </w:p>
    <w:p w14:paraId="2C624413" w14:textId="0F9902C8" w:rsidR="006B7DE2" w:rsidDel="006207E5" w:rsidRDefault="006B7DE2" w:rsidP="006B7DE2">
      <w:pPr>
        <w:rPr>
          <w:del w:id="7208" w:author="Andrija Ilic" w:date="2015-09-06T19:32:00Z"/>
        </w:rPr>
      </w:pPr>
      <w:del w:id="7209"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210" w:author="Andrija Ilic" w:date="2015-09-06T19:32:00Z"/>
        </w:rPr>
      </w:pPr>
      <w:del w:id="7211" w:author="Andrija Ilic" w:date="2015-09-06T19:32:00Z">
        <w:r w:rsidDel="006207E5">
          <w:rPr>
            <w:noProof/>
          </w:rPr>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82"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212" w:author="Andrija Ilic" w:date="2015-09-06T19:32:00Z"/>
        </w:rPr>
      </w:pPr>
    </w:p>
    <w:p w14:paraId="3BE9DB2D" w14:textId="61244C37" w:rsidR="006B7DE2" w:rsidRPr="00E26B3A" w:rsidDel="006207E5" w:rsidRDefault="006B7DE2" w:rsidP="006B7DE2">
      <w:pPr>
        <w:rPr>
          <w:del w:id="7213" w:author="Andrija Ilic" w:date="2015-09-06T19:32:00Z"/>
          <w:b/>
        </w:rPr>
      </w:pPr>
      <w:del w:id="7214"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215" w:author="Andrija Ilic" w:date="2015-09-06T19:32:00Z"/>
        </w:rPr>
      </w:pPr>
      <w:del w:id="7216"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217" w:author="Andrija Ilic" w:date="2015-09-06T19:32:00Z"/>
        </w:rPr>
      </w:pPr>
      <w:del w:id="7218"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219" w:author="Andrija Ilic" w:date="2015-09-06T19:32:00Z"/>
        </w:rPr>
      </w:pPr>
      <w:del w:id="7220"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221" w:author="Andrija Ilic" w:date="2015-09-06T19:32:00Z"/>
          <w:b/>
        </w:rPr>
      </w:pPr>
      <w:del w:id="7222"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223" w:author="Andrija Ilic" w:date="2015-09-06T19:32:00Z"/>
        </w:rPr>
      </w:pPr>
      <w:del w:id="7224"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225" w:author="Andrija Ilic" w:date="2015-09-06T19:32:00Z"/>
        </w:rPr>
      </w:pPr>
    </w:p>
    <w:p w14:paraId="53FE16E1" w14:textId="7AD914CA" w:rsidR="00F4158C" w:rsidDel="006207E5" w:rsidRDefault="00F4158C" w:rsidP="00F4158C">
      <w:pPr>
        <w:pStyle w:val="ListParagraph"/>
        <w:rPr>
          <w:del w:id="7226" w:author="Andrija Ilic" w:date="2015-09-06T19:32:00Z"/>
        </w:rPr>
      </w:pPr>
      <w:del w:id="7227"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83"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228" w:author="Andrija Ilic" w:date="2015-09-06T19:32:00Z"/>
        </w:rPr>
      </w:pPr>
    </w:p>
    <w:p w14:paraId="5992B871" w14:textId="55BF6481" w:rsidR="006B7DE2" w:rsidDel="006207E5" w:rsidRDefault="006B7DE2" w:rsidP="006B7DE2">
      <w:pPr>
        <w:pStyle w:val="ListParagraph"/>
        <w:numPr>
          <w:ilvl w:val="0"/>
          <w:numId w:val="17"/>
        </w:numPr>
        <w:rPr>
          <w:del w:id="7229" w:author="Andrija Ilic" w:date="2015-09-06T19:32:00Z"/>
        </w:rPr>
      </w:pPr>
      <w:del w:id="7230"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231" w:author="Andrija Ilic" w:date="2015-09-06T19:32:00Z"/>
        </w:rPr>
      </w:pPr>
      <w:del w:id="7232"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233" w:author="Andrija Ilic" w:date="2015-09-06T19:32:00Z"/>
        </w:rPr>
      </w:pPr>
      <w:del w:id="7234"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235" w:author="Andrija Ilic" w:date="2015-09-06T19:32:00Z"/>
        </w:rPr>
      </w:pPr>
    </w:p>
    <w:p w14:paraId="2CF6F916" w14:textId="24DDF663" w:rsidR="00F4158C" w:rsidDel="006207E5" w:rsidRDefault="00F4158C" w:rsidP="00F4158C">
      <w:pPr>
        <w:pStyle w:val="ListParagraph"/>
        <w:rPr>
          <w:del w:id="7236" w:author="Andrija Ilic" w:date="2015-09-06T19:32:00Z"/>
        </w:rPr>
      </w:pPr>
      <w:del w:id="7237" w:author="Andrija Ilic" w:date="2015-09-06T19:32:00Z">
        <w:r w:rsidDel="006207E5">
          <w:rPr>
            <w:noProof/>
          </w:rPr>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84"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238" w:author="Andrija Ilic" w:date="2015-09-06T19:32:00Z"/>
        </w:rPr>
      </w:pPr>
    </w:p>
    <w:p w14:paraId="3FA5B64B" w14:textId="2371364A" w:rsidR="006B7DE2" w:rsidDel="006207E5" w:rsidRDefault="006B7DE2" w:rsidP="006B7DE2">
      <w:pPr>
        <w:rPr>
          <w:del w:id="7239" w:author="Andrija Ilic" w:date="2015-09-06T19:32:00Z"/>
          <w:b/>
        </w:rPr>
      </w:pPr>
      <w:del w:id="7240"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241" w:author="Andrija Ilic" w:date="2015-09-06T19:32:00Z"/>
        </w:rPr>
      </w:pPr>
      <w:del w:id="7242"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243" w:author="Andrija Ilic" w:date="2015-09-06T19:32:00Z"/>
        </w:rPr>
      </w:pPr>
    </w:p>
    <w:p w14:paraId="1F2D4CEE" w14:textId="40CBA36D" w:rsidR="00F4158C" w:rsidDel="006207E5" w:rsidRDefault="00A12EFB" w:rsidP="006B7DE2">
      <w:pPr>
        <w:ind w:firstLine="720"/>
        <w:rPr>
          <w:del w:id="7244" w:author="Andrija Ilic" w:date="2015-09-06T19:32:00Z"/>
        </w:rPr>
      </w:pPr>
      <w:del w:id="7245"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85"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246" w:author="Andrija Ilic" w:date="2015-09-06T19:32:00Z"/>
        </w:rPr>
      </w:pPr>
    </w:p>
    <w:p w14:paraId="4D5C2E65" w14:textId="151F19AC" w:rsidR="006B7DE2" w:rsidDel="006207E5" w:rsidRDefault="006B7DE2" w:rsidP="006B7DE2">
      <w:pPr>
        <w:rPr>
          <w:del w:id="7247" w:author="Andrija Ilic" w:date="2015-09-06T19:32:00Z"/>
          <w:b/>
        </w:rPr>
      </w:pPr>
      <w:del w:id="7248"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249" w:author="Andrija Ilic" w:date="2015-09-06T19:32:00Z"/>
        </w:rPr>
      </w:pPr>
      <w:del w:id="7250"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251" w:author="Andrija Ilic" w:date="2015-09-06T19:32:00Z"/>
        </w:rPr>
      </w:pPr>
      <w:del w:id="7252"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253" w:author="Andrija Ilic" w:date="2015-09-06T19:32:00Z"/>
        </w:rPr>
      </w:pPr>
      <w:del w:id="7254"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255" w:author="Andrija Ilic" w:date="2015-09-06T19:32:00Z"/>
          <w:b/>
        </w:rPr>
      </w:pPr>
      <w:del w:id="7256"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257" w:author="Andrija Ilic" w:date="2015-09-06T19:32:00Z"/>
        </w:rPr>
      </w:pPr>
      <w:del w:id="7258"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259" w:author="Andrija Ilic" w:date="2015-09-06T19:32:00Z"/>
        </w:rPr>
      </w:pPr>
    </w:p>
    <w:p w14:paraId="5E93E42A" w14:textId="523344ED" w:rsidR="00A12EFB" w:rsidDel="006207E5" w:rsidRDefault="00A12EFB" w:rsidP="00A12EFB">
      <w:pPr>
        <w:pStyle w:val="ListParagraph"/>
        <w:ind w:left="360"/>
        <w:rPr>
          <w:del w:id="7260" w:author="Andrija Ilic" w:date="2015-09-06T19:32:00Z"/>
        </w:rPr>
      </w:pPr>
      <w:del w:id="7261"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86"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262" w:author="Andrija Ilic" w:date="2015-09-06T19:32:00Z"/>
        </w:rPr>
      </w:pPr>
    </w:p>
    <w:p w14:paraId="57313787" w14:textId="00F00B9A" w:rsidR="006B7DE2" w:rsidRPr="00DC784A" w:rsidDel="006207E5" w:rsidRDefault="006B7DE2" w:rsidP="006B7DE2">
      <w:pPr>
        <w:pStyle w:val="ListParagraph"/>
        <w:numPr>
          <w:ilvl w:val="0"/>
          <w:numId w:val="18"/>
        </w:numPr>
        <w:rPr>
          <w:del w:id="7263" w:author="Andrija Ilic" w:date="2015-09-06T19:32:00Z"/>
        </w:rPr>
      </w:pPr>
      <w:del w:id="7264"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265" w:author="Andrija Ilic" w:date="2015-09-06T19:32:00Z"/>
        </w:rPr>
      </w:pPr>
    </w:p>
    <w:p w14:paraId="34671765" w14:textId="36F2BFD2" w:rsidR="00A12EFB" w:rsidDel="006207E5" w:rsidRDefault="00A12EFB" w:rsidP="00A12EFB">
      <w:pPr>
        <w:pStyle w:val="ListParagraph"/>
        <w:ind w:left="360"/>
        <w:rPr>
          <w:del w:id="7266" w:author="Andrija Ilic" w:date="2015-09-06T19:32:00Z"/>
        </w:rPr>
      </w:pPr>
      <w:del w:id="7267"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87"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268" w:author="Andrija Ilic" w:date="2015-09-06T19:32:00Z"/>
        </w:rPr>
      </w:pPr>
    </w:p>
    <w:p w14:paraId="02F3ACDD" w14:textId="4592D0C4" w:rsidR="006B7DE2" w:rsidDel="006207E5" w:rsidRDefault="006B7DE2" w:rsidP="006B7DE2">
      <w:pPr>
        <w:pStyle w:val="ListParagraph"/>
        <w:numPr>
          <w:ilvl w:val="0"/>
          <w:numId w:val="18"/>
        </w:numPr>
        <w:rPr>
          <w:del w:id="7269" w:author="Andrija Ilic" w:date="2015-09-06T19:32:00Z"/>
        </w:rPr>
      </w:pPr>
      <w:del w:id="7270"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271" w:author="Andrija Ilic" w:date="2015-09-06T19:32:00Z"/>
        </w:rPr>
      </w:pPr>
      <w:del w:id="7272"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273" w:author="Andrija Ilic" w:date="2015-09-06T19:32:00Z"/>
        </w:rPr>
      </w:pPr>
      <w:del w:id="7274"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275" w:author="Andrija Ilic" w:date="2015-09-06T19:32:00Z"/>
        </w:rPr>
      </w:pPr>
      <w:del w:id="7276"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277" w:author="Andrija Ilic" w:date="2015-09-06T19:32:00Z"/>
        </w:rPr>
      </w:pPr>
      <w:del w:id="7278"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279" w:author="Andrija Ilic" w:date="2015-09-06T19:32:00Z"/>
        </w:rPr>
      </w:pPr>
      <w:del w:id="7280"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281" w:author="Andrija Ilic" w:date="2015-09-06T19:32:00Z"/>
        </w:rPr>
      </w:pPr>
      <w:del w:id="7282" w:author="Andrija Ilic" w:date="2015-09-06T19:32:00Z">
        <w:r w:rsidDel="006207E5">
          <w:rPr>
            <w:noProof/>
          </w:rPr>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88"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283" w:author="Andrija Ilic" w:date="2015-09-06T19:32:00Z"/>
        </w:rPr>
      </w:pPr>
    </w:p>
    <w:p w14:paraId="0DF8F537" w14:textId="6997304E" w:rsidR="006B7DE2" w:rsidRPr="00DC784A" w:rsidDel="006207E5" w:rsidRDefault="006B7DE2" w:rsidP="006B7DE2">
      <w:pPr>
        <w:pStyle w:val="ListParagraph"/>
        <w:numPr>
          <w:ilvl w:val="0"/>
          <w:numId w:val="18"/>
        </w:numPr>
        <w:rPr>
          <w:del w:id="7284" w:author="Andrija Ilic" w:date="2015-09-06T19:32:00Z"/>
        </w:rPr>
      </w:pPr>
      <w:del w:id="7285"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286" w:author="Andrija Ilic" w:date="2015-09-06T19:32:00Z"/>
        </w:rPr>
      </w:pPr>
    </w:p>
    <w:p w14:paraId="1EEA57E4" w14:textId="0CAA902B" w:rsidR="00A12EFB" w:rsidRPr="004C4232" w:rsidDel="006207E5" w:rsidRDefault="00A12EFB" w:rsidP="00A12EFB">
      <w:pPr>
        <w:pStyle w:val="ListParagraph"/>
        <w:ind w:left="360"/>
        <w:rPr>
          <w:del w:id="7287" w:author="Andrija Ilic" w:date="2015-09-06T19:32:00Z"/>
        </w:rPr>
      </w:pPr>
      <w:del w:id="7288"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89"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289" w:author="Andrija Ilic" w:date="2015-09-06T19:32:00Z"/>
          <w:b/>
        </w:rPr>
      </w:pPr>
      <w:del w:id="7290" w:author="Andrija Ilic" w:date="2015-09-06T19:32:00Z">
        <w:r w:rsidDel="006207E5">
          <w:rPr>
            <w:b/>
          </w:rPr>
          <w:delText>Алтернативни сценарио:</w:delText>
        </w:r>
      </w:del>
    </w:p>
    <w:p w14:paraId="25CD2326" w14:textId="62F1423A" w:rsidR="00A12EFB" w:rsidDel="006207E5" w:rsidRDefault="006B7DE2" w:rsidP="006B7DE2">
      <w:pPr>
        <w:rPr>
          <w:del w:id="7291" w:author="Andrija Ilic" w:date="2015-09-06T19:32:00Z"/>
        </w:rPr>
      </w:pPr>
      <w:del w:id="7292"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293" w:author="Andrija Ilic" w:date="2015-09-06T19:32:00Z"/>
        </w:rPr>
      </w:pPr>
      <w:del w:id="7294"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90"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295" w:author="Andrija Ilic" w:date="2015-09-06T19:32:00Z"/>
        </w:rPr>
      </w:pPr>
      <w:del w:id="7296"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297" w:author="Andrija Ilic" w:date="2015-09-06T19:32:00Z"/>
          <w:b/>
        </w:rPr>
      </w:pPr>
      <w:del w:id="7298"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299" w:author="Andrija Ilic" w:date="2015-09-06T19:32:00Z"/>
        </w:rPr>
      </w:pPr>
      <w:del w:id="7300" w:author="Andrija Ilic" w:date="2015-09-06T19:32:00Z">
        <w:r w:rsidDel="006207E5">
          <w:rPr>
            <w:b/>
          </w:rPr>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301" w:author="Andrija Ilic" w:date="2015-09-06T19:32:00Z"/>
        </w:rPr>
      </w:pPr>
      <w:del w:id="7302"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303" w:author="Andrija Ilic" w:date="2015-09-06T19:32:00Z"/>
        </w:rPr>
      </w:pPr>
      <w:del w:id="7304"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305" w:author="Andrija Ilic" w:date="2015-09-06T19:32:00Z"/>
          <w:b/>
        </w:rPr>
      </w:pPr>
      <w:del w:id="7306"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307" w:author="Andrija Ilic" w:date="2015-09-06T19:32:00Z"/>
        </w:rPr>
      </w:pPr>
      <w:del w:id="7308"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309" w:author="Andrija Ilic" w:date="2015-09-06T19:32:00Z"/>
        </w:rPr>
      </w:pPr>
    </w:p>
    <w:p w14:paraId="15A6E5DA" w14:textId="655A4335" w:rsidR="00A12EFB" w:rsidDel="006207E5" w:rsidRDefault="00A12EFB" w:rsidP="00A12EFB">
      <w:pPr>
        <w:pStyle w:val="ListParagraph"/>
        <w:ind w:left="360"/>
        <w:rPr>
          <w:del w:id="7310" w:author="Andrija Ilic" w:date="2015-09-06T19:32:00Z"/>
        </w:rPr>
      </w:pPr>
      <w:del w:id="7311"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91"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312" w:author="Andrija Ilic" w:date="2015-09-06T19:32:00Z"/>
        </w:rPr>
      </w:pPr>
      <w:del w:id="7313"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314" w:author="Andrija Ilic" w:date="2015-09-06T19:32:00Z"/>
        </w:rPr>
      </w:pPr>
      <w:del w:id="7315"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316" w:author="Andrija Ilic" w:date="2015-09-06T19:32:00Z"/>
        </w:rPr>
      </w:pPr>
      <w:del w:id="7317"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318" w:author="Andrija Ilic" w:date="2015-09-06T19:32:00Z"/>
        </w:rPr>
      </w:pPr>
    </w:p>
    <w:p w14:paraId="453A6D39" w14:textId="4140B9FC" w:rsidR="00A12EFB" w:rsidDel="006207E5" w:rsidRDefault="00A12EFB" w:rsidP="00A12EFB">
      <w:pPr>
        <w:pStyle w:val="ListParagraph"/>
        <w:ind w:left="360"/>
        <w:rPr>
          <w:del w:id="7319" w:author="Andrija Ilic" w:date="2015-09-06T19:32:00Z"/>
        </w:rPr>
      </w:pPr>
      <w:del w:id="7320"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92"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321" w:author="Andrija Ilic" w:date="2015-09-06T19:32:00Z"/>
        </w:rPr>
      </w:pPr>
    </w:p>
    <w:p w14:paraId="6F990FB5" w14:textId="53C343D2" w:rsidR="006B7DE2" w:rsidDel="006207E5" w:rsidRDefault="006B7DE2" w:rsidP="006B7DE2">
      <w:pPr>
        <w:rPr>
          <w:del w:id="7322" w:author="Andrija Ilic" w:date="2015-09-06T19:32:00Z"/>
          <w:b/>
        </w:rPr>
      </w:pPr>
      <w:del w:id="7323" w:author="Andrija Ilic" w:date="2015-09-06T19:32:00Z">
        <w:r w:rsidDel="006207E5">
          <w:rPr>
            <w:b/>
          </w:rPr>
          <w:delText>Алтернативни сценарио:</w:delText>
        </w:r>
      </w:del>
    </w:p>
    <w:p w14:paraId="5DFC98F3" w14:textId="14DB64F2" w:rsidR="006B7DE2" w:rsidDel="006207E5" w:rsidRDefault="006B7DE2" w:rsidP="006B7DE2">
      <w:pPr>
        <w:rPr>
          <w:del w:id="7324" w:author="Andrija Ilic" w:date="2015-09-06T19:32:00Z"/>
        </w:rPr>
      </w:pPr>
      <w:del w:id="7325"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326" w:author="Andrija Ilic" w:date="2015-09-06T19:32:00Z"/>
        </w:rPr>
      </w:pPr>
      <w:del w:id="7327" w:author="Andrija Ilic" w:date="2015-09-06T19:32:00Z">
        <w:r w:rsidDel="006207E5">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93"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328" w:author="Andrija Ilic" w:date="2015-09-06T19:32:00Z"/>
        </w:rPr>
      </w:pPr>
    </w:p>
    <w:p w14:paraId="10F9FC80" w14:textId="3D350026" w:rsidR="006B7DE2" w:rsidDel="006207E5" w:rsidRDefault="006B7DE2" w:rsidP="006B7DE2">
      <w:pPr>
        <w:rPr>
          <w:del w:id="7329" w:author="Andrija Ilic" w:date="2015-09-06T19:32:00Z"/>
          <w:b/>
        </w:rPr>
      </w:pPr>
      <w:del w:id="7330"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331" w:author="Andrija Ilic" w:date="2015-09-06T19:32:00Z"/>
        </w:rPr>
      </w:pPr>
      <w:del w:id="7332"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333" w:author="Andrija Ilic" w:date="2015-09-06T19:32:00Z"/>
        </w:rPr>
      </w:pPr>
      <w:del w:id="7334"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335" w:author="Andrija Ilic" w:date="2015-09-06T19:32:00Z"/>
        </w:rPr>
      </w:pPr>
      <w:del w:id="7336"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337" w:author="Andrija Ilic" w:date="2015-09-06T19:32:00Z"/>
          <w:b/>
        </w:rPr>
      </w:pPr>
      <w:del w:id="7338"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339" w:author="Andrija Ilic" w:date="2015-09-06T19:32:00Z"/>
        </w:rPr>
      </w:pPr>
      <w:del w:id="7340"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341" w:author="Andrija Ilic" w:date="2015-09-06T19:32:00Z"/>
        </w:rPr>
      </w:pPr>
    </w:p>
    <w:p w14:paraId="6C2E7D72" w14:textId="15201492" w:rsidR="00B0144E" w:rsidDel="006207E5" w:rsidRDefault="00B0144E" w:rsidP="00B0144E">
      <w:pPr>
        <w:pStyle w:val="ListParagraph"/>
        <w:ind w:left="360"/>
        <w:rPr>
          <w:del w:id="7342" w:author="Andrija Ilic" w:date="2015-09-06T19:32:00Z"/>
        </w:rPr>
      </w:pPr>
      <w:del w:id="7343"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94"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344" w:author="Andrija Ilic" w:date="2015-09-06T19:32:00Z"/>
        </w:rPr>
      </w:pPr>
      <w:del w:id="7345"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346" w:author="Andrija Ilic" w:date="2015-09-06T19:32:00Z"/>
        </w:rPr>
      </w:pPr>
      <w:del w:id="7347"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348" w:author="Andrija Ilic" w:date="2015-09-06T19:32:00Z"/>
        </w:rPr>
      </w:pPr>
      <w:del w:id="7349"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350" w:author="Andrija Ilic" w:date="2015-09-06T19:32:00Z"/>
        </w:rPr>
      </w:pPr>
    </w:p>
    <w:p w14:paraId="1248717E" w14:textId="06632CDB" w:rsidR="00B0144E" w:rsidRPr="007911AF" w:rsidDel="006207E5" w:rsidRDefault="00B0144E" w:rsidP="00B0144E">
      <w:pPr>
        <w:pStyle w:val="ListParagraph"/>
        <w:ind w:left="360"/>
        <w:rPr>
          <w:del w:id="7351" w:author="Andrija Ilic" w:date="2015-09-06T19:32:00Z"/>
        </w:rPr>
      </w:pPr>
      <w:del w:id="7352" w:author="Andrija Ilic" w:date="2015-09-06T19:32:00Z">
        <w:r w:rsidDel="006207E5">
          <w:rPr>
            <w:noProof/>
          </w:rPr>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95"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353" w:author="Andrija Ilic" w:date="2015-09-06T19:32:00Z"/>
          <w:b/>
        </w:rPr>
      </w:pPr>
      <w:del w:id="7354"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355" w:author="Andrija Ilic" w:date="2015-09-06T19:32:00Z"/>
        </w:rPr>
      </w:pPr>
      <w:del w:id="7356"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357" w:author="Andrija Ilic" w:date="2015-09-06T19:32:00Z"/>
        </w:rPr>
      </w:pPr>
      <w:del w:id="7358"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96"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359" w:author="Boni" w:date="2014-09-08T01:32:00Z"/>
          <w:del w:id="7360" w:author="Andrija Ilic" w:date="2015-09-06T19:32:00Z"/>
          <w:b/>
        </w:rPr>
      </w:pPr>
      <w:ins w:id="7361" w:author="Boni" w:date="2014-09-08T01:32:00Z">
        <w:del w:id="7362"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363" w:author="Boni" w:date="2014-09-08T01:32:00Z"/>
          <w:del w:id="7364" w:author="Andrija Ilic" w:date="2015-09-06T19:32:00Z"/>
        </w:rPr>
      </w:pPr>
      <w:ins w:id="7365" w:author="Boni" w:date="2014-09-08T01:32:00Z">
        <w:del w:id="7366"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367" w:author="Boni" w:date="2014-09-08T01:32:00Z"/>
          <w:del w:id="7368" w:author="Andrija Ilic" w:date="2015-09-06T19:32:00Z"/>
        </w:rPr>
      </w:pPr>
      <w:ins w:id="7369" w:author="Boni" w:date="2014-09-08T01:32:00Z">
        <w:del w:id="7370"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371" w:author="Boni" w:date="2014-09-08T01:32:00Z"/>
          <w:del w:id="7372" w:author="Andrija Ilic" w:date="2015-09-06T19:32:00Z"/>
        </w:rPr>
      </w:pPr>
      <w:ins w:id="7373" w:author="Boni" w:date="2014-09-08T01:32:00Z">
        <w:del w:id="7374"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375" w:author="Boni" w:date="2014-09-08T01:32:00Z"/>
          <w:del w:id="7376" w:author="Andrija Ilic" w:date="2015-09-06T19:32:00Z"/>
          <w:b/>
        </w:rPr>
      </w:pPr>
      <w:ins w:id="7377" w:author="Boni" w:date="2014-09-08T01:32:00Z">
        <w:del w:id="7378"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379" w:author="Boni" w:date="2014-09-08T01:35:00Z"/>
          <w:del w:id="7380" w:author="Andrija Ilic" w:date="2015-09-06T19:32:00Z"/>
        </w:rPr>
        <w:pPrChange w:id="7381" w:author="Boni" w:date="2014-09-08T01:35:00Z">
          <w:pPr>
            <w:pStyle w:val="ListParagraph"/>
            <w:numPr>
              <w:numId w:val="24"/>
            </w:numPr>
            <w:ind w:left="786" w:hanging="360"/>
          </w:pPr>
        </w:pPrChange>
      </w:pPr>
      <w:ins w:id="7382" w:author="Boni" w:date="2014-09-08T01:32:00Z">
        <w:del w:id="7383"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384" w:author="Boni" w:date="2014-09-08T01:32:00Z"/>
          <w:del w:id="7385" w:author="Andrija Ilic" w:date="2015-09-06T19:32:00Z"/>
        </w:rPr>
        <w:pPrChange w:id="7386" w:author="Boni" w:date="2014-09-08T01:35:00Z">
          <w:pPr>
            <w:pStyle w:val="ListParagraph"/>
            <w:numPr>
              <w:numId w:val="24"/>
            </w:numPr>
            <w:ind w:left="786" w:hanging="360"/>
          </w:pPr>
        </w:pPrChange>
      </w:pPr>
      <w:ins w:id="7387" w:author="Boni" w:date="2014-09-08T01:35:00Z">
        <w:del w:id="7388" w:author="Andrija Ilic" w:date="2015-09-06T19:32:00Z">
          <w:r w:rsidDel="006207E5">
            <w:rPr>
              <w:noProof/>
              <w:rPrChange w:id="7389"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97"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390" w:author="Boni" w:date="2014-09-08T01:32:00Z"/>
          <w:del w:id="7391" w:author="Andrija Ilic" w:date="2015-09-06T19:32:00Z"/>
        </w:rPr>
        <w:pPrChange w:id="7392" w:author="Boni" w:date="2014-09-08T01:35:00Z">
          <w:pPr>
            <w:pStyle w:val="ListParagraph"/>
            <w:numPr>
              <w:numId w:val="24"/>
            </w:numPr>
            <w:ind w:left="786" w:hanging="360"/>
          </w:pPr>
        </w:pPrChange>
      </w:pPr>
      <w:ins w:id="7393" w:author="Boni" w:date="2014-09-08T01:32:00Z">
        <w:del w:id="7394"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395" w:author="Boni" w:date="2014-09-08T01:36:00Z"/>
          <w:del w:id="7396" w:author="Andrija Ilic" w:date="2015-09-06T19:32:00Z"/>
        </w:rPr>
        <w:pPrChange w:id="7397" w:author="Boni" w:date="2014-09-08T01:35:00Z">
          <w:pPr>
            <w:pStyle w:val="ListParagraph"/>
            <w:numPr>
              <w:numId w:val="24"/>
            </w:numPr>
            <w:ind w:left="786" w:hanging="360"/>
          </w:pPr>
        </w:pPrChange>
      </w:pPr>
      <w:ins w:id="7398" w:author="Boni" w:date="2014-09-08T01:32:00Z">
        <w:del w:id="7399"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400" w:author="Boni" w:date="2014-09-08T01:32:00Z"/>
          <w:del w:id="7401" w:author="Andrija Ilic" w:date="2015-09-06T19:32:00Z"/>
        </w:rPr>
        <w:pPrChange w:id="7402" w:author="Boni" w:date="2014-09-08T01:36:00Z">
          <w:pPr>
            <w:pStyle w:val="ListParagraph"/>
            <w:numPr>
              <w:numId w:val="24"/>
            </w:numPr>
            <w:ind w:left="786" w:hanging="360"/>
          </w:pPr>
        </w:pPrChange>
      </w:pPr>
      <w:ins w:id="7403" w:author="Boni" w:date="2014-09-08T01:36:00Z">
        <w:del w:id="7404" w:author="Andrija Ilic" w:date="2015-09-06T19:32:00Z">
          <w:r w:rsidDel="006207E5">
            <w:rPr>
              <w:noProof/>
              <w:rPrChange w:id="7405" w:author="Unknown">
                <w:rPr>
                  <w:noProof/>
                  <w:color w:val="0000FF" w:themeColor="hyperlink"/>
                  <w:u w:val="single"/>
                </w:rPr>
              </w:rPrChange>
            </w:rPr>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98"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406" w:author="Boni" w:date="2014-09-08T01:32:00Z"/>
          <w:del w:id="7407" w:author="Andrija Ilic" w:date="2015-09-06T19:32:00Z"/>
          <w:b/>
        </w:rPr>
      </w:pPr>
      <w:ins w:id="7408" w:author="Boni" w:date="2014-09-08T01:32:00Z">
        <w:del w:id="7409" w:author="Andrija Ilic" w:date="2015-09-06T19:32:00Z">
          <w:r w:rsidDel="006207E5">
            <w:rPr>
              <w:b/>
            </w:rPr>
            <w:delText>Алтернативни сценарио:</w:delText>
          </w:r>
        </w:del>
      </w:ins>
    </w:p>
    <w:p w14:paraId="379D683A" w14:textId="7A72AC14" w:rsidR="00B04DFD" w:rsidDel="006207E5" w:rsidRDefault="00B04DFD" w:rsidP="00B04DFD">
      <w:pPr>
        <w:rPr>
          <w:ins w:id="7410" w:author="Boni" w:date="2014-09-08T01:32:00Z"/>
          <w:del w:id="7411" w:author="Andrija Ilic" w:date="2015-09-06T19:32:00Z"/>
        </w:rPr>
      </w:pPr>
      <w:ins w:id="7412" w:author="Boni" w:date="2014-09-08T01:32:00Z">
        <w:del w:id="7413"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414" w:author="Boni" w:date="2014-09-08T01:32:00Z"/>
          <w:del w:id="7415" w:author="Andrija Ilic" w:date="2015-09-06T19:32:00Z"/>
        </w:rPr>
      </w:pPr>
    </w:p>
    <w:p w14:paraId="1934707B" w14:textId="4005E2FC" w:rsidR="00B04DFD" w:rsidRPr="00F73A06" w:rsidDel="006207E5" w:rsidRDefault="00B04DFD" w:rsidP="00B04DFD">
      <w:pPr>
        <w:rPr>
          <w:ins w:id="7416" w:author="Boni" w:date="2014-09-08T01:32:00Z"/>
          <w:del w:id="7417" w:author="Andrija Ilic" w:date="2015-09-06T19:32:00Z"/>
          <w:b/>
        </w:rPr>
      </w:pPr>
      <w:ins w:id="7418" w:author="Boni" w:date="2014-09-08T01:32:00Z">
        <w:del w:id="7419"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420" w:author="Boni" w:date="2014-09-08T01:32:00Z"/>
          <w:del w:id="7421" w:author="Andrija Ilic" w:date="2015-09-06T19:32:00Z"/>
        </w:rPr>
      </w:pPr>
      <w:ins w:id="7422" w:author="Boni" w:date="2014-09-08T01:32:00Z">
        <w:del w:id="7423"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424" w:author="Boni" w:date="2014-09-08T01:32:00Z"/>
          <w:del w:id="7425" w:author="Andrija Ilic" w:date="2015-09-06T19:32:00Z"/>
        </w:rPr>
      </w:pPr>
      <w:ins w:id="7426" w:author="Boni" w:date="2014-09-08T01:32:00Z">
        <w:del w:id="7427"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428" w:author="Boni" w:date="2014-09-08T01:32:00Z"/>
          <w:del w:id="7429" w:author="Andrija Ilic" w:date="2015-09-06T19:32:00Z"/>
        </w:rPr>
      </w:pPr>
      <w:ins w:id="7430" w:author="Boni" w:date="2014-09-08T01:32:00Z">
        <w:del w:id="7431"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432" w:author="Boni" w:date="2014-09-08T01:32:00Z"/>
          <w:del w:id="7433" w:author="Andrija Ilic" w:date="2015-09-06T19:32:00Z"/>
        </w:rPr>
      </w:pPr>
    </w:p>
    <w:p w14:paraId="0F6CBEA6" w14:textId="2272F4D9" w:rsidR="00B04DFD" w:rsidDel="006207E5" w:rsidRDefault="00B04DFD" w:rsidP="00B04DFD">
      <w:pPr>
        <w:rPr>
          <w:ins w:id="7434" w:author="Boni" w:date="2014-09-08T01:32:00Z"/>
          <w:del w:id="7435" w:author="Andrija Ilic" w:date="2015-09-06T19:32:00Z"/>
          <w:b/>
        </w:rPr>
      </w:pPr>
      <w:ins w:id="7436" w:author="Boni" w:date="2014-09-08T01:32:00Z">
        <w:del w:id="7437"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438" w:author="Boni" w:date="2014-09-08T01:32:00Z"/>
          <w:del w:id="7439" w:author="Andrija Ilic" w:date="2015-09-06T19:32:00Z"/>
        </w:rPr>
        <w:pPrChange w:id="7440" w:author="Boni" w:date="2014-09-08T02:54:00Z">
          <w:pPr>
            <w:pStyle w:val="ListParagraph"/>
            <w:numPr>
              <w:numId w:val="25"/>
            </w:numPr>
            <w:ind w:left="786" w:hanging="360"/>
          </w:pPr>
        </w:pPrChange>
      </w:pPr>
      <w:ins w:id="7441" w:author="Boni" w:date="2014-09-08T01:32:00Z">
        <w:del w:id="7442"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443" w:author="Boni" w:date="2014-09-08T02:54:00Z"/>
          <w:del w:id="7444" w:author="Andrija Ilic" w:date="2015-09-06T19:32:00Z"/>
        </w:rPr>
        <w:pPrChange w:id="7445" w:author="Boni" w:date="2014-09-08T02:54:00Z">
          <w:pPr>
            <w:pStyle w:val="ListParagraph"/>
            <w:numPr>
              <w:numId w:val="25"/>
            </w:numPr>
            <w:ind w:left="786" w:hanging="360"/>
          </w:pPr>
        </w:pPrChange>
      </w:pPr>
      <w:ins w:id="7446" w:author="Boni" w:date="2014-09-08T01:32:00Z">
        <w:del w:id="7447"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448" w:author="Boni" w:date="2014-09-08T01:32:00Z"/>
          <w:del w:id="7449" w:author="Andrija Ilic" w:date="2015-09-06T19:32:00Z"/>
        </w:rPr>
        <w:pPrChange w:id="7450" w:author="Boni" w:date="2014-09-08T02:54:00Z">
          <w:pPr>
            <w:pStyle w:val="ListParagraph"/>
            <w:numPr>
              <w:numId w:val="25"/>
            </w:numPr>
            <w:ind w:left="786" w:hanging="360"/>
          </w:pPr>
        </w:pPrChange>
      </w:pPr>
      <w:ins w:id="7451" w:author="Boni" w:date="2014-09-08T02:54:00Z">
        <w:del w:id="7452" w:author="Andrija Ilic" w:date="2015-09-06T19:32:00Z">
          <w:r w:rsidDel="006207E5">
            <w:rPr>
              <w:noProof/>
              <w:rPrChange w:id="7453"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199"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454" w:author="Boni" w:date="2014-09-08T01:32:00Z"/>
          <w:del w:id="7455" w:author="Andrija Ilic" w:date="2015-09-06T19:32:00Z"/>
        </w:rPr>
        <w:pPrChange w:id="7456" w:author="Boni" w:date="2014-09-08T02:54:00Z">
          <w:pPr>
            <w:pStyle w:val="ListParagraph"/>
            <w:numPr>
              <w:numId w:val="25"/>
            </w:numPr>
            <w:ind w:left="786" w:hanging="360"/>
          </w:pPr>
        </w:pPrChange>
      </w:pPr>
      <w:ins w:id="7457" w:author="Boni" w:date="2014-09-08T01:32:00Z">
        <w:del w:id="7458"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459" w:author="Boni" w:date="2014-09-08T01:32:00Z"/>
          <w:del w:id="7460" w:author="Andrija Ilic" w:date="2015-09-06T19:32:00Z"/>
        </w:rPr>
        <w:pPrChange w:id="7461" w:author="Boni" w:date="2014-09-08T02:54:00Z">
          <w:pPr>
            <w:pStyle w:val="ListParagraph"/>
            <w:numPr>
              <w:numId w:val="25"/>
            </w:numPr>
            <w:ind w:left="786" w:hanging="360"/>
          </w:pPr>
        </w:pPrChange>
      </w:pPr>
      <w:ins w:id="7462" w:author="Boni" w:date="2014-09-08T01:32:00Z">
        <w:del w:id="7463"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464" w:author="Boni" w:date="2014-09-08T01:32:00Z"/>
          <w:del w:id="7465" w:author="Andrija Ilic" w:date="2015-09-06T19:32:00Z"/>
          <w:b/>
        </w:rPr>
      </w:pPr>
      <w:ins w:id="7466" w:author="Boni" w:date="2014-09-08T01:32:00Z">
        <w:del w:id="7467" w:author="Andrija Ilic" w:date="2015-09-06T19:32:00Z">
          <w:r w:rsidDel="006207E5">
            <w:rPr>
              <w:b/>
            </w:rPr>
            <w:delText>Алтернативни сценарио:</w:delText>
          </w:r>
        </w:del>
      </w:ins>
    </w:p>
    <w:p w14:paraId="7C73B3B2" w14:textId="4072FF3E" w:rsidR="00B04DFD" w:rsidDel="006207E5" w:rsidRDefault="00B04DFD" w:rsidP="00B04DFD">
      <w:pPr>
        <w:rPr>
          <w:ins w:id="7468" w:author="Boni" w:date="2014-09-08T02:54:00Z"/>
          <w:del w:id="7469" w:author="Andrija Ilic" w:date="2015-09-06T19:32:00Z"/>
        </w:rPr>
      </w:pPr>
      <w:ins w:id="7470" w:author="Boni" w:date="2014-09-08T01:32:00Z">
        <w:del w:id="7471"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472" w:author="Boni" w:date="2014-09-08T01:32:00Z"/>
          <w:del w:id="7473" w:author="Andrija Ilic" w:date="2015-09-06T19:32:00Z"/>
        </w:rPr>
      </w:pPr>
      <w:ins w:id="7474" w:author="Boni" w:date="2014-09-08T02:54:00Z">
        <w:del w:id="7475" w:author="Andrija Ilic" w:date="2015-09-06T19:32:00Z">
          <w:r w:rsidDel="006207E5">
            <w:rPr>
              <w:noProof/>
              <w:rPrChange w:id="7476" w:author="Unknown">
                <w:rPr>
                  <w:noProof/>
                  <w:color w:val="0000FF" w:themeColor="hyperlink"/>
                  <w:u w:val="single"/>
                </w:rPr>
              </w:rPrChange>
            </w:rPr>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200"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477" w:author="Boni" w:date="2014-09-08T01:32:00Z"/>
          <w:del w:id="7478" w:author="Andrija Ilic" w:date="2015-09-06T19:32:00Z"/>
        </w:rPr>
      </w:pPr>
    </w:p>
    <w:p w14:paraId="1F1F7336" w14:textId="518DDF8E" w:rsidR="00B04DFD" w:rsidRPr="00F73A06" w:rsidDel="006207E5" w:rsidRDefault="00B04DFD" w:rsidP="00B04DFD">
      <w:pPr>
        <w:rPr>
          <w:ins w:id="7479" w:author="Boni" w:date="2014-09-08T01:32:00Z"/>
          <w:del w:id="7480" w:author="Andrija Ilic" w:date="2015-09-06T19:32:00Z"/>
          <w:b/>
        </w:rPr>
      </w:pPr>
      <w:ins w:id="7481" w:author="Boni" w:date="2014-09-08T01:32:00Z">
        <w:del w:id="7482"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483" w:author="Boni" w:date="2014-09-08T01:32:00Z"/>
          <w:del w:id="7484" w:author="Andrija Ilic" w:date="2015-09-06T19:32:00Z"/>
        </w:rPr>
      </w:pPr>
      <w:ins w:id="7485" w:author="Boni" w:date="2014-09-08T01:32:00Z">
        <w:del w:id="7486"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487" w:author="Boni" w:date="2014-09-08T01:32:00Z"/>
          <w:del w:id="7488" w:author="Andrija Ilic" w:date="2015-09-06T19:32:00Z"/>
        </w:rPr>
      </w:pPr>
      <w:ins w:id="7489" w:author="Boni" w:date="2014-09-08T01:32:00Z">
        <w:del w:id="7490"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491" w:author="Boni" w:date="2014-09-08T01:32:00Z"/>
          <w:del w:id="7492" w:author="Andrija Ilic" w:date="2015-09-06T19:32:00Z"/>
        </w:rPr>
      </w:pPr>
      <w:ins w:id="7493" w:author="Boni" w:date="2014-09-08T01:32:00Z">
        <w:del w:id="7494"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495" w:author="Boni" w:date="2014-09-08T01:32:00Z"/>
          <w:del w:id="7496" w:author="Andrija Ilic" w:date="2015-09-06T19:32:00Z"/>
        </w:rPr>
      </w:pPr>
    </w:p>
    <w:p w14:paraId="53EAF838" w14:textId="30CD094D" w:rsidR="00B04DFD" w:rsidDel="006207E5" w:rsidRDefault="00B04DFD" w:rsidP="00B04DFD">
      <w:pPr>
        <w:rPr>
          <w:ins w:id="7497" w:author="Boni" w:date="2014-09-08T01:32:00Z"/>
          <w:del w:id="7498" w:author="Andrija Ilic" w:date="2015-09-06T19:32:00Z"/>
          <w:b/>
        </w:rPr>
      </w:pPr>
      <w:ins w:id="7499" w:author="Boni" w:date="2014-09-08T01:32:00Z">
        <w:del w:id="7500"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501" w:author="Boni" w:date="2014-09-08T03:06:00Z"/>
          <w:del w:id="7502" w:author="Andrija Ilic" w:date="2015-09-06T19:32:00Z"/>
        </w:rPr>
        <w:pPrChange w:id="7503" w:author="Boni" w:date="2014-09-08T03:01:00Z">
          <w:pPr>
            <w:pStyle w:val="ListParagraph"/>
            <w:numPr>
              <w:numId w:val="26"/>
            </w:numPr>
            <w:ind w:left="786" w:hanging="360"/>
          </w:pPr>
        </w:pPrChange>
      </w:pPr>
      <w:ins w:id="7504" w:author="Boni" w:date="2014-09-08T01:32:00Z">
        <w:del w:id="7505"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506" w:author="Boni" w:date="2014-09-08T01:32:00Z"/>
          <w:del w:id="7507" w:author="Andrija Ilic" w:date="2015-09-06T19:32:00Z"/>
        </w:rPr>
        <w:pPrChange w:id="7508" w:author="Boni" w:date="2014-09-08T03:06:00Z">
          <w:pPr>
            <w:pStyle w:val="ListParagraph"/>
            <w:numPr>
              <w:numId w:val="26"/>
            </w:numPr>
            <w:ind w:left="786" w:hanging="360"/>
          </w:pPr>
        </w:pPrChange>
      </w:pPr>
      <w:ins w:id="7509" w:author="Boni" w:date="2014-09-08T03:06:00Z">
        <w:del w:id="7510" w:author="Andrija Ilic" w:date="2015-09-06T19:32:00Z">
          <w:r w:rsidDel="006207E5">
            <w:rPr>
              <w:noProof/>
              <w:rPrChange w:id="7511"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201"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512" w:author="Boni" w:date="2014-09-08T01:32:00Z"/>
          <w:del w:id="7513" w:author="Andrija Ilic" w:date="2015-09-06T19:32:00Z"/>
        </w:rPr>
        <w:pPrChange w:id="7514" w:author="Boni" w:date="2014-09-08T03:01:00Z">
          <w:pPr>
            <w:pStyle w:val="ListParagraph"/>
            <w:numPr>
              <w:numId w:val="26"/>
            </w:numPr>
            <w:ind w:left="786" w:hanging="360"/>
          </w:pPr>
        </w:pPrChange>
      </w:pPr>
      <w:ins w:id="7515" w:author="Boni" w:date="2014-09-08T01:32:00Z">
        <w:del w:id="7516"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517" w:author="Boni" w:date="2014-09-08T01:32:00Z"/>
          <w:del w:id="7518" w:author="Andrija Ilic" w:date="2015-09-06T19:32:00Z"/>
        </w:rPr>
        <w:pPrChange w:id="7519" w:author="Boni" w:date="2014-09-08T03:01:00Z">
          <w:pPr>
            <w:pStyle w:val="ListParagraph"/>
            <w:numPr>
              <w:numId w:val="26"/>
            </w:numPr>
            <w:ind w:left="786" w:hanging="360"/>
          </w:pPr>
        </w:pPrChange>
      </w:pPr>
      <w:ins w:id="7520" w:author="Boni" w:date="2014-09-08T01:32:00Z">
        <w:del w:id="7521"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522" w:author="Boni" w:date="2014-09-08T03:06:00Z"/>
          <w:del w:id="7523" w:author="Andrija Ilic" w:date="2015-09-06T19:32:00Z"/>
        </w:rPr>
        <w:pPrChange w:id="7524" w:author="Boni" w:date="2014-09-08T03:01:00Z">
          <w:pPr>
            <w:pStyle w:val="ListParagraph"/>
            <w:numPr>
              <w:numId w:val="26"/>
            </w:numPr>
            <w:ind w:left="786" w:hanging="360"/>
          </w:pPr>
        </w:pPrChange>
      </w:pPr>
      <w:ins w:id="7525" w:author="Boni" w:date="2014-09-08T01:32:00Z">
        <w:del w:id="7526"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527" w:author="Boni" w:date="2014-09-08T01:32:00Z"/>
          <w:del w:id="7528" w:author="Andrija Ilic" w:date="2015-09-06T19:32:00Z"/>
        </w:rPr>
        <w:pPrChange w:id="7529" w:author="Boni" w:date="2014-09-08T03:06:00Z">
          <w:pPr>
            <w:pStyle w:val="ListParagraph"/>
            <w:numPr>
              <w:numId w:val="26"/>
            </w:numPr>
            <w:ind w:left="786" w:hanging="360"/>
          </w:pPr>
        </w:pPrChange>
      </w:pPr>
      <w:ins w:id="7530" w:author="Boni" w:date="2014-09-08T03:07:00Z">
        <w:del w:id="7531" w:author="Andrija Ilic" w:date="2015-09-06T19:32:00Z">
          <w:r w:rsidDel="006207E5">
            <w:rPr>
              <w:noProof/>
              <w:rPrChange w:id="7532"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202"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533" w:author="Boni" w:date="2014-09-08T01:32:00Z"/>
          <w:del w:id="7534" w:author="Andrija Ilic" w:date="2015-09-06T19:32:00Z"/>
          <w:b/>
        </w:rPr>
      </w:pPr>
      <w:ins w:id="7535" w:author="Boni" w:date="2014-09-08T01:32:00Z">
        <w:del w:id="7536" w:author="Andrija Ilic" w:date="2015-09-06T19:32:00Z">
          <w:r w:rsidDel="006207E5">
            <w:rPr>
              <w:b/>
            </w:rPr>
            <w:delText>Алтернативни сценарио:</w:delText>
          </w:r>
        </w:del>
      </w:ins>
    </w:p>
    <w:p w14:paraId="5965B5CC" w14:textId="7350CABE" w:rsidR="00B04DFD" w:rsidDel="006207E5" w:rsidRDefault="00B04DFD" w:rsidP="00B04DFD">
      <w:pPr>
        <w:rPr>
          <w:ins w:id="7537" w:author="Boni" w:date="2014-09-08T01:32:00Z"/>
          <w:del w:id="7538" w:author="Andrija Ilic" w:date="2015-09-06T19:32:00Z"/>
        </w:rPr>
      </w:pPr>
      <w:ins w:id="7539" w:author="Boni" w:date="2014-09-08T01:32:00Z">
        <w:del w:id="7540"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541" w:author="Boni" w:date="2014-09-08T01:32:00Z"/>
          <w:del w:id="7542" w:author="Andrija Ilic" w:date="2015-09-06T19:32:00Z"/>
          <w:b/>
        </w:rPr>
      </w:pPr>
      <w:ins w:id="7543" w:author="Boni" w:date="2014-09-08T01:32:00Z">
        <w:del w:id="7544"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545" w:author="Boni" w:date="2014-09-08T01:32:00Z"/>
          <w:del w:id="7546" w:author="Andrija Ilic" w:date="2015-09-06T19:32:00Z"/>
        </w:rPr>
      </w:pPr>
      <w:ins w:id="7547" w:author="Boni" w:date="2014-09-08T01:32:00Z">
        <w:del w:id="7548"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549" w:author="Boni" w:date="2014-09-08T01:32:00Z"/>
          <w:del w:id="7550" w:author="Andrija Ilic" w:date="2015-09-06T19:32:00Z"/>
        </w:rPr>
      </w:pPr>
      <w:ins w:id="7551" w:author="Boni" w:date="2014-09-08T01:32:00Z">
        <w:del w:id="7552"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553" w:author="Boni" w:date="2014-09-08T01:32:00Z"/>
          <w:del w:id="7554" w:author="Andrija Ilic" w:date="2015-09-06T19:32:00Z"/>
        </w:rPr>
      </w:pPr>
      <w:ins w:id="7555" w:author="Boni" w:date="2014-09-08T01:32:00Z">
        <w:del w:id="7556"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557" w:author="Boni" w:date="2014-09-08T01:32:00Z"/>
          <w:del w:id="7558" w:author="Andrija Ilic" w:date="2015-09-06T19:32:00Z"/>
          <w:b/>
        </w:rPr>
      </w:pPr>
      <w:ins w:id="7559" w:author="Boni" w:date="2014-09-08T01:32:00Z">
        <w:del w:id="7560"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561" w:author="Boni" w:date="2014-09-08T02:55:00Z"/>
          <w:del w:id="7562" w:author="Andrija Ilic" w:date="2015-09-06T19:32:00Z"/>
        </w:rPr>
        <w:pPrChange w:id="7563" w:author="Boni" w:date="2014-09-08T02:55:00Z">
          <w:pPr>
            <w:pStyle w:val="ListParagraph"/>
            <w:numPr>
              <w:numId w:val="28"/>
            </w:numPr>
            <w:ind w:left="786" w:hanging="360"/>
          </w:pPr>
        </w:pPrChange>
      </w:pPr>
      <w:ins w:id="7564" w:author="Boni" w:date="2014-09-08T01:32:00Z">
        <w:del w:id="7565"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566" w:author="Boni" w:date="2014-09-08T01:32:00Z"/>
          <w:del w:id="7567" w:author="Andrija Ilic" w:date="2015-09-06T19:32:00Z"/>
        </w:rPr>
        <w:pPrChange w:id="7568" w:author="Boni" w:date="2014-09-08T02:55:00Z">
          <w:pPr>
            <w:pStyle w:val="ListParagraph"/>
            <w:numPr>
              <w:numId w:val="28"/>
            </w:numPr>
            <w:ind w:left="786" w:hanging="360"/>
          </w:pPr>
        </w:pPrChange>
      </w:pPr>
      <w:ins w:id="7569" w:author="Boni" w:date="2014-09-08T02:55:00Z">
        <w:del w:id="7570" w:author="Andrija Ilic" w:date="2015-09-06T19:32:00Z">
          <w:r w:rsidDel="006207E5">
            <w:rPr>
              <w:noProof/>
              <w:rPrChange w:id="7571"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203"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572" w:author="Boni" w:date="2014-09-08T01:32:00Z"/>
          <w:del w:id="7573" w:author="Andrija Ilic" w:date="2015-09-06T19:32:00Z"/>
        </w:rPr>
        <w:pPrChange w:id="7574" w:author="Boni" w:date="2014-09-08T02:55:00Z">
          <w:pPr>
            <w:pStyle w:val="ListParagraph"/>
            <w:numPr>
              <w:numId w:val="28"/>
            </w:numPr>
            <w:ind w:left="786" w:hanging="360"/>
          </w:pPr>
        </w:pPrChange>
      </w:pPr>
      <w:ins w:id="7575" w:author="Boni" w:date="2014-09-08T01:32:00Z">
        <w:del w:id="7576"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577" w:author="Boni" w:date="2014-09-08T01:32:00Z"/>
          <w:del w:id="7578" w:author="Andrija Ilic" w:date="2015-09-06T19:32:00Z"/>
        </w:rPr>
        <w:pPrChange w:id="7579" w:author="Boni" w:date="2014-09-08T02:55:00Z">
          <w:pPr>
            <w:pStyle w:val="ListParagraph"/>
            <w:numPr>
              <w:numId w:val="28"/>
            </w:numPr>
            <w:ind w:left="786" w:hanging="360"/>
          </w:pPr>
        </w:pPrChange>
      </w:pPr>
      <w:ins w:id="7580" w:author="Boni" w:date="2014-09-08T01:32:00Z">
        <w:del w:id="7581"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582" w:author="Boni" w:date="2014-09-08T02:55:00Z"/>
          <w:del w:id="7583" w:author="Andrija Ilic" w:date="2015-09-06T19:32:00Z"/>
        </w:rPr>
        <w:pPrChange w:id="7584" w:author="Boni" w:date="2014-09-08T02:55:00Z">
          <w:pPr>
            <w:pStyle w:val="ListParagraph"/>
            <w:numPr>
              <w:numId w:val="28"/>
            </w:numPr>
            <w:ind w:left="786" w:hanging="360"/>
          </w:pPr>
        </w:pPrChange>
      </w:pPr>
      <w:ins w:id="7585" w:author="Boni" w:date="2014-09-08T01:32:00Z">
        <w:del w:id="7586"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587" w:author="Boni" w:date="2014-09-08T01:32:00Z"/>
          <w:del w:id="7588" w:author="Andrija Ilic" w:date="2015-09-06T19:32:00Z"/>
        </w:rPr>
        <w:pPrChange w:id="7589" w:author="Boni" w:date="2014-09-08T02:55:00Z">
          <w:pPr>
            <w:pStyle w:val="ListParagraph"/>
            <w:numPr>
              <w:numId w:val="28"/>
            </w:numPr>
            <w:ind w:left="786" w:hanging="360"/>
          </w:pPr>
        </w:pPrChange>
      </w:pPr>
      <w:ins w:id="7590" w:author="Boni" w:date="2014-09-08T02:55:00Z">
        <w:del w:id="7591" w:author="Andrija Ilic" w:date="2015-09-06T19:32:00Z">
          <w:r w:rsidDel="006207E5">
            <w:rPr>
              <w:noProof/>
              <w:rPrChange w:id="7592"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4"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593" w:author="Boni" w:date="2014-09-08T01:32:00Z"/>
          <w:del w:id="7594" w:author="Andrija Ilic" w:date="2015-09-06T19:32:00Z"/>
          <w:b/>
        </w:rPr>
      </w:pPr>
      <w:ins w:id="7595" w:author="Boni" w:date="2014-09-08T01:32:00Z">
        <w:del w:id="7596" w:author="Andrija Ilic" w:date="2015-09-06T19:32:00Z">
          <w:r w:rsidDel="006207E5">
            <w:rPr>
              <w:b/>
            </w:rPr>
            <w:delText>Алтернативни сценарио:</w:delText>
          </w:r>
        </w:del>
      </w:ins>
    </w:p>
    <w:p w14:paraId="3E6C4DBE" w14:textId="107B3112" w:rsidR="00B04DFD" w:rsidDel="006207E5" w:rsidRDefault="00B04DFD" w:rsidP="00B04DFD">
      <w:pPr>
        <w:rPr>
          <w:ins w:id="7597" w:author="Boni" w:date="2014-09-08T01:32:00Z"/>
          <w:del w:id="7598" w:author="Andrija Ilic" w:date="2015-09-06T19:32:00Z"/>
        </w:rPr>
      </w:pPr>
      <w:ins w:id="7599" w:author="Boni" w:date="2014-09-08T01:32:00Z">
        <w:del w:id="7600"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601" w:author="Boni" w:date="2014-09-08T01:32:00Z"/>
          <w:del w:id="7602" w:author="Andrija Ilic" w:date="2015-09-06T19:32:00Z"/>
        </w:rPr>
      </w:pPr>
    </w:p>
    <w:p w14:paraId="07E4BBF3" w14:textId="6A9147D0" w:rsidR="00B04DFD" w:rsidRPr="00BF52FA" w:rsidDel="006207E5" w:rsidRDefault="00B04DFD" w:rsidP="00B04DFD">
      <w:pPr>
        <w:rPr>
          <w:ins w:id="7603" w:author="Boni" w:date="2014-09-08T01:32:00Z"/>
          <w:del w:id="7604" w:author="Andrija Ilic" w:date="2015-09-06T19:32:00Z"/>
          <w:b/>
        </w:rPr>
      </w:pPr>
      <w:ins w:id="7605" w:author="Boni" w:date="2014-09-08T01:32:00Z">
        <w:del w:id="7606"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607" w:author="Boni" w:date="2014-09-08T01:32:00Z"/>
          <w:del w:id="7608" w:author="Andrija Ilic" w:date="2015-09-06T19:32:00Z"/>
        </w:rPr>
      </w:pPr>
      <w:ins w:id="7609" w:author="Boni" w:date="2014-09-08T01:32:00Z">
        <w:del w:id="7610"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611" w:author="Boni" w:date="2014-09-08T01:32:00Z"/>
          <w:del w:id="7612" w:author="Andrija Ilic" w:date="2015-09-06T19:32:00Z"/>
        </w:rPr>
      </w:pPr>
      <w:ins w:id="7613" w:author="Boni" w:date="2014-09-08T01:32:00Z">
        <w:del w:id="7614" w:author="Andrija Ilic" w:date="2015-09-06T19:32:00Z">
          <w:r w:rsidDel="006207E5">
            <w:rPr>
              <w:b/>
            </w:rPr>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615" w:author="Boni" w:date="2014-09-08T01:32:00Z"/>
          <w:del w:id="7616" w:author="Andrija Ilic" w:date="2015-09-06T19:32:00Z"/>
        </w:rPr>
      </w:pPr>
      <w:ins w:id="7617" w:author="Boni" w:date="2014-09-08T01:32:00Z">
        <w:del w:id="7618"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619" w:author="Boni" w:date="2014-09-08T01:32:00Z"/>
          <w:del w:id="7620" w:author="Andrija Ilic" w:date="2015-09-06T19:32:00Z"/>
          <w:b/>
        </w:rPr>
      </w:pPr>
      <w:ins w:id="7621" w:author="Boni" w:date="2014-09-08T01:32:00Z">
        <w:del w:id="7622"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623" w:author="Boni" w:date="2014-09-08T03:00:00Z"/>
          <w:del w:id="7624" w:author="Andrija Ilic" w:date="2015-09-06T19:32:00Z"/>
        </w:rPr>
        <w:pPrChange w:id="7625" w:author="Boni" w:date="2014-09-08T02:56:00Z">
          <w:pPr>
            <w:pStyle w:val="ListParagraph"/>
            <w:numPr>
              <w:numId w:val="27"/>
            </w:numPr>
            <w:ind w:hanging="360"/>
          </w:pPr>
        </w:pPrChange>
      </w:pPr>
      <w:ins w:id="7626" w:author="Boni" w:date="2014-09-08T01:32:00Z">
        <w:del w:id="7627"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628" w:author="Boni" w:date="2014-09-08T01:32:00Z"/>
          <w:del w:id="7629" w:author="Andrija Ilic" w:date="2015-09-06T19:32:00Z"/>
        </w:rPr>
        <w:pPrChange w:id="7630" w:author="Boni" w:date="2014-09-08T03:00:00Z">
          <w:pPr>
            <w:pStyle w:val="ListParagraph"/>
            <w:numPr>
              <w:numId w:val="27"/>
            </w:numPr>
            <w:ind w:hanging="360"/>
          </w:pPr>
        </w:pPrChange>
      </w:pPr>
      <w:ins w:id="7631" w:author="Boni" w:date="2014-09-08T03:00:00Z">
        <w:del w:id="7632" w:author="Andrija Ilic" w:date="2015-09-06T19:32:00Z">
          <w:r w:rsidDel="006207E5">
            <w:rPr>
              <w:noProof/>
              <w:rPrChange w:id="7633"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4"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634" w:author="Boni" w:date="2014-09-08T03:00:00Z"/>
          <w:del w:id="7635" w:author="Andrija Ilic" w:date="2015-09-06T19:32:00Z"/>
        </w:rPr>
        <w:pPrChange w:id="7636" w:author="Boni" w:date="2014-09-08T02:56:00Z">
          <w:pPr>
            <w:pStyle w:val="ListParagraph"/>
            <w:numPr>
              <w:numId w:val="27"/>
            </w:numPr>
            <w:ind w:hanging="360"/>
          </w:pPr>
        </w:pPrChange>
      </w:pPr>
      <w:ins w:id="7637" w:author="Boni" w:date="2014-09-08T01:32:00Z">
        <w:del w:id="7638"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639" w:author="Boni" w:date="2014-09-08T01:32:00Z"/>
          <w:del w:id="7640" w:author="Andrija Ilic" w:date="2015-09-06T19:32:00Z"/>
        </w:rPr>
        <w:pPrChange w:id="7641"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642" w:author="Boni" w:date="2014-09-08T01:32:00Z"/>
          <w:del w:id="7643" w:author="Andrija Ilic" w:date="2015-09-06T19:32:00Z"/>
        </w:rPr>
        <w:pPrChange w:id="7644" w:author="Boni" w:date="2014-09-08T02:56:00Z">
          <w:pPr>
            <w:pStyle w:val="ListParagraph"/>
            <w:numPr>
              <w:numId w:val="27"/>
            </w:numPr>
            <w:ind w:hanging="360"/>
          </w:pPr>
        </w:pPrChange>
      </w:pPr>
      <w:ins w:id="7645" w:author="Boni" w:date="2014-09-08T01:32:00Z">
        <w:del w:id="7646"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647" w:author="Boni" w:date="2014-09-08T01:32:00Z"/>
          <w:del w:id="7648" w:author="Andrija Ilic" w:date="2015-09-06T19:32:00Z"/>
        </w:rPr>
        <w:pPrChange w:id="7649" w:author="Boni" w:date="2014-09-08T02:56:00Z">
          <w:pPr>
            <w:pStyle w:val="ListParagraph"/>
            <w:numPr>
              <w:numId w:val="27"/>
            </w:numPr>
            <w:ind w:hanging="360"/>
          </w:pPr>
        </w:pPrChange>
      </w:pPr>
      <w:ins w:id="7650" w:author="Boni" w:date="2014-09-08T01:32:00Z">
        <w:del w:id="7651"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652" w:author="Boni" w:date="2014-09-08T03:01:00Z"/>
          <w:del w:id="7653" w:author="Andrija Ilic" w:date="2015-09-06T19:32:00Z"/>
        </w:rPr>
        <w:pPrChange w:id="7654" w:author="Boni" w:date="2014-09-08T02:56:00Z">
          <w:pPr>
            <w:pStyle w:val="ListParagraph"/>
            <w:numPr>
              <w:numId w:val="27"/>
            </w:numPr>
            <w:ind w:hanging="360"/>
          </w:pPr>
        </w:pPrChange>
      </w:pPr>
      <w:ins w:id="7655" w:author="Boni" w:date="2014-09-08T01:32:00Z">
        <w:del w:id="7656"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657" w:author="Boni" w:date="2014-09-08T03:00:00Z"/>
          <w:del w:id="7658" w:author="Andrija Ilic" w:date="2015-09-06T19:32:00Z"/>
        </w:rPr>
        <w:pPrChange w:id="7659" w:author="Boni" w:date="2014-09-08T03:01:00Z">
          <w:pPr>
            <w:pStyle w:val="ListParagraph"/>
            <w:numPr>
              <w:numId w:val="27"/>
            </w:numPr>
            <w:ind w:hanging="360"/>
          </w:pPr>
        </w:pPrChange>
      </w:pPr>
    </w:p>
    <w:p w14:paraId="0B235034" w14:textId="0F30B86B" w:rsidR="00252993" w:rsidDel="006207E5" w:rsidRDefault="00252993">
      <w:pPr>
        <w:pStyle w:val="ListParagraph"/>
        <w:rPr>
          <w:ins w:id="7660" w:author="Boni" w:date="2014-09-08T01:32:00Z"/>
          <w:del w:id="7661" w:author="Andrija Ilic" w:date="2015-09-06T19:32:00Z"/>
        </w:rPr>
        <w:pPrChange w:id="7662" w:author="Boni" w:date="2014-09-08T03:00:00Z">
          <w:pPr>
            <w:pStyle w:val="ListParagraph"/>
            <w:numPr>
              <w:numId w:val="27"/>
            </w:numPr>
            <w:ind w:hanging="360"/>
          </w:pPr>
        </w:pPrChange>
      </w:pPr>
      <w:ins w:id="7663" w:author="Boni" w:date="2014-09-08T03:01:00Z">
        <w:del w:id="7664" w:author="Andrija Ilic" w:date="2015-09-06T19:32:00Z">
          <w:r w:rsidDel="006207E5">
            <w:rPr>
              <w:noProof/>
              <w:rPrChange w:id="7665"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205"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666" w:author="Boni" w:date="2014-09-08T01:32:00Z"/>
          <w:del w:id="7667" w:author="Andrija Ilic" w:date="2015-09-06T19:32:00Z"/>
          <w:b/>
        </w:rPr>
      </w:pPr>
      <w:ins w:id="7668" w:author="Boni" w:date="2014-09-08T01:32:00Z">
        <w:del w:id="7669" w:author="Andrija Ilic" w:date="2015-09-06T19:32:00Z">
          <w:r w:rsidDel="006207E5">
            <w:rPr>
              <w:b/>
            </w:rPr>
            <w:delText>Алтернативни сценарио:</w:delText>
          </w:r>
        </w:del>
      </w:ins>
    </w:p>
    <w:p w14:paraId="7C2D27C6" w14:textId="6885D6A4" w:rsidR="00B04DFD" w:rsidDel="006207E5" w:rsidRDefault="00B04DFD" w:rsidP="00B04DFD">
      <w:pPr>
        <w:rPr>
          <w:ins w:id="7670" w:author="Boni" w:date="2014-09-08T03:01:00Z"/>
          <w:del w:id="7671" w:author="Andrija Ilic" w:date="2015-09-06T19:32:00Z"/>
        </w:rPr>
      </w:pPr>
      <w:ins w:id="7672" w:author="Boni" w:date="2014-09-08T01:32:00Z">
        <w:del w:id="7673"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674" w:author="Boni" w:date="2014-09-08T01:32:00Z"/>
          <w:del w:id="7675" w:author="Andrija Ilic" w:date="2015-09-06T19:32:00Z"/>
        </w:rPr>
      </w:pPr>
      <w:ins w:id="7676" w:author="Boni" w:date="2014-09-08T03:01:00Z">
        <w:del w:id="7677" w:author="Andrija Ilic" w:date="2015-09-06T19:32:00Z">
          <w:r w:rsidDel="006207E5">
            <w:rPr>
              <w:noProof/>
              <w:rPrChange w:id="7678"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206"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679" w:author="Andrija Ilic" w:date="2015-09-06T19:32:00Z"/>
        </w:rPr>
      </w:pPr>
    </w:p>
    <w:p w14:paraId="65B7941A" w14:textId="29AE7ECB" w:rsidR="00AC0918" w:rsidRDefault="00D512B8" w:rsidP="00357379">
      <w:pPr>
        <w:pStyle w:val="Heading2"/>
      </w:pPr>
      <w:bookmarkStart w:id="7680" w:name="_Toc397909085"/>
      <w:ins w:id="7681" w:author="Andrija Ilic" w:date="2015-09-14T22:38:00Z">
        <w:r>
          <w:rPr>
            <w:lang w:val="sr-Cyrl-RS"/>
          </w:rPr>
          <w:t>4</w:t>
        </w:r>
      </w:ins>
      <w:del w:id="7682" w:author="Andrija Ilic" w:date="2015-09-14T22:38:00Z">
        <w:r w:rsidR="00357379" w:rsidDel="00D512B8">
          <w:delText>3</w:delText>
        </w:r>
      </w:del>
      <w:r w:rsidR="00357379">
        <w:t>.4 Имплементација</w:t>
      </w:r>
      <w:bookmarkEnd w:id="7680"/>
    </w:p>
    <w:p w14:paraId="4EB98A1A" w14:textId="029E1E41" w:rsidR="000835FE" w:rsidRPr="0007210A" w:rsidDel="006207E5" w:rsidRDefault="00004A38" w:rsidP="006D7BE3">
      <w:pPr>
        <w:rPr>
          <w:del w:id="7683" w:author="Andrija Ilic" w:date="2015-09-06T19:33:00Z"/>
          <w:b/>
        </w:rPr>
      </w:pPr>
      <w:del w:id="7684" w:author="Andrija Ilic" w:date="2015-09-06T19:33:00Z">
        <w:r w:rsidDel="006207E5">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rsidP="00BD2793">
      <w:pPr>
        <w:rPr>
          <w:del w:id="7685" w:author="Andrija Ilic" w:date="2015-09-06T19:33:00Z"/>
        </w:rPr>
      </w:pPr>
    </w:p>
    <w:p w14:paraId="2EE82A3E" w14:textId="1A5B21AA" w:rsidR="00BD2793" w:rsidDel="006207E5" w:rsidRDefault="00BD2793" w:rsidP="00BD2793">
      <w:pPr>
        <w:rPr>
          <w:del w:id="7686" w:author="Andrija Ilic" w:date="2015-09-06T19:33:00Z"/>
        </w:rPr>
      </w:pPr>
      <w:del w:id="7687" w:author="Andrija Ilic" w:date="2015-09-06T19:33:00Z">
        <w:r w:rsidDel="006207E5">
          <w:rPr>
            <w:noProof/>
          </w:rPr>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207"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rsidP="00BD2793">
      <w:pPr>
        <w:rPr>
          <w:del w:id="7688" w:author="Andrija Ilic" w:date="2015-09-06T19:33:00Z"/>
        </w:rPr>
      </w:pPr>
      <w:del w:id="7689" w:author="Andrija Ilic" w:date="2015-09-06T19:33:00Z">
        <w:r w:rsidDel="006207E5">
          <w:delText>Слика 14. Коначна структура система</w:delText>
        </w:r>
      </w:del>
    </w:p>
    <w:p w14:paraId="4A676AE0" w14:textId="60252ACB" w:rsidR="000835FE" w:rsidDel="006207E5" w:rsidRDefault="000835FE" w:rsidP="006D7BE3">
      <w:pPr>
        <w:rPr>
          <w:del w:id="7690" w:author="Andrija Ilic" w:date="2015-09-06T19:33:00Z"/>
          <w:b/>
        </w:rPr>
      </w:pPr>
      <w:del w:id="7691"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rsidP="006D7BE3">
      <w:pPr>
        <w:rPr>
          <w:del w:id="7692" w:author="Andrija Ilic" w:date="2015-09-06T19:33:00Z"/>
          <w:b/>
        </w:rPr>
      </w:pPr>
      <w:del w:id="7693" w:author="Andrija Ilic" w:date="2015-09-06T19:33:00Z">
        <w:r w:rsidDel="006207E5">
          <w:delText>Клијент:</w:delText>
        </w:r>
      </w:del>
    </w:p>
    <w:p w14:paraId="37E9786E" w14:textId="3825D6D9" w:rsidR="0006666F" w:rsidDel="006207E5" w:rsidRDefault="0006666F" w:rsidP="0006666F">
      <w:pPr>
        <w:pStyle w:val="ListParagraph"/>
        <w:numPr>
          <w:ilvl w:val="0"/>
          <w:numId w:val="23"/>
        </w:numPr>
        <w:rPr>
          <w:del w:id="7694" w:author="Andrija Ilic" w:date="2015-09-06T19:33:00Z"/>
        </w:rPr>
      </w:pPr>
      <w:del w:id="7695" w:author="Andrija Ilic" w:date="2015-09-06T19:33:00Z">
        <w:r w:rsidDel="006207E5">
          <w:delText>Index.tml</w:delText>
        </w:r>
      </w:del>
    </w:p>
    <w:p w14:paraId="12BDF166" w14:textId="1EB00E5D" w:rsidR="0006666F" w:rsidDel="006207E5" w:rsidRDefault="0006666F" w:rsidP="0006666F">
      <w:pPr>
        <w:pStyle w:val="ListParagraph"/>
        <w:numPr>
          <w:ilvl w:val="0"/>
          <w:numId w:val="23"/>
        </w:numPr>
        <w:rPr>
          <w:del w:id="7696" w:author="Andrija Ilic" w:date="2015-09-06T19:33:00Z"/>
        </w:rPr>
      </w:pPr>
      <w:del w:id="7697" w:author="Andrija Ilic" w:date="2015-09-06T19:33:00Z">
        <w:r w:rsidDel="006207E5">
          <w:delText>PregledPoslovnihPartnera.tml</w:delText>
        </w:r>
      </w:del>
    </w:p>
    <w:p w14:paraId="1BE29CF0" w14:textId="6323BCDB" w:rsidR="0006666F" w:rsidDel="006207E5" w:rsidRDefault="0006666F" w:rsidP="0006666F">
      <w:pPr>
        <w:pStyle w:val="ListParagraph"/>
        <w:numPr>
          <w:ilvl w:val="0"/>
          <w:numId w:val="23"/>
        </w:numPr>
        <w:rPr>
          <w:del w:id="7698" w:author="Andrija Ilic" w:date="2015-09-06T19:33:00Z"/>
        </w:rPr>
      </w:pPr>
      <w:del w:id="7699" w:author="Andrija Ilic" w:date="2015-09-06T19:33:00Z">
        <w:r w:rsidDel="006207E5">
          <w:delText>CreateZaposleni.tml</w:delText>
        </w:r>
      </w:del>
    </w:p>
    <w:p w14:paraId="5FAB7695" w14:textId="6D110ACD" w:rsidR="0006666F" w:rsidDel="006207E5" w:rsidRDefault="0006666F" w:rsidP="0006666F">
      <w:pPr>
        <w:pStyle w:val="ListParagraph"/>
        <w:numPr>
          <w:ilvl w:val="0"/>
          <w:numId w:val="23"/>
        </w:numPr>
        <w:rPr>
          <w:del w:id="7700" w:author="Andrija Ilic" w:date="2015-09-06T19:33:00Z"/>
        </w:rPr>
      </w:pPr>
      <w:del w:id="7701" w:author="Andrija Ilic" w:date="2015-09-06T19:33:00Z">
        <w:r w:rsidDel="006207E5">
          <w:delText>ShowZaposleni.tml</w:delText>
        </w:r>
      </w:del>
    </w:p>
    <w:p w14:paraId="4FF11256" w14:textId="41D8543B" w:rsidR="0006666F" w:rsidDel="006207E5" w:rsidRDefault="0006666F" w:rsidP="0006666F">
      <w:pPr>
        <w:pStyle w:val="ListParagraph"/>
        <w:numPr>
          <w:ilvl w:val="0"/>
          <w:numId w:val="23"/>
        </w:numPr>
        <w:rPr>
          <w:del w:id="7702" w:author="Andrija Ilic" w:date="2015-09-06T19:33:00Z"/>
        </w:rPr>
      </w:pPr>
      <w:del w:id="7703" w:author="Andrija Ilic" w:date="2015-09-06T19:33:00Z">
        <w:r w:rsidDel="006207E5">
          <w:delText>KreiranjeRacuna.tml</w:delText>
        </w:r>
      </w:del>
    </w:p>
    <w:p w14:paraId="6E594FC5" w14:textId="23243BB8" w:rsidR="0006666F" w:rsidDel="006207E5" w:rsidRDefault="0006666F" w:rsidP="0006666F">
      <w:pPr>
        <w:pStyle w:val="ListParagraph"/>
        <w:numPr>
          <w:ilvl w:val="0"/>
          <w:numId w:val="23"/>
        </w:numPr>
        <w:rPr>
          <w:del w:id="7704" w:author="Andrija Ilic" w:date="2015-09-06T19:33:00Z"/>
        </w:rPr>
      </w:pPr>
      <w:del w:id="7705" w:author="Andrija Ilic" w:date="2015-09-06T19:33:00Z">
        <w:r w:rsidDel="006207E5">
          <w:delText>IzdavanjeRacuna.tml</w:delText>
        </w:r>
      </w:del>
    </w:p>
    <w:p w14:paraId="7356334C" w14:textId="5178A16E" w:rsidR="0006666F" w:rsidRPr="0006666F" w:rsidDel="006207E5" w:rsidRDefault="0006666F" w:rsidP="0006666F">
      <w:pPr>
        <w:pStyle w:val="ListParagraph"/>
        <w:numPr>
          <w:ilvl w:val="0"/>
          <w:numId w:val="23"/>
        </w:numPr>
        <w:rPr>
          <w:del w:id="7706" w:author="Andrija Ilic" w:date="2015-09-06T19:33:00Z"/>
        </w:rPr>
      </w:pPr>
      <w:del w:id="7707" w:author="Andrija Ilic" w:date="2015-09-06T19:33:00Z">
        <w:r w:rsidDel="006207E5">
          <w:delText>ShowAll.tml</w:delText>
        </w:r>
      </w:del>
    </w:p>
    <w:p w14:paraId="4CFAD8D4" w14:textId="781B5094" w:rsidR="000835FE" w:rsidDel="006207E5" w:rsidRDefault="000835FE" w:rsidP="006D7BE3">
      <w:pPr>
        <w:rPr>
          <w:del w:id="7708" w:author="Andrija Ilic" w:date="2015-09-06T19:33:00Z"/>
          <w:b/>
        </w:rPr>
      </w:pPr>
      <w:del w:id="7709" w:author="Andrija Ilic" w:date="2015-09-06T19:33:00Z">
        <w:r w:rsidDel="006207E5">
          <w:delText>Домен:</w:delText>
        </w:r>
      </w:del>
    </w:p>
    <w:p w14:paraId="4E5D1E59" w14:textId="4AEF28C3" w:rsidR="000835FE" w:rsidDel="006207E5" w:rsidRDefault="000835FE" w:rsidP="000835FE">
      <w:pPr>
        <w:pStyle w:val="ListParagraph"/>
        <w:numPr>
          <w:ilvl w:val="0"/>
          <w:numId w:val="21"/>
        </w:numPr>
        <w:rPr>
          <w:del w:id="7710" w:author="Andrija Ilic" w:date="2015-09-06T19:33:00Z"/>
        </w:rPr>
      </w:pPr>
      <w:del w:id="7711" w:author="Andrija Ilic" w:date="2015-09-06T19:33:00Z">
        <w:r w:rsidDel="006207E5">
          <w:delText>FizickoLice.java</w:delText>
        </w:r>
      </w:del>
    </w:p>
    <w:p w14:paraId="6562144C" w14:textId="53FBA95D" w:rsidR="000835FE" w:rsidDel="006207E5" w:rsidRDefault="000835FE" w:rsidP="000835FE">
      <w:pPr>
        <w:pStyle w:val="ListParagraph"/>
        <w:numPr>
          <w:ilvl w:val="0"/>
          <w:numId w:val="21"/>
        </w:numPr>
        <w:rPr>
          <w:del w:id="7712" w:author="Andrija Ilic" w:date="2015-09-06T19:33:00Z"/>
        </w:rPr>
      </w:pPr>
      <w:del w:id="7713" w:author="Andrija Ilic" w:date="2015-09-06T19:33:00Z">
        <w:r w:rsidDel="006207E5">
          <w:delText>OpstiDomenskiObjekat.java</w:delText>
        </w:r>
      </w:del>
    </w:p>
    <w:p w14:paraId="7EB18AE3" w14:textId="789D3D88" w:rsidR="000835FE" w:rsidDel="006207E5" w:rsidRDefault="000835FE" w:rsidP="000835FE">
      <w:pPr>
        <w:pStyle w:val="ListParagraph"/>
        <w:numPr>
          <w:ilvl w:val="0"/>
          <w:numId w:val="21"/>
        </w:numPr>
        <w:rPr>
          <w:del w:id="7714" w:author="Andrija Ilic" w:date="2015-09-06T19:33:00Z"/>
        </w:rPr>
      </w:pPr>
      <w:del w:id="7715" w:author="Andrija Ilic" w:date="2015-09-06T19:33:00Z">
        <w:r w:rsidDel="006207E5">
          <w:delText>PoslovniPartner.java</w:delText>
        </w:r>
      </w:del>
    </w:p>
    <w:p w14:paraId="7C2A1A27" w14:textId="434E8810" w:rsidR="000835FE" w:rsidDel="006207E5" w:rsidRDefault="000835FE" w:rsidP="000835FE">
      <w:pPr>
        <w:pStyle w:val="ListParagraph"/>
        <w:numPr>
          <w:ilvl w:val="0"/>
          <w:numId w:val="21"/>
        </w:numPr>
        <w:rPr>
          <w:del w:id="7716" w:author="Andrija Ilic" w:date="2015-09-06T19:33:00Z"/>
        </w:rPr>
      </w:pPr>
      <w:del w:id="7717" w:author="Andrija Ilic" w:date="2015-09-06T19:33:00Z">
        <w:r w:rsidDel="006207E5">
          <w:delText>PravnoLica.java</w:delText>
        </w:r>
      </w:del>
    </w:p>
    <w:p w14:paraId="763A3563" w14:textId="36C698D1" w:rsidR="000835FE" w:rsidDel="006207E5" w:rsidRDefault="000835FE" w:rsidP="000835FE">
      <w:pPr>
        <w:pStyle w:val="ListParagraph"/>
        <w:numPr>
          <w:ilvl w:val="0"/>
          <w:numId w:val="21"/>
        </w:numPr>
        <w:rPr>
          <w:del w:id="7718" w:author="Andrija Ilic" w:date="2015-09-06T19:33:00Z"/>
        </w:rPr>
      </w:pPr>
      <w:del w:id="7719" w:author="Andrija Ilic" w:date="2015-09-06T19:33:00Z">
        <w:r w:rsidDel="006207E5">
          <w:delText>Proizvod.java</w:delText>
        </w:r>
      </w:del>
    </w:p>
    <w:p w14:paraId="321F1479" w14:textId="0FB793A6" w:rsidR="000835FE" w:rsidDel="006207E5" w:rsidRDefault="000835FE" w:rsidP="000835FE">
      <w:pPr>
        <w:pStyle w:val="ListParagraph"/>
        <w:numPr>
          <w:ilvl w:val="0"/>
          <w:numId w:val="21"/>
        </w:numPr>
        <w:rPr>
          <w:del w:id="7720" w:author="Andrija Ilic" w:date="2015-09-06T19:33:00Z"/>
        </w:rPr>
      </w:pPr>
      <w:del w:id="7721" w:author="Andrija Ilic" w:date="2015-09-06T19:33:00Z">
        <w:r w:rsidDel="006207E5">
          <w:delText>ProizvodUsluga.java</w:delText>
        </w:r>
      </w:del>
    </w:p>
    <w:p w14:paraId="6D612305" w14:textId="10A7F1CB" w:rsidR="000835FE" w:rsidDel="006207E5" w:rsidRDefault="000835FE" w:rsidP="000835FE">
      <w:pPr>
        <w:pStyle w:val="ListParagraph"/>
        <w:numPr>
          <w:ilvl w:val="0"/>
          <w:numId w:val="21"/>
        </w:numPr>
        <w:rPr>
          <w:del w:id="7722" w:author="Andrija Ilic" w:date="2015-09-06T19:33:00Z"/>
        </w:rPr>
      </w:pPr>
      <w:del w:id="7723" w:author="Andrija Ilic" w:date="2015-09-06T19:33:00Z">
        <w:r w:rsidDel="006207E5">
          <w:delText>Racun.java</w:delText>
        </w:r>
      </w:del>
    </w:p>
    <w:p w14:paraId="42897871" w14:textId="15F3ABDA" w:rsidR="000835FE" w:rsidDel="006207E5" w:rsidRDefault="000835FE" w:rsidP="000835FE">
      <w:pPr>
        <w:pStyle w:val="ListParagraph"/>
        <w:numPr>
          <w:ilvl w:val="0"/>
          <w:numId w:val="21"/>
        </w:numPr>
        <w:rPr>
          <w:del w:id="7724" w:author="Andrija Ilic" w:date="2015-09-06T19:33:00Z"/>
        </w:rPr>
      </w:pPr>
      <w:del w:id="7725" w:author="Andrija Ilic" w:date="2015-09-06T19:33:00Z">
        <w:r w:rsidDel="006207E5">
          <w:delText>StavkaRacuna.java</w:delText>
        </w:r>
      </w:del>
    </w:p>
    <w:p w14:paraId="2EDE6A2F" w14:textId="40147907" w:rsidR="000835FE" w:rsidDel="006207E5" w:rsidRDefault="000835FE" w:rsidP="000835FE">
      <w:pPr>
        <w:pStyle w:val="ListParagraph"/>
        <w:numPr>
          <w:ilvl w:val="0"/>
          <w:numId w:val="21"/>
        </w:numPr>
        <w:rPr>
          <w:del w:id="7726" w:author="Andrija Ilic" w:date="2015-09-06T19:33:00Z"/>
        </w:rPr>
      </w:pPr>
      <w:del w:id="7727" w:author="Andrija Ilic" w:date="2015-09-06T19:33:00Z">
        <w:r w:rsidDel="006207E5">
          <w:delText>TipProizvoda.java</w:delText>
        </w:r>
      </w:del>
    </w:p>
    <w:p w14:paraId="259C4C77" w14:textId="6C73C92C" w:rsidR="000835FE" w:rsidDel="006207E5" w:rsidRDefault="000835FE" w:rsidP="000835FE">
      <w:pPr>
        <w:pStyle w:val="ListParagraph"/>
        <w:numPr>
          <w:ilvl w:val="0"/>
          <w:numId w:val="21"/>
        </w:numPr>
        <w:rPr>
          <w:del w:id="7728" w:author="Andrija Ilic" w:date="2015-09-06T19:33:00Z"/>
        </w:rPr>
      </w:pPr>
      <w:del w:id="7729" w:author="Andrija Ilic" w:date="2015-09-06T19:33:00Z">
        <w:r w:rsidDel="006207E5">
          <w:delText>Usluga.java</w:delText>
        </w:r>
      </w:del>
    </w:p>
    <w:p w14:paraId="782E3E54" w14:textId="710AA376" w:rsidR="000835FE" w:rsidRPr="000835FE" w:rsidDel="006207E5" w:rsidRDefault="000835FE" w:rsidP="000835FE">
      <w:pPr>
        <w:pStyle w:val="ListParagraph"/>
        <w:numPr>
          <w:ilvl w:val="0"/>
          <w:numId w:val="21"/>
        </w:numPr>
        <w:rPr>
          <w:del w:id="7730" w:author="Andrija Ilic" w:date="2015-09-06T19:33:00Z"/>
        </w:rPr>
      </w:pPr>
      <w:del w:id="7731" w:author="Andrija Ilic" w:date="2015-09-06T19:33:00Z">
        <w:r w:rsidDel="006207E5">
          <w:delText>Zaposleni.java</w:delText>
        </w:r>
      </w:del>
    </w:p>
    <w:p w14:paraId="211A1933" w14:textId="402DD31D" w:rsidR="000835FE" w:rsidDel="006207E5" w:rsidRDefault="000835FE" w:rsidP="000835FE">
      <w:pPr>
        <w:rPr>
          <w:del w:id="7732" w:author="Andrija Ilic" w:date="2015-09-06T19:33:00Z"/>
        </w:rPr>
      </w:pPr>
    </w:p>
    <w:p w14:paraId="01457699" w14:textId="3908D315" w:rsidR="006D7BE3" w:rsidRPr="000835FE" w:rsidDel="006207E5" w:rsidRDefault="006D7BE3" w:rsidP="000835FE">
      <w:pPr>
        <w:rPr>
          <w:del w:id="7733" w:author="Andrija Ilic" w:date="2015-09-06T19:33:00Z"/>
        </w:rPr>
      </w:pPr>
    </w:p>
    <w:p w14:paraId="60E3807B" w14:textId="05C85A70" w:rsidR="00357379" w:rsidDel="006207E5" w:rsidRDefault="000835FE" w:rsidP="006D7BE3">
      <w:pPr>
        <w:rPr>
          <w:del w:id="7734" w:author="Andrija Ilic" w:date="2015-09-06T19:33:00Z"/>
          <w:b/>
        </w:rPr>
      </w:pPr>
      <w:del w:id="7735" w:author="Andrija Ilic" w:date="2015-09-06T19:33:00Z">
        <w:r w:rsidDel="006207E5">
          <w:delText>Систем:</w:delText>
        </w:r>
      </w:del>
    </w:p>
    <w:p w14:paraId="12C4D1AB" w14:textId="72422971" w:rsidR="000835FE" w:rsidDel="006207E5" w:rsidRDefault="000835FE" w:rsidP="000835FE">
      <w:pPr>
        <w:pStyle w:val="ListParagraph"/>
        <w:numPr>
          <w:ilvl w:val="0"/>
          <w:numId w:val="22"/>
        </w:numPr>
        <w:rPr>
          <w:del w:id="7736" w:author="Andrija Ilic" w:date="2015-09-06T19:33:00Z"/>
        </w:rPr>
      </w:pPr>
      <w:del w:id="7737" w:author="Andrija Ilic" w:date="2015-09-06T19:33:00Z">
        <w:r w:rsidDel="006207E5">
          <w:delText>DodavanjeZaposlenog.java</w:delText>
        </w:r>
      </w:del>
    </w:p>
    <w:p w14:paraId="23AC4A0A" w14:textId="6F3CBB13" w:rsidR="000835FE" w:rsidDel="006207E5" w:rsidRDefault="000835FE" w:rsidP="000835FE">
      <w:pPr>
        <w:pStyle w:val="ListParagraph"/>
        <w:numPr>
          <w:ilvl w:val="0"/>
          <w:numId w:val="22"/>
        </w:numPr>
        <w:rPr>
          <w:del w:id="7738" w:author="Andrija Ilic" w:date="2015-09-06T19:33:00Z"/>
        </w:rPr>
      </w:pPr>
      <w:del w:id="7739" w:author="Andrija Ilic" w:date="2015-09-06T19:33:00Z">
        <w:r w:rsidDel="006207E5">
          <w:delText>KreiranjeRacuna.java</w:delText>
        </w:r>
      </w:del>
    </w:p>
    <w:p w14:paraId="23A12EF6" w14:textId="07E1BED1" w:rsidR="000835FE" w:rsidDel="006207E5" w:rsidRDefault="000835FE" w:rsidP="000835FE">
      <w:pPr>
        <w:pStyle w:val="ListParagraph"/>
        <w:numPr>
          <w:ilvl w:val="0"/>
          <w:numId w:val="22"/>
        </w:numPr>
        <w:rPr>
          <w:del w:id="7740" w:author="Andrija Ilic" w:date="2015-09-06T19:33:00Z"/>
        </w:rPr>
      </w:pPr>
      <w:del w:id="7741" w:author="Andrija Ilic" w:date="2015-09-06T19:33:00Z">
        <w:r w:rsidDel="006207E5">
          <w:delText>OpstaSO.java</w:delText>
        </w:r>
      </w:del>
    </w:p>
    <w:p w14:paraId="79935839" w14:textId="7A621597" w:rsidR="000835FE" w:rsidDel="006207E5" w:rsidRDefault="000835FE" w:rsidP="000835FE">
      <w:pPr>
        <w:pStyle w:val="ListParagraph"/>
        <w:numPr>
          <w:ilvl w:val="0"/>
          <w:numId w:val="22"/>
        </w:numPr>
        <w:rPr>
          <w:del w:id="7742" w:author="Andrija Ilic" w:date="2015-09-06T19:33:00Z"/>
        </w:rPr>
      </w:pPr>
      <w:del w:id="7743" w:author="Andrija Ilic" w:date="2015-09-06T19:33:00Z">
        <w:r w:rsidDel="006207E5">
          <w:delText>PretragaFizickihLica.java</w:delText>
        </w:r>
      </w:del>
    </w:p>
    <w:p w14:paraId="24AC8024" w14:textId="1FE32E81" w:rsidR="000835FE" w:rsidDel="006207E5" w:rsidRDefault="000835FE" w:rsidP="000835FE">
      <w:pPr>
        <w:pStyle w:val="ListParagraph"/>
        <w:numPr>
          <w:ilvl w:val="0"/>
          <w:numId w:val="22"/>
        </w:numPr>
        <w:rPr>
          <w:del w:id="7744" w:author="Andrija Ilic" w:date="2015-09-06T19:33:00Z"/>
        </w:rPr>
      </w:pPr>
      <w:del w:id="7745" w:author="Andrija Ilic" w:date="2015-09-06T19:33:00Z">
        <w:r w:rsidDel="006207E5">
          <w:delText>PretragaPravnihLica.java</w:delText>
        </w:r>
      </w:del>
    </w:p>
    <w:p w14:paraId="08BC9B41" w14:textId="697BCD06" w:rsidR="000835FE" w:rsidDel="006207E5" w:rsidRDefault="000835FE" w:rsidP="000835FE">
      <w:pPr>
        <w:pStyle w:val="ListParagraph"/>
        <w:numPr>
          <w:ilvl w:val="0"/>
          <w:numId w:val="22"/>
        </w:numPr>
        <w:rPr>
          <w:del w:id="7746" w:author="Andrija Ilic" w:date="2015-09-06T19:33:00Z"/>
        </w:rPr>
      </w:pPr>
      <w:del w:id="7747" w:author="Andrija Ilic" w:date="2015-09-06T19:33:00Z">
        <w:r w:rsidDel="006207E5">
          <w:delText>PromeniStanjeProizvodaUsluge.java</w:delText>
        </w:r>
      </w:del>
    </w:p>
    <w:p w14:paraId="469CCC9A" w14:textId="4D7547EE" w:rsidR="000835FE" w:rsidDel="006207E5" w:rsidRDefault="000835FE" w:rsidP="000835FE">
      <w:pPr>
        <w:pStyle w:val="ListParagraph"/>
        <w:numPr>
          <w:ilvl w:val="0"/>
          <w:numId w:val="22"/>
        </w:numPr>
        <w:rPr>
          <w:del w:id="7748" w:author="Andrija Ilic" w:date="2015-09-06T19:33:00Z"/>
        </w:rPr>
      </w:pPr>
      <w:del w:id="7749" w:author="Andrija Ilic" w:date="2015-09-06T19:33:00Z">
        <w:r w:rsidDel="006207E5">
          <w:delText>PronadjiRacun.java</w:delText>
        </w:r>
      </w:del>
    </w:p>
    <w:p w14:paraId="08620E6F" w14:textId="0E6E530C" w:rsidR="000835FE" w:rsidDel="006207E5" w:rsidRDefault="000835FE" w:rsidP="000835FE">
      <w:pPr>
        <w:pStyle w:val="ListParagraph"/>
        <w:numPr>
          <w:ilvl w:val="0"/>
          <w:numId w:val="22"/>
        </w:numPr>
        <w:rPr>
          <w:del w:id="7750" w:author="Andrija Ilic" w:date="2015-09-06T19:33:00Z"/>
        </w:rPr>
      </w:pPr>
      <w:del w:id="7751" w:author="Andrija Ilic" w:date="2015-09-06T19:33:00Z">
        <w:r w:rsidDel="006207E5">
          <w:delText>ProveraKorisnika.java</w:delText>
        </w:r>
      </w:del>
    </w:p>
    <w:p w14:paraId="34D06DAD" w14:textId="3974990D" w:rsidR="000835FE" w:rsidDel="006207E5" w:rsidRDefault="000835FE" w:rsidP="000835FE">
      <w:pPr>
        <w:pStyle w:val="ListParagraph"/>
        <w:numPr>
          <w:ilvl w:val="0"/>
          <w:numId w:val="22"/>
        </w:numPr>
        <w:rPr>
          <w:del w:id="7752" w:author="Andrija Ilic" w:date="2015-09-06T19:33:00Z"/>
        </w:rPr>
      </w:pPr>
      <w:del w:id="7753" w:author="Andrija Ilic" w:date="2015-09-06T19:33:00Z">
        <w:r w:rsidDel="006207E5">
          <w:delText>ProveraPostojanjaZaposlenog.java</w:delText>
        </w:r>
      </w:del>
    </w:p>
    <w:p w14:paraId="3B0C45E9" w14:textId="49204936" w:rsidR="000835FE" w:rsidDel="006207E5" w:rsidRDefault="000835FE" w:rsidP="000835FE">
      <w:pPr>
        <w:pStyle w:val="ListParagraph"/>
        <w:numPr>
          <w:ilvl w:val="0"/>
          <w:numId w:val="22"/>
        </w:numPr>
        <w:rPr>
          <w:del w:id="7754" w:author="Andrija Ilic" w:date="2015-09-06T19:33:00Z"/>
        </w:rPr>
      </w:pPr>
      <w:del w:id="7755" w:author="Andrija Ilic" w:date="2015-09-06T19:33:00Z">
        <w:r w:rsidDel="006207E5">
          <w:delText>SacuvajRacun.java</w:delText>
        </w:r>
      </w:del>
    </w:p>
    <w:p w14:paraId="60E2E119" w14:textId="77777777" w:rsidR="00DC784A" w:rsidRPr="000835FE" w:rsidRDefault="00DC784A" w:rsidP="00DC784A">
      <w:pPr>
        <w:pStyle w:val="ListParagraph"/>
      </w:pPr>
    </w:p>
    <w:p w14:paraId="7AE253AC" w14:textId="2642F6E8" w:rsidR="00357379" w:rsidRDefault="00D512B8" w:rsidP="00357379">
      <w:pPr>
        <w:pStyle w:val="Heading2"/>
      </w:pPr>
      <w:bookmarkStart w:id="7756" w:name="_Toc397909086"/>
      <w:ins w:id="7757" w:author="Andrija Ilic" w:date="2015-09-14T22:38:00Z">
        <w:r>
          <w:rPr>
            <w:lang w:val="sr-Cyrl-RS"/>
          </w:rPr>
          <w:t>4</w:t>
        </w:r>
      </w:ins>
      <w:del w:id="7758" w:author="Andrija Ilic" w:date="2015-09-14T22:38:00Z">
        <w:r w:rsidR="00357379" w:rsidDel="00D512B8">
          <w:delText>3</w:delText>
        </w:r>
      </w:del>
      <w:r w:rsidR="00357379">
        <w:t>.5 Закључак</w:t>
      </w:r>
      <w:bookmarkEnd w:id="7756"/>
    </w:p>
    <w:p w14:paraId="57B0D449" w14:textId="77777777" w:rsidR="00E12B3F" w:rsidRPr="00E12B3F" w:rsidRDefault="00E12B3F" w:rsidP="00E12B3F"/>
    <w:p w14:paraId="35CCD674" w14:textId="64CFF614" w:rsidR="00AC0918" w:rsidRPr="00E12B3F" w:rsidDel="006207E5" w:rsidRDefault="00E12B3F" w:rsidP="00AC0918">
      <w:pPr>
        <w:rPr>
          <w:del w:id="7759" w:author="Andrija Ilic" w:date="2015-09-06T19:33:00Z"/>
        </w:rPr>
      </w:pPr>
      <w:del w:id="7760"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761"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sz w:val="32"/>
          <w:szCs w:val="32"/>
        </w:rPr>
      </w:pPr>
      <w:r>
        <w:rPr>
          <w:b/>
          <w:bCs/>
          <w:sz w:val="32"/>
          <w:szCs w:val="32"/>
        </w:rPr>
        <w:t xml:space="preserve">Литература </w:t>
      </w:r>
    </w:p>
    <w:p w14:paraId="732A7A1F" w14:textId="10311924" w:rsidR="00B4428C" w:rsidRPr="000320E2" w:rsidRDefault="00716439" w:rsidP="00B4428C">
      <w:pPr>
        <w:pStyle w:val="Default"/>
        <w:spacing w:after="23"/>
        <w:rPr>
          <w:ins w:id="7762" w:author="Andrija Ilic" w:date="2015-09-07T19:15:00Z"/>
          <w:rFonts w:ascii="Times New Roman" w:hAnsi="Times New Roman" w:cs="Times New Roman"/>
          <w:rPrChange w:id="7763" w:author="Andrija Ilic" w:date="2015-09-14T13:41:00Z">
            <w:rPr>
              <w:ins w:id="7764" w:author="Andrija Ilic" w:date="2015-09-07T19:15:00Z"/>
              <w:sz w:val="22"/>
              <w:szCs w:val="22"/>
            </w:rPr>
          </w:rPrChange>
        </w:rPr>
      </w:pPr>
      <w:ins w:id="7765" w:author="Andrija Ilic" w:date="2015-09-07T19:15:00Z">
        <w:r w:rsidRPr="000320E2">
          <w:rPr>
            <w:rFonts w:ascii="Times New Roman" w:hAnsi="Times New Roman" w:cs="Times New Roman"/>
            <w:rPrChange w:id="7766" w:author="Andrija Ilic" w:date="2015-09-14T13:41:00Z">
              <w:rPr>
                <w:sz w:val="22"/>
                <w:szCs w:val="22"/>
              </w:rPr>
            </w:rPrChange>
          </w:rPr>
          <w:t>[1] Др Синиша Влајић: Прoјекто</w:t>
        </w:r>
        <w:r w:rsidR="00B4428C" w:rsidRPr="000320E2">
          <w:rPr>
            <w:rFonts w:ascii="Times New Roman" w:hAnsi="Times New Roman" w:cs="Times New Roman"/>
            <w:rPrChange w:id="7767" w:author="Andrija Ilic" w:date="2015-09-14T13:41:00Z">
              <w:rPr>
                <w:sz w:val="22"/>
                <w:szCs w:val="22"/>
              </w:rPr>
            </w:rPrChange>
          </w:rPr>
          <w:t>в</w:t>
        </w:r>
        <w:r w:rsidRPr="000320E2">
          <w:rPr>
            <w:rFonts w:ascii="Times New Roman" w:hAnsi="Times New Roman" w:cs="Times New Roman"/>
            <w:rPrChange w:id="7768" w:author="Andrija Ilic" w:date="2015-09-14T13:41:00Z">
              <w:rPr>
                <w:sz w:val="22"/>
                <w:szCs w:val="22"/>
              </w:rPr>
            </w:rPrChange>
          </w:rPr>
          <w:t>а</w:t>
        </w:r>
      </w:ins>
      <w:ins w:id="7769" w:author="Andrija Ilic" w:date="2015-09-08T20:59:00Z">
        <w:r w:rsidRPr="000320E2">
          <w:rPr>
            <w:rFonts w:ascii="Times New Roman" w:hAnsi="Times New Roman" w:cs="Times New Roman"/>
            <w:lang w:val="sr-Cyrl-RS"/>
            <w:rPrChange w:id="7770" w:author="Andrija Ilic" w:date="2015-09-14T13:41:00Z">
              <w:rPr>
                <w:sz w:val="22"/>
                <w:szCs w:val="22"/>
                <w:lang w:val="sr-Cyrl-RS"/>
              </w:rPr>
            </w:rPrChange>
          </w:rPr>
          <w:t>њ</w:t>
        </w:r>
      </w:ins>
      <w:ins w:id="7771" w:author="Andrija Ilic" w:date="2015-09-07T19:15:00Z">
        <w:r w:rsidRPr="000320E2">
          <w:rPr>
            <w:rFonts w:ascii="Times New Roman" w:hAnsi="Times New Roman" w:cs="Times New Roman"/>
            <w:rPrChange w:id="7772" w:author="Andrija Ilic" w:date="2015-09-14T13:41:00Z">
              <w:rPr>
                <w:sz w:val="22"/>
                <w:szCs w:val="22"/>
              </w:rPr>
            </w:rPrChange>
          </w:rPr>
          <w:t>е Сoфтвера (Скрипта), ФОН, Беo</w:t>
        </w:r>
        <w:r w:rsidR="00B4428C" w:rsidRPr="000320E2">
          <w:rPr>
            <w:rFonts w:ascii="Times New Roman" w:hAnsi="Times New Roman" w:cs="Times New Roman"/>
            <w:rPrChange w:id="7773"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774" w:author="Andrija Ilic" w:date="2015-09-14T13:40:00Z"/>
          <w:rFonts w:ascii="Times New Roman" w:hAnsi="Times New Roman" w:cs="Times New Roman"/>
          <w:rPrChange w:id="7775" w:author="Andrija Ilic" w:date="2015-09-14T13:41:00Z">
            <w:rPr>
              <w:ins w:id="7776" w:author="Andrija Ilic" w:date="2015-09-14T13:40:00Z"/>
              <w:sz w:val="22"/>
              <w:szCs w:val="22"/>
            </w:rPr>
          </w:rPrChange>
        </w:rPr>
      </w:pPr>
      <w:ins w:id="7777" w:author="Andrija Ilic" w:date="2015-09-14T13:39:00Z">
        <w:r w:rsidRPr="000320E2">
          <w:rPr>
            <w:rFonts w:ascii="Times New Roman" w:hAnsi="Times New Roman" w:cs="Times New Roman"/>
            <w:rPrChange w:id="7778" w:author="Andrija Ilic" w:date="2015-09-14T13:41:00Z">
              <w:rPr>
                <w:sz w:val="22"/>
                <w:szCs w:val="22"/>
              </w:rPr>
            </w:rPrChange>
          </w:rPr>
          <w:t xml:space="preserve">[2] </w:t>
        </w:r>
      </w:ins>
      <w:ins w:id="7779" w:author="Andrija Ilic" w:date="2015-09-14T13:40:00Z">
        <w:r w:rsidRPr="000320E2">
          <w:rPr>
            <w:rFonts w:ascii="Times New Roman" w:hAnsi="Times New Roman" w:cs="Times New Roman"/>
            <w:rPrChange w:id="7780" w:author="Andrija Ilic" w:date="2015-09-14T13:41:00Z">
              <w:rPr>
                <w:sz w:val="22"/>
                <w:szCs w:val="22"/>
              </w:rPr>
            </w:rPrChange>
          </w:rPr>
          <w:fldChar w:fldCharType="begin"/>
        </w:r>
        <w:r w:rsidRPr="000320E2">
          <w:rPr>
            <w:rFonts w:ascii="Times New Roman" w:hAnsi="Times New Roman" w:cs="Times New Roman"/>
            <w:rPrChange w:id="7781" w:author="Andrija Ilic" w:date="2015-09-14T13:41:00Z">
              <w:rPr>
                <w:sz w:val="22"/>
                <w:szCs w:val="22"/>
              </w:rPr>
            </w:rPrChange>
          </w:rPr>
          <w:instrText xml:space="preserve"> HYPERLINK "</w:instrText>
        </w:r>
      </w:ins>
      <w:ins w:id="7782" w:author="Andrija Ilic" w:date="2015-09-14T13:39:00Z">
        <w:r w:rsidRPr="000320E2">
          <w:rPr>
            <w:rFonts w:ascii="Times New Roman" w:hAnsi="Times New Roman" w:cs="Times New Roman"/>
            <w:rPrChange w:id="7783" w:author="Andrija Ilic" w:date="2015-09-14T13:41:00Z">
              <w:rPr>
                <w:sz w:val="22"/>
                <w:szCs w:val="22"/>
              </w:rPr>
            </w:rPrChange>
          </w:rPr>
          <w:instrText>http://tapestry5-jquery.com/</w:instrText>
        </w:r>
      </w:ins>
      <w:ins w:id="7784" w:author="Andrija Ilic" w:date="2015-09-14T13:40:00Z">
        <w:r w:rsidRPr="000320E2">
          <w:rPr>
            <w:rFonts w:ascii="Times New Roman" w:hAnsi="Times New Roman" w:cs="Times New Roman"/>
            <w:rPrChange w:id="7785" w:author="Andrija Ilic" w:date="2015-09-14T13:41:00Z">
              <w:rPr>
                <w:sz w:val="22"/>
                <w:szCs w:val="22"/>
              </w:rPr>
            </w:rPrChange>
          </w:rPr>
          <w:instrText xml:space="preserve">" </w:instrText>
        </w:r>
        <w:r w:rsidRPr="000320E2">
          <w:rPr>
            <w:rFonts w:ascii="Times New Roman" w:hAnsi="Times New Roman" w:cs="Times New Roman"/>
            <w:rPrChange w:id="7786" w:author="Andrija Ilic" w:date="2015-09-14T13:41:00Z">
              <w:rPr>
                <w:sz w:val="22"/>
                <w:szCs w:val="22"/>
              </w:rPr>
            </w:rPrChange>
          </w:rPr>
          <w:fldChar w:fldCharType="separate"/>
        </w:r>
      </w:ins>
      <w:ins w:id="7787" w:author="Andrija Ilic" w:date="2015-09-14T13:39:00Z">
        <w:r w:rsidRPr="000320E2">
          <w:rPr>
            <w:rStyle w:val="Hyperlink"/>
            <w:rFonts w:ascii="Times New Roman" w:hAnsi="Times New Roman" w:cs="Times New Roman"/>
            <w:rPrChange w:id="7788" w:author="Andrija Ilic" w:date="2015-09-14T13:41:00Z">
              <w:rPr>
                <w:rStyle w:val="Hyperlink"/>
                <w:sz w:val="22"/>
                <w:szCs w:val="22"/>
              </w:rPr>
            </w:rPrChange>
          </w:rPr>
          <w:t>http://tapestry5-jquery.com/</w:t>
        </w:r>
      </w:ins>
      <w:ins w:id="7789" w:author="Andrija Ilic" w:date="2015-09-14T13:40:00Z">
        <w:r w:rsidRPr="000320E2">
          <w:rPr>
            <w:rFonts w:ascii="Times New Roman" w:hAnsi="Times New Roman" w:cs="Times New Roman"/>
            <w:rPrChange w:id="7790"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791" w:author="Andrija Ilic" w:date="2015-09-14T13:39:00Z"/>
          <w:rFonts w:ascii="Times New Roman" w:hAnsi="Times New Roman" w:cs="Times New Roman"/>
          <w:rPrChange w:id="7792" w:author="Andrija Ilic" w:date="2015-09-14T13:41:00Z">
            <w:rPr>
              <w:ins w:id="7793" w:author="Andrija Ilic" w:date="2015-09-14T13:39:00Z"/>
              <w:sz w:val="22"/>
              <w:szCs w:val="22"/>
            </w:rPr>
          </w:rPrChange>
        </w:rPr>
      </w:pPr>
      <w:ins w:id="7794" w:author="Andrija Ilic" w:date="2015-09-14T13:39:00Z">
        <w:r w:rsidRPr="000320E2">
          <w:rPr>
            <w:rFonts w:ascii="Times New Roman" w:hAnsi="Times New Roman" w:cs="Times New Roman"/>
            <w:rPrChange w:id="7795" w:author="Andrija Ilic" w:date="2015-09-14T13:41:00Z">
              <w:rPr>
                <w:sz w:val="22"/>
                <w:szCs w:val="22"/>
              </w:rPr>
            </w:rPrChange>
          </w:rPr>
          <w:t>[3]</w:t>
        </w:r>
        <w:r w:rsidRPr="000320E2">
          <w:rPr>
            <w:rFonts w:ascii="Times New Roman" w:hAnsi="Times New Roman" w:cs="Times New Roman"/>
            <w:rPrChange w:id="7796" w:author="Andrija Ilic" w:date="2015-09-14T13:41:00Z">
              <w:rPr/>
            </w:rPrChange>
          </w:rPr>
          <w:t xml:space="preserve"> </w:t>
        </w:r>
        <w:r w:rsidRPr="000320E2">
          <w:rPr>
            <w:rFonts w:ascii="Times New Roman" w:hAnsi="Times New Roman" w:cs="Times New Roman"/>
            <w:rPrChange w:id="7797" w:author="Andrija Ilic" w:date="2015-09-14T13:41:00Z">
              <w:rPr>
                <w:sz w:val="22"/>
                <w:szCs w:val="22"/>
              </w:rPr>
            </w:rPrChange>
          </w:rPr>
          <w:fldChar w:fldCharType="begin"/>
        </w:r>
        <w:r w:rsidRPr="000320E2">
          <w:rPr>
            <w:rFonts w:ascii="Times New Roman" w:hAnsi="Times New Roman" w:cs="Times New Roman"/>
            <w:rPrChange w:id="7798" w:author="Andrija Ilic" w:date="2015-09-14T13:41:00Z">
              <w:rPr>
                <w:sz w:val="22"/>
                <w:szCs w:val="22"/>
              </w:rPr>
            </w:rPrChange>
          </w:rPr>
          <w:instrText xml:space="preserve"> HYPERLINK "http://tapestry.apache.org/" </w:instrText>
        </w:r>
        <w:r w:rsidRPr="000320E2">
          <w:rPr>
            <w:rFonts w:ascii="Times New Roman" w:hAnsi="Times New Roman" w:cs="Times New Roman"/>
            <w:rPrChange w:id="7799" w:author="Andrija Ilic" w:date="2015-09-14T13:41:00Z">
              <w:rPr>
                <w:sz w:val="22"/>
                <w:szCs w:val="22"/>
              </w:rPr>
            </w:rPrChange>
          </w:rPr>
          <w:fldChar w:fldCharType="separate"/>
        </w:r>
        <w:r w:rsidRPr="000320E2">
          <w:rPr>
            <w:rStyle w:val="Hyperlink"/>
            <w:rFonts w:ascii="Times New Roman" w:hAnsi="Times New Roman" w:cs="Times New Roman"/>
            <w:rPrChange w:id="7800" w:author="Andrija Ilic" w:date="2015-09-14T13:41:00Z">
              <w:rPr>
                <w:rStyle w:val="Hyperlink"/>
                <w:sz w:val="22"/>
                <w:szCs w:val="22"/>
              </w:rPr>
            </w:rPrChange>
          </w:rPr>
          <w:t>http://tapestry.apache.org/</w:t>
        </w:r>
        <w:r w:rsidRPr="000320E2">
          <w:rPr>
            <w:rFonts w:ascii="Times New Roman" w:hAnsi="Times New Roman" w:cs="Times New Roman"/>
            <w:rPrChange w:id="7801"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802" w:author="Andrija Ilic" w:date="2015-09-14T13:39:00Z"/>
          <w:rFonts w:cs="Times New Roman"/>
          <w:szCs w:val="24"/>
          <w:lang w:val="sr-Latn-RS"/>
          <w:rPrChange w:id="7803" w:author="Andrija Ilic" w:date="2015-09-14T13:43:00Z">
            <w:rPr>
              <w:ins w:id="7804" w:author="Andrija Ilic" w:date="2015-09-14T13:39:00Z"/>
              <w:sz w:val="22"/>
              <w:szCs w:val="22"/>
            </w:rPr>
          </w:rPrChange>
        </w:rPr>
        <w:pPrChange w:id="7805" w:author="Andrija Ilic" w:date="2015-09-14T13:41:00Z">
          <w:pPr>
            <w:pStyle w:val="Default"/>
            <w:spacing w:after="23"/>
          </w:pPr>
        </w:pPrChange>
      </w:pPr>
      <w:ins w:id="7806" w:author="Andrija Ilic" w:date="2015-09-14T13:40:00Z">
        <w:r w:rsidRPr="000320E2">
          <w:rPr>
            <w:rFonts w:cs="Times New Roman"/>
            <w:szCs w:val="24"/>
            <w:lang w:val="sr-Latn-RS"/>
            <w:rPrChange w:id="7807" w:author="Andrija Ilic" w:date="2015-09-14T13:43:00Z">
              <w:rPr>
                <w:sz w:val="22"/>
                <w:lang w:val="sr-Latn-RS"/>
              </w:rPr>
            </w:rPrChange>
          </w:rPr>
          <w:t xml:space="preserve">[4] Igor Drobiazko: </w:t>
        </w:r>
      </w:ins>
      <w:ins w:id="7808" w:author="Andrija Ilic" w:date="2015-09-14T13:41:00Z">
        <w:r w:rsidRPr="000320E2">
          <w:rPr>
            <w:rFonts w:cs="Times New Roman"/>
            <w:bCs/>
            <w:szCs w:val="24"/>
            <w:rPrChange w:id="7809" w:author="Andrija Ilic" w:date="2015-09-14T13:43:00Z">
              <w:rPr>
                <w:rFonts w:ascii="Helvetica-Bold" w:hAnsi="Helvetica-Bold" w:cs="Helvetica-Bold"/>
                <w:b/>
                <w:bCs/>
                <w:sz w:val="41"/>
                <w:szCs w:val="41"/>
              </w:rPr>
            </w:rPrChange>
          </w:rPr>
          <w:t>Rapid web application</w:t>
        </w:r>
        <w:r w:rsidRPr="000320E2">
          <w:rPr>
            <w:rFonts w:cs="Times New Roman"/>
            <w:bCs/>
            <w:szCs w:val="24"/>
            <w:rPrChange w:id="7810" w:author="Andrija Ilic" w:date="2015-09-14T13:43:00Z">
              <w:rPr>
                <w:rFonts w:cs="Times New Roman"/>
                <w:bCs/>
              </w:rPr>
            </w:rPrChange>
          </w:rPr>
          <w:t xml:space="preserve"> </w:t>
        </w:r>
        <w:r w:rsidRPr="000320E2">
          <w:rPr>
            <w:rFonts w:cs="Times New Roman"/>
            <w:bCs/>
            <w:szCs w:val="24"/>
            <w:rPrChange w:id="7811" w:author="Andrija Ilic" w:date="2015-09-14T13:43:00Z">
              <w:rPr>
                <w:rFonts w:ascii="Helvetica-Bold" w:hAnsi="Helvetica-Bold" w:cs="Helvetica-Bold"/>
                <w:b/>
                <w:bCs/>
                <w:sz w:val="41"/>
                <w:szCs w:val="41"/>
              </w:rPr>
            </w:rPrChange>
          </w:rPr>
          <w:t>development in Java</w:t>
        </w:r>
      </w:ins>
      <w:ins w:id="7812" w:author="Andrija Ilic" w:date="2015-09-14T13:43:00Z">
        <w:r w:rsidRPr="000320E2">
          <w:rPr>
            <w:rFonts w:cs="Times New Roman"/>
            <w:bCs/>
            <w:szCs w:val="24"/>
            <w:rPrChange w:id="7813" w:author="Andrija Ilic" w:date="2015-09-14T13:43:00Z">
              <w:rPr>
                <w:rFonts w:cs="Times New Roman"/>
                <w:bCs/>
              </w:rPr>
            </w:rPrChange>
          </w:rPr>
          <w:t xml:space="preserve">, </w:t>
        </w:r>
        <w:r w:rsidRPr="000320E2">
          <w:rPr>
            <w:rFonts w:cs="Times New Roman"/>
            <w:szCs w:val="24"/>
            <w:rPrChange w:id="7814"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815" w:author="Andrija Ilic" w:date="2015-09-14T13:39:00Z"/>
          <w:rFonts w:ascii="Times New Roman" w:hAnsi="Times New Roman" w:cs="Times New Roman"/>
          <w:rPrChange w:id="7816" w:author="Andrija Ilic" w:date="2015-09-14T13:41:00Z">
            <w:rPr>
              <w:ins w:id="7817" w:author="Andrija Ilic" w:date="2015-09-14T13:39:00Z"/>
              <w:sz w:val="23"/>
              <w:szCs w:val="23"/>
            </w:rPr>
          </w:rPrChange>
        </w:rPr>
      </w:pPr>
      <w:ins w:id="7818" w:author="Andrija Ilic" w:date="2015-09-14T13:39:00Z">
        <w:r w:rsidRPr="000320E2">
          <w:rPr>
            <w:rFonts w:ascii="Times New Roman" w:hAnsi="Times New Roman" w:cs="Times New Roman"/>
            <w:rPrChange w:id="7819" w:author="Andrija Ilic" w:date="2015-09-14T13:41:00Z">
              <w:rPr>
                <w:sz w:val="22"/>
                <w:szCs w:val="22"/>
              </w:rPr>
            </w:rPrChange>
          </w:rPr>
          <w:t>[</w:t>
        </w:r>
      </w:ins>
      <w:ins w:id="7820" w:author="Andrija Ilic" w:date="2015-09-14T13:40:00Z">
        <w:r w:rsidRPr="000320E2">
          <w:rPr>
            <w:rFonts w:ascii="Times New Roman" w:hAnsi="Times New Roman" w:cs="Times New Roman"/>
            <w:rPrChange w:id="7821" w:author="Andrija Ilic" w:date="2015-09-14T13:41:00Z">
              <w:rPr>
                <w:sz w:val="22"/>
                <w:szCs w:val="22"/>
              </w:rPr>
            </w:rPrChange>
          </w:rPr>
          <w:t>5</w:t>
        </w:r>
      </w:ins>
      <w:ins w:id="7822" w:author="Andrija Ilic" w:date="2015-09-14T13:39:00Z">
        <w:r w:rsidRPr="000320E2">
          <w:rPr>
            <w:rFonts w:ascii="Times New Roman" w:hAnsi="Times New Roman" w:cs="Times New Roman"/>
            <w:rPrChange w:id="7823"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824" w:author="Andrija Ilic" w:date="2015-09-06T19:33:00Z"/>
          <w:sz w:val="22"/>
          <w:szCs w:val="22"/>
        </w:rPr>
      </w:pPr>
      <w:ins w:id="7825" w:author="Andrija Ilic" w:date="2015-09-14T13:39:00Z">
        <w:r w:rsidDel="002A60DA">
          <w:rPr>
            <w:sz w:val="22"/>
          </w:rPr>
          <w:t xml:space="preserve"> </w:t>
        </w:r>
      </w:ins>
      <w:del w:id="7826"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827" w:author="Andrija Ilic" w:date="2015-09-06T19:33:00Z"/>
          <w:sz w:val="22"/>
          <w:szCs w:val="22"/>
        </w:rPr>
      </w:pPr>
      <w:del w:id="7828"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829" w:author="Andrija Ilic" w:date="2015-09-06T19:33:00Z"/>
          <w:sz w:val="22"/>
          <w:szCs w:val="22"/>
        </w:rPr>
      </w:pPr>
      <w:del w:id="7830"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831" w:author="Andrija Ilic" w:date="2015-09-06T19:33:00Z"/>
          <w:sz w:val="23"/>
          <w:szCs w:val="23"/>
        </w:rPr>
      </w:pPr>
      <w:del w:id="7832"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208"/>
      <w:footerReference w:type="default" r:id="rId209"/>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proofErr w:type="gramStart"/>
      <w:r>
        <w:t>упрошчена</w:t>
      </w:r>
      <w:proofErr w:type="gramEnd"/>
      <w:r>
        <w:t xml:space="preserve"> Ларманова метода</w:t>
      </w:r>
    </w:p>
  </w:comment>
  <w:comment w:id="1119" w:author="Java" w:date="2014-09-04T09:34:00Z" w:initials="J">
    <w:p w14:paraId="23807FC8" w14:textId="77777777" w:rsidR="008B36EC" w:rsidRPr="0060385F" w:rsidRDefault="008B36EC">
      <w:pPr>
        <w:pStyle w:val="CommentText"/>
      </w:pPr>
      <w:r>
        <w:rPr>
          <w:rStyle w:val="CommentReference"/>
        </w:rPr>
        <w:annotationRef/>
      </w:r>
      <w:proofErr w:type="gramStart"/>
      <w:r>
        <w:t>проформулисати</w:t>
      </w:r>
      <w:proofErr w:type="gramEnd"/>
    </w:p>
  </w:comment>
  <w:comment w:id="1155" w:author="Java" w:date="2014-09-04T09:34:00Z" w:initials="J">
    <w:p w14:paraId="13B2E850" w14:textId="77777777" w:rsidR="008B36EC" w:rsidRPr="0060385F" w:rsidRDefault="008B36EC">
      <w:pPr>
        <w:pStyle w:val="CommentText"/>
      </w:pPr>
      <w:r>
        <w:rPr>
          <w:rStyle w:val="CommentReference"/>
        </w:rPr>
        <w:annotationRef/>
      </w:r>
      <w:proofErr w:type="gramStart"/>
      <w:r>
        <w:t>упрошчена</w:t>
      </w:r>
      <w:proofErr w:type="gramEnd"/>
      <w:r>
        <w:t xml:space="preserve"> Ларманова метода</w:t>
      </w:r>
    </w:p>
  </w:comment>
  <w:comment w:id="1117"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205"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30" w:author="Java" w:date="2014-09-04T09:36:00Z" w:initials="J">
    <w:p w14:paraId="0FAD1B66" w14:textId="77777777" w:rsidR="008B36EC" w:rsidRPr="0060385F" w:rsidRDefault="008B36EC">
      <w:pPr>
        <w:pStyle w:val="CommentText"/>
      </w:pPr>
      <w:r>
        <w:rPr>
          <w:rStyle w:val="CommentReference"/>
        </w:rPr>
        <w:annotationRef/>
      </w:r>
      <w:proofErr w:type="gramStart"/>
      <w:r>
        <w:t>ово</w:t>
      </w:r>
      <w:proofErr w:type="gramEnd"/>
      <w:r>
        <w:t xml:space="preserve"> прформулисати</w:t>
      </w:r>
    </w:p>
  </w:comment>
  <w:comment w:id="1295" w:author="Java" w:date="2014-09-04T09:37:00Z" w:initials="J">
    <w:p w14:paraId="7F00C36F" w14:textId="77777777" w:rsidR="008B36EC" w:rsidRPr="0060385F" w:rsidRDefault="008B36EC">
      <w:pPr>
        <w:pStyle w:val="CommentText"/>
      </w:pPr>
      <w:r>
        <w:rPr>
          <w:rStyle w:val="CommentReference"/>
        </w:rPr>
        <w:annotationRef/>
      </w:r>
      <w:proofErr w:type="gramStart"/>
      <w:r>
        <w:rPr>
          <w:rStyle w:val="CommentReference"/>
        </w:rPr>
        <w:t>користи</w:t>
      </w:r>
      <w:proofErr w:type="gramEnd"/>
      <w:r>
        <w:rPr>
          <w:rStyle w:val="CommentReference"/>
        </w:rPr>
        <w:t xml:space="preserve"> термин оквир, не окружење.</w:t>
      </w:r>
    </w:p>
  </w:comment>
  <w:comment w:id="1670"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46"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31"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27"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24"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43" w:author="Java" w:date="2014-09-04T09:42:00Z" w:initials="J">
    <w:p w14:paraId="7008A0F7" w14:textId="77777777" w:rsidR="008B36EC" w:rsidRPr="0060385F" w:rsidRDefault="008B36EC">
      <w:pPr>
        <w:pStyle w:val="CommentText"/>
      </w:pPr>
      <w:r>
        <w:rPr>
          <w:rStyle w:val="CommentReference"/>
        </w:rPr>
        <w:annotationRef/>
      </w:r>
      <w:r>
        <w:t xml:space="preserve">Сваки </w:t>
      </w:r>
      <w:proofErr w:type="gramStart"/>
      <w:r>
        <w:t>нови  наслов</w:t>
      </w:r>
      <w:proofErr w:type="gramEnd"/>
      <w:r>
        <w:t xml:space="preserve"> на новој страни. Дакле део 2 проширити и лепше написати.</w:t>
      </w:r>
    </w:p>
  </w:comment>
  <w:comment w:id="2453"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 xml:space="preserve">ДАЉЕ нећу да </w:t>
      </w:r>
      <w:proofErr w:type="gramStart"/>
      <w:r>
        <w:t>гледам ,</w:t>
      </w:r>
      <w:proofErr w:type="gramEnd"/>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8B6128" w14:textId="77777777" w:rsidR="00DE1B8F" w:rsidRDefault="00DE1B8F" w:rsidP="00E724D0">
      <w:pPr>
        <w:spacing w:after="0" w:line="240" w:lineRule="auto"/>
      </w:pPr>
      <w:r>
        <w:separator/>
      </w:r>
    </w:p>
  </w:endnote>
  <w:endnote w:type="continuationSeparator" w:id="0">
    <w:p w14:paraId="44868EF1" w14:textId="77777777" w:rsidR="00DE1B8F" w:rsidRDefault="00DE1B8F"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Content>
      <w:p w14:paraId="4639319D" w14:textId="77777777" w:rsidR="008B36EC" w:rsidRDefault="008B36EC">
        <w:pPr>
          <w:pStyle w:val="Footer"/>
          <w:jc w:val="right"/>
        </w:pPr>
        <w:r>
          <w:fldChar w:fldCharType="begin"/>
        </w:r>
        <w:r>
          <w:instrText xml:space="preserve"> PAGE   \* MERGEFORMAT </w:instrText>
        </w:r>
        <w:r>
          <w:fldChar w:fldCharType="separate"/>
        </w:r>
        <w:r w:rsidR="00FD5F8C">
          <w:rPr>
            <w:noProof/>
          </w:rPr>
          <w:t>51</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248E8D" w14:textId="77777777" w:rsidR="00DE1B8F" w:rsidRDefault="00DE1B8F" w:rsidP="00E724D0">
      <w:pPr>
        <w:spacing w:after="0" w:line="240" w:lineRule="auto"/>
      </w:pPr>
      <w:r>
        <w:separator/>
      </w:r>
    </w:p>
  </w:footnote>
  <w:footnote w:type="continuationSeparator" w:id="0">
    <w:p w14:paraId="49FBEFEC" w14:textId="77777777" w:rsidR="00DE1B8F" w:rsidRDefault="00DE1B8F"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833" w:author="Andrija Ilic" w:date="2015-09-06T19:34:00Z">
          <w:rPr/>
        </w:rPrChange>
      </w:rPr>
    </w:pPr>
    <w:r>
      <w:t xml:space="preserve">Клијент – сервер апликација за </w:t>
    </w:r>
    <w:del w:id="7834" w:author="Andrija Ilic" w:date="2015-09-06T19:34:00Z">
      <w:r w:rsidDel="002A60DA">
        <w:delText>праћење продаје</w:delText>
      </w:r>
    </w:del>
    <w:ins w:id="7835"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7">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3">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8">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1">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7">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39"/>
  </w:num>
  <w:num w:numId="4">
    <w:abstractNumId w:val="57"/>
  </w:num>
  <w:num w:numId="5">
    <w:abstractNumId w:val="11"/>
  </w:num>
  <w:num w:numId="6">
    <w:abstractNumId w:val="45"/>
  </w:num>
  <w:num w:numId="7">
    <w:abstractNumId w:val="19"/>
  </w:num>
  <w:num w:numId="8">
    <w:abstractNumId w:val="44"/>
  </w:num>
  <w:num w:numId="9">
    <w:abstractNumId w:val="31"/>
  </w:num>
  <w:num w:numId="10">
    <w:abstractNumId w:val="42"/>
  </w:num>
  <w:num w:numId="11">
    <w:abstractNumId w:val="61"/>
  </w:num>
  <w:num w:numId="12">
    <w:abstractNumId w:val="65"/>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4"/>
  </w:num>
  <w:num w:numId="21">
    <w:abstractNumId w:val="12"/>
  </w:num>
  <w:num w:numId="22">
    <w:abstractNumId w:val="24"/>
  </w:num>
  <w:num w:numId="23">
    <w:abstractNumId w:val="63"/>
  </w:num>
  <w:num w:numId="24">
    <w:abstractNumId w:val="8"/>
  </w:num>
  <w:num w:numId="25">
    <w:abstractNumId w:val="43"/>
  </w:num>
  <w:num w:numId="26">
    <w:abstractNumId w:val="60"/>
  </w:num>
  <w:num w:numId="27">
    <w:abstractNumId w:val="3"/>
  </w:num>
  <w:num w:numId="28">
    <w:abstractNumId w:val="2"/>
  </w:num>
  <w:num w:numId="29">
    <w:abstractNumId w:val="54"/>
  </w:num>
  <w:num w:numId="30">
    <w:abstractNumId w:val="35"/>
  </w:num>
  <w:num w:numId="31">
    <w:abstractNumId w:val="49"/>
  </w:num>
  <w:num w:numId="32">
    <w:abstractNumId w:val="5"/>
  </w:num>
  <w:num w:numId="33">
    <w:abstractNumId w:val="15"/>
  </w:num>
  <w:num w:numId="34">
    <w:abstractNumId w:val="55"/>
  </w:num>
  <w:num w:numId="35">
    <w:abstractNumId w:val="18"/>
  </w:num>
  <w:num w:numId="36">
    <w:abstractNumId w:val="22"/>
  </w:num>
  <w:num w:numId="37">
    <w:abstractNumId w:val="47"/>
  </w:num>
  <w:num w:numId="38">
    <w:abstractNumId w:val="37"/>
  </w:num>
  <w:num w:numId="39">
    <w:abstractNumId w:val="40"/>
  </w:num>
  <w:num w:numId="40">
    <w:abstractNumId w:val="34"/>
  </w:num>
  <w:num w:numId="41">
    <w:abstractNumId w:val="50"/>
  </w:num>
  <w:num w:numId="42">
    <w:abstractNumId w:val="58"/>
  </w:num>
  <w:num w:numId="43">
    <w:abstractNumId w:val="14"/>
  </w:num>
  <w:num w:numId="44">
    <w:abstractNumId w:val="51"/>
  </w:num>
  <w:num w:numId="45">
    <w:abstractNumId w:val="48"/>
  </w:num>
  <w:num w:numId="46">
    <w:abstractNumId w:val="30"/>
  </w:num>
  <w:num w:numId="47">
    <w:abstractNumId w:val="21"/>
  </w:num>
  <w:num w:numId="48">
    <w:abstractNumId w:val="32"/>
  </w:num>
  <w:num w:numId="49">
    <w:abstractNumId w:val="66"/>
  </w:num>
  <w:num w:numId="50">
    <w:abstractNumId w:val="20"/>
  </w:num>
  <w:num w:numId="51">
    <w:abstractNumId w:val="56"/>
  </w:num>
  <w:num w:numId="52">
    <w:abstractNumId w:val="59"/>
  </w:num>
  <w:num w:numId="53">
    <w:abstractNumId w:val="33"/>
  </w:num>
  <w:num w:numId="54">
    <w:abstractNumId w:val="53"/>
  </w:num>
  <w:num w:numId="55">
    <w:abstractNumId w:val="17"/>
  </w:num>
  <w:num w:numId="56">
    <w:abstractNumId w:val="36"/>
  </w:num>
  <w:num w:numId="57">
    <w:abstractNumId w:val="68"/>
  </w:num>
  <w:num w:numId="58">
    <w:abstractNumId w:val="10"/>
  </w:num>
  <w:num w:numId="59">
    <w:abstractNumId w:val="1"/>
  </w:num>
  <w:num w:numId="60">
    <w:abstractNumId w:val="38"/>
  </w:num>
  <w:num w:numId="61">
    <w:abstractNumId w:val="62"/>
  </w:num>
  <w:num w:numId="62">
    <w:abstractNumId w:val="6"/>
  </w:num>
  <w:num w:numId="63">
    <w:abstractNumId w:val="23"/>
  </w:num>
  <w:num w:numId="64">
    <w:abstractNumId w:val="67"/>
  </w:num>
  <w:num w:numId="65">
    <w:abstractNumId w:val="0"/>
  </w:num>
  <w:num w:numId="66">
    <w:abstractNumId w:val="46"/>
  </w:num>
  <w:num w:numId="67">
    <w:abstractNumId w:val="52"/>
  </w:num>
  <w:num w:numId="68">
    <w:abstractNumId w:val="26"/>
  </w:num>
  <w:num w:numId="69">
    <w:abstractNumId w:val="41"/>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64D9"/>
    <w:rsid w:val="00036691"/>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158BF"/>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489F"/>
    <w:rsid w:val="001F09B9"/>
    <w:rsid w:val="001F56E2"/>
    <w:rsid w:val="00201FF6"/>
    <w:rsid w:val="00210582"/>
    <w:rsid w:val="002212D2"/>
    <w:rsid w:val="00223837"/>
    <w:rsid w:val="0023199E"/>
    <w:rsid w:val="00234C8B"/>
    <w:rsid w:val="002359CA"/>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2802"/>
    <w:rsid w:val="002B36B3"/>
    <w:rsid w:val="002C320C"/>
    <w:rsid w:val="002C3BAC"/>
    <w:rsid w:val="002C76D2"/>
    <w:rsid w:val="002D0920"/>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931"/>
    <w:rsid w:val="0044152C"/>
    <w:rsid w:val="0044671C"/>
    <w:rsid w:val="004536BB"/>
    <w:rsid w:val="00455F53"/>
    <w:rsid w:val="0045651B"/>
    <w:rsid w:val="00460FB5"/>
    <w:rsid w:val="00467877"/>
    <w:rsid w:val="004725EC"/>
    <w:rsid w:val="004773B0"/>
    <w:rsid w:val="00481F9F"/>
    <w:rsid w:val="004854D0"/>
    <w:rsid w:val="00486CBD"/>
    <w:rsid w:val="00493148"/>
    <w:rsid w:val="004936AC"/>
    <w:rsid w:val="004971E7"/>
    <w:rsid w:val="004A4C0C"/>
    <w:rsid w:val="004A648A"/>
    <w:rsid w:val="004B0F82"/>
    <w:rsid w:val="004B1431"/>
    <w:rsid w:val="004B15CD"/>
    <w:rsid w:val="004B3AAE"/>
    <w:rsid w:val="004B55EF"/>
    <w:rsid w:val="004C3D2D"/>
    <w:rsid w:val="004C420E"/>
    <w:rsid w:val="004C4232"/>
    <w:rsid w:val="004D1F70"/>
    <w:rsid w:val="004D41AD"/>
    <w:rsid w:val="004D4AB5"/>
    <w:rsid w:val="004E4E37"/>
    <w:rsid w:val="005057EF"/>
    <w:rsid w:val="00512647"/>
    <w:rsid w:val="005225EC"/>
    <w:rsid w:val="005308AA"/>
    <w:rsid w:val="00535273"/>
    <w:rsid w:val="00535529"/>
    <w:rsid w:val="00536B2B"/>
    <w:rsid w:val="00553947"/>
    <w:rsid w:val="005540A6"/>
    <w:rsid w:val="0055585C"/>
    <w:rsid w:val="00561CBD"/>
    <w:rsid w:val="0057457A"/>
    <w:rsid w:val="0058462B"/>
    <w:rsid w:val="005857BD"/>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F22AB"/>
    <w:rsid w:val="00911471"/>
    <w:rsid w:val="00914012"/>
    <w:rsid w:val="009148FD"/>
    <w:rsid w:val="009164D6"/>
    <w:rsid w:val="00920326"/>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627CE"/>
    <w:rsid w:val="00A70F53"/>
    <w:rsid w:val="00A71B49"/>
    <w:rsid w:val="00A73480"/>
    <w:rsid w:val="00A75FB6"/>
    <w:rsid w:val="00A80476"/>
    <w:rsid w:val="00A86FE7"/>
    <w:rsid w:val="00A93FAD"/>
    <w:rsid w:val="00AA54B0"/>
    <w:rsid w:val="00AB0359"/>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96A05"/>
    <w:rsid w:val="00BA1864"/>
    <w:rsid w:val="00BA6528"/>
    <w:rsid w:val="00BB1995"/>
    <w:rsid w:val="00BB5420"/>
    <w:rsid w:val="00BC2A3F"/>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7830"/>
    <w:rsid w:val="00C60907"/>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11944"/>
    <w:rsid w:val="00D123DD"/>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6CD1"/>
    <w:rsid w:val="00DE1B8F"/>
    <w:rsid w:val="00DF0065"/>
    <w:rsid w:val="00E00750"/>
    <w:rsid w:val="00E07F00"/>
    <w:rsid w:val="00E1026A"/>
    <w:rsid w:val="00E10BCF"/>
    <w:rsid w:val="00E12B3F"/>
    <w:rsid w:val="00E146F4"/>
    <w:rsid w:val="00E14B65"/>
    <w:rsid w:val="00E261DF"/>
    <w:rsid w:val="00E26B3A"/>
    <w:rsid w:val="00E32EDB"/>
    <w:rsid w:val="00E34544"/>
    <w:rsid w:val="00E37971"/>
    <w:rsid w:val="00E444A8"/>
    <w:rsid w:val="00E45503"/>
    <w:rsid w:val="00E46808"/>
    <w:rsid w:val="00E5101C"/>
    <w:rsid w:val="00E5228D"/>
    <w:rsid w:val="00E52830"/>
    <w:rsid w:val="00E55E60"/>
    <w:rsid w:val="00E61FF4"/>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32C0F"/>
    <w:rsid w:val="00F4158C"/>
    <w:rsid w:val="00F5709D"/>
    <w:rsid w:val="00F6125F"/>
    <w:rsid w:val="00F615B4"/>
    <w:rsid w:val="00F61A8C"/>
    <w:rsid w:val="00F73A06"/>
    <w:rsid w:val="00F73A36"/>
    <w:rsid w:val="00F7517B"/>
    <w:rsid w:val="00F800CC"/>
    <w:rsid w:val="00F81F28"/>
    <w:rsid w:val="00F8416B"/>
    <w:rsid w:val="00F90BCA"/>
    <w:rsid w:val="00F91E84"/>
    <w:rsid w:val="00F97773"/>
    <w:rsid w:val="00FA55CD"/>
    <w:rsid w:val="00FA6F6E"/>
    <w:rsid w:val="00FB0199"/>
    <w:rsid w:val="00FB0637"/>
    <w:rsid w:val="00FB504F"/>
    <w:rsid w:val="00FB782E"/>
    <w:rsid w:val="00FC39E8"/>
    <w:rsid w:val="00FD09CA"/>
    <w:rsid w:val="00FD0D69"/>
    <w:rsid w:val="00FD289F"/>
    <w:rsid w:val="00FD5F8C"/>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package" Target="embeddings/Microsoft_Visio_Drawing3.vsdx"/><Relationship Id="rId63" Type="http://schemas.openxmlformats.org/officeDocument/2006/relationships/image" Target="media/image41.emf"/><Relationship Id="rId84" Type="http://schemas.openxmlformats.org/officeDocument/2006/relationships/image" Target="media/image58.jpe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5.emf"/><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package" Target="embeddings/Microsoft_Visio_Drawing21.vsdx"/><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emf"/><Relationship Id="rId160" Type="http://schemas.openxmlformats.org/officeDocument/2006/relationships/image" Target="media/image124.jpeg"/><Relationship Id="rId165" Type="http://schemas.openxmlformats.org/officeDocument/2006/relationships/image" Target="media/image129.jpeg"/><Relationship Id="rId181" Type="http://schemas.openxmlformats.org/officeDocument/2006/relationships/image" Target="media/image145.png"/><Relationship Id="rId186" Type="http://schemas.openxmlformats.org/officeDocument/2006/relationships/image" Target="media/image150.png"/><Relationship Id="rId211" Type="http://schemas.microsoft.com/office/2011/relationships/people" Target="people.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image" Target="media/image78.emf"/><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image" Target="media/image73.emf"/><Relationship Id="rId108" Type="http://schemas.openxmlformats.org/officeDocument/2006/relationships/package" Target="embeddings/Microsoft_Visio_Drawing24.vsdx"/><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package" Target="embeddings/Microsoft_Visio_Drawing18.vsdx"/><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jpeg"/><Relationship Id="rId166" Type="http://schemas.openxmlformats.org/officeDocument/2006/relationships/image" Target="media/image130.jpe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package" Target="embeddings/Microsoft_Visio_Drawing27.vsdx"/><Relationship Id="rId119" Type="http://schemas.openxmlformats.org/officeDocument/2006/relationships/image" Target="media/image83.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42.emf"/><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76.emf"/><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image" Target="media/image70.emf"/><Relationship Id="rId104" Type="http://schemas.openxmlformats.org/officeDocument/2006/relationships/package" Target="embeddings/Microsoft_Visio_Drawing22.vsdx"/><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package" Target="embeddings/Microsoft_Visio_Drawing25.vsdx"/><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jpeg"/><Relationship Id="rId178" Type="http://schemas.openxmlformats.org/officeDocument/2006/relationships/image" Target="media/image142.png"/><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package" Target="embeddings/Microsoft_Visio_Drawing20.vsdx"/><Relationship Id="rId105" Type="http://schemas.openxmlformats.org/officeDocument/2006/relationships/image" Target="media/image74.emf"/><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package" Target="embeddings/Microsoft_Visio_Drawing19.vsdx"/><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jpe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jpe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77.emf"/><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footer" Target="footer1.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package" Target="embeddings/Microsoft_Visio_Drawing23.vsdx"/><Relationship Id="rId127" Type="http://schemas.openxmlformats.org/officeDocument/2006/relationships/image" Target="media/image91.png"/><Relationship Id="rId10" Type="http://schemas.openxmlformats.org/officeDocument/2006/relationships/image" Target="media/image1.emf"/><Relationship Id="rId31" Type="http://schemas.openxmlformats.org/officeDocument/2006/relationships/image" Target="media/image22.jpeg"/><Relationship Id="rId52" Type="http://schemas.openxmlformats.org/officeDocument/2006/relationships/package" Target="embeddings/Microsoft_Visio_Drawing8.vsdx"/><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1.emf"/><Relationship Id="rId101" Type="http://schemas.openxmlformats.org/officeDocument/2006/relationships/image" Target="media/image72.emf"/><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44.png"/><Relationship Id="rId210" Type="http://schemas.openxmlformats.org/officeDocument/2006/relationships/fontTable" Target="fontTable.xml"/><Relationship Id="rId26" Type="http://schemas.openxmlformats.org/officeDocument/2006/relationships/image" Target="media/image17.jpeg"/><Relationship Id="rId47" Type="http://schemas.openxmlformats.org/officeDocument/2006/relationships/image" Target="media/image33.emf"/><Relationship Id="rId68" Type="http://schemas.openxmlformats.org/officeDocument/2006/relationships/package" Target="embeddings/Microsoft_Visio_Drawing16.vsdx"/><Relationship Id="rId89" Type="http://schemas.openxmlformats.org/officeDocument/2006/relationships/image" Target="media/image63.jpeg"/><Relationship Id="rId112" Type="http://schemas.openxmlformats.org/officeDocument/2006/relationships/package" Target="embeddings/Microsoft_Visio_Drawing26.vsdx"/><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E3522-7060-4742-8A76-21B22C312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60</Pages>
  <Words>15372</Words>
  <Characters>87623</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215</cp:revision>
  <dcterms:created xsi:type="dcterms:W3CDTF">2015-09-06T17:37:00Z</dcterms:created>
  <dcterms:modified xsi:type="dcterms:W3CDTF">2015-09-15T16:50:00Z</dcterms:modified>
</cp:coreProperties>
</file>