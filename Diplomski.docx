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05204" w14:textId="77777777" w:rsidR="0032784A" w:rsidRPr="00F31E8A" w:rsidRDefault="0032784A" w:rsidP="00F31E8A">
      <w:pPr>
        <w:jc w:val="center"/>
        <w:rPr>
          <w:rFonts w:cs="Times New Roman"/>
          <w:szCs w:val="24"/>
        </w:rPr>
      </w:pPr>
      <w:r w:rsidRPr="00F31E8A">
        <w:rPr>
          <w:rFonts w:cs="Times New Roman"/>
          <w:szCs w:val="24"/>
        </w:rPr>
        <w:t>ФАКУЛТЕТ ОРГАНИЗАЦИОНИХ НАУКА</w:t>
      </w:r>
    </w:p>
    <w:p w14:paraId="13A73B7F" w14:textId="77777777" w:rsidR="0032784A" w:rsidRPr="00F31E8A" w:rsidRDefault="0032784A" w:rsidP="00F31E8A">
      <w:pPr>
        <w:jc w:val="center"/>
        <w:rPr>
          <w:rFonts w:cs="Times New Roman"/>
          <w:szCs w:val="24"/>
        </w:rPr>
      </w:pPr>
      <w:r w:rsidRPr="00F31E8A">
        <w:rPr>
          <w:rFonts w:cs="Times New Roman"/>
          <w:szCs w:val="24"/>
        </w:rPr>
        <w:t>УНИВЕРЗИТЕТ  У БЕОГРАДУ</w:t>
      </w:r>
    </w:p>
    <w:p w14:paraId="11A23B06" w14:textId="77777777" w:rsidR="0032784A" w:rsidRDefault="0032784A" w:rsidP="00F31E8A">
      <w:pPr>
        <w:rPr>
          <w:rFonts w:cs="Times New Roman"/>
          <w:szCs w:val="24"/>
        </w:rPr>
      </w:pPr>
    </w:p>
    <w:p w14:paraId="17BF1E63" w14:textId="77777777" w:rsidR="00F31E8A" w:rsidRDefault="00F31E8A" w:rsidP="00F31E8A">
      <w:pPr>
        <w:rPr>
          <w:rFonts w:cs="Times New Roman"/>
          <w:szCs w:val="24"/>
        </w:rPr>
      </w:pPr>
    </w:p>
    <w:p w14:paraId="19FD8134" w14:textId="77777777" w:rsidR="00F31E8A" w:rsidRDefault="00F31E8A" w:rsidP="00F31E8A">
      <w:pPr>
        <w:rPr>
          <w:rFonts w:cs="Times New Roman"/>
          <w:szCs w:val="24"/>
        </w:rPr>
      </w:pPr>
    </w:p>
    <w:p w14:paraId="2D525513" w14:textId="77777777" w:rsidR="00F31E8A" w:rsidRDefault="00F31E8A" w:rsidP="00F31E8A">
      <w:pPr>
        <w:rPr>
          <w:rFonts w:cs="Times New Roman"/>
          <w:szCs w:val="24"/>
        </w:rPr>
      </w:pPr>
    </w:p>
    <w:p w14:paraId="4A9681AF" w14:textId="77777777" w:rsidR="00F31E8A" w:rsidRDefault="00F31E8A" w:rsidP="00F31E8A">
      <w:pPr>
        <w:rPr>
          <w:rFonts w:cs="Times New Roman"/>
          <w:szCs w:val="24"/>
        </w:rPr>
      </w:pPr>
    </w:p>
    <w:p w14:paraId="0AF9F0DE" w14:textId="77777777" w:rsidR="00F31E8A" w:rsidRDefault="00F31E8A" w:rsidP="00F31E8A">
      <w:pPr>
        <w:rPr>
          <w:rFonts w:cs="Times New Roman"/>
          <w:szCs w:val="24"/>
        </w:rPr>
      </w:pPr>
    </w:p>
    <w:p w14:paraId="319A2368" w14:textId="77777777" w:rsidR="00F31E8A" w:rsidRPr="00F31E8A" w:rsidRDefault="00F31E8A" w:rsidP="00F31E8A">
      <w:pPr>
        <w:rPr>
          <w:rFonts w:cs="Times New Roman"/>
          <w:szCs w:val="24"/>
        </w:rPr>
      </w:pPr>
    </w:p>
    <w:p w14:paraId="014D0D73" w14:textId="77777777" w:rsidR="0032784A" w:rsidRPr="00F31E8A" w:rsidRDefault="0032784A" w:rsidP="00F31E8A">
      <w:pPr>
        <w:ind w:left="2160" w:firstLine="720"/>
        <w:rPr>
          <w:rFonts w:cs="Times New Roman"/>
          <w:sz w:val="52"/>
          <w:szCs w:val="52"/>
        </w:rPr>
      </w:pPr>
      <w:r w:rsidRPr="00F31E8A">
        <w:rPr>
          <w:rFonts w:cs="Times New Roman"/>
          <w:sz w:val="52"/>
          <w:szCs w:val="52"/>
        </w:rPr>
        <w:t>Завршни рад</w:t>
      </w:r>
    </w:p>
    <w:p w14:paraId="04099EE4" w14:textId="320E74AE" w:rsidR="0032784A" w:rsidRPr="00F31E8A" w:rsidRDefault="0032784A" w:rsidP="00C3361B">
      <w:pPr>
        <w:jc w:val="center"/>
        <w:rPr>
          <w:rFonts w:cs="Times New Roman"/>
          <w:b/>
          <w:sz w:val="36"/>
          <w:szCs w:val="36"/>
        </w:rPr>
      </w:pPr>
      <w:r w:rsidRPr="00F31E8A">
        <w:rPr>
          <w:rFonts w:cs="Times New Roman"/>
          <w:b/>
          <w:sz w:val="36"/>
          <w:szCs w:val="36"/>
        </w:rPr>
        <w:t>Тема</w:t>
      </w:r>
      <w:r w:rsidR="00F31E8A">
        <w:rPr>
          <w:rFonts w:cs="Times New Roman"/>
          <w:b/>
          <w:sz w:val="36"/>
          <w:szCs w:val="36"/>
        </w:rPr>
        <w:t xml:space="preserve"> </w:t>
      </w:r>
      <w:r w:rsidRPr="00F31E8A">
        <w:rPr>
          <w:rFonts w:cs="Times New Roman"/>
          <w:b/>
          <w:sz w:val="36"/>
          <w:szCs w:val="36"/>
        </w:rPr>
        <w:t>:</w:t>
      </w:r>
      <w:r w:rsidR="00F31E8A">
        <w:rPr>
          <w:rFonts w:cs="Times New Roman"/>
          <w:b/>
          <w:sz w:val="36"/>
          <w:szCs w:val="36"/>
        </w:rPr>
        <w:t xml:space="preserve"> </w:t>
      </w:r>
      <w:r w:rsidRPr="00F31E8A">
        <w:rPr>
          <w:rFonts w:cs="Times New Roman"/>
          <w:b/>
          <w:sz w:val="36"/>
          <w:szCs w:val="36"/>
        </w:rPr>
        <w:t xml:space="preserve">Развој </w:t>
      </w:r>
      <w:del w:id="0" w:author="Andrija Ilic" w:date="2015-09-14T13:58:00Z">
        <w:r w:rsidRPr="00F31E8A" w:rsidDel="000B5663">
          <w:rPr>
            <w:rFonts w:cs="Times New Roman"/>
            <w:b/>
            <w:sz w:val="36"/>
            <w:szCs w:val="36"/>
          </w:rPr>
          <w:delText xml:space="preserve">софтверског система за </w:delText>
        </w:r>
      </w:del>
      <w:del w:id="1" w:author="Andrija Ilic" w:date="2015-09-06T10:40:00Z">
        <w:r w:rsidRPr="00F31E8A" w:rsidDel="00CE3FC9">
          <w:rPr>
            <w:rFonts w:cs="Times New Roman"/>
            <w:b/>
            <w:sz w:val="36"/>
            <w:szCs w:val="36"/>
          </w:rPr>
          <w:delText>праћење продаје</w:delText>
        </w:r>
      </w:del>
      <w:ins w:id="2" w:author="Andrija Ilic" w:date="2015-09-14T13:58:00Z">
        <w:r w:rsidR="000B5663">
          <w:rPr>
            <w:rFonts w:cs="Times New Roman"/>
            <w:b/>
            <w:sz w:val="36"/>
            <w:szCs w:val="36"/>
            <w:lang w:val="sr-Cyrl-RS"/>
          </w:rPr>
          <w:t>веб апликације за евиденцију активности у настави</w:t>
        </w:r>
      </w:ins>
      <w:r w:rsidRPr="00F31E8A">
        <w:rPr>
          <w:rFonts w:cs="Times New Roman"/>
          <w:b/>
          <w:sz w:val="36"/>
          <w:szCs w:val="36"/>
        </w:rPr>
        <w:t xml:space="preserve"> у Java окружењу</w:t>
      </w:r>
    </w:p>
    <w:p w14:paraId="00214775" w14:textId="77777777" w:rsidR="00696DEE" w:rsidRDefault="00696DEE"/>
    <w:p w14:paraId="17BEFC13" w14:textId="77777777" w:rsidR="00696DEE" w:rsidRDefault="00696DEE"/>
    <w:p w14:paraId="14D931AF" w14:textId="77777777" w:rsidR="00F31E8A" w:rsidRDefault="00F31E8A"/>
    <w:p w14:paraId="6B53CF9C" w14:textId="77777777" w:rsidR="00F31E8A" w:rsidRDefault="00F31E8A"/>
    <w:p w14:paraId="0950792F" w14:textId="77777777" w:rsidR="00F31E8A" w:rsidRDefault="00F31E8A"/>
    <w:p w14:paraId="6F45C023" w14:textId="77777777" w:rsidR="00F31E8A" w:rsidRDefault="00F31E8A"/>
    <w:p w14:paraId="61E8E42B" w14:textId="77777777" w:rsidR="00F31E8A" w:rsidRDefault="00F31E8A"/>
    <w:p w14:paraId="3E861D5D" w14:textId="77777777" w:rsidR="00F31E8A" w:rsidRDefault="00F31E8A"/>
    <w:p w14:paraId="3A214729" w14:textId="77777777" w:rsidR="00F31E8A" w:rsidRDefault="00F31E8A"/>
    <w:p w14:paraId="29B3C996" w14:textId="77777777" w:rsidR="00F31E8A" w:rsidRDefault="00F31E8A"/>
    <w:p w14:paraId="7149433A" w14:textId="77777777" w:rsidR="00696DEE" w:rsidRPr="00F31E8A" w:rsidRDefault="00696DEE">
      <w:pPr>
        <w:rPr>
          <w:rFonts w:cs="Times New Roman"/>
          <w:szCs w:val="24"/>
        </w:rPr>
      </w:pPr>
      <w:r w:rsidRPr="00F31E8A">
        <w:rPr>
          <w:rFonts w:cs="Times New Roman"/>
          <w:szCs w:val="24"/>
        </w:rPr>
        <w:t>Ментор:</w:t>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Pr="00F31E8A">
        <w:rPr>
          <w:rFonts w:cs="Times New Roman"/>
          <w:szCs w:val="24"/>
        </w:rPr>
        <w:tab/>
      </w:r>
      <w:r w:rsidR="00F31E8A" w:rsidRPr="00F31E8A">
        <w:rPr>
          <w:rFonts w:cs="Times New Roman"/>
          <w:szCs w:val="24"/>
        </w:rPr>
        <w:tab/>
      </w:r>
      <w:r w:rsidR="00A53FA6" w:rsidRPr="00F31E8A">
        <w:rPr>
          <w:rFonts w:cs="Times New Roman"/>
          <w:szCs w:val="24"/>
        </w:rPr>
        <w:t>Студент:</w:t>
      </w:r>
    </w:p>
    <w:p w14:paraId="22A4E9B4" w14:textId="5F0D8B46" w:rsidR="00696DEE" w:rsidRPr="00CE3FC9" w:rsidRDefault="00696DEE">
      <w:pPr>
        <w:rPr>
          <w:rFonts w:cs="Times New Roman"/>
          <w:szCs w:val="24"/>
          <w:lang w:val="sr-Cyrl-RS"/>
          <w:rPrChange w:id="3" w:author="Andrija Ilic" w:date="2015-09-06T10:40:00Z">
            <w:rPr>
              <w:rFonts w:cs="Times New Roman"/>
              <w:szCs w:val="24"/>
            </w:rPr>
          </w:rPrChange>
        </w:rPr>
      </w:pPr>
      <w:r w:rsidRPr="00F31E8A">
        <w:rPr>
          <w:rFonts w:cs="Times New Roman"/>
          <w:szCs w:val="24"/>
        </w:rPr>
        <w:t xml:space="preserve">др, Синиша Влајић </w:t>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A53FA6" w:rsidRPr="00F31E8A">
        <w:rPr>
          <w:rFonts w:cs="Times New Roman"/>
          <w:szCs w:val="24"/>
        </w:rPr>
        <w:tab/>
      </w:r>
      <w:r w:rsidR="00F31E8A" w:rsidRPr="00F31E8A">
        <w:rPr>
          <w:rFonts w:cs="Times New Roman"/>
          <w:szCs w:val="24"/>
        </w:rPr>
        <w:tab/>
      </w:r>
      <w:del w:id="4" w:author="Andrija Ilic" w:date="2015-09-06T10:40:00Z">
        <w:r w:rsidR="00A53FA6" w:rsidRPr="00F31E8A" w:rsidDel="00CE3FC9">
          <w:rPr>
            <w:rFonts w:cs="Times New Roman"/>
            <w:szCs w:val="24"/>
          </w:rPr>
          <w:delText>Ненад Нишавић</w:delText>
        </w:r>
      </w:del>
      <w:ins w:id="5" w:author="Andrija Ilic" w:date="2015-09-06T10:40:00Z">
        <w:r w:rsidR="00CE3FC9">
          <w:rPr>
            <w:rFonts w:cs="Times New Roman"/>
            <w:szCs w:val="24"/>
            <w:lang w:val="sr-Cyrl-RS"/>
          </w:rPr>
          <w:t>Андрија Илић</w:t>
        </w:r>
      </w:ins>
      <w:r w:rsidR="00A53FA6" w:rsidRPr="00F31E8A">
        <w:rPr>
          <w:rFonts w:cs="Times New Roman"/>
          <w:szCs w:val="24"/>
        </w:rPr>
        <w:t xml:space="preserve"> </w:t>
      </w:r>
      <w:del w:id="6" w:author="Andrija Ilic" w:date="2015-09-06T10:40:00Z">
        <w:r w:rsidR="00A53FA6" w:rsidRPr="00F31E8A" w:rsidDel="00CE3FC9">
          <w:rPr>
            <w:rFonts w:cs="Times New Roman"/>
            <w:szCs w:val="24"/>
          </w:rPr>
          <w:delText>77</w:delText>
        </w:r>
      </w:del>
      <w:ins w:id="7" w:author="Andrija Ilic" w:date="2015-09-06T10:40:00Z">
        <w:r w:rsidR="00CE3FC9">
          <w:rPr>
            <w:rFonts w:cs="Times New Roman"/>
            <w:szCs w:val="24"/>
            <w:lang w:val="sr-Cyrl-RS"/>
          </w:rPr>
          <w:t>157</w:t>
        </w:r>
      </w:ins>
      <w:r w:rsidR="00A53FA6" w:rsidRPr="00F31E8A">
        <w:rPr>
          <w:rFonts w:cs="Times New Roman"/>
          <w:szCs w:val="24"/>
        </w:rPr>
        <w:t>/0</w:t>
      </w:r>
      <w:del w:id="8" w:author="Andrija Ilic" w:date="2015-09-06T10:40:00Z">
        <w:r w:rsidR="00A53FA6" w:rsidRPr="00F31E8A" w:rsidDel="00CE3FC9">
          <w:rPr>
            <w:rFonts w:cs="Times New Roman"/>
            <w:szCs w:val="24"/>
          </w:rPr>
          <w:delText>5</w:delText>
        </w:r>
      </w:del>
      <w:ins w:id="9" w:author="Andrija Ilic" w:date="2015-09-06T10:40:00Z">
        <w:r w:rsidR="00CE3FC9">
          <w:rPr>
            <w:rFonts w:cs="Times New Roman"/>
            <w:szCs w:val="24"/>
            <w:lang w:val="sr-Cyrl-RS"/>
          </w:rPr>
          <w:t>6</w:t>
        </w:r>
      </w:ins>
    </w:p>
    <w:p w14:paraId="2BA66BF1" w14:textId="77777777" w:rsidR="00A53FA6" w:rsidRPr="00F31E8A" w:rsidRDefault="00A53FA6">
      <w:pPr>
        <w:rPr>
          <w:rFonts w:cs="Times New Roman"/>
          <w:szCs w:val="24"/>
        </w:rPr>
      </w:pPr>
    </w:p>
    <w:p w14:paraId="2A87D651" w14:textId="25A4F4FE" w:rsidR="00E724D0" w:rsidRPr="00E724D0" w:rsidRDefault="00A53FA6" w:rsidP="00E724D0">
      <w:pPr>
        <w:jc w:val="center"/>
        <w:rPr>
          <w:rFonts w:cs="Times New Roman"/>
          <w:szCs w:val="24"/>
        </w:rPr>
      </w:pPr>
      <w:r w:rsidRPr="00F31E8A">
        <w:rPr>
          <w:rFonts w:cs="Times New Roman"/>
          <w:szCs w:val="24"/>
        </w:rPr>
        <w:t>Београд, 201</w:t>
      </w:r>
      <w:ins w:id="10" w:author="Andrija Ilic" w:date="2015-09-06T10:40:00Z">
        <w:r w:rsidR="00CE3FC9">
          <w:rPr>
            <w:rFonts w:cs="Times New Roman"/>
            <w:szCs w:val="24"/>
            <w:lang w:val="sr-Cyrl-RS"/>
          </w:rPr>
          <w:t>5</w:t>
        </w:r>
      </w:ins>
      <w:del w:id="11" w:author="Andrija Ilic" w:date="2015-09-06T10:40:00Z">
        <w:r w:rsidRPr="00F31E8A" w:rsidDel="00CE3FC9">
          <w:rPr>
            <w:rFonts w:cs="Times New Roman"/>
            <w:szCs w:val="24"/>
          </w:rPr>
          <w:delText>4</w:delText>
        </w:r>
      </w:del>
    </w:p>
    <w:sdt>
      <w:sdtPr>
        <w:rPr>
          <w:rFonts w:eastAsiaTheme="minorHAnsi" w:cstheme="minorBidi"/>
          <w:b w:val="0"/>
          <w:bCs w:val="0"/>
          <w:sz w:val="24"/>
          <w:szCs w:val="22"/>
          <w:lang w:bidi="ar-SA"/>
        </w:rPr>
        <w:id w:val="2245703"/>
        <w:docPartObj>
          <w:docPartGallery w:val="Table of Contents"/>
          <w:docPartUnique/>
        </w:docPartObj>
      </w:sdtPr>
      <w:sdtEndPr>
        <w:rPr>
          <w:rFonts w:eastAsia="Times New Roman" w:cs="Times New Roman"/>
          <w:b/>
          <w:bCs/>
          <w:sz w:val="28"/>
          <w:szCs w:val="28"/>
          <w:lang w:bidi="en-US"/>
        </w:rPr>
      </w:sdtEndPr>
      <w:sdtContent>
        <w:p w14:paraId="3835AC21" w14:textId="46583D68" w:rsidR="00E724D0" w:rsidRPr="00E724D0" w:rsidDel="002A60DA" w:rsidRDefault="00E724D0">
          <w:pPr>
            <w:pStyle w:val="TOCHeading"/>
            <w:jc w:val="center"/>
            <w:rPr>
              <w:del w:id="12" w:author="Andrija Ilic" w:date="2015-09-06T19:34:00Z"/>
            </w:rPr>
          </w:pPr>
          <w:del w:id="13" w:author="Andrija Ilic" w:date="2015-09-06T19:34:00Z">
            <w:r w:rsidDel="002A60DA">
              <w:delText>Садржај</w:delText>
            </w:r>
          </w:del>
        </w:p>
        <w:p w14:paraId="7E194B7F" w14:textId="128B4DF3" w:rsidR="0078654E" w:rsidDel="002A60DA" w:rsidRDefault="005F3F8E">
          <w:pPr>
            <w:pStyle w:val="TOCHeading"/>
            <w:jc w:val="center"/>
            <w:rPr>
              <w:ins w:id="14" w:author="Boni" w:date="2014-09-08T03:08:00Z"/>
              <w:del w:id="15" w:author="Andrija Ilic" w:date="2015-09-06T19:34:00Z"/>
              <w:rFonts w:asciiTheme="minorHAnsi" w:eastAsiaTheme="minorEastAsia" w:hAnsiTheme="minorHAnsi"/>
              <w:noProof/>
              <w:sz w:val="22"/>
            </w:rPr>
            <w:pPrChange w:id="16" w:author="Andrija Ilic" w:date="2015-09-06T19:34:00Z">
              <w:pPr>
                <w:pStyle w:val="TOC1"/>
                <w:tabs>
                  <w:tab w:val="right" w:leader="dot" w:pos="9017"/>
                </w:tabs>
              </w:pPr>
            </w:pPrChange>
          </w:pPr>
          <w:del w:id="17" w:author="Andrija Ilic" w:date="2015-09-06T19:34:00Z">
            <w:r w:rsidDel="002A60DA">
              <w:fldChar w:fldCharType="begin"/>
            </w:r>
            <w:r w:rsidR="009872C3" w:rsidDel="002A60DA">
              <w:delInstrText xml:space="preserve"> TOC \o "1-4" \h \z \u </w:delInstrText>
            </w:r>
            <w:r w:rsidDel="002A60DA">
              <w:fldChar w:fldCharType="separate"/>
            </w:r>
          </w:del>
          <w:ins w:id="18" w:author="Boni" w:date="2014-09-08T03:08:00Z">
            <w:del w:id="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1. Увод</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_Toc397909058 \h </w:delInstrText>
              </w:r>
            </w:del>
          </w:ins>
          <w:del w:id="20" w:author="Andrija Ilic" w:date="2015-09-06T19:34:00Z">
            <w:r w:rsidDel="002A60DA">
              <w:rPr>
                <w:b w:val="0"/>
                <w:bCs w:val="0"/>
                <w:noProof/>
                <w:webHidden/>
              </w:rPr>
            </w:r>
            <w:r w:rsidDel="002A60DA">
              <w:rPr>
                <w:b w:val="0"/>
                <w:bCs w:val="0"/>
                <w:noProof/>
                <w:webHidden/>
              </w:rPr>
              <w:fldChar w:fldCharType="separate"/>
            </w:r>
          </w:del>
          <w:ins w:id="21" w:author="Boni" w:date="2014-09-08T03:08:00Z">
            <w:del w:id="22" w:author="Andrija Ilic" w:date="2015-09-06T19:34:00Z">
              <w:r w:rsidR="0078654E" w:rsidDel="002A60DA">
                <w:rPr>
                  <w:noProof/>
                  <w:webHidden/>
                </w:rPr>
                <w:delText>3</w:delText>
              </w:r>
              <w:r w:rsidDel="002A60DA">
                <w:rPr>
                  <w:b w:val="0"/>
                  <w:bCs w:val="0"/>
                  <w:noProof/>
                  <w:webHidden/>
                </w:rPr>
                <w:fldChar w:fldCharType="end"/>
              </w:r>
              <w:r w:rsidRPr="003E06CD" w:rsidDel="002A60DA">
                <w:rPr>
                  <w:rStyle w:val="Hyperlink"/>
                  <w:b w:val="0"/>
                  <w:bCs w:val="0"/>
                  <w:noProof/>
                </w:rPr>
                <w:fldChar w:fldCharType="end"/>
              </w:r>
            </w:del>
          </w:ins>
        </w:p>
        <w:p w14:paraId="2B723B5A" w14:textId="40C0A472" w:rsidR="0078654E" w:rsidDel="002A60DA" w:rsidRDefault="005F3F8E">
          <w:pPr>
            <w:pStyle w:val="TOCHeading"/>
            <w:jc w:val="center"/>
            <w:rPr>
              <w:ins w:id="23" w:author="Boni" w:date="2014-09-08T03:08:00Z"/>
              <w:del w:id="24" w:author="Andrija Ilic" w:date="2015-09-06T19:34:00Z"/>
              <w:rFonts w:asciiTheme="minorHAnsi" w:eastAsiaTheme="minorEastAsia" w:hAnsiTheme="minorHAnsi"/>
              <w:noProof/>
              <w:sz w:val="22"/>
            </w:rPr>
            <w:pPrChange w:id="25" w:author="Andrija Ilic" w:date="2015-09-06T19:34:00Z">
              <w:pPr>
                <w:pStyle w:val="TOC1"/>
                <w:tabs>
                  <w:tab w:val="right" w:leader="dot" w:pos="9017"/>
                </w:tabs>
              </w:pPr>
            </w:pPrChange>
          </w:pPr>
          <w:ins w:id="26" w:author="Boni" w:date="2014-09-08T03:08:00Z">
            <w:del w:id="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"_Toc397909059"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 Tapestry 5.3</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_Toc397909059 \h </w:delInstrText>
              </w:r>
            </w:del>
          </w:ins>
          <w:del w:id="28" w:author="Andrija Ilic" w:date="2015-09-06T19:34:00Z">
            <w:r w:rsidDel="002A60DA">
              <w:rPr>
                <w:b w:val="0"/>
                <w:bCs w:val="0"/>
                <w:noProof/>
                <w:webHidden/>
              </w:rPr>
            </w:r>
            <w:r w:rsidDel="002A60DA">
              <w:rPr>
                <w:b w:val="0"/>
                <w:bCs w:val="0"/>
                <w:noProof/>
                <w:webHidden/>
              </w:rPr>
              <w:fldChar w:fldCharType="separate"/>
            </w:r>
          </w:del>
          <w:ins w:id="29" w:author="Boni" w:date="2014-09-08T03:08:00Z">
            <w:del w:id="30" w:author="Andrija Ilic" w:date="2015-09-06T19:34:00Z">
              <w:r w:rsidR="0078654E" w:rsidDel="002A60DA">
                <w:rPr>
                  <w:noProof/>
                  <w:webHidden/>
                </w:rPr>
                <w:delText>4</w:delText>
              </w:r>
              <w:r w:rsidDel="002A60DA">
                <w:rPr>
                  <w:b w:val="0"/>
                  <w:bCs w:val="0"/>
                  <w:noProof/>
                  <w:webHidden/>
                </w:rPr>
                <w:fldChar w:fldCharType="end"/>
              </w:r>
              <w:r w:rsidRPr="003E06CD" w:rsidDel="002A60DA">
                <w:rPr>
                  <w:rStyle w:val="Hyperlink"/>
                  <w:b w:val="0"/>
                  <w:bCs w:val="0"/>
                  <w:noProof/>
                </w:rPr>
                <w:fldChar w:fldCharType="end"/>
              </w:r>
            </w:del>
          </w:ins>
        </w:p>
        <w:p w14:paraId="585BBB0B" w14:textId="1637F427" w:rsidR="0078654E" w:rsidDel="002A60DA" w:rsidRDefault="005F3F8E">
          <w:pPr>
            <w:pStyle w:val="TOCHeading"/>
            <w:jc w:val="center"/>
            <w:rPr>
              <w:ins w:id="31" w:author="Boni" w:date="2014-09-08T03:08:00Z"/>
              <w:del w:id="32" w:author="Andrija Ilic" w:date="2015-09-06T19:34:00Z"/>
              <w:rFonts w:asciiTheme="minorHAnsi" w:eastAsiaTheme="minorEastAsia" w:hAnsiTheme="minorHAnsi"/>
              <w:noProof/>
              <w:sz w:val="22"/>
            </w:rPr>
            <w:pPrChange w:id="33" w:author="Andrija Ilic" w:date="2015-09-06T19:34:00Z">
              <w:pPr>
                <w:pStyle w:val="TOC2"/>
                <w:tabs>
                  <w:tab w:val="right" w:leader="dot" w:pos="9017"/>
                </w:tabs>
              </w:pPr>
            </w:pPrChange>
          </w:pPr>
          <w:ins w:id="34" w:author="Boni" w:date="2014-09-08T03:08:00Z">
            <w:del w:id="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2.1 Основне компоненте Tapestry оквира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_Toc397909060 \h </w:delInstrText>
              </w:r>
            </w:del>
          </w:ins>
          <w:del w:id="36" w:author="Andrija Ilic" w:date="2015-09-06T19:34:00Z">
            <w:r w:rsidDel="002A60DA">
              <w:rPr>
                <w:b w:val="0"/>
                <w:bCs w:val="0"/>
                <w:noProof/>
                <w:webHidden/>
              </w:rPr>
            </w:r>
            <w:r w:rsidDel="002A60DA">
              <w:rPr>
                <w:b w:val="0"/>
                <w:bCs w:val="0"/>
                <w:noProof/>
                <w:webHidden/>
              </w:rPr>
              <w:fldChar w:fldCharType="separate"/>
            </w:r>
          </w:del>
          <w:ins w:id="37" w:author="Boni" w:date="2014-09-08T03:08:00Z">
            <w:del w:id="38" w:author="Andrija Ilic" w:date="2015-09-06T19:34:00Z">
              <w:r w:rsidR="0078654E" w:rsidDel="002A60DA">
                <w:rPr>
                  <w:noProof/>
                  <w:webHidden/>
                </w:rPr>
                <w:delText>5</w:delText>
              </w:r>
              <w:r w:rsidDel="002A60DA">
                <w:rPr>
                  <w:b w:val="0"/>
                  <w:bCs w:val="0"/>
                  <w:noProof/>
                  <w:webHidden/>
                </w:rPr>
                <w:fldChar w:fldCharType="end"/>
              </w:r>
              <w:r w:rsidRPr="003E06CD" w:rsidDel="002A60DA">
                <w:rPr>
                  <w:rStyle w:val="Hyperlink"/>
                  <w:b w:val="0"/>
                  <w:bCs w:val="0"/>
                  <w:noProof/>
                </w:rPr>
                <w:fldChar w:fldCharType="end"/>
              </w:r>
            </w:del>
          </w:ins>
        </w:p>
        <w:p w14:paraId="52237C8C" w14:textId="5AE34C5F" w:rsidR="0078654E" w:rsidDel="002A60DA" w:rsidRDefault="005F3F8E">
          <w:pPr>
            <w:pStyle w:val="TOCHeading"/>
            <w:jc w:val="center"/>
            <w:rPr>
              <w:ins w:id="39" w:author="Boni" w:date="2014-09-08T03:08:00Z"/>
              <w:del w:id="40" w:author="Andrija Ilic" w:date="2015-09-06T19:34:00Z"/>
              <w:rFonts w:asciiTheme="minorHAnsi" w:eastAsiaTheme="minorEastAsia" w:hAnsiTheme="minorHAnsi"/>
              <w:noProof/>
              <w:sz w:val="22"/>
            </w:rPr>
            <w:pPrChange w:id="41" w:author="Andrija Ilic" w:date="2015-09-06T19:34:00Z">
              <w:pPr>
                <w:pStyle w:val="TOC3"/>
                <w:tabs>
                  <w:tab w:val="right" w:leader="dot" w:pos="9017"/>
                </w:tabs>
              </w:pPr>
            </w:pPrChange>
          </w:pPr>
          <w:ins w:id="42" w:author="Boni" w:date="2014-09-08T03:08:00Z">
            <w:del w:id="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2.2 Начини дефинисања компоненти и преглед компоненти</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_Toc397909061 \h </w:delInstrText>
              </w:r>
            </w:del>
          </w:ins>
          <w:del w:id="44" w:author="Andrija Ilic" w:date="2015-09-06T19:34:00Z">
            <w:r w:rsidDel="002A60DA">
              <w:rPr>
                <w:b w:val="0"/>
                <w:bCs w:val="0"/>
                <w:noProof/>
                <w:webHidden/>
              </w:rPr>
            </w:r>
            <w:r w:rsidDel="002A60DA">
              <w:rPr>
                <w:b w:val="0"/>
                <w:bCs w:val="0"/>
                <w:noProof/>
                <w:webHidden/>
              </w:rPr>
              <w:fldChar w:fldCharType="separate"/>
            </w:r>
          </w:del>
          <w:ins w:id="45" w:author="Boni" w:date="2014-09-08T03:08:00Z">
            <w:del w:id="46"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66DE1C0" w14:textId="7C284B1E" w:rsidR="0078654E" w:rsidDel="002A60DA" w:rsidRDefault="005F3F8E">
          <w:pPr>
            <w:pStyle w:val="TOCHeading"/>
            <w:jc w:val="center"/>
            <w:rPr>
              <w:ins w:id="47" w:author="Boni" w:date="2014-09-08T03:08:00Z"/>
              <w:del w:id="48" w:author="Andrija Ilic" w:date="2015-09-06T19:34:00Z"/>
              <w:rFonts w:asciiTheme="minorHAnsi" w:eastAsiaTheme="minorEastAsia" w:hAnsiTheme="minorHAnsi"/>
              <w:noProof/>
              <w:sz w:val="22"/>
            </w:rPr>
            <w:pPrChange w:id="49" w:author="Andrija Ilic" w:date="2015-09-06T19:34:00Z">
              <w:pPr>
                <w:pStyle w:val="TOC3"/>
                <w:tabs>
                  <w:tab w:val="right" w:leader="dot" w:pos="9017"/>
                </w:tabs>
              </w:pPr>
            </w:pPrChange>
          </w:pPr>
          <w:ins w:id="50" w:author="Boni" w:date="2014-09-08T03:08:00Z">
            <w:del w:id="5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alibri"/>
                  <w:noProof/>
                </w:rPr>
                <w:delText>2.2.1 Компонента за унос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_Toc397909062 \h </w:delInstrText>
              </w:r>
            </w:del>
          </w:ins>
          <w:del w:id="52" w:author="Andrija Ilic" w:date="2015-09-06T19:34:00Z">
            <w:r w:rsidDel="002A60DA">
              <w:rPr>
                <w:b w:val="0"/>
                <w:bCs w:val="0"/>
                <w:noProof/>
                <w:webHidden/>
              </w:rPr>
            </w:r>
            <w:r w:rsidDel="002A60DA">
              <w:rPr>
                <w:b w:val="0"/>
                <w:bCs w:val="0"/>
                <w:noProof/>
                <w:webHidden/>
              </w:rPr>
              <w:fldChar w:fldCharType="separate"/>
            </w:r>
          </w:del>
          <w:ins w:id="53" w:author="Boni" w:date="2014-09-08T03:08:00Z">
            <w:del w:id="54" w:author="Andrija Ilic" w:date="2015-09-06T19:34:00Z">
              <w:r w:rsidR="0078654E" w:rsidDel="002A60DA">
                <w:rPr>
                  <w:noProof/>
                  <w:webHidden/>
                </w:rPr>
                <w:delText>6</w:delText>
              </w:r>
              <w:r w:rsidDel="002A60DA">
                <w:rPr>
                  <w:b w:val="0"/>
                  <w:bCs w:val="0"/>
                  <w:noProof/>
                  <w:webHidden/>
                </w:rPr>
                <w:fldChar w:fldCharType="end"/>
              </w:r>
              <w:r w:rsidRPr="003E06CD" w:rsidDel="002A60DA">
                <w:rPr>
                  <w:rStyle w:val="Hyperlink"/>
                  <w:b w:val="0"/>
                  <w:bCs w:val="0"/>
                  <w:noProof/>
                </w:rPr>
                <w:fldChar w:fldCharType="end"/>
              </w:r>
            </w:del>
          </w:ins>
        </w:p>
        <w:p w14:paraId="307A42E4" w14:textId="3C331B98" w:rsidR="0078654E" w:rsidDel="002A60DA" w:rsidRDefault="005F3F8E">
          <w:pPr>
            <w:pStyle w:val="TOCHeading"/>
            <w:jc w:val="center"/>
            <w:rPr>
              <w:ins w:id="55" w:author="Boni" w:date="2014-09-08T03:08:00Z"/>
              <w:del w:id="56" w:author="Andrija Ilic" w:date="2015-09-06T19:34:00Z"/>
              <w:rFonts w:asciiTheme="minorHAnsi" w:eastAsiaTheme="minorEastAsia" w:hAnsiTheme="minorHAnsi"/>
              <w:noProof/>
              <w:sz w:val="22"/>
            </w:rPr>
            <w:pPrChange w:id="57" w:author="Andrija Ilic" w:date="2015-09-06T19:34:00Z">
              <w:pPr>
                <w:pStyle w:val="TOC3"/>
                <w:tabs>
                  <w:tab w:val="right" w:leader="dot" w:pos="9017"/>
                </w:tabs>
              </w:pPr>
            </w:pPrChange>
          </w:pPr>
          <w:ins w:id="58" w:author="Boni" w:date="2014-09-08T03:08:00Z">
            <w:del w:id="5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Компонента за интеракцију</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_Toc397909063 \h </w:delInstrText>
              </w:r>
            </w:del>
          </w:ins>
          <w:del w:id="60" w:author="Andrija Ilic" w:date="2015-09-06T19:34:00Z">
            <w:r w:rsidDel="002A60DA">
              <w:rPr>
                <w:b w:val="0"/>
                <w:bCs w:val="0"/>
                <w:noProof/>
                <w:webHidden/>
              </w:rPr>
            </w:r>
            <w:r w:rsidDel="002A60DA">
              <w:rPr>
                <w:b w:val="0"/>
                <w:bCs w:val="0"/>
                <w:noProof/>
                <w:webHidden/>
              </w:rPr>
              <w:fldChar w:fldCharType="separate"/>
            </w:r>
          </w:del>
          <w:ins w:id="61" w:author="Boni" w:date="2014-09-08T03:08:00Z">
            <w:del w:id="62" w:author="Andrija Ilic" w:date="2015-09-06T19:34:00Z">
              <w:r w:rsidR="0078654E" w:rsidDel="002A60DA">
                <w:rPr>
                  <w:noProof/>
                  <w:webHidden/>
                </w:rPr>
                <w:delText>8</w:delText>
              </w:r>
              <w:r w:rsidDel="002A60DA">
                <w:rPr>
                  <w:b w:val="0"/>
                  <w:bCs w:val="0"/>
                  <w:noProof/>
                  <w:webHidden/>
                </w:rPr>
                <w:fldChar w:fldCharType="end"/>
              </w:r>
              <w:r w:rsidRPr="003E06CD" w:rsidDel="002A60DA">
                <w:rPr>
                  <w:rStyle w:val="Hyperlink"/>
                  <w:b w:val="0"/>
                  <w:bCs w:val="0"/>
                  <w:noProof/>
                </w:rPr>
                <w:fldChar w:fldCharType="end"/>
              </w:r>
            </w:del>
          </w:ins>
        </w:p>
        <w:p w14:paraId="5D64EAE2" w14:textId="17991A23" w:rsidR="0078654E" w:rsidDel="002A60DA" w:rsidRDefault="005F3F8E">
          <w:pPr>
            <w:pStyle w:val="TOCHeading"/>
            <w:jc w:val="center"/>
            <w:rPr>
              <w:ins w:id="63" w:author="Boni" w:date="2014-09-08T03:08:00Z"/>
              <w:del w:id="64" w:author="Andrija Ilic" w:date="2015-09-06T19:34:00Z"/>
              <w:rFonts w:asciiTheme="minorHAnsi" w:eastAsiaTheme="minorEastAsia" w:hAnsiTheme="minorHAnsi"/>
              <w:noProof/>
              <w:sz w:val="22"/>
            </w:rPr>
            <w:pPrChange w:id="65" w:author="Andrija Ilic" w:date="2015-09-06T19:34:00Z">
              <w:pPr>
                <w:pStyle w:val="TOC2"/>
                <w:tabs>
                  <w:tab w:val="right" w:leader="dot" w:pos="9017"/>
                </w:tabs>
              </w:pPr>
            </w:pPrChange>
          </w:pPr>
          <w:ins w:id="66" w:author="Boni" w:date="2014-09-08T03:08:00Z">
            <w:del w:id="6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 Tapestry5 Jquery библиотека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_Toc397909064 \h </w:delInstrText>
              </w:r>
            </w:del>
          </w:ins>
          <w:del w:id="68" w:author="Andrija Ilic" w:date="2015-09-06T19:34:00Z">
            <w:r w:rsidDel="002A60DA">
              <w:rPr>
                <w:b w:val="0"/>
                <w:bCs w:val="0"/>
                <w:noProof/>
                <w:webHidden/>
              </w:rPr>
            </w:r>
            <w:r w:rsidDel="002A60DA">
              <w:rPr>
                <w:b w:val="0"/>
                <w:bCs w:val="0"/>
                <w:noProof/>
                <w:webHidden/>
              </w:rPr>
              <w:fldChar w:fldCharType="separate"/>
            </w:r>
          </w:del>
          <w:ins w:id="69" w:author="Boni" w:date="2014-09-08T03:08:00Z">
            <w:del w:id="70" w:author="Andrija Ilic" w:date="2015-09-06T19:34:00Z">
              <w:r w:rsidR="0078654E" w:rsidDel="002A60DA">
                <w:rPr>
                  <w:noProof/>
                  <w:webHidden/>
                </w:rPr>
                <w:delText>9</w:delText>
              </w:r>
              <w:r w:rsidDel="002A60DA">
                <w:rPr>
                  <w:b w:val="0"/>
                  <w:bCs w:val="0"/>
                  <w:noProof/>
                  <w:webHidden/>
                </w:rPr>
                <w:fldChar w:fldCharType="end"/>
              </w:r>
              <w:r w:rsidRPr="003E06CD" w:rsidDel="002A60DA">
                <w:rPr>
                  <w:rStyle w:val="Hyperlink"/>
                  <w:b w:val="0"/>
                  <w:bCs w:val="0"/>
                  <w:noProof/>
                </w:rPr>
                <w:fldChar w:fldCharType="end"/>
              </w:r>
            </w:del>
          </w:ins>
        </w:p>
        <w:p w14:paraId="0393D9F0" w14:textId="2F90637D" w:rsidR="0078654E" w:rsidDel="002A60DA" w:rsidRDefault="005F3F8E">
          <w:pPr>
            <w:pStyle w:val="TOCHeading"/>
            <w:jc w:val="center"/>
            <w:rPr>
              <w:ins w:id="71" w:author="Boni" w:date="2014-09-08T03:08:00Z"/>
              <w:del w:id="72" w:author="Andrija Ilic" w:date="2015-09-06T19:34:00Z"/>
              <w:rFonts w:asciiTheme="minorHAnsi" w:eastAsiaTheme="minorEastAsia" w:hAnsiTheme="minorHAnsi"/>
              <w:noProof/>
              <w:sz w:val="22"/>
            </w:rPr>
            <w:pPrChange w:id="73" w:author="Andrija Ilic" w:date="2015-09-06T19:34:00Z">
              <w:pPr>
                <w:pStyle w:val="TOC3"/>
                <w:tabs>
                  <w:tab w:val="right" w:leader="dot" w:pos="9017"/>
                </w:tabs>
              </w:pPr>
            </w:pPrChange>
          </w:pPr>
          <w:ins w:id="74" w:author="Boni" w:date="2014-09-08T03:08:00Z">
            <w:del w:id="7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2.2.1 Tapestry Mixin</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_Toc397909065 \h </w:delInstrText>
              </w:r>
            </w:del>
          </w:ins>
          <w:del w:id="76" w:author="Andrija Ilic" w:date="2015-09-06T19:34:00Z">
            <w:r w:rsidDel="002A60DA">
              <w:rPr>
                <w:b w:val="0"/>
                <w:bCs w:val="0"/>
                <w:noProof/>
                <w:webHidden/>
              </w:rPr>
            </w:r>
            <w:r w:rsidDel="002A60DA">
              <w:rPr>
                <w:b w:val="0"/>
                <w:bCs w:val="0"/>
                <w:noProof/>
                <w:webHidden/>
              </w:rPr>
              <w:fldChar w:fldCharType="separate"/>
            </w:r>
          </w:del>
          <w:ins w:id="77" w:author="Boni" w:date="2014-09-08T03:08:00Z">
            <w:del w:id="78"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A1C8D00" w14:textId="197EB4E1" w:rsidR="0078654E" w:rsidDel="002A60DA" w:rsidRDefault="005F3F8E">
          <w:pPr>
            <w:pStyle w:val="TOCHeading"/>
            <w:jc w:val="center"/>
            <w:rPr>
              <w:ins w:id="79" w:author="Boni" w:date="2014-09-08T03:08:00Z"/>
              <w:del w:id="80" w:author="Andrija Ilic" w:date="2015-09-06T19:34:00Z"/>
              <w:rFonts w:asciiTheme="minorHAnsi" w:eastAsiaTheme="minorEastAsia" w:hAnsiTheme="minorHAnsi"/>
              <w:noProof/>
              <w:sz w:val="22"/>
            </w:rPr>
            <w:pPrChange w:id="81" w:author="Andrija Ilic" w:date="2015-09-06T19:34:00Z">
              <w:pPr>
                <w:pStyle w:val="TOC3"/>
                <w:tabs>
                  <w:tab w:val="right" w:leader="dot" w:pos="9017"/>
                </w:tabs>
              </w:pPr>
            </w:pPrChange>
          </w:pPr>
          <w:ins w:id="82" w:author="Boni" w:date="2014-09-08T03:08:00Z">
            <w:del w:id="8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2.2.2 Zone компонента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_Toc397909066 \h </w:delInstrText>
              </w:r>
            </w:del>
          </w:ins>
          <w:del w:id="84" w:author="Andrija Ilic" w:date="2015-09-06T19:34:00Z">
            <w:r w:rsidDel="002A60DA">
              <w:rPr>
                <w:b w:val="0"/>
                <w:bCs w:val="0"/>
                <w:noProof/>
                <w:webHidden/>
              </w:rPr>
            </w:r>
            <w:r w:rsidDel="002A60DA">
              <w:rPr>
                <w:b w:val="0"/>
                <w:bCs w:val="0"/>
                <w:noProof/>
                <w:webHidden/>
              </w:rPr>
              <w:fldChar w:fldCharType="separate"/>
            </w:r>
          </w:del>
          <w:ins w:id="85" w:author="Boni" w:date="2014-09-08T03:08:00Z">
            <w:del w:id="86"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145A176A" w14:textId="56CA3B11" w:rsidR="0078654E" w:rsidDel="002A60DA" w:rsidRDefault="005F3F8E">
          <w:pPr>
            <w:pStyle w:val="TOCHeading"/>
            <w:jc w:val="center"/>
            <w:rPr>
              <w:ins w:id="87" w:author="Boni" w:date="2014-09-08T03:08:00Z"/>
              <w:del w:id="88" w:author="Andrija Ilic" w:date="2015-09-06T19:34:00Z"/>
              <w:rFonts w:asciiTheme="minorHAnsi" w:eastAsiaTheme="minorEastAsia" w:hAnsiTheme="minorHAnsi"/>
              <w:noProof/>
              <w:sz w:val="22"/>
            </w:rPr>
            <w:pPrChange w:id="89" w:author="Andrija Ilic" w:date="2015-09-06T19:34:00Z">
              <w:pPr>
                <w:pStyle w:val="TOC3"/>
                <w:tabs>
                  <w:tab w:val="right" w:leader="dot" w:pos="9017"/>
                </w:tabs>
              </w:pPr>
            </w:pPrChange>
          </w:pPr>
          <w:ins w:id="90" w:author="Boni" w:date="2014-09-08T03:08:00Z">
            <w:del w:id="9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rFonts w:eastAsia="Courier Std"/>
                  <w:noProof/>
                </w:rPr>
                <w:delText>2.2.3 DataField</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_Toc397909067 \h </w:delInstrText>
              </w:r>
            </w:del>
          </w:ins>
          <w:del w:id="92" w:author="Andrija Ilic" w:date="2015-09-06T19:34:00Z">
            <w:r w:rsidDel="002A60DA">
              <w:rPr>
                <w:b w:val="0"/>
                <w:bCs w:val="0"/>
                <w:noProof/>
                <w:webHidden/>
              </w:rPr>
            </w:r>
            <w:r w:rsidDel="002A60DA">
              <w:rPr>
                <w:b w:val="0"/>
                <w:bCs w:val="0"/>
                <w:noProof/>
                <w:webHidden/>
              </w:rPr>
              <w:fldChar w:fldCharType="separate"/>
            </w:r>
          </w:del>
          <w:ins w:id="93" w:author="Boni" w:date="2014-09-08T03:08:00Z">
            <w:del w:id="94" w:author="Andrija Ilic" w:date="2015-09-06T19:34:00Z">
              <w:r w:rsidR="0078654E" w:rsidDel="002A60DA">
                <w:rPr>
                  <w:noProof/>
                  <w:webHidden/>
                </w:rPr>
                <w:delText>10</w:delText>
              </w:r>
              <w:r w:rsidDel="002A60DA">
                <w:rPr>
                  <w:b w:val="0"/>
                  <w:bCs w:val="0"/>
                  <w:noProof/>
                  <w:webHidden/>
                </w:rPr>
                <w:fldChar w:fldCharType="end"/>
              </w:r>
              <w:r w:rsidRPr="003E06CD" w:rsidDel="002A60DA">
                <w:rPr>
                  <w:rStyle w:val="Hyperlink"/>
                  <w:b w:val="0"/>
                  <w:bCs w:val="0"/>
                  <w:noProof/>
                </w:rPr>
                <w:fldChar w:fldCharType="end"/>
              </w:r>
            </w:del>
          </w:ins>
        </w:p>
        <w:p w14:paraId="5F40EBE3" w14:textId="7D21AD6B" w:rsidR="0078654E" w:rsidDel="002A60DA" w:rsidRDefault="005F3F8E">
          <w:pPr>
            <w:pStyle w:val="TOCHeading"/>
            <w:jc w:val="center"/>
            <w:rPr>
              <w:ins w:id="95" w:author="Boni" w:date="2014-09-08T03:08:00Z"/>
              <w:del w:id="96" w:author="Andrija Ilic" w:date="2015-09-06T19:34:00Z"/>
              <w:rFonts w:asciiTheme="minorHAnsi" w:eastAsiaTheme="minorEastAsia" w:hAnsiTheme="minorHAnsi"/>
              <w:noProof/>
              <w:sz w:val="22"/>
            </w:rPr>
            <w:pPrChange w:id="97" w:author="Andrija Ilic" w:date="2015-09-06T19:34:00Z">
              <w:pPr>
                <w:pStyle w:val="TOC1"/>
                <w:tabs>
                  <w:tab w:val="right" w:leader="dot" w:pos="9017"/>
                </w:tabs>
              </w:pPr>
            </w:pPrChange>
          </w:pPr>
          <w:ins w:id="98" w:author="Boni" w:date="2014-09-08T03:08:00Z">
            <w:del w:id="9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 Студијски пример</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_Toc397909068 \h </w:delInstrText>
              </w:r>
            </w:del>
          </w:ins>
          <w:del w:id="100" w:author="Andrija Ilic" w:date="2015-09-06T19:34:00Z">
            <w:r w:rsidDel="002A60DA">
              <w:rPr>
                <w:b w:val="0"/>
                <w:bCs w:val="0"/>
                <w:noProof/>
                <w:webHidden/>
              </w:rPr>
            </w:r>
            <w:r w:rsidDel="002A60DA">
              <w:rPr>
                <w:b w:val="0"/>
                <w:bCs w:val="0"/>
                <w:noProof/>
                <w:webHidden/>
              </w:rPr>
              <w:fldChar w:fldCharType="separate"/>
            </w:r>
          </w:del>
          <w:ins w:id="101" w:author="Boni" w:date="2014-09-08T03:08:00Z">
            <w:del w:id="102" w:author="Andrija Ilic" w:date="2015-09-06T19:34:00Z">
              <w:r w:rsidR="0078654E" w:rsidDel="002A60DA">
                <w:rPr>
                  <w:noProof/>
                  <w:webHidden/>
                </w:rPr>
                <w:delText>12</w:delText>
              </w:r>
              <w:r w:rsidDel="002A60DA">
                <w:rPr>
                  <w:b w:val="0"/>
                  <w:bCs w:val="0"/>
                  <w:noProof/>
                  <w:webHidden/>
                </w:rPr>
                <w:fldChar w:fldCharType="end"/>
              </w:r>
              <w:r w:rsidRPr="003E06CD" w:rsidDel="002A60DA">
                <w:rPr>
                  <w:rStyle w:val="Hyperlink"/>
                  <w:b w:val="0"/>
                  <w:bCs w:val="0"/>
                  <w:noProof/>
                </w:rPr>
                <w:fldChar w:fldCharType="end"/>
              </w:r>
            </w:del>
          </w:ins>
        </w:p>
        <w:p w14:paraId="58A64E03" w14:textId="0515AE13" w:rsidR="0078654E" w:rsidDel="002A60DA" w:rsidRDefault="005F3F8E">
          <w:pPr>
            <w:pStyle w:val="TOCHeading"/>
            <w:jc w:val="center"/>
            <w:rPr>
              <w:ins w:id="103" w:author="Boni" w:date="2014-09-08T03:08:00Z"/>
              <w:del w:id="104" w:author="Andrija Ilic" w:date="2015-09-06T19:34:00Z"/>
              <w:rFonts w:asciiTheme="minorHAnsi" w:eastAsiaTheme="minorEastAsia" w:hAnsiTheme="minorHAnsi"/>
              <w:noProof/>
              <w:sz w:val="22"/>
            </w:rPr>
            <w:pPrChange w:id="105" w:author="Andrija Ilic" w:date="2015-09-06T19:34:00Z">
              <w:pPr>
                <w:pStyle w:val="TOC2"/>
                <w:tabs>
                  <w:tab w:val="right" w:leader="dot" w:pos="9017"/>
                </w:tabs>
              </w:pPr>
            </w:pPrChange>
          </w:pPr>
          <w:ins w:id="106" w:author="Boni" w:date="2014-09-08T03:08:00Z">
            <w:del w:id="10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"_Toc397909069"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 Прикупљање захтева од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_Toc397909069 \h </w:delInstrText>
              </w:r>
            </w:del>
          </w:ins>
          <w:del w:id="108" w:author="Andrija Ilic" w:date="2015-09-06T19:34:00Z">
            <w:r w:rsidDel="002A60DA">
              <w:rPr>
                <w:b w:val="0"/>
                <w:bCs w:val="0"/>
                <w:noProof/>
                <w:webHidden/>
              </w:rPr>
            </w:r>
            <w:r w:rsidDel="002A60DA">
              <w:rPr>
                <w:b w:val="0"/>
                <w:bCs w:val="0"/>
                <w:noProof/>
                <w:webHidden/>
              </w:rPr>
              <w:fldChar w:fldCharType="separate"/>
            </w:r>
          </w:del>
          <w:ins w:id="109" w:author="Boni" w:date="2014-09-08T03:08:00Z">
            <w:del w:id="110" w:author="Andrija Ilic" w:date="2015-09-06T19:34:00Z">
              <w:r w:rsidR="0078654E" w:rsidDel="002A60DA">
                <w:rPr>
                  <w:noProof/>
                  <w:webHidden/>
                </w:rPr>
                <w:delText>13</w:delText>
              </w:r>
              <w:r w:rsidDel="002A60DA">
                <w:rPr>
                  <w:b w:val="0"/>
                  <w:bCs w:val="0"/>
                  <w:noProof/>
                  <w:webHidden/>
                </w:rPr>
                <w:fldChar w:fldCharType="end"/>
              </w:r>
              <w:r w:rsidRPr="003E06CD" w:rsidDel="002A60DA">
                <w:rPr>
                  <w:rStyle w:val="Hyperlink"/>
                  <w:b w:val="0"/>
                  <w:bCs w:val="0"/>
                  <w:noProof/>
                </w:rPr>
                <w:fldChar w:fldCharType="end"/>
              </w:r>
            </w:del>
          </w:ins>
        </w:p>
        <w:p w14:paraId="7F0BAE2A" w14:textId="627FA6EF" w:rsidR="0078654E" w:rsidDel="002A60DA" w:rsidRDefault="005F3F8E">
          <w:pPr>
            <w:pStyle w:val="TOCHeading"/>
            <w:jc w:val="center"/>
            <w:rPr>
              <w:ins w:id="111" w:author="Boni" w:date="2014-09-08T03:08:00Z"/>
              <w:del w:id="112" w:author="Andrija Ilic" w:date="2015-09-06T19:34:00Z"/>
              <w:rFonts w:asciiTheme="minorHAnsi" w:eastAsiaTheme="minorEastAsia" w:hAnsiTheme="minorHAnsi"/>
              <w:noProof/>
              <w:sz w:val="22"/>
            </w:rPr>
            <w:pPrChange w:id="113" w:author="Andrija Ilic" w:date="2015-09-06T19:34:00Z">
              <w:pPr>
                <w:pStyle w:val="TOC3"/>
                <w:tabs>
                  <w:tab w:val="right" w:leader="dot" w:pos="9017"/>
                </w:tabs>
              </w:pPr>
            </w:pPrChange>
          </w:pPr>
          <w:ins w:id="114" w:author="Boni" w:date="2014-09-08T03:08:00Z">
            <w:del w:id="11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3.1.1 Дефинисање случајева коришћења на основу захтева корисника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_Toc397909070 \h </w:delInstrText>
              </w:r>
            </w:del>
          </w:ins>
          <w:del w:id="116" w:author="Andrija Ilic" w:date="2015-09-06T19:34:00Z">
            <w:r w:rsidDel="002A60DA">
              <w:rPr>
                <w:b w:val="0"/>
                <w:bCs w:val="0"/>
                <w:noProof/>
                <w:webHidden/>
              </w:rPr>
            </w:r>
            <w:r w:rsidDel="002A60DA">
              <w:rPr>
                <w:b w:val="0"/>
                <w:bCs w:val="0"/>
                <w:noProof/>
                <w:webHidden/>
              </w:rPr>
              <w:fldChar w:fldCharType="separate"/>
            </w:r>
          </w:del>
          <w:ins w:id="117" w:author="Boni" w:date="2014-09-08T03:08:00Z">
            <w:del w:id="118" w:author="Andrija Ilic" w:date="2015-09-06T19:34:00Z">
              <w:r w:rsidR="0078654E" w:rsidDel="002A60DA">
                <w:rPr>
                  <w:noProof/>
                  <w:webHidden/>
                </w:rPr>
                <w:delText>14</w:delText>
              </w:r>
              <w:r w:rsidDel="002A60DA">
                <w:rPr>
                  <w:b w:val="0"/>
                  <w:bCs w:val="0"/>
                  <w:noProof/>
                  <w:webHidden/>
                </w:rPr>
                <w:fldChar w:fldCharType="end"/>
              </w:r>
              <w:r w:rsidRPr="003E06CD" w:rsidDel="002A60DA">
                <w:rPr>
                  <w:rStyle w:val="Hyperlink"/>
                  <w:b w:val="0"/>
                  <w:bCs w:val="0"/>
                  <w:noProof/>
                </w:rPr>
                <w:fldChar w:fldCharType="end"/>
              </w:r>
            </w:del>
          </w:ins>
        </w:p>
        <w:p w14:paraId="7E2582BB" w14:textId="54C9CBE5" w:rsidR="0078654E" w:rsidDel="002A60DA" w:rsidRDefault="005F3F8E">
          <w:pPr>
            <w:pStyle w:val="TOCHeading"/>
            <w:jc w:val="center"/>
            <w:rPr>
              <w:ins w:id="119" w:author="Boni" w:date="2014-09-08T03:08:00Z"/>
              <w:del w:id="120" w:author="Andrija Ilic" w:date="2015-09-06T19:34:00Z"/>
              <w:rFonts w:asciiTheme="minorHAnsi" w:eastAsiaTheme="minorEastAsia" w:hAnsiTheme="minorHAnsi"/>
              <w:noProof/>
              <w:sz w:val="22"/>
            </w:rPr>
            <w:pPrChange w:id="121" w:author="Andrija Ilic" w:date="2015-09-06T19:34:00Z">
              <w:pPr>
                <w:pStyle w:val="TOC2"/>
                <w:tabs>
                  <w:tab w:val="right" w:leader="dot" w:pos="9017"/>
                </w:tabs>
              </w:pPr>
            </w:pPrChange>
          </w:pPr>
          <w:ins w:id="122" w:author="Boni" w:date="2014-09-08T03:08:00Z">
            <w:del w:id="12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 Анализа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_Toc397909071 \h </w:delInstrText>
              </w:r>
            </w:del>
          </w:ins>
          <w:del w:id="124" w:author="Andrija Ilic" w:date="2015-09-06T19:34:00Z">
            <w:r w:rsidDel="002A60DA">
              <w:rPr>
                <w:b w:val="0"/>
                <w:bCs w:val="0"/>
                <w:noProof/>
                <w:webHidden/>
              </w:rPr>
            </w:r>
            <w:r w:rsidDel="002A60DA">
              <w:rPr>
                <w:b w:val="0"/>
                <w:bCs w:val="0"/>
                <w:noProof/>
                <w:webHidden/>
              </w:rPr>
              <w:fldChar w:fldCharType="separate"/>
            </w:r>
          </w:del>
          <w:ins w:id="125" w:author="Boni" w:date="2014-09-08T03:08:00Z">
            <w:del w:id="126"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00153B58" w14:textId="202EAB2D" w:rsidR="0078654E" w:rsidDel="002A60DA" w:rsidRDefault="005F3F8E">
          <w:pPr>
            <w:pStyle w:val="TOCHeading"/>
            <w:jc w:val="center"/>
            <w:rPr>
              <w:ins w:id="127" w:author="Boni" w:date="2014-09-08T03:08:00Z"/>
              <w:del w:id="128" w:author="Andrija Ilic" w:date="2015-09-06T19:34:00Z"/>
              <w:rFonts w:asciiTheme="minorHAnsi" w:eastAsiaTheme="minorEastAsia" w:hAnsiTheme="minorHAnsi"/>
              <w:noProof/>
              <w:sz w:val="22"/>
            </w:rPr>
            <w:pPrChange w:id="129" w:author="Andrija Ilic" w:date="2015-09-06T19:34:00Z">
              <w:pPr>
                <w:pStyle w:val="TOC3"/>
                <w:tabs>
                  <w:tab w:val="right" w:leader="dot" w:pos="9017"/>
                </w:tabs>
              </w:pPr>
            </w:pPrChange>
          </w:pPr>
          <w:ins w:id="130" w:author="Boni" w:date="2014-09-08T03:08:00Z">
            <w:del w:id="13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3.2.1 Понашање софтверског система – дијаграми секвенци случајева коришћења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_Toc397909072 \h </w:delInstrText>
              </w:r>
            </w:del>
          </w:ins>
          <w:del w:id="132" w:author="Andrija Ilic" w:date="2015-09-06T19:34:00Z">
            <w:r w:rsidDel="002A60DA">
              <w:rPr>
                <w:b w:val="0"/>
                <w:bCs w:val="0"/>
                <w:noProof/>
                <w:webHidden/>
              </w:rPr>
            </w:r>
            <w:r w:rsidDel="002A60DA">
              <w:rPr>
                <w:b w:val="0"/>
                <w:bCs w:val="0"/>
                <w:noProof/>
                <w:webHidden/>
              </w:rPr>
              <w:fldChar w:fldCharType="separate"/>
            </w:r>
          </w:del>
          <w:ins w:id="133" w:author="Boni" w:date="2014-09-08T03:08:00Z">
            <w:del w:id="134" w:author="Andrija Ilic" w:date="2015-09-06T19:34:00Z">
              <w:r w:rsidR="0078654E" w:rsidDel="002A60DA">
                <w:rPr>
                  <w:noProof/>
                  <w:webHidden/>
                </w:rPr>
                <w:delText>21</w:delText>
              </w:r>
              <w:r w:rsidDel="002A60DA">
                <w:rPr>
                  <w:b w:val="0"/>
                  <w:bCs w:val="0"/>
                  <w:noProof/>
                  <w:webHidden/>
                </w:rPr>
                <w:fldChar w:fldCharType="end"/>
              </w:r>
              <w:r w:rsidRPr="003E06CD" w:rsidDel="002A60DA">
                <w:rPr>
                  <w:rStyle w:val="Hyperlink"/>
                  <w:b w:val="0"/>
                  <w:bCs w:val="0"/>
                  <w:noProof/>
                </w:rPr>
                <w:fldChar w:fldCharType="end"/>
              </w:r>
            </w:del>
          </w:ins>
        </w:p>
        <w:p w14:paraId="499258BD" w14:textId="0A7C16CC" w:rsidR="0078654E" w:rsidDel="002A60DA" w:rsidRDefault="005F3F8E">
          <w:pPr>
            <w:pStyle w:val="TOCHeading"/>
            <w:jc w:val="center"/>
            <w:rPr>
              <w:ins w:id="135" w:author="Boni" w:date="2014-09-08T03:08:00Z"/>
              <w:del w:id="136" w:author="Andrija Ilic" w:date="2015-09-06T19:34:00Z"/>
              <w:rFonts w:asciiTheme="minorHAnsi" w:eastAsiaTheme="minorEastAsia" w:hAnsiTheme="minorHAnsi"/>
              <w:noProof/>
              <w:sz w:val="22"/>
            </w:rPr>
            <w:pPrChange w:id="137" w:author="Andrija Ilic" w:date="2015-09-06T19:34:00Z">
              <w:pPr>
                <w:pStyle w:val="TOC3"/>
                <w:tabs>
                  <w:tab w:val="right" w:leader="dot" w:pos="9017"/>
                </w:tabs>
              </w:pPr>
            </w:pPrChange>
          </w:pPr>
          <w:ins w:id="138" w:author="Boni" w:date="2014-09-08T03:08:00Z">
            <w:del w:id="13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3.2.2 Понашање система - Уговори о системским операцијама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_Toc397909073 \h </w:delInstrText>
              </w:r>
            </w:del>
          </w:ins>
          <w:del w:id="140" w:author="Andrija Ilic" w:date="2015-09-06T19:34:00Z">
            <w:r w:rsidDel="002A60DA">
              <w:rPr>
                <w:b w:val="0"/>
                <w:bCs w:val="0"/>
                <w:noProof/>
                <w:webHidden/>
              </w:rPr>
            </w:r>
            <w:r w:rsidDel="002A60DA">
              <w:rPr>
                <w:b w:val="0"/>
                <w:bCs w:val="0"/>
                <w:noProof/>
                <w:webHidden/>
              </w:rPr>
              <w:fldChar w:fldCharType="separate"/>
            </w:r>
          </w:del>
          <w:ins w:id="141" w:author="Boni" w:date="2014-09-08T03:08:00Z">
            <w:del w:id="142" w:author="Andrija Ilic" w:date="2015-09-06T19:34:00Z">
              <w:r w:rsidR="0078654E" w:rsidDel="002A60DA">
                <w:rPr>
                  <w:noProof/>
                  <w:webHidden/>
                </w:rPr>
                <w:delText>30</w:delText>
              </w:r>
              <w:r w:rsidDel="002A60DA">
                <w:rPr>
                  <w:b w:val="0"/>
                  <w:bCs w:val="0"/>
                  <w:noProof/>
                  <w:webHidden/>
                </w:rPr>
                <w:fldChar w:fldCharType="end"/>
              </w:r>
              <w:r w:rsidRPr="003E06CD" w:rsidDel="002A60DA">
                <w:rPr>
                  <w:rStyle w:val="Hyperlink"/>
                  <w:b w:val="0"/>
                  <w:bCs w:val="0"/>
                  <w:noProof/>
                </w:rPr>
                <w:fldChar w:fldCharType="end"/>
              </w:r>
            </w:del>
          </w:ins>
        </w:p>
        <w:p w14:paraId="0E63263A" w14:textId="1D8BF349" w:rsidR="0078654E" w:rsidDel="002A60DA" w:rsidRDefault="005F3F8E">
          <w:pPr>
            <w:pStyle w:val="TOCHeading"/>
            <w:jc w:val="center"/>
            <w:rPr>
              <w:ins w:id="143" w:author="Boni" w:date="2014-09-08T03:08:00Z"/>
              <w:del w:id="144" w:author="Andrija Ilic" w:date="2015-09-06T19:34:00Z"/>
              <w:rFonts w:asciiTheme="minorHAnsi" w:eastAsiaTheme="minorEastAsia" w:hAnsiTheme="minorHAnsi"/>
              <w:noProof/>
              <w:sz w:val="22"/>
            </w:rPr>
            <w:pPrChange w:id="145" w:author="Andrija Ilic" w:date="2015-09-06T19:34:00Z">
              <w:pPr>
                <w:pStyle w:val="TOC3"/>
                <w:tabs>
                  <w:tab w:val="right" w:leader="dot" w:pos="9017"/>
                </w:tabs>
              </w:pPr>
            </w:pPrChange>
          </w:pPr>
          <w:ins w:id="146" w:author="Boni" w:date="2014-09-08T03:08:00Z">
            <w:del w:id="14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3.2.3 Структура софтверског система – концептуални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_Toc397909074 \h </w:delInstrText>
              </w:r>
            </w:del>
          </w:ins>
          <w:del w:id="148" w:author="Andrija Ilic" w:date="2015-09-06T19:34:00Z">
            <w:r w:rsidDel="002A60DA">
              <w:rPr>
                <w:b w:val="0"/>
                <w:bCs w:val="0"/>
                <w:noProof/>
                <w:webHidden/>
              </w:rPr>
            </w:r>
            <w:r w:rsidDel="002A60DA">
              <w:rPr>
                <w:b w:val="0"/>
                <w:bCs w:val="0"/>
                <w:noProof/>
                <w:webHidden/>
              </w:rPr>
              <w:fldChar w:fldCharType="separate"/>
            </w:r>
          </w:del>
          <w:ins w:id="149" w:author="Boni" w:date="2014-09-08T03:08:00Z">
            <w:del w:id="150" w:author="Andrija Ilic" w:date="2015-09-06T19:34:00Z">
              <w:r w:rsidR="0078654E" w:rsidDel="002A60DA">
                <w:rPr>
                  <w:noProof/>
                  <w:webHidden/>
                </w:rPr>
                <w:delText>32</w:delText>
              </w:r>
              <w:r w:rsidDel="002A60DA">
                <w:rPr>
                  <w:b w:val="0"/>
                  <w:bCs w:val="0"/>
                  <w:noProof/>
                  <w:webHidden/>
                </w:rPr>
                <w:fldChar w:fldCharType="end"/>
              </w:r>
              <w:r w:rsidRPr="003E06CD" w:rsidDel="002A60DA">
                <w:rPr>
                  <w:rStyle w:val="Hyperlink"/>
                  <w:b w:val="0"/>
                  <w:bCs w:val="0"/>
                  <w:noProof/>
                </w:rPr>
                <w:fldChar w:fldCharType="end"/>
              </w:r>
            </w:del>
          </w:ins>
        </w:p>
        <w:p w14:paraId="0CBE3ED6" w14:textId="4CFC0168" w:rsidR="0078654E" w:rsidDel="002A60DA" w:rsidRDefault="005F3F8E">
          <w:pPr>
            <w:pStyle w:val="TOCHeading"/>
            <w:jc w:val="center"/>
            <w:rPr>
              <w:ins w:id="151" w:author="Boni" w:date="2014-09-08T03:08:00Z"/>
              <w:del w:id="152" w:author="Andrija Ilic" w:date="2015-09-06T19:34:00Z"/>
              <w:rFonts w:asciiTheme="minorHAnsi" w:eastAsiaTheme="minorEastAsia" w:hAnsiTheme="minorHAnsi"/>
              <w:noProof/>
              <w:sz w:val="22"/>
            </w:rPr>
            <w:pPrChange w:id="153" w:author="Andrija Ilic" w:date="2015-09-06T19:34:00Z">
              <w:pPr>
                <w:pStyle w:val="TOC3"/>
                <w:tabs>
                  <w:tab w:val="right" w:leader="dot" w:pos="9017"/>
                </w:tabs>
              </w:pPr>
            </w:pPrChange>
          </w:pPr>
          <w:ins w:id="154" w:author="Boni" w:date="2014-09-08T03:08:00Z">
            <w:del w:id="15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3.2.4  Структура софтверског система  - Релациони модел</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_Toc397909075 \h </w:delInstrText>
              </w:r>
            </w:del>
          </w:ins>
          <w:del w:id="156" w:author="Andrija Ilic" w:date="2015-09-06T19:34:00Z">
            <w:r w:rsidDel="002A60DA">
              <w:rPr>
                <w:b w:val="0"/>
                <w:bCs w:val="0"/>
                <w:noProof/>
                <w:webHidden/>
              </w:rPr>
            </w:r>
            <w:r w:rsidDel="002A60DA">
              <w:rPr>
                <w:b w:val="0"/>
                <w:bCs w:val="0"/>
                <w:noProof/>
                <w:webHidden/>
              </w:rPr>
              <w:fldChar w:fldCharType="separate"/>
            </w:r>
          </w:del>
          <w:ins w:id="157" w:author="Boni" w:date="2014-09-08T03:08:00Z">
            <w:del w:id="158" w:author="Andrija Ilic" w:date="2015-09-06T19:34:00Z">
              <w:r w:rsidR="0078654E" w:rsidDel="002A60DA">
                <w:rPr>
                  <w:noProof/>
                  <w:webHidden/>
                </w:rPr>
                <w:delText>33</w:delText>
              </w:r>
              <w:r w:rsidDel="002A60DA">
                <w:rPr>
                  <w:b w:val="0"/>
                  <w:bCs w:val="0"/>
                  <w:noProof/>
                  <w:webHidden/>
                </w:rPr>
                <w:fldChar w:fldCharType="end"/>
              </w:r>
              <w:r w:rsidRPr="003E06CD" w:rsidDel="002A60DA">
                <w:rPr>
                  <w:rStyle w:val="Hyperlink"/>
                  <w:b w:val="0"/>
                  <w:bCs w:val="0"/>
                  <w:noProof/>
                </w:rPr>
                <w:fldChar w:fldCharType="end"/>
              </w:r>
            </w:del>
          </w:ins>
        </w:p>
        <w:p w14:paraId="797D6152" w14:textId="6DA306EC" w:rsidR="0078654E" w:rsidDel="002A60DA" w:rsidRDefault="005F3F8E">
          <w:pPr>
            <w:pStyle w:val="TOCHeading"/>
            <w:jc w:val="center"/>
            <w:rPr>
              <w:ins w:id="159" w:author="Boni" w:date="2014-09-08T03:08:00Z"/>
              <w:del w:id="160" w:author="Andrija Ilic" w:date="2015-09-06T19:34:00Z"/>
              <w:rFonts w:asciiTheme="minorHAnsi" w:eastAsiaTheme="minorEastAsia" w:hAnsiTheme="minorHAnsi"/>
              <w:noProof/>
              <w:sz w:val="22"/>
            </w:rPr>
            <w:pPrChange w:id="161" w:author="Andrija Ilic" w:date="2015-09-06T19:34:00Z">
              <w:pPr>
                <w:pStyle w:val="TOC2"/>
                <w:tabs>
                  <w:tab w:val="right" w:leader="dot" w:pos="9017"/>
                </w:tabs>
              </w:pPr>
            </w:pPrChange>
          </w:pPr>
          <w:ins w:id="162" w:author="Boni" w:date="2014-09-08T03:08:00Z">
            <w:del w:id="16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 Пројектовање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_Toc397909076 \h </w:delInstrText>
              </w:r>
            </w:del>
          </w:ins>
          <w:del w:id="164" w:author="Andrija Ilic" w:date="2015-09-06T19:34:00Z">
            <w:r w:rsidDel="002A60DA">
              <w:rPr>
                <w:b w:val="0"/>
                <w:bCs w:val="0"/>
                <w:noProof/>
                <w:webHidden/>
              </w:rPr>
            </w:r>
            <w:r w:rsidDel="002A60DA">
              <w:rPr>
                <w:b w:val="0"/>
                <w:bCs w:val="0"/>
                <w:noProof/>
                <w:webHidden/>
              </w:rPr>
              <w:fldChar w:fldCharType="separate"/>
            </w:r>
          </w:del>
          <w:ins w:id="165" w:author="Boni" w:date="2014-09-08T03:08:00Z">
            <w:del w:id="166"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5A0B6EDD" w14:textId="6D269245" w:rsidR="0078654E" w:rsidDel="002A60DA" w:rsidRDefault="005F3F8E">
          <w:pPr>
            <w:pStyle w:val="TOCHeading"/>
            <w:jc w:val="center"/>
            <w:rPr>
              <w:ins w:id="167" w:author="Boni" w:date="2014-09-08T03:08:00Z"/>
              <w:del w:id="168" w:author="Andrija Ilic" w:date="2015-09-06T19:34:00Z"/>
              <w:rFonts w:asciiTheme="minorHAnsi" w:eastAsiaTheme="minorEastAsia" w:hAnsiTheme="minorHAnsi"/>
              <w:noProof/>
              <w:sz w:val="22"/>
            </w:rPr>
            <w:pPrChange w:id="169" w:author="Andrija Ilic" w:date="2015-09-06T19:34:00Z">
              <w:pPr>
                <w:pStyle w:val="TOC3"/>
                <w:tabs>
                  <w:tab w:val="right" w:leader="dot" w:pos="9017"/>
                </w:tabs>
              </w:pPr>
            </w:pPrChange>
          </w:pPr>
          <w:ins w:id="170" w:author="Boni" w:date="2014-09-08T03:08:00Z">
            <w:del w:id="17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"_Toc397909077"</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3.3.1 Архитектура спфтверског система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_Toc397909077 \h </w:delInstrText>
              </w:r>
            </w:del>
          </w:ins>
          <w:del w:id="172" w:author="Andrija Ilic" w:date="2015-09-06T19:34:00Z">
            <w:r w:rsidDel="002A60DA">
              <w:rPr>
                <w:b w:val="0"/>
                <w:bCs w:val="0"/>
                <w:noProof/>
                <w:webHidden/>
              </w:rPr>
            </w:r>
            <w:r w:rsidDel="002A60DA">
              <w:rPr>
                <w:b w:val="0"/>
                <w:bCs w:val="0"/>
                <w:noProof/>
                <w:webHidden/>
              </w:rPr>
              <w:fldChar w:fldCharType="separate"/>
            </w:r>
          </w:del>
          <w:ins w:id="173" w:author="Boni" w:date="2014-09-08T03:08:00Z">
            <w:del w:id="174" w:author="Andrija Ilic" w:date="2015-09-06T19:34:00Z">
              <w:r w:rsidR="0078654E" w:rsidDel="002A60DA">
                <w:rPr>
                  <w:noProof/>
                  <w:webHidden/>
                </w:rPr>
                <w:delText>34</w:delText>
              </w:r>
              <w:r w:rsidDel="002A60DA">
                <w:rPr>
                  <w:b w:val="0"/>
                  <w:bCs w:val="0"/>
                  <w:noProof/>
                  <w:webHidden/>
                </w:rPr>
                <w:fldChar w:fldCharType="end"/>
              </w:r>
              <w:r w:rsidRPr="003E06CD" w:rsidDel="002A60DA">
                <w:rPr>
                  <w:rStyle w:val="Hyperlink"/>
                  <w:b w:val="0"/>
                  <w:bCs w:val="0"/>
                  <w:noProof/>
                </w:rPr>
                <w:fldChar w:fldCharType="end"/>
              </w:r>
            </w:del>
          </w:ins>
        </w:p>
        <w:p w14:paraId="03A8F9AB" w14:textId="378B0ABD" w:rsidR="0078654E" w:rsidDel="002A60DA" w:rsidRDefault="005F3F8E">
          <w:pPr>
            <w:pStyle w:val="TOCHeading"/>
            <w:jc w:val="center"/>
            <w:rPr>
              <w:ins w:id="175" w:author="Boni" w:date="2014-09-08T03:08:00Z"/>
              <w:del w:id="176" w:author="Andrija Ilic" w:date="2015-09-06T19:34:00Z"/>
              <w:rFonts w:asciiTheme="minorHAnsi" w:eastAsiaTheme="minorEastAsia" w:hAnsiTheme="minorHAnsi"/>
              <w:noProof/>
              <w:sz w:val="22"/>
            </w:rPr>
            <w:pPrChange w:id="177" w:author="Andrija Ilic" w:date="2015-09-06T19:34:00Z">
              <w:pPr>
                <w:pStyle w:val="TOC3"/>
                <w:tabs>
                  <w:tab w:val="right" w:leader="dot" w:pos="9017"/>
                </w:tabs>
              </w:pPr>
            </w:pPrChange>
          </w:pPr>
          <w:ins w:id="178" w:author="Boni" w:date="2014-09-08T03:08:00Z">
            <w:del w:id="17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"_Toc397909078"</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3.3.2 Пројектовање апликационе логике  - контролер апликационе логике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_Toc397909078 \h </w:delInstrText>
              </w:r>
            </w:del>
          </w:ins>
          <w:del w:id="180" w:author="Andrija Ilic" w:date="2015-09-06T19:34:00Z">
            <w:r w:rsidDel="002A60DA">
              <w:rPr>
                <w:b w:val="0"/>
                <w:bCs w:val="0"/>
                <w:noProof/>
                <w:webHidden/>
              </w:rPr>
            </w:r>
            <w:r w:rsidDel="002A60DA">
              <w:rPr>
                <w:b w:val="0"/>
                <w:bCs w:val="0"/>
                <w:noProof/>
                <w:webHidden/>
              </w:rPr>
              <w:fldChar w:fldCharType="separate"/>
            </w:r>
          </w:del>
          <w:ins w:id="181" w:author="Boni" w:date="2014-09-08T03:08:00Z">
            <w:del w:id="182" w:author="Andrija Ilic" w:date="2015-09-06T19:34:00Z">
              <w:r w:rsidR="0078654E" w:rsidDel="002A60DA">
                <w:rPr>
                  <w:noProof/>
                  <w:webHidden/>
                </w:rPr>
                <w:delText>35</w:delText>
              </w:r>
              <w:r w:rsidDel="002A60DA">
                <w:rPr>
                  <w:b w:val="0"/>
                  <w:bCs w:val="0"/>
                  <w:noProof/>
                  <w:webHidden/>
                </w:rPr>
                <w:fldChar w:fldCharType="end"/>
              </w:r>
              <w:r w:rsidRPr="003E06CD" w:rsidDel="002A60DA">
                <w:rPr>
                  <w:rStyle w:val="Hyperlink"/>
                  <w:b w:val="0"/>
                  <w:bCs w:val="0"/>
                  <w:noProof/>
                </w:rPr>
                <w:fldChar w:fldCharType="end"/>
              </w:r>
            </w:del>
          </w:ins>
        </w:p>
        <w:p w14:paraId="047EBF62" w14:textId="61382296" w:rsidR="0078654E" w:rsidDel="002A60DA" w:rsidRDefault="005F3F8E">
          <w:pPr>
            <w:pStyle w:val="TOCHeading"/>
            <w:jc w:val="center"/>
            <w:rPr>
              <w:ins w:id="183" w:author="Boni" w:date="2014-09-08T03:08:00Z"/>
              <w:del w:id="184" w:author="Andrija Ilic" w:date="2015-09-06T19:34:00Z"/>
              <w:rFonts w:asciiTheme="minorHAnsi" w:eastAsiaTheme="minorEastAsia" w:hAnsiTheme="minorHAnsi"/>
              <w:noProof/>
              <w:sz w:val="22"/>
            </w:rPr>
            <w:pPrChange w:id="185" w:author="Andrija Ilic" w:date="2015-09-06T19:34:00Z">
              <w:pPr>
                <w:pStyle w:val="TOC3"/>
                <w:tabs>
                  <w:tab w:val="right" w:leader="dot" w:pos="9017"/>
                </w:tabs>
              </w:pPr>
            </w:pPrChange>
          </w:pPr>
          <w:ins w:id="186" w:author="Boni" w:date="2014-09-08T03:08:00Z">
            <w:del w:id="18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"_Toc397909079"</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3.3.3 Пројектовање апликационе логике  - доменске класе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_Toc397909079 \h </w:delInstrText>
              </w:r>
            </w:del>
          </w:ins>
          <w:del w:id="188" w:author="Andrija Ilic" w:date="2015-09-06T19:34:00Z">
            <w:r w:rsidDel="002A60DA">
              <w:rPr>
                <w:b w:val="0"/>
                <w:bCs w:val="0"/>
                <w:noProof/>
                <w:webHidden/>
              </w:rPr>
            </w:r>
            <w:r w:rsidDel="002A60DA">
              <w:rPr>
                <w:b w:val="0"/>
                <w:bCs w:val="0"/>
                <w:noProof/>
                <w:webHidden/>
              </w:rPr>
              <w:fldChar w:fldCharType="separate"/>
            </w:r>
          </w:del>
          <w:ins w:id="189" w:author="Boni" w:date="2014-09-08T03:08:00Z">
            <w:del w:id="190"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0D80D72A" w14:textId="3234C446" w:rsidR="0078654E" w:rsidDel="002A60DA" w:rsidRDefault="005F3F8E">
          <w:pPr>
            <w:pStyle w:val="TOCHeading"/>
            <w:jc w:val="center"/>
            <w:rPr>
              <w:ins w:id="191" w:author="Boni" w:date="2014-09-08T03:08:00Z"/>
              <w:del w:id="192" w:author="Andrija Ilic" w:date="2015-09-06T19:34:00Z"/>
              <w:rFonts w:asciiTheme="minorHAnsi" w:eastAsiaTheme="minorEastAsia" w:hAnsiTheme="minorHAnsi"/>
              <w:noProof/>
              <w:sz w:val="22"/>
            </w:rPr>
            <w:pPrChange w:id="193" w:author="Andrija Ilic" w:date="2015-09-06T19:34:00Z">
              <w:pPr>
                <w:pStyle w:val="TOC3"/>
                <w:tabs>
                  <w:tab w:val="right" w:leader="dot" w:pos="9017"/>
                </w:tabs>
              </w:pPr>
            </w:pPrChange>
          </w:pPr>
          <w:ins w:id="194" w:author="Boni" w:date="2014-09-08T03:08:00Z">
            <w:del w:id="19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"_Toc397909080"</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3.3.4 Пројектовање апликационе логике  - системске операције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_Toc397909080 \h </w:delInstrText>
              </w:r>
            </w:del>
          </w:ins>
          <w:del w:id="196" w:author="Andrija Ilic" w:date="2015-09-06T19:34:00Z">
            <w:r w:rsidDel="002A60DA">
              <w:rPr>
                <w:b w:val="0"/>
                <w:bCs w:val="0"/>
                <w:noProof/>
                <w:webHidden/>
              </w:rPr>
            </w:r>
            <w:r w:rsidDel="002A60DA">
              <w:rPr>
                <w:b w:val="0"/>
                <w:bCs w:val="0"/>
                <w:noProof/>
                <w:webHidden/>
              </w:rPr>
              <w:fldChar w:fldCharType="separate"/>
            </w:r>
          </w:del>
          <w:ins w:id="197" w:author="Boni" w:date="2014-09-08T03:08:00Z">
            <w:del w:id="198" w:author="Andrija Ilic" w:date="2015-09-06T19:34:00Z">
              <w:r w:rsidR="0078654E" w:rsidDel="002A60DA">
                <w:rPr>
                  <w:noProof/>
                  <w:webHidden/>
                </w:rPr>
                <w:delText>36</w:delText>
              </w:r>
              <w:r w:rsidDel="002A60DA">
                <w:rPr>
                  <w:b w:val="0"/>
                  <w:bCs w:val="0"/>
                  <w:noProof/>
                  <w:webHidden/>
                </w:rPr>
                <w:fldChar w:fldCharType="end"/>
              </w:r>
              <w:r w:rsidRPr="003E06CD" w:rsidDel="002A60DA">
                <w:rPr>
                  <w:rStyle w:val="Hyperlink"/>
                  <w:b w:val="0"/>
                  <w:bCs w:val="0"/>
                  <w:noProof/>
                </w:rPr>
                <w:fldChar w:fldCharType="end"/>
              </w:r>
            </w:del>
          </w:ins>
        </w:p>
        <w:p w14:paraId="22CB2174" w14:textId="5CE39D00" w:rsidR="0078654E" w:rsidDel="002A60DA" w:rsidRDefault="005F3F8E">
          <w:pPr>
            <w:pStyle w:val="TOCHeading"/>
            <w:jc w:val="center"/>
            <w:rPr>
              <w:ins w:id="199" w:author="Boni" w:date="2014-09-08T03:08:00Z"/>
              <w:del w:id="200" w:author="Andrija Ilic" w:date="2015-09-06T19:34:00Z"/>
              <w:rFonts w:asciiTheme="minorHAnsi" w:eastAsiaTheme="minorEastAsia" w:hAnsiTheme="minorHAnsi"/>
              <w:noProof/>
              <w:sz w:val="22"/>
            </w:rPr>
            <w:pPrChange w:id="201" w:author="Andrija Ilic" w:date="2015-09-06T19:34:00Z">
              <w:pPr>
                <w:pStyle w:val="TOC3"/>
                <w:tabs>
                  <w:tab w:val="right" w:leader="dot" w:pos="9017"/>
                </w:tabs>
              </w:pPr>
            </w:pPrChange>
          </w:pPr>
          <w:ins w:id="202" w:author="Boni" w:date="2014-09-08T03:08:00Z">
            <w:del w:id="20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"_Toc397909081"</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3.3.5 Пројектовање апликационе логике  - брокер базе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_Toc397909081 \h </w:delInstrText>
              </w:r>
            </w:del>
          </w:ins>
          <w:del w:id="204" w:author="Andrija Ilic" w:date="2015-09-06T19:34:00Z">
            <w:r w:rsidDel="002A60DA">
              <w:rPr>
                <w:b w:val="0"/>
                <w:bCs w:val="0"/>
                <w:noProof/>
                <w:webHidden/>
              </w:rPr>
            </w:r>
            <w:r w:rsidDel="002A60DA">
              <w:rPr>
                <w:b w:val="0"/>
                <w:bCs w:val="0"/>
                <w:noProof/>
                <w:webHidden/>
              </w:rPr>
              <w:fldChar w:fldCharType="separate"/>
            </w:r>
          </w:del>
          <w:ins w:id="205" w:author="Boni" w:date="2014-09-08T03:08:00Z">
            <w:del w:id="206" w:author="Andrija Ilic" w:date="2015-09-06T19:34:00Z">
              <w:r w:rsidR="0078654E" w:rsidDel="002A60DA">
                <w:rPr>
                  <w:noProof/>
                  <w:webHidden/>
                </w:rPr>
                <w:delText>42</w:delText>
              </w:r>
              <w:r w:rsidDel="002A60DA">
                <w:rPr>
                  <w:b w:val="0"/>
                  <w:bCs w:val="0"/>
                  <w:noProof/>
                  <w:webHidden/>
                </w:rPr>
                <w:fldChar w:fldCharType="end"/>
              </w:r>
              <w:r w:rsidRPr="003E06CD" w:rsidDel="002A60DA">
                <w:rPr>
                  <w:rStyle w:val="Hyperlink"/>
                  <w:b w:val="0"/>
                  <w:bCs w:val="0"/>
                  <w:noProof/>
                </w:rPr>
                <w:fldChar w:fldCharType="end"/>
              </w:r>
            </w:del>
          </w:ins>
        </w:p>
        <w:p w14:paraId="65CF25A5" w14:textId="4414EA38" w:rsidR="0078654E" w:rsidDel="002A60DA" w:rsidRDefault="005F3F8E">
          <w:pPr>
            <w:pStyle w:val="TOCHeading"/>
            <w:jc w:val="center"/>
            <w:rPr>
              <w:ins w:id="207" w:author="Boni" w:date="2014-09-08T03:08:00Z"/>
              <w:del w:id="208" w:author="Andrija Ilic" w:date="2015-09-06T19:34:00Z"/>
              <w:rFonts w:asciiTheme="minorHAnsi" w:eastAsiaTheme="minorEastAsia" w:hAnsiTheme="minorHAnsi"/>
              <w:noProof/>
              <w:sz w:val="22"/>
            </w:rPr>
            <w:pPrChange w:id="209" w:author="Andrija Ilic" w:date="2015-09-06T19:34:00Z">
              <w:pPr>
                <w:pStyle w:val="TOC3"/>
                <w:tabs>
                  <w:tab w:val="right" w:leader="dot" w:pos="9017"/>
                </w:tabs>
              </w:pPr>
            </w:pPrChange>
          </w:pPr>
          <w:ins w:id="210" w:author="Boni" w:date="2014-09-08T03:08:00Z">
            <w:del w:id="211"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"_Toc397909082"</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3.3.6 Пројектовање складишта података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_Toc397909082 \h </w:delInstrText>
              </w:r>
            </w:del>
          </w:ins>
          <w:del w:id="212" w:author="Andrija Ilic" w:date="2015-09-06T19:34:00Z">
            <w:r w:rsidDel="002A60DA">
              <w:rPr>
                <w:b w:val="0"/>
                <w:bCs w:val="0"/>
                <w:noProof/>
                <w:webHidden/>
              </w:rPr>
            </w:r>
            <w:r w:rsidDel="002A60DA">
              <w:rPr>
                <w:b w:val="0"/>
                <w:bCs w:val="0"/>
                <w:noProof/>
                <w:webHidden/>
              </w:rPr>
              <w:fldChar w:fldCharType="separate"/>
            </w:r>
          </w:del>
          <w:ins w:id="213" w:author="Boni" w:date="2014-09-08T03:08:00Z">
            <w:del w:id="214" w:author="Andrija Ilic" w:date="2015-09-06T19:34:00Z">
              <w:r w:rsidR="0078654E" w:rsidDel="002A60DA">
                <w:rPr>
                  <w:noProof/>
                  <w:webHidden/>
                </w:rPr>
                <w:delText>47</w:delText>
              </w:r>
              <w:r w:rsidDel="002A60DA">
                <w:rPr>
                  <w:b w:val="0"/>
                  <w:bCs w:val="0"/>
                  <w:noProof/>
                  <w:webHidden/>
                </w:rPr>
                <w:fldChar w:fldCharType="end"/>
              </w:r>
              <w:r w:rsidRPr="003E06CD" w:rsidDel="002A60DA">
                <w:rPr>
                  <w:rStyle w:val="Hyperlink"/>
                  <w:b w:val="0"/>
                  <w:bCs w:val="0"/>
                  <w:noProof/>
                </w:rPr>
                <w:fldChar w:fldCharType="end"/>
              </w:r>
            </w:del>
          </w:ins>
        </w:p>
        <w:p w14:paraId="56E42838" w14:textId="4D50F462" w:rsidR="0078654E" w:rsidDel="002A60DA" w:rsidRDefault="005F3F8E">
          <w:pPr>
            <w:pStyle w:val="TOCHeading"/>
            <w:jc w:val="center"/>
            <w:rPr>
              <w:ins w:id="215" w:author="Boni" w:date="2014-09-08T03:08:00Z"/>
              <w:del w:id="216" w:author="Andrija Ilic" w:date="2015-09-06T19:34:00Z"/>
              <w:rFonts w:asciiTheme="minorHAnsi" w:eastAsiaTheme="minorEastAsia" w:hAnsiTheme="minorHAnsi"/>
              <w:noProof/>
              <w:sz w:val="22"/>
            </w:rPr>
            <w:pPrChange w:id="217" w:author="Andrija Ilic" w:date="2015-09-06T19:34:00Z">
              <w:pPr>
                <w:pStyle w:val="TOC3"/>
                <w:tabs>
                  <w:tab w:val="right" w:leader="dot" w:pos="9017"/>
                </w:tabs>
              </w:pPr>
            </w:pPrChange>
          </w:pPr>
          <w:ins w:id="218" w:author="Boni" w:date="2014-09-08T03:08:00Z">
            <w:del w:id="219"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"_Toc397909083"</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3.3.7 Структура корисничког интерфејса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_Toc397909083 \h </w:delInstrText>
              </w:r>
            </w:del>
          </w:ins>
          <w:del w:id="220" w:author="Andrija Ilic" w:date="2015-09-06T19:34:00Z">
            <w:r w:rsidDel="002A60DA">
              <w:rPr>
                <w:b w:val="0"/>
                <w:bCs w:val="0"/>
                <w:noProof/>
                <w:webHidden/>
              </w:rPr>
            </w:r>
            <w:r w:rsidDel="002A60DA">
              <w:rPr>
                <w:b w:val="0"/>
                <w:bCs w:val="0"/>
                <w:noProof/>
                <w:webHidden/>
              </w:rPr>
              <w:fldChar w:fldCharType="separate"/>
            </w:r>
          </w:del>
          <w:ins w:id="221" w:author="Boni" w:date="2014-09-08T03:08:00Z">
            <w:del w:id="222"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09E7E129" w14:textId="357B2FEA" w:rsidR="0078654E" w:rsidDel="002A60DA" w:rsidRDefault="005F3F8E">
          <w:pPr>
            <w:pStyle w:val="TOCHeading"/>
            <w:jc w:val="center"/>
            <w:rPr>
              <w:ins w:id="223" w:author="Boni" w:date="2014-09-08T03:08:00Z"/>
              <w:del w:id="224" w:author="Andrija Ilic" w:date="2015-09-06T19:34:00Z"/>
              <w:rFonts w:asciiTheme="minorHAnsi" w:eastAsiaTheme="minorEastAsia" w:hAnsiTheme="minorHAnsi"/>
              <w:noProof/>
              <w:sz w:val="22"/>
            </w:rPr>
            <w:pPrChange w:id="225" w:author="Andrija Ilic" w:date="2015-09-06T19:34:00Z">
              <w:pPr>
                <w:pStyle w:val="TOC3"/>
                <w:tabs>
                  <w:tab w:val="right" w:leader="dot" w:pos="9017"/>
                </w:tabs>
              </w:pPr>
            </w:pPrChange>
          </w:pPr>
          <w:ins w:id="226" w:author="Boni" w:date="2014-09-08T03:08:00Z">
            <w:del w:id="227"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"_Toc397909084"</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3.3.8 Пројектовање екранске форме</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_Toc397909084 \h </w:delInstrText>
              </w:r>
            </w:del>
          </w:ins>
          <w:del w:id="228" w:author="Andrija Ilic" w:date="2015-09-06T19:34:00Z">
            <w:r w:rsidDel="002A60DA">
              <w:rPr>
                <w:b w:val="0"/>
                <w:bCs w:val="0"/>
                <w:noProof/>
                <w:webHidden/>
              </w:rPr>
            </w:r>
            <w:r w:rsidDel="002A60DA">
              <w:rPr>
                <w:b w:val="0"/>
                <w:bCs w:val="0"/>
                <w:noProof/>
                <w:webHidden/>
              </w:rPr>
              <w:fldChar w:fldCharType="separate"/>
            </w:r>
          </w:del>
          <w:ins w:id="229" w:author="Boni" w:date="2014-09-08T03:08:00Z">
            <w:del w:id="230" w:author="Andrija Ilic" w:date="2015-09-06T19:34:00Z">
              <w:r w:rsidR="0078654E" w:rsidDel="002A60DA">
                <w:rPr>
                  <w:noProof/>
                  <w:webHidden/>
                </w:rPr>
                <w:delText>50</w:delText>
              </w:r>
              <w:r w:rsidDel="002A60DA">
                <w:rPr>
                  <w:b w:val="0"/>
                  <w:bCs w:val="0"/>
                  <w:noProof/>
                  <w:webHidden/>
                </w:rPr>
                <w:fldChar w:fldCharType="end"/>
              </w:r>
              <w:r w:rsidRPr="003E06CD" w:rsidDel="002A60DA">
                <w:rPr>
                  <w:rStyle w:val="Hyperlink"/>
                  <w:b w:val="0"/>
                  <w:bCs w:val="0"/>
                  <w:noProof/>
                </w:rPr>
                <w:fldChar w:fldCharType="end"/>
              </w:r>
            </w:del>
          </w:ins>
        </w:p>
        <w:p w14:paraId="1FB59C31" w14:textId="6268F462" w:rsidR="0078654E" w:rsidDel="002A60DA" w:rsidRDefault="005F3F8E">
          <w:pPr>
            <w:pStyle w:val="TOCHeading"/>
            <w:jc w:val="center"/>
            <w:rPr>
              <w:ins w:id="231" w:author="Boni" w:date="2014-09-08T03:08:00Z"/>
              <w:del w:id="232" w:author="Andrija Ilic" w:date="2015-09-06T19:34:00Z"/>
              <w:rFonts w:asciiTheme="minorHAnsi" w:eastAsiaTheme="minorEastAsia" w:hAnsiTheme="minorHAnsi"/>
              <w:noProof/>
              <w:sz w:val="22"/>
            </w:rPr>
            <w:pPrChange w:id="233" w:author="Andrija Ilic" w:date="2015-09-06T19:34:00Z">
              <w:pPr>
                <w:pStyle w:val="TOC2"/>
                <w:tabs>
                  <w:tab w:val="right" w:leader="dot" w:pos="9017"/>
                </w:tabs>
              </w:pPr>
            </w:pPrChange>
          </w:pPr>
          <w:ins w:id="234" w:author="Boni" w:date="2014-09-08T03:08:00Z">
            <w:del w:id="235"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"_Toc397909085"</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3.4 Имплементација</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_Toc397909085 \h </w:delInstrText>
              </w:r>
            </w:del>
          </w:ins>
          <w:del w:id="236" w:author="Andrija Ilic" w:date="2015-09-06T19:34:00Z">
            <w:r w:rsidDel="002A60DA">
              <w:rPr>
                <w:b w:val="0"/>
                <w:bCs w:val="0"/>
                <w:noProof/>
                <w:webHidden/>
              </w:rPr>
            </w:r>
            <w:r w:rsidDel="002A60DA">
              <w:rPr>
                <w:b w:val="0"/>
                <w:bCs w:val="0"/>
                <w:noProof/>
                <w:webHidden/>
              </w:rPr>
              <w:fldChar w:fldCharType="separate"/>
            </w:r>
          </w:del>
          <w:ins w:id="237" w:author="Boni" w:date="2014-09-08T03:08:00Z">
            <w:del w:id="238" w:author="Andrija Ilic" w:date="2015-09-06T19:34:00Z">
              <w:r w:rsidR="0078654E" w:rsidDel="002A60DA">
                <w:rPr>
                  <w:noProof/>
                  <w:webHidden/>
                </w:rPr>
                <w:delText>61</w:delText>
              </w:r>
              <w:r w:rsidDel="002A60DA">
                <w:rPr>
                  <w:b w:val="0"/>
                  <w:bCs w:val="0"/>
                  <w:noProof/>
                  <w:webHidden/>
                </w:rPr>
                <w:fldChar w:fldCharType="end"/>
              </w:r>
              <w:r w:rsidRPr="003E06CD" w:rsidDel="002A60DA">
                <w:rPr>
                  <w:rStyle w:val="Hyperlink"/>
                  <w:b w:val="0"/>
                  <w:bCs w:val="0"/>
                  <w:noProof/>
                </w:rPr>
                <w:fldChar w:fldCharType="end"/>
              </w:r>
            </w:del>
          </w:ins>
        </w:p>
        <w:p w14:paraId="1535C36B" w14:textId="37C4B0B1" w:rsidR="0078654E" w:rsidDel="002A60DA" w:rsidRDefault="005F3F8E">
          <w:pPr>
            <w:pStyle w:val="TOCHeading"/>
            <w:jc w:val="center"/>
            <w:rPr>
              <w:ins w:id="239" w:author="Boni" w:date="2014-09-08T03:08:00Z"/>
              <w:del w:id="240" w:author="Andrija Ilic" w:date="2015-09-06T19:34:00Z"/>
              <w:rFonts w:asciiTheme="minorHAnsi" w:eastAsiaTheme="minorEastAsia" w:hAnsiTheme="minorHAnsi"/>
              <w:noProof/>
              <w:sz w:val="22"/>
            </w:rPr>
            <w:pPrChange w:id="241" w:author="Andrija Ilic" w:date="2015-09-06T19:34:00Z">
              <w:pPr>
                <w:pStyle w:val="TOC2"/>
                <w:tabs>
                  <w:tab w:val="right" w:leader="dot" w:pos="9017"/>
                </w:tabs>
              </w:pPr>
            </w:pPrChange>
          </w:pPr>
          <w:ins w:id="242" w:author="Boni" w:date="2014-09-08T03:08:00Z">
            <w:del w:id="243" w:author="Andrija Ilic" w:date="2015-09-06T19:34:00Z">
              <w:r w:rsidRPr="003E06CD" w:rsidDel="002A60DA">
                <w:rPr>
                  <w:rStyle w:val="Hyperlink"/>
                  <w:b w:val="0"/>
                  <w:bCs w:val="0"/>
                  <w:noProof/>
                </w:rPr>
                <w:fldChar w:fldCharType="begin"/>
              </w:r>
              <w:r w:rsidR="0078654E" w:rsidRPr="003E06CD" w:rsidDel="002A60DA">
                <w:rPr>
                  <w:rStyle w:val="Hyperlink"/>
                  <w:noProof/>
                </w:rPr>
                <w:delInstrText xml:space="preserve"> </w:delInstrText>
              </w:r>
              <w:r w:rsidR="0078654E" w:rsidDel="002A60DA">
                <w:rPr>
                  <w:noProof/>
                </w:rPr>
                <w:delInstrText>HYPERLINK \l "_Toc397909086"</w:delInstrText>
              </w:r>
              <w:r w:rsidR="0078654E" w:rsidRPr="003E06CD" w:rsidDel="002A60DA">
                <w:rPr>
                  <w:rStyle w:val="Hyperlink"/>
                  <w:noProof/>
                </w:rPr>
                <w:delInstrText xml:space="preserve"> </w:delInstrText>
              </w:r>
              <w:r w:rsidRPr="003E06CD" w:rsidDel="002A60DA">
                <w:rPr>
                  <w:rStyle w:val="Hyperlink"/>
                  <w:b w:val="0"/>
                  <w:bCs w:val="0"/>
                  <w:noProof/>
                </w:rPr>
                <w:fldChar w:fldCharType="separate"/>
              </w:r>
              <w:r w:rsidR="0078654E" w:rsidRPr="003E06CD" w:rsidDel="002A60DA">
                <w:rPr>
                  <w:rStyle w:val="Hyperlink"/>
                  <w:noProof/>
                </w:rPr>
                <w:delText>3.5 Закључак</w:delText>
              </w:r>
              <w:r w:rsidR="0078654E" w:rsidDel="002A60DA">
                <w:rPr>
                  <w:noProof/>
                  <w:webHidden/>
                </w:rPr>
                <w:tab/>
              </w:r>
              <w:r w:rsidDel="002A60DA">
                <w:rPr>
                  <w:b w:val="0"/>
                  <w:bCs w:val="0"/>
                  <w:noProof/>
                  <w:webHidden/>
                </w:rPr>
                <w:fldChar w:fldCharType="begin"/>
              </w:r>
              <w:r w:rsidR="0078654E" w:rsidDel="002A60DA">
                <w:rPr>
                  <w:noProof/>
                  <w:webHidden/>
                </w:rPr>
                <w:delInstrText xml:space="preserve"> PAGEREF _Toc397909086 \h </w:delInstrText>
              </w:r>
            </w:del>
          </w:ins>
          <w:del w:id="244" w:author="Andrija Ilic" w:date="2015-09-06T19:34:00Z">
            <w:r w:rsidDel="002A60DA">
              <w:rPr>
                <w:b w:val="0"/>
                <w:bCs w:val="0"/>
                <w:noProof/>
                <w:webHidden/>
              </w:rPr>
            </w:r>
            <w:r w:rsidDel="002A60DA">
              <w:rPr>
                <w:b w:val="0"/>
                <w:bCs w:val="0"/>
                <w:noProof/>
                <w:webHidden/>
              </w:rPr>
              <w:fldChar w:fldCharType="separate"/>
            </w:r>
          </w:del>
          <w:ins w:id="245" w:author="Boni" w:date="2014-09-08T03:08:00Z">
            <w:del w:id="246" w:author="Andrija Ilic" w:date="2015-09-06T19:34:00Z">
              <w:r w:rsidR="0078654E" w:rsidDel="002A60DA">
                <w:rPr>
                  <w:noProof/>
                  <w:webHidden/>
                </w:rPr>
                <w:delText>63</w:delText>
              </w:r>
              <w:r w:rsidDel="002A60DA">
                <w:rPr>
                  <w:b w:val="0"/>
                  <w:bCs w:val="0"/>
                  <w:noProof/>
                  <w:webHidden/>
                </w:rPr>
                <w:fldChar w:fldCharType="end"/>
              </w:r>
              <w:r w:rsidRPr="003E06CD" w:rsidDel="002A60DA">
                <w:rPr>
                  <w:rStyle w:val="Hyperlink"/>
                  <w:b w:val="0"/>
                  <w:bCs w:val="0"/>
                  <w:noProof/>
                </w:rPr>
                <w:fldChar w:fldCharType="end"/>
              </w:r>
            </w:del>
          </w:ins>
        </w:p>
        <w:p w14:paraId="4A969B84" w14:textId="2AA95EA9" w:rsidR="00623D48" w:rsidDel="002A60DA" w:rsidRDefault="005F3F8E">
          <w:pPr>
            <w:pStyle w:val="TOCHeading"/>
            <w:jc w:val="center"/>
            <w:rPr>
              <w:del w:id="247" w:author="Andrija Ilic" w:date="2015-09-06T19:34:00Z"/>
              <w:rFonts w:asciiTheme="minorHAnsi" w:eastAsiaTheme="minorEastAsia" w:hAnsiTheme="minorHAnsi"/>
              <w:noProof/>
              <w:sz w:val="22"/>
            </w:rPr>
            <w:pPrChange w:id="248" w:author="Andrija Ilic" w:date="2015-09-06T19:34:00Z">
              <w:pPr>
                <w:pStyle w:val="TOC1"/>
                <w:tabs>
                  <w:tab w:val="right" w:leader="dot" w:pos="9017"/>
                </w:tabs>
              </w:pPr>
            </w:pPrChange>
          </w:pPr>
          <w:del w:id="249" w:author="Andrija Ilic" w:date="2015-09-06T19:34:00Z">
            <w:r w:rsidRPr="005F3F8E" w:rsidDel="002A60DA">
              <w:rPr>
                <w:rPrChange w:id="250" w:author="Boni" w:date="2014-09-07T23:05:00Z">
                  <w:rPr>
                    <w:rStyle w:val="Hyperlink"/>
                    <w:noProof/>
                  </w:rPr>
                </w:rPrChange>
              </w:rPr>
              <w:delText>1. Увод</w:delText>
            </w:r>
            <w:r w:rsidR="00623D48" w:rsidDel="002A60DA">
              <w:rPr>
                <w:noProof/>
                <w:webHidden/>
              </w:rPr>
              <w:tab/>
              <w:delText>3</w:delText>
            </w:r>
          </w:del>
        </w:p>
        <w:p w14:paraId="0ED8E0E9" w14:textId="690C720E" w:rsidR="00623D48" w:rsidDel="002A60DA" w:rsidRDefault="005F3F8E">
          <w:pPr>
            <w:pStyle w:val="TOCHeading"/>
            <w:jc w:val="center"/>
            <w:rPr>
              <w:del w:id="251" w:author="Andrija Ilic" w:date="2015-09-06T19:34:00Z"/>
              <w:rFonts w:asciiTheme="minorHAnsi" w:eastAsiaTheme="minorEastAsia" w:hAnsiTheme="minorHAnsi"/>
              <w:noProof/>
              <w:sz w:val="22"/>
            </w:rPr>
            <w:pPrChange w:id="252" w:author="Andrija Ilic" w:date="2015-09-06T19:34:00Z">
              <w:pPr>
                <w:pStyle w:val="TOC1"/>
                <w:tabs>
                  <w:tab w:val="right" w:leader="dot" w:pos="9017"/>
                </w:tabs>
              </w:pPr>
            </w:pPrChange>
          </w:pPr>
          <w:del w:id="253" w:author="Andrija Ilic" w:date="2015-09-06T19:34:00Z">
            <w:r w:rsidRPr="005F3F8E" w:rsidDel="002A60DA">
              <w:rPr>
                <w:rPrChange w:id="254" w:author="Boni" w:date="2014-09-07T23:05:00Z">
                  <w:rPr>
                    <w:rStyle w:val="Hyperlink"/>
                    <w:noProof/>
                  </w:rPr>
                </w:rPrChange>
              </w:rPr>
              <w:delText>2. Tapestry 5.3</w:delText>
            </w:r>
            <w:r w:rsidR="00623D48" w:rsidDel="002A60DA">
              <w:rPr>
                <w:noProof/>
                <w:webHidden/>
              </w:rPr>
              <w:tab/>
              <w:delText>4</w:delText>
            </w:r>
          </w:del>
        </w:p>
        <w:p w14:paraId="313908D6" w14:textId="52E42DE4" w:rsidR="00623D48" w:rsidDel="002A60DA" w:rsidRDefault="005F3F8E">
          <w:pPr>
            <w:pStyle w:val="TOCHeading"/>
            <w:jc w:val="center"/>
            <w:rPr>
              <w:del w:id="255" w:author="Andrija Ilic" w:date="2015-09-06T19:34:00Z"/>
              <w:rFonts w:asciiTheme="minorHAnsi" w:eastAsiaTheme="minorEastAsia" w:hAnsiTheme="minorHAnsi"/>
              <w:noProof/>
              <w:sz w:val="22"/>
            </w:rPr>
            <w:pPrChange w:id="256" w:author="Andrija Ilic" w:date="2015-09-06T19:34:00Z">
              <w:pPr>
                <w:pStyle w:val="TOC2"/>
                <w:tabs>
                  <w:tab w:val="right" w:leader="dot" w:pos="9017"/>
                </w:tabs>
              </w:pPr>
            </w:pPrChange>
          </w:pPr>
          <w:del w:id="257" w:author="Andrija Ilic" w:date="2015-09-06T19:34:00Z">
            <w:r w:rsidRPr="005F3F8E" w:rsidDel="002A60DA">
              <w:rPr>
                <w:rPrChange w:id="258" w:author="Boni" w:date="2014-09-07T23:05:00Z">
                  <w:rPr>
                    <w:rStyle w:val="Hyperlink"/>
                    <w:noProof/>
                  </w:rPr>
                </w:rPrChange>
              </w:rPr>
              <w:delText>2.1 Основне компоненте Tapestry оквира</w:delText>
            </w:r>
            <w:r w:rsidR="00623D48" w:rsidDel="002A60DA">
              <w:rPr>
                <w:noProof/>
                <w:webHidden/>
              </w:rPr>
              <w:tab/>
              <w:delText>4</w:delText>
            </w:r>
          </w:del>
        </w:p>
        <w:p w14:paraId="7414CA70" w14:textId="40815BB6" w:rsidR="00623D48" w:rsidDel="002A60DA" w:rsidRDefault="005F3F8E">
          <w:pPr>
            <w:pStyle w:val="TOCHeading"/>
            <w:jc w:val="center"/>
            <w:rPr>
              <w:del w:id="259" w:author="Andrija Ilic" w:date="2015-09-06T19:34:00Z"/>
              <w:rFonts w:asciiTheme="minorHAnsi" w:eastAsiaTheme="minorEastAsia" w:hAnsiTheme="minorHAnsi"/>
              <w:noProof/>
              <w:sz w:val="22"/>
            </w:rPr>
            <w:pPrChange w:id="260" w:author="Andrija Ilic" w:date="2015-09-06T19:34:00Z">
              <w:pPr>
                <w:pStyle w:val="TOC3"/>
                <w:tabs>
                  <w:tab w:val="right" w:leader="dot" w:pos="9017"/>
                </w:tabs>
              </w:pPr>
            </w:pPrChange>
          </w:pPr>
          <w:del w:id="261" w:author="Andrija Ilic" w:date="2015-09-06T19:34:00Z">
            <w:r w:rsidRPr="005F3F8E" w:rsidDel="002A60DA">
              <w:rPr>
                <w:rFonts w:eastAsia="Calibri"/>
                <w:rPrChange w:id="262" w:author="Boni" w:date="2014-09-07T23:05:00Z">
                  <w:rPr>
                    <w:rStyle w:val="Hyperlink"/>
                    <w:rFonts w:eastAsia="Calibri"/>
                    <w:noProof/>
                  </w:rPr>
                </w:rPrChange>
              </w:rPr>
              <w:delText>2.1.1 TextField, PasswordField</w:delText>
            </w:r>
            <w:r w:rsidR="00623D48" w:rsidDel="002A60DA">
              <w:rPr>
                <w:noProof/>
                <w:webHidden/>
              </w:rPr>
              <w:tab/>
              <w:delText>6</w:delText>
            </w:r>
          </w:del>
        </w:p>
        <w:p w14:paraId="5CA71C94" w14:textId="25CFEE01" w:rsidR="00623D48" w:rsidDel="002A60DA" w:rsidRDefault="005F3F8E">
          <w:pPr>
            <w:pStyle w:val="TOCHeading"/>
            <w:jc w:val="center"/>
            <w:rPr>
              <w:del w:id="263" w:author="Andrija Ilic" w:date="2015-09-06T19:34:00Z"/>
              <w:rFonts w:asciiTheme="minorHAnsi" w:eastAsiaTheme="minorEastAsia" w:hAnsiTheme="minorHAnsi"/>
              <w:noProof/>
              <w:sz w:val="22"/>
            </w:rPr>
            <w:pPrChange w:id="264" w:author="Andrija Ilic" w:date="2015-09-06T19:34:00Z">
              <w:pPr>
                <w:pStyle w:val="TOC3"/>
                <w:tabs>
                  <w:tab w:val="right" w:leader="dot" w:pos="9017"/>
                </w:tabs>
              </w:pPr>
            </w:pPrChange>
          </w:pPr>
          <w:del w:id="265" w:author="Andrija Ilic" w:date="2015-09-06T19:34:00Z">
            <w:r w:rsidRPr="005F3F8E" w:rsidDel="002A60DA">
              <w:rPr>
                <w:rFonts w:eastAsia="Courier Std"/>
                <w:rPrChange w:id="266" w:author="Boni" w:date="2014-09-07T23:05:00Z">
                  <w:rPr>
                    <w:rStyle w:val="Hyperlink"/>
                    <w:rFonts w:eastAsia="Courier Std"/>
                    <w:noProof/>
                  </w:rPr>
                </w:rPrChange>
              </w:rPr>
              <w:delText>2.1.2 Loop, ActionLink If</w:delText>
            </w:r>
            <w:r w:rsidR="00623D48" w:rsidDel="002A60DA">
              <w:rPr>
                <w:noProof/>
                <w:webHidden/>
              </w:rPr>
              <w:tab/>
              <w:delText>7</w:delText>
            </w:r>
          </w:del>
        </w:p>
        <w:p w14:paraId="12003734" w14:textId="5C419F3E" w:rsidR="00623D48" w:rsidDel="002A60DA" w:rsidRDefault="005F3F8E">
          <w:pPr>
            <w:pStyle w:val="TOCHeading"/>
            <w:jc w:val="center"/>
            <w:rPr>
              <w:del w:id="267" w:author="Andrija Ilic" w:date="2015-09-06T19:34:00Z"/>
              <w:rFonts w:asciiTheme="minorHAnsi" w:eastAsiaTheme="minorEastAsia" w:hAnsiTheme="minorHAnsi"/>
              <w:noProof/>
              <w:sz w:val="22"/>
            </w:rPr>
            <w:pPrChange w:id="268" w:author="Andrija Ilic" w:date="2015-09-06T19:34:00Z">
              <w:pPr>
                <w:pStyle w:val="TOC2"/>
                <w:tabs>
                  <w:tab w:val="right" w:leader="dot" w:pos="9017"/>
                </w:tabs>
              </w:pPr>
            </w:pPrChange>
          </w:pPr>
          <w:del w:id="269" w:author="Andrija Ilic" w:date="2015-09-06T19:34:00Z">
            <w:r w:rsidRPr="005F3F8E" w:rsidDel="002A60DA">
              <w:rPr>
                <w:rFonts w:eastAsia="Courier Std"/>
                <w:rPrChange w:id="270" w:author="Boni" w:date="2014-09-07T23:05:00Z">
                  <w:rPr>
                    <w:rStyle w:val="Hyperlink"/>
                    <w:rFonts w:eastAsia="Courier Std"/>
                    <w:noProof/>
                  </w:rPr>
                </w:rPrChange>
              </w:rPr>
              <w:delText>2.2 Tapestry5 Jquery библиотека</w:delText>
            </w:r>
            <w:r w:rsidR="00623D48" w:rsidDel="002A60DA">
              <w:rPr>
                <w:noProof/>
                <w:webHidden/>
              </w:rPr>
              <w:tab/>
              <w:delText>8</w:delText>
            </w:r>
          </w:del>
        </w:p>
        <w:p w14:paraId="2D528CC6" w14:textId="69A4CEAC" w:rsidR="00623D48" w:rsidDel="002A60DA" w:rsidRDefault="005F3F8E">
          <w:pPr>
            <w:pStyle w:val="TOCHeading"/>
            <w:jc w:val="center"/>
            <w:rPr>
              <w:del w:id="271" w:author="Andrija Ilic" w:date="2015-09-06T19:34:00Z"/>
              <w:rFonts w:asciiTheme="minorHAnsi" w:eastAsiaTheme="minorEastAsia" w:hAnsiTheme="minorHAnsi"/>
              <w:noProof/>
              <w:sz w:val="22"/>
            </w:rPr>
            <w:pPrChange w:id="272" w:author="Andrija Ilic" w:date="2015-09-06T19:34:00Z">
              <w:pPr>
                <w:pStyle w:val="TOC3"/>
                <w:tabs>
                  <w:tab w:val="right" w:leader="dot" w:pos="9017"/>
                </w:tabs>
              </w:pPr>
            </w:pPrChange>
          </w:pPr>
          <w:del w:id="273" w:author="Andrija Ilic" w:date="2015-09-06T19:34:00Z">
            <w:r w:rsidRPr="005F3F8E" w:rsidDel="002A60DA">
              <w:rPr>
                <w:rFonts w:eastAsia="Courier Std"/>
                <w:rPrChange w:id="274" w:author="Boni" w:date="2014-09-07T23:05:00Z">
                  <w:rPr>
                    <w:rStyle w:val="Hyperlink"/>
                    <w:rFonts w:eastAsia="Courier Std"/>
                    <w:noProof/>
                  </w:rPr>
                </w:rPrChange>
              </w:rPr>
              <w:delText>2.2.1 AutoComplete Mixin</w:delText>
            </w:r>
            <w:r w:rsidR="00623D48" w:rsidDel="002A60DA">
              <w:rPr>
                <w:noProof/>
                <w:webHidden/>
              </w:rPr>
              <w:tab/>
              <w:delText>8</w:delText>
            </w:r>
          </w:del>
        </w:p>
        <w:p w14:paraId="52EF5B53" w14:textId="14F6F9D5" w:rsidR="00623D48" w:rsidDel="002A60DA" w:rsidRDefault="005F3F8E">
          <w:pPr>
            <w:pStyle w:val="TOCHeading"/>
            <w:jc w:val="center"/>
            <w:rPr>
              <w:del w:id="275" w:author="Andrija Ilic" w:date="2015-09-06T19:34:00Z"/>
              <w:rFonts w:asciiTheme="minorHAnsi" w:eastAsiaTheme="minorEastAsia" w:hAnsiTheme="minorHAnsi"/>
              <w:noProof/>
              <w:sz w:val="22"/>
            </w:rPr>
            <w:pPrChange w:id="276" w:author="Andrija Ilic" w:date="2015-09-06T19:34:00Z">
              <w:pPr>
                <w:pStyle w:val="TOC3"/>
                <w:tabs>
                  <w:tab w:val="right" w:leader="dot" w:pos="9017"/>
                </w:tabs>
              </w:pPr>
            </w:pPrChange>
          </w:pPr>
          <w:del w:id="277" w:author="Andrija Ilic" w:date="2015-09-06T19:34:00Z">
            <w:r w:rsidRPr="005F3F8E" w:rsidDel="002A60DA">
              <w:rPr>
                <w:rFonts w:eastAsia="Courier Std"/>
                <w:rPrChange w:id="278" w:author="Boni" w:date="2014-09-07T23:05:00Z">
                  <w:rPr>
                    <w:rStyle w:val="Hyperlink"/>
                    <w:rFonts w:eastAsia="Courier Std"/>
                    <w:noProof/>
                  </w:rPr>
                </w:rPrChange>
              </w:rPr>
              <w:delText>2.2.2 Zone компонента</w:delText>
            </w:r>
            <w:r w:rsidR="00623D48" w:rsidDel="002A60DA">
              <w:rPr>
                <w:noProof/>
                <w:webHidden/>
              </w:rPr>
              <w:tab/>
              <w:delText>8</w:delText>
            </w:r>
          </w:del>
        </w:p>
        <w:p w14:paraId="438F5F5C" w14:textId="053C27B3" w:rsidR="00623D48" w:rsidDel="002A60DA" w:rsidRDefault="005F3F8E">
          <w:pPr>
            <w:pStyle w:val="TOCHeading"/>
            <w:jc w:val="center"/>
            <w:rPr>
              <w:del w:id="279" w:author="Andrija Ilic" w:date="2015-09-06T19:34:00Z"/>
              <w:rFonts w:asciiTheme="minorHAnsi" w:eastAsiaTheme="minorEastAsia" w:hAnsiTheme="minorHAnsi"/>
              <w:noProof/>
              <w:sz w:val="22"/>
            </w:rPr>
            <w:pPrChange w:id="280" w:author="Andrija Ilic" w:date="2015-09-06T19:34:00Z">
              <w:pPr>
                <w:pStyle w:val="TOC3"/>
                <w:tabs>
                  <w:tab w:val="right" w:leader="dot" w:pos="9017"/>
                </w:tabs>
              </w:pPr>
            </w:pPrChange>
          </w:pPr>
          <w:del w:id="281" w:author="Andrija Ilic" w:date="2015-09-06T19:34:00Z">
            <w:r w:rsidRPr="005F3F8E" w:rsidDel="002A60DA">
              <w:rPr>
                <w:rFonts w:eastAsia="Courier Std"/>
                <w:rPrChange w:id="282" w:author="Boni" w:date="2014-09-07T23:05:00Z">
                  <w:rPr>
                    <w:rStyle w:val="Hyperlink"/>
                    <w:rFonts w:eastAsia="Courier Std"/>
                    <w:noProof/>
                  </w:rPr>
                </w:rPrChange>
              </w:rPr>
              <w:delText>2.2.3 DataField</w:delText>
            </w:r>
            <w:r w:rsidR="00623D48" w:rsidDel="002A60DA">
              <w:rPr>
                <w:noProof/>
                <w:webHidden/>
              </w:rPr>
              <w:tab/>
              <w:delText>9</w:delText>
            </w:r>
          </w:del>
        </w:p>
        <w:p w14:paraId="6E4A2EF3" w14:textId="3CB61740" w:rsidR="00623D48" w:rsidDel="002A60DA" w:rsidRDefault="005F3F8E">
          <w:pPr>
            <w:pStyle w:val="TOCHeading"/>
            <w:jc w:val="center"/>
            <w:rPr>
              <w:del w:id="283" w:author="Andrija Ilic" w:date="2015-09-06T19:34:00Z"/>
              <w:rFonts w:asciiTheme="minorHAnsi" w:eastAsiaTheme="minorEastAsia" w:hAnsiTheme="minorHAnsi"/>
              <w:noProof/>
              <w:sz w:val="22"/>
            </w:rPr>
            <w:pPrChange w:id="284" w:author="Andrija Ilic" w:date="2015-09-06T19:34:00Z">
              <w:pPr>
                <w:pStyle w:val="TOC1"/>
                <w:tabs>
                  <w:tab w:val="right" w:leader="dot" w:pos="9017"/>
                </w:tabs>
              </w:pPr>
            </w:pPrChange>
          </w:pPr>
          <w:del w:id="285" w:author="Andrija Ilic" w:date="2015-09-06T19:34:00Z">
            <w:r w:rsidRPr="005F3F8E" w:rsidDel="002A60DA">
              <w:rPr>
                <w:rPrChange w:id="286" w:author="Boni" w:date="2014-09-07T23:05:00Z">
                  <w:rPr>
                    <w:rStyle w:val="Hyperlink"/>
                    <w:noProof/>
                  </w:rPr>
                </w:rPrChange>
              </w:rPr>
              <w:delText>3. Пример ситема за праћење продаје у Java окружењу</w:delText>
            </w:r>
            <w:r w:rsidR="00623D48" w:rsidDel="002A60DA">
              <w:rPr>
                <w:noProof/>
                <w:webHidden/>
              </w:rPr>
              <w:tab/>
              <w:delText>10</w:delText>
            </w:r>
          </w:del>
        </w:p>
        <w:p w14:paraId="2EF81B03" w14:textId="0D3F119A" w:rsidR="00623D48" w:rsidDel="002A60DA" w:rsidRDefault="005F3F8E">
          <w:pPr>
            <w:pStyle w:val="TOCHeading"/>
            <w:jc w:val="center"/>
            <w:rPr>
              <w:del w:id="287" w:author="Andrija Ilic" w:date="2015-09-06T19:34:00Z"/>
              <w:rFonts w:asciiTheme="minorHAnsi" w:eastAsiaTheme="minorEastAsia" w:hAnsiTheme="minorHAnsi"/>
              <w:noProof/>
              <w:sz w:val="22"/>
            </w:rPr>
            <w:pPrChange w:id="288" w:author="Andrija Ilic" w:date="2015-09-06T19:34:00Z">
              <w:pPr>
                <w:pStyle w:val="TOC2"/>
                <w:tabs>
                  <w:tab w:val="right" w:leader="dot" w:pos="9017"/>
                </w:tabs>
              </w:pPr>
            </w:pPrChange>
          </w:pPr>
          <w:del w:id="289" w:author="Andrija Ilic" w:date="2015-09-06T19:34:00Z">
            <w:r w:rsidRPr="005F3F8E" w:rsidDel="002A60DA">
              <w:rPr>
                <w:rPrChange w:id="290" w:author="Boni" w:date="2014-09-07T23:05:00Z">
                  <w:rPr>
                    <w:rStyle w:val="Hyperlink"/>
                    <w:noProof/>
                  </w:rPr>
                </w:rPrChange>
              </w:rPr>
              <w:delText>3.1 Кориснички захтеви</w:delText>
            </w:r>
            <w:r w:rsidR="00623D48" w:rsidDel="002A60DA">
              <w:rPr>
                <w:noProof/>
                <w:webHidden/>
              </w:rPr>
              <w:tab/>
              <w:delText>10</w:delText>
            </w:r>
          </w:del>
        </w:p>
        <w:p w14:paraId="7F3109F1" w14:textId="1A5B1EFF" w:rsidR="00623D48" w:rsidDel="002A60DA" w:rsidRDefault="005F3F8E">
          <w:pPr>
            <w:pStyle w:val="TOCHeading"/>
            <w:jc w:val="center"/>
            <w:rPr>
              <w:del w:id="291" w:author="Andrija Ilic" w:date="2015-09-06T19:34:00Z"/>
              <w:rFonts w:asciiTheme="minorHAnsi" w:eastAsiaTheme="minorEastAsia" w:hAnsiTheme="minorHAnsi"/>
              <w:noProof/>
              <w:sz w:val="22"/>
            </w:rPr>
            <w:pPrChange w:id="292" w:author="Andrija Ilic" w:date="2015-09-06T19:34:00Z">
              <w:pPr>
                <w:pStyle w:val="TOC3"/>
                <w:tabs>
                  <w:tab w:val="right" w:leader="dot" w:pos="9017"/>
                </w:tabs>
              </w:pPr>
            </w:pPrChange>
          </w:pPr>
          <w:del w:id="293" w:author="Andrija Ilic" w:date="2015-09-06T19:34:00Z">
            <w:r w:rsidRPr="005F3F8E" w:rsidDel="002A60DA">
              <w:rPr>
                <w:rPrChange w:id="294" w:author="Boni" w:date="2014-09-07T23:05:00Z">
                  <w:rPr>
                    <w:rStyle w:val="Hyperlink"/>
                    <w:noProof/>
                  </w:rPr>
                </w:rPrChange>
              </w:rPr>
              <w:delText>3.1.1 Почетни кориснички захтев</w:delText>
            </w:r>
            <w:r w:rsidR="00623D48" w:rsidDel="002A60DA">
              <w:rPr>
                <w:noProof/>
                <w:webHidden/>
              </w:rPr>
              <w:tab/>
              <w:delText>10</w:delText>
            </w:r>
          </w:del>
        </w:p>
        <w:p w14:paraId="17576A2C" w14:textId="090DBC0E" w:rsidR="00623D48" w:rsidDel="002A60DA" w:rsidRDefault="005F3F8E">
          <w:pPr>
            <w:pStyle w:val="TOCHeading"/>
            <w:jc w:val="center"/>
            <w:rPr>
              <w:del w:id="295" w:author="Andrija Ilic" w:date="2015-09-06T19:34:00Z"/>
              <w:rFonts w:asciiTheme="minorHAnsi" w:eastAsiaTheme="minorEastAsia" w:hAnsiTheme="minorHAnsi"/>
              <w:noProof/>
              <w:sz w:val="22"/>
            </w:rPr>
            <w:pPrChange w:id="296" w:author="Andrija Ilic" w:date="2015-09-06T19:34:00Z">
              <w:pPr>
                <w:pStyle w:val="TOC3"/>
                <w:tabs>
                  <w:tab w:val="right" w:leader="dot" w:pos="9017"/>
                </w:tabs>
              </w:pPr>
            </w:pPrChange>
          </w:pPr>
          <w:del w:id="297" w:author="Andrija Ilic" w:date="2015-09-06T19:34:00Z">
            <w:r w:rsidRPr="005F3F8E" w:rsidDel="002A60DA">
              <w:rPr>
                <w:rPrChange w:id="298" w:author="Boni" w:date="2014-09-07T23:05:00Z">
                  <w:rPr>
                    <w:rStyle w:val="Hyperlink"/>
                    <w:noProof/>
                  </w:rPr>
                </w:rPrChange>
              </w:rPr>
              <w:delText>3.1.2 Спецификација захтева помоћу случаја коришћења</w:delText>
            </w:r>
            <w:r w:rsidR="00623D48" w:rsidDel="002A60DA">
              <w:rPr>
                <w:noProof/>
                <w:webHidden/>
              </w:rPr>
              <w:tab/>
              <w:delText>11</w:delText>
            </w:r>
          </w:del>
        </w:p>
        <w:p w14:paraId="0F90EB23" w14:textId="7E2EE5FF" w:rsidR="00623D48" w:rsidDel="002A60DA" w:rsidRDefault="005F3F8E">
          <w:pPr>
            <w:pStyle w:val="TOCHeading"/>
            <w:jc w:val="center"/>
            <w:rPr>
              <w:del w:id="299" w:author="Andrija Ilic" w:date="2015-09-06T19:34:00Z"/>
              <w:rFonts w:asciiTheme="minorHAnsi" w:eastAsiaTheme="minorEastAsia" w:hAnsiTheme="minorHAnsi"/>
              <w:noProof/>
              <w:sz w:val="22"/>
            </w:rPr>
            <w:pPrChange w:id="300" w:author="Andrija Ilic" w:date="2015-09-06T19:34:00Z">
              <w:pPr>
                <w:pStyle w:val="TOC2"/>
                <w:tabs>
                  <w:tab w:val="right" w:leader="dot" w:pos="9017"/>
                </w:tabs>
              </w:pPr>
            </w:pPrChange>
          </w:pPr>
          <w:del w:id="301" w:author="Andrija Ilic" w:date="2015-09-06T19:34:00Z">
            <w:r w:rsidRPr="005F3F8E" w:rsidDel="002A60DA">
              <w:rPr>
                <w:rPrChange w:id="302" w:author="Boni" w:date="2014-09-07T23:05:00Z">
                  <w:rPr>
                    <w:rStyle w:val="Hyperlink"/>
                    <w:noProof/>
                  </w:rPr>
                </w:rPrChange>
              </w:rPr>
              <w:delText>3.2 Анализа</w:delText>
            </w:r>
            <w:r w:rsidR="00623D48" w:rsidDel="002A60DA">
              <w:rPr>
                <w:noProof/>
                <w:webHidden/>
              </w:rPr>
              <w:tab/>
              <w:delText>14</w:delText>
            </w:r>
          </w:del>
        </w:p>
        <w:p w14:paraId="45994653" w14:textId="2A852260" w:rsidR="00623D48" w:rsidDel="002A60DA" w:rsidRDefault="005F3F8E">
          <w:pPr>
            <w:pStyle w:val="TOCHeading"/>
            <w:jc w:val="center"/>
            <w:rPr>
              <w:del w:id="303" w:author="Andrija Ilic" w:date="2015-09-06T19:34:00Z"/>
              <w:rFonts w:asciiTheme="minorHAnsi" w:eastAsiaTheme="minorEastAsia" w:hAnsiTheme="minorHAnsi"/>
              <w:noProof/>
              <w:sz w:val="22"/>
            </w:rPr>
            <w:pPrChange w:id="304" w:author="Andrija Ilic" w:date="2015-09-06T19:34:00Z">
              <w:pPr>
                <w:pStyle w:val="TOC3"/>
                <w:tabs>
                  <w:tab w:val="right" w:leader="dot" w:pos="9017"/>
                </w:tabs>
              </w:pPr>
            </w:pPrChange>
          </w:pPr>
          <w:del w:id="305" w:author="Andrija Ilic" w:date="2015-09-06T19:34:00Z">
            <w:r w:rsidRPr="005F3F8E" w:rsidDel="002A60DA">
              <w:rPr>
                <w:rPrChange w:id="306" w:author="Boni" w:date="2014-09-07T23:05:00Z">
                  <w:rPr>
                    <w:rStyle w:val="Hyperlink"/>
                    <w:noProof/>
                  </w:rPr>
                </w:rPrChange>
              </w:rPr>
              <w:delText>3.2.1 Понашање софтверског система</w:delText>
            </w:r>
            <w:r w:rsidR="00623D48" w:rsidDel="002A60DA">
              <w:rPr>
                <w:noProof/>
                <w:webHidden/>
              </w:rPr>
              <w:tab/>
              <w:delText>14</w:delText>
            </w:r>
          </w:del>
        </w:p>
        <w:p w14:paraId="242BC93A" w14:textId="5B61D605" w:rsidR="00623D48" w:rsidDel="002A60DA" w:rsidRDefault="005F3F8E">
          <w:pPr>
            <w:pStyle w:val="TOCHeading"/>
            <w:jc w:val="center"/>
            <w:rPr>
              <w:del w:id="307" w:author="Andrija Ilic" w:date="2015-09-06T19:34:00Z"/>
              <w:rFonts w:asciiTheme="minorHAnsi" w:eastAsiaTheme="minorEastAsia" w:hAnsiTheme="minorHAnsi"/>
              <w:noProof/>
              <w:sz w:val="22"/>
            </w:rPr>
            <w:pPrChange w:id="308" w:author="Andrija Ilic" w:date="2015-09-06T19:34:00Z">
              <w:pPr>
                <w:pStyle w:val="TOC4"/>
                <w:tabs>
                  <w:tab w:val="right" w:leader="dot" w:pos="9017"/>
                </w:tabs>
              </w:pPr>
            </w:pPrChange>
          </w:pPr>
          <w:del w:id="309" w:author="Andrija Ilic" w:date="2015-09-06T19:34:00Z">
            <w:r w:rsidRPr="005F3F8E" w:rsidDel="002A60DA">
              <w:rPr>
                <w:rPrChange w:id="310" w:author="Boni" w:date="2014-09-07T23:05:00Z">
                  <w:rPr>
                    <w:rStyle w:val="Hyperlink"/>
                    <w:noProof/>
                  </w:rPr>
                </w:rPrChange>
              </w:rPr>
              <w:delText>3.2.1.1Системски дијаграми секвенци</w:delText>
            </w:r>
            <w:r w:rsidR="00623D48" w:rsidDel="002A60DA">
              <w:rPr>
                <w:noProof/>
                <w:webHidden/>
              </w:rPr>
              <w:tab/>
              <w:delText>14</w:delText>
            </w:r>
          </w:del>
        </w:p>
        <w:p w14:paraId="3ED37F33" w14:textId="70A21516" w:rsidR="00623D48" w:rsidDel="002A60DA" w:rsidRDefault="005F3F8E">
          <w:pPr>
            <w:pStyle w:val="TOCHeading"/>
            <w:jc w:val="center"/>
            <w:rPr>
              <w:del w:id="311" w:author="Andrija Ilic" w:date="2015-09-06T19:34:00Z"/>
              <w:rFonts w:asciiTheme="minorHAnsi" w:eastAsiaTheme="minorEastAsia" w:hAnsiTheme="minorHAnsi"/>
              <w:noProof/>
              <w:sz w:val="22"/>
            </w:rPr>
            <w:pPrChange w:id="312" w:author="Andrija Ilic" w:date="2015-09-06T19:34:00Z">
              <w:pPr>
                <w:pStyle w:val="TOC4"/>
                <w:tabs>
                  <w:tab w:val="right" w:leader="dot" w:pos="9017"/>
                </w:tabs>
              </w:pPr>
            </w:pPrChange>
          </w:pPr>
          <w:del w:id="313" w:author="Andrija Ilic" w:date="2015-09-06T19:34:00Z">
            <w:r w:rsidRPr="005F3F8E" w:rsidDel="002A60DA">
              <w:rPr>
                <w:rPrChange w:id="314" w:author="Boni" w:date="2014-09-07T23:05:00Z">
                  <w:rPr>
                    <w:rStyle w:val="Hyperlink"/>
                    <w:noProof/>
                  </w:rPr>
                </w:rPrChange>
              </w:rPr>
              <w:delText>3.2.1.2Дефинисање уговора</w:delText>
            </w:r>
            <w:r w:rsidR="00623D48" w:rsidDel="002A60DA">
              <w:rPr>
                <w:noProof/>
                <w:webHidden/>
              </w:rPr>
              <w:tab/>
              <w:delText>19</w:delText>
            </w:r>
          </w:del>
        </w:p>
        <w:p w14:paraId="52C3AC28" w14:textId="70DAEFB9" w:rsidR="00623D48" w:rsidDel="002A60DA" w:rsidRDefault="005F3F8E">
          <w:pPr>
            <w:pStyle w:val="TOCHeading"/>
            <w:jc w:val="center"/>
            <w:rPr>
              <w:del w:id="315" w:author="Andrija Ilic" w:date="2015-09-06T19:34:00Z"/>
              <w:rFonts w:asciiTheme="minorHAnsi" w:eastAsiaTheme="minorEastAsia" w:hAnsiTheme="minorHAnsi"/>
              <w:noProof/>
              <w:sz w:val="22"/>
            </w:rPr>
            <w:pPrChange w:id="316" w:author="Andrija Ilic" w:date="2015-09-06T19:34:00Z">
              <w:pPr>
                <w:pStyle w:val="TOC3"/>
                <w:tabs>
                  <w:tab w:val="right" w:leader="dot" w:pos="9017"/>
                </w:tabs>
              </w:pPr>
            </w:pPrChange>
          </w:pPr>
          <w:del w:id="317" w:author="Andrija Ilic" w:date="2015-09-06T19:34:00Z">
            <w:r w:rsidRPr="005F3F8E" w:rsidDel="002A60DA">
              <w:rPr>
                <w:rPrChange w:id="318" w:author="Boni" w:date="2014-09-07T23:05:00Z">
                  <w:rPr>
                    <w:rStyle w:val="Hyperlink"/>
                    <w:noProof/>
                  </w:rPr>
                </w:rPrChange>
              </w:rPr>
              <w:delText>3.2.2 Структура софтверског система</w:delText>
            </w:r>
            <w:r w:rsidR="00623D48" w:rsidDel="002A60DA">
              <w:rPr>
                <w:noProof/>
                <w:webHidden/>
              </w:rPr>
              <w:tab/>
              <w:delText>21</w:delText>
            </w:r>
          </w:del>
        </w:p>
        <w:p w14:paraId="37B05233" w14:textId="4A96F6C3" w:rsidR="00623D48" w:rsidDel="002A60DA" w:rsidRDefault="005F3F8E">
          <w:pPr>
            <w:pStyle w:val="TOCHeading"/>
            <w:jc w:val="center"/>
            <w:rPr>
              <w:del w:id="319" w:author="Andrija Ilic" w:date="2015-09-06T19:34:00Z"/>
              <w:rFonts w:asciiTheme="minorHAnsi" w:eastAsiaTheme="minorEastAsia" w:hAnsiTheme="minorHAnsi"/>
              <w:noProof/>
              <w:sz w:val="22"/>
            </w:rPr>
            <w:pPrChange w:id="320" w:author="Andrija Ilic" w:date="2015-09-06T19:34:00Z">
              <w:pPr>
                <w:pStyle w:val="TOC4"/>
                <w:tabs>
                  <w:tab w:val="right" w:leader="dot" w:pos="9017"/>
                </w:tabs>
              </w:pPr>
            </w:pPrChange>
          </w:pPr>
          <w:del w:id="321" w:author="Andrija Ilic" w:date="2015-09-06T19:34:00Z">
            <w:r w:rsidRPr="005F3F8E" w:rsidDel="002A60DA">
              <w:rPr>
                <w:rPrChange w:id="322" w:author="Boni" w:date="2014-09-07T23:05:00Z">
                  <w:rPr>
                    <w:rStyle w:val="Hyperlink"/>
                    <w:noProof/>
                  </w:rPr>
                </w:rPrChange>
              </w:rPr>
              <w:delText>3.2.2.1 Концептуални(доменски) модел</w:delText>
            </w:r>
            <w:r w:rsidR="00623D48" w:rsidDel="002A60DA">
              <w:rPr>
                <w:noProof/>
                <w:webHidden/>
              </w:rPr>
              <w:tab/>
              <w:delText>21</w:delText>
            </w:r>
          </w:del>
        </w:p>
        <w:p w14:paraId="024E35F0" w14:textId="48752EB5" w:rsidR="00623D48" w:rsidDel="002A60DA" w:rsidRDefault="005F3F8E">
          <w:pPr>
            <w:pStyle w:val="TOCHeading"/>
            <w:jc w:val="center"/>
            <w:rPr>
              <w:del w:id="323" w:author="Andrija Ilic" w:date="2015-09-06T19:34:00Z"/>
              <w:rFonts w:asciiTheme="minorHAnsi" w:eastAsiaTheme="minorEastAsia" w:hAnsiTheme="minorHAnsi"/>
              <w:noProof/>
              <w:sz w:val="22"/>
            </w:rPr>
            <w:pPrChange w:id="324" w:author="Andrija Ilic" w:date="2015-09-06T19:34:00Z">
              <w:pPr>
                <w:pStyle w:val="TOC4"/>
                <w:tabs>
                  <w:tab w:val="right" w:leader="dot" w:pos="9017"/>
                </w:tabs>
              </w:pPr>
            </w:pPrChange>
          </w:pPr>
          <w:del w:id="325" w:author="Andrija Ilic" w:date="2015-09-06T19:34:00Z">
            <w:r w:rsidRPr="005F3F8E" w:rsidDel="002A60DA">
              <w:rPr>
                <w:rPrChange w:id="326" w:author="Boni" w:date="2014-09-07T23:05:00Z">
                  <w:rPr>
                    <w:rStyle w:val="Hyperlink"/>
                    <w:noProof/>
                  </w:rPr>
                </w:rPrChange>
              </w:rPr>
              <w:delText>3.2.2.2 Релациони модел</w:delText>
            </w:r>
            <w:r w:rsidR="00623D48" w:rsidDel="002A60DA">
              <w:rPr>
                <w:noProof/>
                <w:webHidden/>
              </w:rPr>
              <w:tab/>
              <w:delText>21</w:delText>
            </w:r>
          </w:del>
        </w:p>
        <w:p w14:paraId="0D77EFA3" w14:textId="5D8BCE44" w:rsidR="00623D48" w:rsidDel="002A60DA" w:rsidRDefault="005F3F8E">
          <w:pPr>
            <w:pStyle w:val="TOCHeading"/>
            <w:jc w:val="center"/>
            <w:rPr>
              <w:del w:id="327" w:author="Andrija Ilic" w:date="2015-09-06T19:34:00Z"/>
              <w:rFonts w:asciiTheme="minorHAnsi" w:eastAsiaTheme="minorEastAsia" w:hAnsiTheme="minorHAnsi"/>
              <w:noProof/>
              <w:sz w:val="22"/>
            </w:rPr>
            <w:pPrChange w:id="328" w:author="Andrija Ilic" w:date="2015-09-06T19:34:00Z">
              <w:pPr>
                <w:pStyle w:val="TOC2"/>
                <w:tabs>
                  <w:tab w:val="right" w:leader="dot" w:pos="9017"/>
                </w:tabs>
              </w:pPr>
            </w:pPrChange>
          </w:pPr>
          <w:del w:id="329" w:author="Andrija Ilic" w:date="2015-09-06T19:34:00Z">
            <w:r w:rsidRPr="005F3F8E" w:rsidDel="002A60DA">
              <w:rPr>
                <w:rPrChange w:id="330" w:author="Boni" w:date="2014-09-07T23:05:00Z">
                  <w:rPr>
                    <w:rStyle w:val="Hyperlink"/>
                    <w:noProof/>
                  </w:rPr>
                </w:rPrChange>
              </w:rPr>
              <w:delText>3.3 Пројектовање</w:delText>
            </w:r>
            <w:r w:rsidR="00623D48" w:rsidDel="002A60DA">
              <w:rPr>
                <w:noProof/>
                <w:webHidden/>
              </w:rPr>
              <w:tab/>
              <w:delText>22</w:delText>
            </w:r>
          </w:del>
        </w:p>
        <w:p w14:paraId="4D310394" w14:textId="6B943332" w:rsidR="00623D48" w:rsidDel="002A60DA" w:rsidRDefault="005F3F8E">
          <w:pPr>
            <w:pStyle w:val="TOCHeading"/>
            <w:jc w:val="center"/>
            <w:rPr>
              <w:del w:id="331" w:author="Andrija Ilic" w:date="2015-09-06T19:34:00Z"/>
              <w:rFonts w:asciiTheme="minorHAnsi" w:eastAsiaTheme="minorEastAsia" w:hAnsiTheme="minorHAnsi"/>
              <w:noProof/>
              <w:sz w:val="22"/>
            </w:rPr>
            <w:pPrChange w:id="332" w:author="Andrija Ilic" w:date="2015-09-06T19:34:00Z">
              <w:pPr>
                <w:pStyle w:val="TOC3"/>
                <w:tabs>
                  <w:tab w:val="right" w:leader="dot" w:pos="9017"/>
                </w:tabs>
              </w:pPr>
            </w:pPrChange>
          </w:pPr>
          <w:del w:id="333" w:author="Andrija Ilic" w:date="2015-09-06T19:34:00Z">
            <w:r w:rsidRPr="005F3F8E" w:rsidDel="002A60DA">
              <w:rPr>
                <w:rPrChange w:id="334" w:author="Boni" w:date="2014-09-07T23:05:00Z">
                  <w:rPr>
                    <w:rStyle w:val="Hyperlink"/>
                    <w:noProof/>
                  </w:rPr>
                </w:rPrChange>
              </w:rPr>
              <w:delText>3.3.1 Архитектура спфтверског система</w:delText>
            </w:r>
            <w:r w:rsidR="00623D48" w:rsidDel="002A60DA">
              <w:rPr>
                <w:noProof/>
                <w:webHidden/>
              </w:rPr>
              <w:tab/>
              <w:delText>22</w:delText>
            </w:r>
          </w:del>
        </w:p>
        <w:p w14:paraId="6C631A8E" w14:textId="6AF2AF8F" w:rsidR="00623D48" w:rsidDel="002A60DA" w:rsidRDefault="005F3F8E">
          <w:pPr>
            <w:pStyle w:val="TOCHeading"/>
            <w:jc w:val="center"/>
            <w:rPr>
              <w:del w:id="335" w:author="Andrija Ilic" w:date="2015-09-06T19:34:00Z"/>
              <w:rFonts w:asciiTheme="minorHAnsi" w:eastAsiaTheme="minorEastAsia" w:hAnsiTheme="minorHAnsi"/>
              <w:noProof/>
              <w:sz w:val="22"/>
            </w:rPr>
            <w:pPrChange w:id="336" w:author="Andrija Ilic" w:date="2015-09-06T19:34:00Z">
              <w:pPr>
                <w:pStyle w:val="TOC3"/>
                <w:tabs>
                  <w:tab w:val="right" w:leader="dot" w:pos="9017"/>
                </w:tabs>
              </w:pPr>
            </w:pPrChange>
          </w:pPr>
          <w:del w:id="337" w:author="Andrija Ilic" w:date="2015-09-06T19:34:00Z">
            <w:r w:rsidRPr="005F3F8E" w:rsidDel="002A60DA">
              <w:rPr>
                <w:rPrChange w:id="338" w:author="Boni" w:date="2014-09-07T23:05:00Z">
                  <w:rPr>
                    <w:rStyle w:val="Hyperlink"/>
                    <w:noProof/>
                  </w:rPr>
                </w:rPrChange>
              </w:rPr>
              <w:delText>3.3.2 Пројектовање апликационе логике  - контролер апликационе логике</w:delText>
            </w:r>
            <w:r w:rsidR="00623D48" w:rsidDel="002A60DA">
              <w:rPr>
                <w:noProof/>
                <w:webHidden/>
              </w:rPr>
              <w:tab/>
              <w:delText>23</w:delText>
            </w:r>
          </w:del>
        </w:p>
        <w:p w14:paraId="30FEB8F7" w14:textId="69D8D0CC" w:rsidR="00623D48" w:rsidDel="002A60DA" w:rsidRDefault="005F3F8E">
          <w:pPr>
            <w:pStyle w:val="TOCHeading"/>
            <w:jc w:val="center"/>
            <w:rPr>
              <w:del w:id="339" w:author="Andrija Ilic" w:date="2015-09-06T19:34:00Z"/>
              <w:rFonts w:asciiTheme="minorHAnsi" w:eastAsiaTheme="minorEastAsia" w:hAnsiTheme="minorHAnsi"/>
              <w:noProof/>
              <w:sz w:val="22"/>
            </w:rPr>
            <w:pPrChange w:id="340" w:author="Andrija Ilic" w:date="2015-09-06T19:34:00Z">
              <w:pPr>
                <w:pStyle w:val="TOC3"/>
                <w:tabs>
                  <w:tab w:val="right" w:leader="dot" w:pos="9017"/>
                </w:tabs>
              </w:pPr>
            </w:pPrChange>
          </w:pPr>
          <w:del w:id="341" w:author="Andrija Ilic" w:date="2015-09-06T19:34:00Z">
            <w:r w:rsidRPr="005F3F8E" w:rsidDel="002A60DA">
              <w:rPr>
                <w:rPrChange w:id="342" w:author="Boni" w:date="2014-09-07T23:05:00Z">
                  <w:rPr>
                    <w:rStyle w:val="Hyperlink"/>
                    <w:noProof/>
                  </w:rPr>
                </w:rPrChange>
              </w:rPr>
              <w:delText>3.3.3 Пројектовање апликационе логике  - доменске класе</w:delText>
            </w:r>
            <w:r w:rsidR="00623D48" w:rsidDel="002A60DA">
              <w:rPr>
                <w:noProof/>
                <w:webHidden/>
              </w:rPr>
              <w:tab/>
              <w:delText>24</w:delText>
            </w:r>
          </w:del>
        </w:p>
        <w:p w14:paraId="370AAD7A" w14:textId="5FFA309E" w:rsidR="00623D48" w:rsidDel="002A60DA" w:rsidRDefault="005F3F8E">
          <w:pPr>
            <w:pStyle w:val="TOCHeading"/>
            <w:jc w:val="center"/>
            <w:rPr>
              <w:del w:id="343" w:author="Andrija Ilic" w:date="2015-09-06T19:34:00Z"/>
              <w:rFonts w:asciiTheme="minorHAnsi" w:eastAsiaTheme="minorEastAsia" w:hAnsiTheme="minorHAnsi"/>
              <w:noProof/>
              <w:sz w:val="22"/>
            </w:rPr>
            <w:pPrChange w:id="344" w:author="Andrija Ilic" w:date="2015-09-06T19:34:00Z">
              <w:pPr>
                <w:pStyle w:val="TOC3"/>
                <w:tabs>
                  <w:tab w:val="right" w:leader="dot" w:pos="9017"/>
                </w:tabs>
              </w:pPr>
            </w:pPrChange>
          </w:pPr>
          <w:del w:id="345" w:author="Andrija Ilic" w:date="2015-09-06T19:34:00Z">
            <w:r w:rsidRPr="005F3F8E" w:rsidDel="002A60DA">
              <w:rPr>
                <w:rPrChange w:id="346" w:author="Boni" w:date="2014-09-07T23:05:00Z">
                  <w:rPr>
                    <w:rStyle w:val="Hyperlink"/>
                    <w:noProof/>
                  </w:rPr>
                </w:rPrChange>
              </w:rPr>
              <w:delText>3.3.4 Пројектовање апликационе логике  - системске операције</w:delText>
            </w:r>
            <w:r w:rsidR="00623D48" w:rsidDel="002A60DA">
              <w:rPr>
                <w:noProof/>
                <w:webHidden/>
              </w:rPr>
              <w:tab/>
              <w:delText>24</w:delText>
            </w:r>
          </w:del>
        </w:p>
        <w:p w14:paraId="2FAE01AE" w14:textId="0DBF566D" w:rsidR="00623D48" w:rsidDel="002A60DA" w:rsidRDefault="005F3F8E">
          <w:pPr>
            <w:pStyle w:val="TOCHeading"/>
            <w:jc w:val="center"/>
            <w:rPr>
              <w:del w:id="347" w:author="Andrija Ilic" w:date="2015-09-06T19:34:00Z"/>
              <w:rFonts w:asciiTheme="minorHAnsi" w:eastAsiaTheme="minorEastAsia" w:hAnsiTheme="minorHAnsi"/>
              <w:noProof/>
              <w:sz w:val="22"/>
            </w:rPr>
            <w:pPrChange w:id="348" w:author="Andrija Ilic" w:date="2015-09-06T19:34:00Z">
              <w:pPr>
                <w:pStyle w:val="TOC3"/>
                <w:tabs>
                  <w:tab w:val="right" w:leader="dot" w:pos="9017"/>
                </w:tabs>
              </w:pPr>
            </w:pPrChange>
          </w:pPr>
          <w:del w:id="349" w:author="Andrija Ilic" w:date="2015-09-06T19:34:00Z">
            <w:r w:rsidRPr="005F3F8E" w:rsidDel="002A60DA">
              <w:rPr>
                <w:rPrChange w:id="350" w:author="Boni" w:date="2014-09-07T23:05:00Z">
                  <w:rPr>
                    <w:rStyle w:val="Hyperlink"/>
                    <w:noProof/>
                  </w:rPr>
                </w:rPrChange>
              </w:rPr>
              <w:delText>3.3.5 Пројектовање апликационе логике  - database broker</w:delText>
            </w:r>
            <w:r w:rsidR="00623D48" w:rsidDel="002A60DA">
              <w:rPr>
                <w:noProof/>
                <w:webHidden/>
              </w:rPr>
              <w:tab/>
              <w:delText>28</w:delText>
            </w:r>
          </w:del>
        </w:p>
        <w:p w14:paraId="41833A51" w14:textId="2BC914F5" w:rsidR="00623D48" w:rsidDel="002A60DA" w:rsidRDefault="005F3F8E">
          <w:pPr>
            <w:pStyle w:val="TOCHeading"/>
            <w:jc w:val="center"/>
            <w:rPr>
              <w:del w:id="351" w:author="Andrija Ilic" w:date="2015-09-06T19:34:00Z"/>
              <w:rFonts w:asciiTheme="minorHAnsi" w:eastAsiaTheme="minorEastAsia" w:hAnsiTheme="minorHAnsi"/>
              <w:noProof/>
              <w:sz w:val="22"/>
            </w:rPr>
            <w:pPrChange w:id="352" w:author="Andrija Ilic" w:date="2015-09-06T19:34:00Z">
              <w:pPr>
                <w:pStyle w:val="TOC3"/>
                <w:tabs>
                  <w:tab w:val="right" w:leader="dot" w:pos="9017"/>
                </w:tabs>
              </w:pPr>
            </w:pPrChange>
          </w:pPr>
          <w:del w:id="353" w:author="Andrija Ilic" w:date="2015-09-06T19:34:00Z">
            <w:r w:rsidRPr="005F3F8E" w:rsidDel="002A60DA">
              <w:rPr>
                <w:rPrChange w:id="354" w:author="Boni" w:date="2014-09-07T23:05:00Z">
                  <w:rPr>
                    <w:rStyle w:val="Hyperlink"/>
                    <w:noProof/>
                  </w:rPr>
                </w:rPrChange>
              </w:rPr>
              <w:delText>3.3.6 Пројектовање складишта података</w:delText>
            </w:r>
            <w:r w:rsidR="00623D48" w:rsidDel="002A60DA">
              <w:rPr>
                <w:noProof/>
                <w:webHidden/>
              </w:rPr>
              <w:tab/>
              <w:delText>33</w:delText>
            </w:r>
          </w:del>
        </w:p>
        <w:p w14:paraId="6261018D" w14:textId="73FACA15" w:rsidR="00623D48" w:rsidDel="002A60DA" w:rsidRDefault="005F3F8E">
          <w:pPr>
            <w:pStyle w:val="TOCHeading"/>
            <w:jc w:val="center"/>
            <w:rPr>
              <w:del w:id="355" w:author="Andrija Ilic" w:date="2015-09-06T19:34:00Z"/>
              <w:rFonts w:asciiTheme="minorHAnsi" w:eastAsiaTheme="minorEastAsia" w:hAnsiTheme="minorHAnsi"/>
              <w:noProof/>
              <w:sz w:val="22"/>
            </w:rPr>
            <w:pPrChange w:id="356" w:author="Andrija Ilic" w:date="2015-09-06T19:34:00Z">
              <w:pPr>
                <w:pStyle w:val="TOC3"/>
                <w:tabs>
                  <w:tab w:val="right" w:leader="dot" w:pos="9017"/>
                </w:tabs>
              </w:pPr>
            </w:pPrChange>
          </w:pPr>
          <w:del w:id="357" w:author="Andrija Ilic" w:date="2015-09-06T19:34:00Z">
            <w:r w:rsidRPr="005F3F8E" w:rsidDel="002A60DA">
              <w:rPr>
                <w:rPrChange w:id="358" w:author="Boni" w:date="2014-09-07T23:05:00Z">
                  <w:rPr>
                    <w:rStyle w:val="Hyperlink"/>
                    <w:noProof/>
                  </w:rPr>
                </w:rPrChange>
              </w:rPr>
              <w:delText>3.3.7 Структура корисничког интерфејса</w:delText>
            </w:r>
            <w:r w:rsidR="00623D48" w:rsidDel="002A60DA">
              <w:rPr>
                <w:noProof/>
                <w:webHidden/>
              </w:rPr>
              <w:tab/>
              <w:delText>36</w:delText>
            </w:r>
          </w:del>
        </w:p>
        <w:p w14:paraId="3E856D0B" w14:textId="44BD0FD9" w:rsidR="00623D48" w:rsidDel="002A60DA" w:rsidRDefault="005F3F8E">
          <w:pPr>
            <w:pStyle w:val="TOCHeading"/>
            <w:jc w:val="center"/>
            <w:rPr>
              <w:del w:id="359" w:author="Andrija Ilic" w:date="2015-09-06T19:34:00Z"/>
              <w:rFonts w:asciiTheme="minorHAnsi" w:eastAsiaTheme="minorEastAsia" w:hAnsiTheme="minorHAnsi"/>
              <w:noProof/>
              <w:sz w:val="22"/>
            </w:rPr>
            <w:pPrChange w:id="360" w:author="Andrija Ilic" w:date="2015-09-06T19:34:00Z">
              <w:pPr>
                <w:pStyle w:val="TOC3"/>
                <w:tabs>
                  <w:tab w:val="right" w:leader="dot" w:pos="9017"/>
                </w:tabs>
              </w:pPr>
            </w:pPrChange>
          </w:pPr>
          <w:del w:id="361" w:author="Andrija Ilic" w:date="2015-09-06T19:34:00Z">
            <w:r w:rsidRPr="005F3F8E" w:rsidDel="002A60DA">
              <w:rPr>
                <w:rPrChange w:id="362" w:author="Boni" w:date="2014-09-07T23:05:00Z">
                  <w:rPr>
                    <w:rStyle w:val="Hyperlink"/>
                    <w:noProof/>
                  </w:rPr>
                </w:rPrChange>
              </w:rPr>
              <w:delText>3.3.8 Пројектовање екранске форме</w:delText>
            </w:r>
            <w:r w:rsidR="00623D48" w:rsidDel="002A60DA">
              <w:rPr>
                <w:noProof/>
                <w:webHidden/>
              </w:rPr>
              <w:tab/>
              <w:delText>36</w:delText>
            </w:r>
          </w:del>
        </w:p>
        <w:p w14:paraId="1FB50B47" w14:textId="4F3BD2D3" w:rsidR="00623D48" w:rsidDel="002A60DA" w:rsidRDefault="005F3F8E">
          <w:pPr>
            <w:pStyle w:val="TOCHeading"/>
            <w:jc w:val="center"/>
            <w:rPr>
              <w:del w:id="363" w:author="Andrija Ilic" w:date="2015-09-06T19:34:00Z"/>
              <w:rFonts w:asciiTheme="minorHAnsi" w:eastAsiaTheme="minorEastAsia" w:hAnsiTheme="minorHAnsi"/>
              <w:noProof/>
              <w:sz w:val="22"/>
            </w:rPr>
            <w:pPrChange w:id="364" w:author="Andrija Ilic" w:date="2015-09-06T19:34:00Z">
              <w:pPr>
                <w:pStyle w:val="TOC2"/>
                <w:tabs>
                  <w:tab w:val="right" w:leader="dot" w:pos="9017"/>
                </w:tabs>
              </w:pPr>
            </w:pPrChange>
          </w:pPr>
          <w:del w:id="365" w:author="Andrija Ilic" w:date="2015-09-06T19:34:00Z">
            <w:r w:rsidRPr="005F3F8E" w:rsidDel="002A60DA">
              <w:rPr>
                <w:rPrChange w:id="366" w:author="Boni" w:date="2014-09-07T23:05:00Z">
                  <w:rPr>
                    <w:rStyle w:val="Hyperlink"/>
                    <w:noProof/>
                  </w:rPr>
                </w:rPrChange>
              </w:rPr>
              <w:delText>3.4 Имплементација</w:delText>
            </w:r>
            <w:r w:rsidR="00623D48" w:rsidDel="002A60DA">
              <w:rPr>
                <w:noProof/>
                <w:webHidden/>
              </w:rPr>
              <w:tab/>
              <w:delText>44</w:delText>
            </w:r>
          </w:del>
        </w:p>
        <w:p w14:paraId="7F7E52D2" w14:textId="2325AE2F" w:rsidR="00623D48" w:rsidDel="002A60DA" w:rsidRDefault="005F3F8E">
          <w:pPr>
            <w:pStyle w:val="TOCHeading"/>
            <w:jc w:val="center"/>
            <w:rPr>
              <w:del w:id="367" w:author="Andrija Ilic" w:date="2015-09-06T19:34:00Z"/>
              <w:rFonts w:asciiTheme="minorHAnsi" w:eastAsiaTheme="minorEastAsia" w:hAnsiTheme="minorHAnsi"/>
              <w:noProof/>
              <w:sz w:val="22"/>
            </w:rPr>
            <w:pPrChange w:id="368" w:author="Andrija Ilic" w:date="2015-09-06T19:34:00Z">
              <w:pPr>
                <w:pStyle w:val="TOC2"/>
                <w:tabs>
                  <w:tab w:val="right" w:leader="dot" w:pos="9017"/>
                </w:tabs>
              </w:pPr>
            </w:pPrChange>
          </w:pPr>
          <w:del w:id="369" w:author="Andrija Ilic" w:date="2015-09-06T19:34:00Z">
            <w:r w:rsidRPr="005F3F8E" w:rsidDel="002A60DA">
              <w:rPr>
                <w:rPrChange w:id="370" w:author="Boni" w:date="2014-09-07T23:05:00Z">
                  <w:rPr>
                    <w:rStyle w:val="Hyperlink"/>
                    <w:noProof/>
                  </w:rPr>
                </w:rPrChange>
              </w:rPr>
              <w:delText>3.5 Закључак</w:delText>
            </w:r>
            <w:r w:rsidR="00623D48" w:rsidDel="002A60DA">
              <w:rPr>
                <w:noProof/>
                <w:webHidden/>
              </w:rPr>
              <w:tab/>
              <w:delText>45</w:delText>
            </w:r>
          </w:del>
        </w:p>
        <w:p w14:paraId="2C3C2CB0" w14:textId="779809E7" w:rsidR="00E724D0" w:rsidRPr="008A6166" w:rsidRDefault="005F3F8E">
          <w:pPr>
            <w:pStyle w:val="TOCHeading"/>
            <w:jc w:val="center"/>
            <w:pPrChange w:id="371" w:author="Andrija Ilic" w:date="2015-09-06T19:34:00Z">
              <w:pPr/>
            </w:pPrChange>
          </w:pPr>
          <w:del w:id="372" w:author="Andrija Ilic" w:date="2015-09-06T19:34:00Z">
            <w:r w:rsidDel="002A60DA">
              <w:fldChar w:fldCharType="end"/>
            </w:r>
          </w:del>
        </w:p>
      </w:sdtContent>
    </w:sdt>
    <w:p w14:paraId="1B8B3315" w14:textId="77777777" w:rsidR="00252993" w:rsidRDefault="00252993">
      <w:pPr>
        <w:pStyle w:val="Heading1"/>
        <w:rPr>
          <w:ins w:id="373" w:author="Boni" w:date="2014-09-08T00:02:00Z"/>
          <w:bCs w:val="0"/>
        </w:rPr>
        <w:pPrChange w:id="374" w:author="Boni" w:date="2014-09-08T03:08:00Z">
          <w:pPr>
            <w:pStyle w:val="Heading1"/>
            <w:jc w:val="center"/>
          </w:pPr>
        </w:pPrChange>
      </w:pPr>
      <w:bookmarkStart w:id="375" w:name="_Toc395217749"/>
      <w:bookmarkStart w:id="376" w:name="_Toc395217802"/>
    </w:p>
    <w:p w14:paraId="4633699F" w14:textId="56D9A14C" w:rsidR="0032784A" w:rsidRDefault="00E724D0">
      <w:pPr>
        <w:pStyle w:val="Heading1"/>
        <w:numPr>
          <w:ilvl w:val="0"/>
          <w:numId w:val="49"/>
        </w:numPr>
        <w:jc w:val="center"/>
        <w:rPr>
          <w:ins w:id="377" w:author="Andrija Ilic" w:date="2015-09-06T19:35:00Z"/>
        </w:rPr>
        <w:pPrChange w:id="378" w:author="Andrija Ilic" w:date="2015-09-06T19:35:00Z">
          <w:pPr>
            <w:pStyle w:val="Heading1"/>
            <w:jc w:val="center"/>
          </w:pPr>
        </w:pPrChange>
      </w:pPr>
      <w:bookmarkStart w:id="379" w:name="_Toc397909058"/>
      <w:del w:id="380" w:author="Andrija Ilic" w:date="2015-09-06T19:35:00Z">
        <w:r w:rsidRPr="00E724D0" w:rsidDel="002A60DA">
          <w:rPr>
            <w:bCs w:val="0"/>
          </w:rPr>
          <w:delText>1.</w:delText>
        </w:r>
        <w:r w:rsidRPr="00E724D0" w:rsidDel="002A60DA">
          <w:delText xml:space="preserve"> </w:delText>
        </w:r>
      </w:del>
      <w:r w:rsidR="00E9331A" w:rsidRPr="00E724D0">
        <w:t>Увод</w:t>
      </w:r>
      <w:bookmarkEnd w:id="375"/>
      <w:bookmarkEnd w:id="376"/>
      <w:bookmarkEnd w:id="379"/>
    </w:p>
    <w:p w14:paraId="4D40D15D" w14:textId="77777777" w:rsidR="00BE589E" w:rsidRDefault="00BE589E">
      <w:pPr>
        <w:rPr>
          <w:ins w:id="381" w:author="Andrija Ilic" w:date="2015-09-14T21:59:00Z"/>
          <w:lang w:val="sr-Cyrl-RS"/>
        </w:rPr>
        <w:pPrChange w:id="382" w:author="Andrija Ilic" w:date="2015-09-06T19:35:00Z">
          <w:pPr>
            <w:pStyle w:val="Heading1"/>
            <w:jc w:val="center"/>
          </w:pPr>
        </w:pPrChange>
      </w:pPr>
    </w:p>
    <w:p w14:paraId="793A6F3A" w14:textId="6CA82AAC" w:rsidR="001D1DCA" w:rsidRPr="00BE0F10" w:rsidRDefault="001D1DCA">
      <w:pPr>
        <w:jc w:val="both"/>
        <w:rPr>
          <w:ins w:id="383" w:author="Andrija Ilic" w:date="2015-09-14T22:14:00Z"/>
          <w:szCs w:val="24"/>
          <w:lang w:val="sr-Cyrl-RS"/>
          <w:rPrChange w:id="384" w:author="Andrija Ilic" w:date="2015-09-14T22:34:00Z">
            <w:rPr>
              <w:ins w:id="385" w:author="Andrija Ilic" w:date="2015-09-14T22:14:00Z"/>
              <w:lang w:val="sr-Cyrl-RS"/>
            </w:rPr>
          </w:rPrChange>
        </w:rPr>
        <w:pPrChange w:id="386" w:author="Andrija Ilic" w:date="2015-09-14T22:14:00Z">
          <w:pPr>
            <w:pStyle w:val="ListParagraph"/>
            <w:numPr>
              <w:numId w:val="49"/>
            </w:numPr>
            <w:ind w:hanging="360"/>
            <w:jc w:val="both"/>
          </w:pPr>
        </w:pPrChange>
      </w:pPr>
      <w:ins w:id="387" w:author="Andrija Ilic" w:date="2015-09-14T22:13:00Z">
        <w:r w:rsidRPr="00BE0F10">
          <w:rPr>
            <w:szCs w:val="24"/>
            <w:lang w:val="sr-Cyrl-RS"/>
            <w:rPrChange w:id="388" w:author="Andrija Ilic" w:date="2015-09-14T22:34:00Z">
              <w:rPr>
                <w:lang w:val="sr-Cyrl-RS"/>
              </w:rPr>
            </w:rPrChange>
          </w:rPr>
          <w:t xml:space="preserve">У раду је приказан процес развоја веб апликације на студијском примеру за вођење евиденције о активностима у настави. Веб апликација је развијена као клијент сервер апликација. Клијентски део </w:t>
        </w:r>
        <w:r w:rsidRPr="00BE0F10">
          <w:rPr>
            <w:szCs w:val="24"/>
            <w:rPrChange w:id="389" w:author="Andrija Ilic" w:date="2015-09-14T22:34:00Z">
              <w:rPr/>
            </w:rPrChange>
          </w:rPr>
          <w:t>овог система је интернет претраживач док серверски део система је развијен уз помоћ Tapestry 5 оквира.</w:t>
        </w:r>
        <w:r w:rsidRPr="00BE0F10">
          <w:rPr>
            <w:szCs w:val="24"/>
            <w:lang w:val="sr-Cyrl-RS"/>
            <w:rPrChange w:id="390" w:author="Andrija Ilic" w:date="2015-09-14T22:34:00Z">
              <w:rPr>
                <w:lang w:val="sr-Cyrl-RS"/>
              </w:rPr>
            </w:rPrChange>
          </w:rPr>
          <w:t xml:space="preserve"> </w:t>
        </w:r>
        <w:commentRangeStart w:id="391"/>
        <w:r w:rsidRPr="00BE0F10">
          <w:rPr>
            <w:szCs w:val="24"/>
            <w:rPrChange w:id="392" w:author="Andrija Ilic" w:date="2015-09-14T22:34:00Z">
              <w:rPr/>
            </w:rPrChange>
          </w:rPr>
          <w:t>У развоју овог система  к</w:t>
        </w:r>
        <w:r w:rsidR="00BE0F10" w:rsidRPr="00BE0F10">
          <w:rPr>
            <w:szCs w:val="24"/>
            <w:rPrChange w:id="393" w:author="Andrija Ilic" w:date="2015-09-14T22:34:00Z">
              <w:rPr/>
            </w:rPrChange>
          </w:rPr>
          <w:t>оришћ</w:t>
        </w:r>
        <w:r w:rsidRPr="00BE0F10">
          <w:rPr>
            <w:szCs w:val="24"/>
            <w:rPrChange w:id="394" w:author="Andrija Ilic" w:date="2015-09-14T22:34:00Z">
              <w:rPr/>
            </w:rPrChange>
          </w:rPr>
          <w:t>ена је упрошћена Ларманова метода</w:t>
        </w:r>
        <w:commentRangeEnd w:id="391"/>
        <w:r w:rsidRPr="00BE0F10">
          <w:rPr>
            <w:rStyle w:val="CommentReference"/>
            <w:sz w:val="24"/>
            <w:szCs w:val="24"/>
            <w:rPrChange w:id="395" w:author="Andrija Ilic" w:date="2015-09-14T22:34:00Z">
              <w:rPr>
                <w:rStyle w:val="CommentReference"/>
              </w:rPr>
            </w:rPrChange>
          </w:rPr>
          <w:commentReference w:id="391"/>
        </w:r>
        <w:r w:rsidRPr="00BE0F10">
          <w:rPr>
            <w:szCs w:val="24"/>
            <w:rPrChange w:id="396" w:author="Andrija Ilic" w:date="2015-09-14T22:34:00Z">
              <w:rPr/>
            </w:rPrChange>
          </w:rPr>
          <w:t>, са акцентом на фази имплементације у којој је коришћен Tapestry 5 оквир са додатком jQuery компонената.</w:t>
        </w:r>
        <w:r w:rsidRPr="00BE0F10">
          <w:rPr>
            <w:szCs w:val="24"/>
            <w:lang w:val="sr-Cyrl-RS"/>
            <w:rPrChange w:id="397" w:author="Andrija Ilic" w:date="2015-09-14T22:34:00Z">
              <w:rPr>
                <w:lang w:val="sr-Cyrl-RS"/>
              </w:rPr>
            </w:rPrChange>
          </w:rPr>
          <w:t xml:space="preserve"> </w:t>
        </w:r>
        <w:r w:rsidRPr="00BE0F10">
          <w:rPr>
            <w:szCs w:val="24"/>
            <w:lang w:val="sr-Cyrl-RS"/>
          </w:rPr>
          <w:t>С</w:t>
        </w:r>
        <w:r w:rsidRPr="00BE0F10">
          <w:rPr>
            <w:szCs w:val="24"/>
          </w:rPr>
          <w:t>истем користи тр</w:t>
        </w:r>
        <w:r w:rsidRPr="00BE0F10">
          <w:rPr>
            <w:szCs w:val="24"/>
            <w:lang w:val="sr-Cyrl-RS"/>
          </w:rPr>
          <w:t>о</w:t>
        </w:r>
        <w:r w:rsidRPr="00BE0F10">
          <w:rPr>
            <w:szCs w:val="24"/>
          </w:rPr>
          <w:t>нив</w:t>
        </w:r>
        <w:r w:rsidRPr="00BE0F10">
          <w:rPr>
            <w:szCs w:val="24"/>
            <w:lang w:val="sr-Cyrl-RS"/>
          </w:rPr>
          <w:t>о</w:t>
        </w:r>
        <w:r w:rsidRPr="00BE0F10">
          <w:rPr>
            <w:szCs w:val="24"/>
          </w:rPr>
          <w:t>јску с</w:t>
        </w:r>
        <w:r w:rsidRPr="00BE0F10">
          <w:rPr>
            <w:szCs w:val="24"/>
            <w:lang w:val="sr-Cyrl-RS"/>
          </w:rPr>
          <w:t>о</w:t>
        </w:r>
        <w:r w:rsidRPr="00BE0F10">
          <w:rPr>
            <w:szCs w:val="24"/>
          </w:rPr>
          <w:t>фтверску архитектуру, нив</w:t>
        </w:r>
        <w:r w:rsidRPr="00BE0F10">
          <w:rPr>
            <w:szCs w:val="24"/>
            <w:lang w:val="sr-Cyrl-RS"/>
          </w:rPr>
          <w:t>о</w:t>
        </w:r>
        <w:r w:rsidRPr="00BE0F10">
          <w:rPr>
            <w:szCs w:val="24"/>
          </w:rPr>
          <w:t xml:space="preserve"> к</w:t>
        </w:r>
        <w:r w:rsidRPr="00BE0F10">
          <w:rPr>
            <w:szCs w:val="24"/>
            <w:lang w:val="sr-Cyrl-RS"/>
          </w:rPr>
          <w:t>о</w:t>
        </w:r>
        <w:r w:rsidRPr="00BE0F10">
          <w:rPr>
            <w:szCs w:val="24"/>
          </w:rPr>
          <w:t>рисничк</w:t>
        </w:r>
        <w:r w:rsidRPr="00BE0F10">
          <w:rPr>
            <w:szCs w:val="24"/>
            <w:lang w:val="sr-Cyrl-RS"/>
          </w:rPr>
          <w:t>о</w:t>
        </w:r>
        <w:r w:rsidRPr="00BE0F10">
          <w:rPr>
            <w:szCs w:val="24"/>
          </w:rPr>
          <w:t>г интерфејса, нив</w:t>
        </w:r>
        <w:r w:rsidRPr="00BE0F10">
          <w:rPr>
            <w:szCs w:val="24"/>
            <w:lang w:val="sr-Cyrl-RS"/>
          </w:rPr>
          <w:t>о</w:t>
        </w:r>
        <w:r w:rsidRPr="00BE0F10">
          <w:rPr>
            <w:szCs w:val="24"/>
          </w:rPr>
          <w:t xml:space="preserve"> апликационе л</w:t>
        </w:r>
        <w:r w:rsidRPr="00BE0F10">
          <w:rPr>
            <w:szCs w:val="24"/>
            <w:lang w:val="sr-Cyrl-RS"/>
          </w:rPr>
          <w:t>о</w:t>
        </w:r>
        <w:r w:rsidRPr="00BE0F10">
          <w:rPr>
            <w:szCs w:val="24"/>
          </w:rPr>
          <w:t>гике и нив</w:t>
        </w:r>
        <w:r w:rsidRPr="00BE0F10">
          <w:rPr>
            <w:szCs w:val="24"/>
            <w:lang w:val="sr-Cyrl-RS"/>
          </w:rPr>
          <w:t>о</w:t>
        </w:r>
        <w:r w:rsidRPr="00BE0F10">
          <w:rPr>
            <w:szCs w:val="24"/>
          </w:rPr>
          <w:t xml:space="preserve"> п</w:t>
        </w:r>
        <w:r w:rsidRPr="00BE0F10">
          <w:rPr>
            <w:szCs w:val="24"/>
            <w:lang w:val="sr-Cyrl-RS"/>
          </w:rPr>
          <w:t>о</w:t>
        </w:r>
        <w:r w:rsidRPr="00BE0F10">
          <w:rPr>
            <w:szCs w:val="24"/>
          </w:rPr>
          <w:t>датака.</w:t>
        </w:r>
        <w:r w:rsidRPr="00BE0F10">
          <w:rPr>
            <w:szCs w:val="24"/>
            <w:lang w:val="sr-Cyrl-RS"/>
          </w:rPr>
          <w:t xml:space="preserve"> На нивоу корисничког интерфејса је имплементиран </w:t>
        </w:r>
        <w:r w:rsidRPr="00BE0F10">
          <w:rPr>
            <w:szCs w:val="24"/>
            <w:rPrChange w:id="398" w:author="Andrija Ilic" w:date="2015-09-14T22:34:00Z">
              <w:rPr/>
            </w:rPrChange>
          </w:rPr>
          <w:t>Tapestry 5 оквир</w:t>
        </w:r>
        <w:r w:rsidRPr="00BE0F10">
          <w:rPr>
            <w:szCs w:val="24"/>
            <w:lang w:val="sr-Cyrl-RS"/>
            <w:rPrChange w:id="399" w:author="Andrija Ilic" w:date="2015-09-14T22:34:00Z">
              <w:rPr>
                <w:lang w:val="sr-Cyrl-RS"/>
              </w:rPr>
            </w:rPrChange>
          </w:rPr>
          <w:t>.</w:t>
        </w:r>
      </w:ins>
    </w:p>
    <w:p w14:paraId="770BD5FC" w14:textId="07B395B2" w:rsidR="001D1DCA" w:rsidRDefault="001D1DCA">
      <w:pPr>
        <w:jc w:val="both"/>
        <w:rPr>
          <w:ins w:id="400" w:author="Andrija Ilic" w:date="2015-09-14T22:17:00Z"/>
          <w:szCs w:val="24"/>
        </w:rPr>
        <w:pPrChange w:id="401" w:author="Andrija Ilic" w:date="2015-09-14T22:14:00Z">
          <w:pPr>
            <w:pStyle w:val="ListParagraph"/>
            <w:numPr>
              <w:numId w:val="49"/>
            </w:numPr>
            <w:ind w:hanging="360"/>
            <w:jc w:val="both"/>
          </w:pPr>
        </w:pPrChange>
      </w:pPr>
      <w:ins w:id="402" w:author="Andrija Ilic" w:date="2015-09-14T22:14:00Z">
        <w:r w:rsidRPr="001D1DCA">
          <w:rPr>
            <w:szCs w:val="24"/>
            <w:rPrChange w:id="403" w:author="Andrija Ilic" w:date="2015-09-14T22:14:00Z">
              <w:rPr>
                <w:sz w:val="22"/>
              </w:rPr>
            </w:rPrChange>
          </w:rPr>
          <w:t>У друг</w:t>
        </w:r>
        <w:r>
          <w:rPr>
            <w:szCs w:val="24"/>
            <w:lang w:val="sr-Cyrl-RS"/>
          </w:rPr>
          <w:t>о</w:t>
        </w:r>
        <w:r w:rsidRPr="001D1DCA">
          <w:rPr>
            <w:szCs w:val="24"/>
            <w:rPrChange w:id="404" w:author="Andrija Ilic" w:date="2015-09-14T22:14:00Z">
              <w:rPr>
                <w:sz w:val="22"/>
              </w:rPr>
            </w:rPrChange>
          </w:rPr>
          <w:t>м п</w:t>
        </w:r>
        <w:r>
          <w:rPr>
            <w:szCs w:val="24"/>
            <w:lang w:val="sr-Cyrl-RS"/>
          </w:rPr>
          <w:t>о</w:t>
        </w:r>
        <w:r w:rsidRPr="001D1DCA">
          <w:rPr>
            <w:szCs w:val="24"/>
            <w:rPrChange w:id="405" w:author="Andrija Ilic" w:date="2015-09-14T22:14:00Z">
              <w:rPr>
                <w:sz w:val="22"/>
              </w:rPr>
            </w:rPrChange>
          </w:rPr>
          <w:t xml:space="preserve">глављу је представљен </w:t>
        </w:r>
        <w:r>
          <w:t>Tapestry оквир</w:t>
        </w:r>
        <w:r w:rsidRPr="001D1DCA">
          <w:rPr>
            <w:szCs w:val="24"/>
            <w:rPrChange w:id="406" w:author="Andrija Ilic" w:date="2015-09-14T22:14:00Z">
              <w:rPr>
                <w:sz w:val="22"/>
              </w:rPr>
            </w:rPrChange>
          </w:rPr>
          <w:t>. Представљен</w:t>
        </w:r>
      </w:ins>
      <w:ins w:id="407" w:author="Andrija Ilic" w:date="2015-09-14T22:15:00Z">
        <w:r>
          <w:rPr>
            <w:szCs w:val="24"/>
            <w:lang w:val="sr-Cyrl-RS"/>
          </w:rPr>
          <w:t xml:space="preserve">а </w:t>
        </w:r>
      </w:ins>
      <w:ins w:id="408" w:author="Andrija Ilic" w:date="2015-09-14T22:14:00Z">
        <w:r w:rsidRPr="001D1DCA">
          <w:rPr>
            <w:szCs w:val="24"/>
            <w:rPrChange w:id="409" w:author="Andrija Ilic" w:date="2015-09-14T22:14:00Z">
              <w:rPr>
                <w:sz w:val="22"/>
              </w:rPr>
            </w:rPrChange>
          </w:rPr>
          <w:t>је</w:t>
        </w:r>
      </w:ins>
      <w:ins w:id="410" w:author="Andrija Ilic" w:date="2015-09-14T22:15:00Z">
        <w:r>
          <w:rPr>
            <w:szCs w:val="24"/>
            <w:lang w:val="sr-Cyrl-RS"/>
          </w:rPr>
          <w:t xml:space="preserve"> историја развоја овог оквира, </w:t>
        </w:r>
      </w:ins>
      <w:ins w:id="411" w:author="Andrija Ilic" w:date="2015-09-14T22:14:00Z">
        <w:r w:rsidRPr="001D1DCA">
          <w:rPr>
            <w:szCs w:val="24"/>
            <w:rPrChange w:id="412" w:author="Andrija Ilic" w:date="2015-09-14T22:14:00Z">
              <w:rPr>
                <w:sz w:val="22"/>
              </w:rPr>
            </w:rPrChange>
          </w:rPr>
          <w:t xml:space="preserve"> Tapestry </w:t>
        </w:r>
      </w:ins>
      <w:ins w:id="413" w:author="Andrija Ilic" w:date="2015-09-14T22:33:00Z">
        <w:r w:rsidR="00BE0F10">
          <w:rPr>
            <w:szCs w:val="24"/>
            <w:lang w:val="sr-Cyrl-RS"/>
          </w:rPr>
          <w:t xml:space="preserve"> </w:t>
        </w:r>
      </w:ins>
      <w:ins w:id="414" w:author="Andrija Ilic" w:date="2015-09-14T22:14:00Z">
        <w:r w:rsidRPr="001D1DCA">
          <w:rPr>
            <w:szCs w:val="24"/>
            <w:rPrChange w:id="415" w:author="Andrija Ilic" w:date="2015-09-14T22:14:00Z">
              <w:rPr>
                <w:sz w:val="22"/>
              </w:rPr>
            </w:rPrChange>
          </w:rPr>
          <w:t xml:space="preserve">IoC, срж структуре Tapestry </w:t>
        </w:r>
      </w:ins>
      <w:ins w:id="416" w:author="Andrija Ilic" w:date="2015-09-14T22:15:00Z">
        <w:r>
          <w:rPr>
            <w:szCs w:val="24"/>
            <w:lang w:val="sr-Cyrl-RS"/>
          </w:rPr>
          <w:t>о</w:t>
        </w:r>
      </w:ins>
      <w:ins w:id="417" w:author="Andrija Ilic" w:date="2015-09-14T22:14:00Z">
        <w:r w:rsidRPr="001D1DCA">
          <w:rPr>
            <w:szCs w:val="24"/>
            <w:rPrChange w:id="418" w:author="Andrija Ilic" w:date="2015-09-14T22:14:00Z">
              <w:rPr>
                <w:sz w:val="22"/>
              </w:rPr>
            </w:rPrChange>
          </w:rPr>
          <w:t xml:space="preserve">квира и </w:t>
        </w:r>
        <w:r>
          <w:rPr>
            <w:szCs w:val="24"/>
          </w:rPr>
          <w:t>о</w:t>
        </w:r>
        <w:r w:rsidRPr="001D1DCA">
          <w:rPr>
            <w:szCs w:val="24"/>
            <w:rPrChange w:id="419" w:author="Andrija Ilic" w:date="2015-09-14T22:14:00Z">
              <w:rPr>
                <w:sz w:val="22"/>
              </w:rPr>
            </w:rPrChange>
          </w:rPr>
          <w:t>сн</w:t>
        </w:r>
      </w:ins>
      <w:ins w:id="420" w:author="Andrija Ilic" w:date="2015-09-14T22:16:00Z">
        <w:r>
          <w:rPr>
            <w:szCs w:val="24"/>
            <w:lang w:val="sr-Cyrl-RS"/>
          </w:rPr>
          <w:t>о</w:t>
        </w:r>
      </w:ins>
      <w:ins w:id="421" w:author="Andrija Ilic" w:date="2015-09-14T22:14:00Z">
        <w:r w:rsidRPr="001D1DCA">
          <w:rPr>
            <w:szCs w:val="24"/>
            <w:rPrChange w:id="422" w:author="Andrija Ilic" w:date="2015-09-14T22:14:00Z">
              <w:rPr>
                <w:sz w:val="22"/>
              </w:rPr>
            </w:rPrChange>
          </w:rPr>
          <w:t>вне к</w:t>
        </w:r>
      </w:ins>
      <w:ins w:id="423" w:author="Andrija Ilic" w:date="2015-09-14T22:16:00Z">
        <w:r>
          <w:rPr>
            <w:szCs w:val="24"/>
            <w:lang w:val="sr-Cyrl-RS"/>
          </w:rPr>
          <w:t>о</w:t>
        </w:r>
      </w:ins>
      <w:ins w:id="424" w:author="Andrija Ilic" w:date="2015-09-14T22:14:00Z">
        <w:r w:rsidRPr="001D1DCA">
          <w:rPr>
            <w:szCs w:val="24"/>
            <w:rPrChange w:id="425" w:author="Andrija Ilic" w:date="2015-09-14T22:14:00Z">
              <w:rPr>
                <w:sz w:val="22"/>
              </w:rPr>
            </w:rPrChange>
          </w:rPr>
          <w:t>мп</w:t>
        </w:r>
      </w:ins>
      <w:ins w:id="426" w:author="Andrija Ilic" w:date="2015-09-14T22:16:00Z">
        <w:r>
          <w:rPr>
            <w:szCs w:val="24"/>
            <w:lang w:val="sr-Cyrl-RS"/>
          </w:rPr>
          <w:t>о</w:t>
        </w:r>
      </w:ins>
      <w:ins w:id="427" w:author="Andrija Ilic" w:date="2015-09-14T22:14:00Z">
        <w:r w:rsidRPr="001D1DCA">
          <w:rPr>
            <w:szCs w:val="24"/>
            <w:rPrChange w:id="428" w:author="Andrija Ilic" w:date="2015-09-14T22:14:00Z">
              <w:rPr>
                <w:sz w:val="22"/>
              </w:rPr>
            </w:rPrChange>
          </w:rPr>
          <w:t xml:space="preserve">ненте Tapestry </w:t>
        </w:r>
      </w:ins>
      <w:ins w:id="429" w:author="Andrija Ilic" w:date="2015-09-14T22:16:00Z">
        <w:r>
          <w:rPr>
            <w:szCs w:val="24"/>
            <w:lang w:val="sr-Cyrl-RS"/>
          </w:rPr>
          <w:t>о</w:t>
        </w:r>
      </w:ins>
      <w:ins w:id="430" w:author="Andrija Ilic" w:date="2015-09-14T22:14:00Z">
        <w:r w:rsidRPr="001D1DCA">
          <w:rPr>
            <w:szCs w:val="24"/>
            <w:rPrChange w:id="431" w:author="Andrija Ilic" w:date="2015-09-14T22:14:00Z">
              <w:rPr>
                <w:sz w:val="22"/>
              </w:rPr>
            </w:rPrChange>
          </w:rPr>
          <w:t>квира к</w:t>
        </w:r>
      </w:ins>
      <w:ins w:id="432" w:author="Andrija Ilic" w:date="2015-09-14T22:16:00Z">
        <w:r>
          <w:rPr>
            <w:szCs w:val="24"/>
            <w:lang w:val="sr-Cyrl-RS"/>
          </w:rPr>
          <w:t>о</w:t>
        </w:r>
      </w:ins>
      <w:ins w:id="433" w:author="Andrija Ilic" w:date="2015-09-14T22:14:00Z">
        <w:r w:rsidRPr="001D1DCA">
          <w:rPr>
            <w:szCs w:val="24"/>
            <w:rPrChange w:id="434" w:author="Andrija Ilic" w:date="2015-09-14T22:14:00Z">
              <w:rPr>
                <w:sz w:val="22"/>
              </w:rPr>
            </w:rPrChange>
          </w:rPr>
          <w:t>је су иск</w:t>
        </w:r>
      </w:ins>
      <w:ins w:id="435" w:author="Andrija Ilic" w:date="2015-09-14T22:16:00Z">
        <w:r>
          <w:rPr>
            <w:szCs w:val="24"/>
            <w:lang w:val="sr-Cyrl-RS"/>
          </w:rPr>
          <w:t>о</w:t>
        </w:r>
      </w:ins>
      <w:ins w:id="436" w:author="Andrija Ilic" w:date="2015-09-14T22:14:00Z">
        <w:r w:rsidRPr="001D1DCA">
          <w:rPr>
            <w:szCs w:val="24"/>
            <w:rPrChange w:id="437" w:author="Andrija Ilic" w:date="2015-09-14T22:14:00Z">
              <w:rPr>
                <w:sz w:val="22"/>
              </w:rPr>
            </w:rPrChange>
          </w:rPr>
          <w:t xml:space="preserve">ришћене у </w:t>
        </w:r>
      </w:ins>
      <w:ins w:id="438" w:author="Andrija Ilic" w:date="2015-09-14T22:16:00Z">
        <w:r>
          <w:rPr>
            <w:szCs w:val="24"/>
            <w:lang w:val="sr-Cyrl-RS"/>
          </w:rPr>
          <w:t xml:space="preserve">развоју </w:t>
        </w:r>
      </w:ins>
      <w:ins w:id="439" w:author="Andrija Ilic" w:date="2015-09-14T22:17:00Z">
        <w:r>
          <w:rPr>
            <w:szCs w:val="24"/>
            <w:lang w:val="sr-Cyrl-RS"/>
          </w:rPr>
          <w:t xml:space="preserve">саме </w:t>
        </w:r>
      </w:ins>
      <w:ins w:id="440" w:author="Andrija Ilic" w:date="2015-09-14T22:16:00Z">
        <w:r>
          <w:rPr>
            <w:szCs w:val="24"/>
            <w:lang w:val="sr-Cyrl-RS"/>
          </w:rPr>
          <w:t>апликације</w:t>
        </w:r>
      </w:ins>
      <w:ins w:id="441" w:author="Andrija Ilic" w:date="2015-09-14T22:14:00Z">
        <w:r w:rsidRPr="001D1DCA">
          <w:rPr>
            <w:szCs w:val="24"/>
            <w:rPrChange w:id="442" w:author="Andrija Ilic" w:date="2015-09-14T22:14:00Z">
              <w:rPr>
                <w:sz w:val="22"/>
              </w:rPr>
            </w:rPrChange>
          </w:rPr>
          <w:t>.</w:t>
        </w:r>
      </w:ins>
    </w:p>
    <w:p w14:paraId="32040628" w14:textId="7B56B605" w:rsidR="008E12CB" w:rsidRDefault="001D1DCA">
      <w:pPr>
        <w:jc w:val="both"/>
        <w:rPr>
          <w:ins w:id="443" w:author="Andrija Ilic" w:date="2015-09-14T22:26:00Z"/>
          <w:szCs w:val="24"/>
          <w:lang w:val="sr-Cyrl-RS"/>
        </w:rPr>
        <w:pPrChange w:id="444" w:author="Andrija Ilic" w:date="2015-09-14T22:14:00Z">
          <w:pPr>
            <w:pStyle w:val="ListParagraph"/>
            <w:numPr>
              <w:numId w:val="49"/>
            </w:numPr>
            <w:ind w:hanging="360"/>
            <w:jc w:val="both"/>
          </w:pPr>
        </w:pPrChange>
      </w:pPr>
      <w:ins w:id="445" w:author="Andrija Ilic" w:date="2015-09-14T22:17:00Z">
        <w:r>
          <w:rPr>
            <w:szCs w:val="24"/>
            <w:lang w:val="sr-Cyrl-RS"/>
          </w:rPr>
          <w:t xml:space="preserve">У трећем поглављу су </w:t>
        </w:r>
      </w:ins>
      <w:ins w:id="446" w:author="Andrija Ilic" w:date="2015-09-14T22:24:00Z">
        <w:r w:rsidR="008E12CB">
          <w:rPr>
            <w:szCs w:val="24"/>
            <w:lang w:val="sr-Cyrl-RS"/>
          </w:rPr>
          <w:t>представљене</w:t>
        </w:r>
      </w:ins>
      <w:ins w:id="447" w:author="Andrija Ilic" w:date="2015-09-14T22:17:00Z">
        <w:r>
          <w:rPr>
            <w:szCs w:val="24"/>
            <w:lang w:val="sr-Cyrl-RS"/>
          </w:rPr>
          <w:t xml:space="preserve"> остал</w:t>
        </w:r>
      </w:ins>
      <w:ins w:id="448" w:author="Andrija Ilic" w:date="2015-09-14T22:25:00Z">
        <w:r w:rsidR="008E12CB">
          <w:rPr>
            <w:szCs w:val="24"/>
            <w:lang w:val="sr-Cyrl-RS"/>
          </w:rPr>
          <w:t>е технологије</w:t>
        </w:r>
      </w:ins>
      <w:ins w:id="449" w:author="Andrija Ilic" w:date="2015-09-14T22:17:00Z">
        <w:r>
          <w:rPr>
            <w:szCs w:val="24"/>
            <w:lang w:val="sr-Cyrl-RS"/>
          </w:rPr>
          <w:t xml:space="preserve"> и библиотеке кори</w:t>
        </w:r>
      </w:ins>
      <w:ins w:id="450" w:author="Andrija Ilic" w:date="2015-09-14T22:18:00Z">
        <w:r>
          <w:rPr>
            <w:szCs w:val="24"/>
            <w:lang w:val="sr-Cyrl-RS"/>
          </w:rPr>
          <w:t>шћен</w:t>
        </w:r>
      </w:ins>
      <w:ins w:id="451" w:author="Andrija Ilic" w:date="2015-09-14T22:23:00Z">
        <w:r w:rsidR="008E12CB">
          <w:rPr>
            <w:szCs w:val="24"/>
            <w:lang w:val="sr-Cyrl-RS"/>
          </w:rPr>
          <w:t>и</w:t>
        </w:r>
      </w:ins>
      <w:ins w:id="452" w:author="Andrija Ilic" w:date="2015-09-14T22:18:00Z">
        <w:r>
          <w:rPr>
            <w:szCs w:val="24"/>
            <w:lang w:val="sr-Cyrl-RS"/>
          </w:rPr>
          <w:t xml:space="preserve"> у развоју апликације.</w:t>
        </w:r>
      </w:ins>
      <w:ins w:id="453" w:author="Andrija Ilic" w:date="2015-09-14T22:26:00Z">
        <w:r w:rsidR="008E12CB">
          <w:rPr>
            <w:szCs w:val="24"/>
            <w:lang w:val="sr-Cyrl-RS"/>
          </w:rPr>
          <w:t xml:space="preserve"> </w:t>
        </w:r>
      </w:ins>
    </w:p>
    <w:p w14:paraId="78084D51" w14:textId="3BD67FEB" w:rsidR="001D1DCA" w:rsidRDefault="008E12CB">
      <w:pPr>
        <w:jc w:val="both"/>
        <w:rPr>
          <w:ins w:id="454" w:author="Andrija Ilic" w:date="2015-09-14T22:31:00Z"/>
        </w:rPr>
        <w:pPrChange w:id="455" w:author="Andrija Ilic" w:date="2015-09-14T22:14:00Z">
          <w:pPr>
            <w:pStyle w:val="ListParagraph"/>
            <w:numPr>
              <w:numId w:val="49"/>
            </w:numPr>
            <w:ind w:hanging="360"/>
            <w:jc w:val="both"/>
          </w:pPr>
        </w:pPrChange>
      </w:pPr>
      <w:ins w:id="456" w:author="Andrija Ilic" w:date="2015-09-14T22:26:00Z">
        <w:r>
          <w:rPr>
            <w:szCs w:val="24"/>
            <w:lang w:val="sr-Cyrl-RS"/>
          </w:rPr>
          <w:t xml:space="preserve">У </w:t>
        </w:r>
      </w:ins>
      <w:ins w:id="457" w:author="Andrija Ilic" w:date="2015-09-14T22:28:00Z">
        <w:r>
          <w:rPr>
            <w:szCs w:val="24"/>
            <w:lang w:val="sr-Cyrl-RS"/>
          </w:rPr>
          <w:t>четвртом поглављу</w:t>
        </w:r>
      </w:ins>
      <w:ins w:id="458" w:author="Andrija Ilic" w:date="2015-09-14T22:29:00Z">
        <w:r>
          <w:rPr>
            <w:szCs w:val="24"/>
            <w:lang w:val="sr-Cyrl-RS"/>
          </w:rPr>
          <w:t xml:space="preserve"> </w:t>
        </w:r>
        <w:r>
          <w:t>је</w:t>
        </w:r>
        <w:r w:rsidRPr="007255E6">
          <w:t xml:space="preserve"> </w:t>
        </w:r>
        <w:r>
          <w:t>приказана</w:t>
        </w:r>
        <w:r w:rsidRPr="007255E6">
          <w:t xml:space="preserve"> упр</w:t>
        </w:r>
        <w:r>
          <w:t>о</w:t>
        </w:r>
        <w:r w:rsidRPr="007255E6">
          <w:t>шћена Ларман</w:t>
        </w:r>
        <w:r>
          <w:t>o</w:t>
        </w:r>
        <w:r w:rsidRPr="007255E6">
          <w:t>ва мет</w:t>
        </w:r>
        <w:r>
          <w:t>o</w:t>
        </w:r>
        <w:r w:rsidRPr="007255E6">
          <w:t>да разв</w:t>
        </w:r>
        <w:r>
          <w:t>о</w:t>
        </w:r>
        <w:r w:rsidRPr="007255E6">
          <w:t>ја с</w:t>
        </w:r>
        <w:r>
          <w:t>о</w:t>
        </w:r>
        <w:r w:rsidRPr="007255E6">
          <w:t>фтвера. Ларман</w:t>
        </w:r>
        <w:r>
          <w:t>о</w:t>
        </w:r>
        <w:r w:rsidRPr="007255E6">
          <w:t>ва мет</w:t>
        </w:r>
        <w:r>
          <w:t>о</w:t>
        </w:r>
        <w:r w:rsidRPr="007255E6">
          <w:t>да се саст</w:t>
        </w:r>
        <w:r>
          <w:t>о</w:t>
        </w:r>
        <w:r w:rsidRPr="007255E6">
          <w:t>ји из пет фаза разв</w:t>
        </w:r>
        <w:r>
          <w:t>о</w:t>
        </w:r>
        <w:r w:rsidRPr="007255E6">
          <w:t>ја с</w:t>
        </w:r>
        <w:r>
          <w:t>о</w:t>
        </w:r>
        <w:r w:rsidRPr="007255E6">
          <w:t>фтвера: Прикупља</w:t>
        </w:r>
        <w:r>
          <w:t>њ</w:t>
        </w:r>
        <w:r w:rsidRPr="007255E6">
          <w:t>а к</w:t>
        </w:r>
        <w:r>
          <w:t>о</w:t>
        </w:r>
        <w:r w:rsidRPr="007255E6">
          <w:t>рисничких захтева, Анализе, Пр</w:t>
        </w:r>
        <w:r>
          <w:t>о</w:t>
        </w:r>
        <w:r w:rsidRPr="007255E6">
          <w:t>јект</w:t>
        </w:r>
        <w:r>
          <w:t>о</w:t>
        </w:r>
        <w:r w:rsidRPr="007255E6">
          <w:t>ва</w:t>
        </w:r>
        <w:r>
          <w:t>њ</w:t>
        </w:r>
        <w:r w:rsidRPr="007255E6">
          <w:t>а, Имплементације и Тестира</w:t>
        </w:r>
        <w:r>
          <w:t>њ</w:t>
        </w:r>
        <w:r w:rsidRPr="007255E6">
          <w:t>а.</w:t>
        </w:r>
      </w:ins>
    </w:p>
    <w:p w14:paraId="40031DB9" w14:textId="2B968315" w:rsidR="008E12CB" w:rsidRPr="008E12CB" w:rsidRDefault="008E12CB">
      <w:pPr>
        <w:jc w:val="both"/>
        <w:rPr>
          <w:ins w:id="459" w:author="Andrija Ilic" w:date="2015-09-14T22:31:00Z"/>
          <w:lang w:val="sr-Cyrl-RS"/>
          <w:rPrChange w:id="460" w:author="Andrija Ilic" w:date="2015-09-14T22:32:00Z">
            <w:rPr>
              <w:ins w:id="461" w:author="Andrija Ilic" w:date="2015-09-14T22:31:00Z"/>
            </w:rPr>
          </w:rPrChange>
        </w:rPr>
        <w:pPrChange w:id="462" w:author="Andrija Ilic" w:date="2015-09-14T22:14:00Z">
          <w:pPr>
            <w:pStyle w:val="ListParagraph"/>
            <w:numPr>
              <w:numId w:val="49"/>
            </w:numPr>
            <w:ind w:hanging="360"/>
            <w:jc w:val="both"/>
          </w:pPr>
        </w:pPrChange>
      </w:pPr>
      <w:ins w:id="463" w:author="Andrija Ilic" w:date="2015-09-14T22:31:00Z">
        <w:r>
          <w:rPr>
            <w:lang w:val="sr-Cyrl-RS"/>
          </w:rPr>
          <w:t xml:space="preserve">У петом поглављу је извучен закључак до кога сам дошао </w:t>
        </w:r>
      </w:ins>
      <w:ins w:id="464" w:author="Andrija Ilic" w:date="2015-09-14T22:35:00Z">
        <w:r w:rsidR="00BE0F10">
          <w:rPr>
            <w:lang w:val="sr-Cyrl-RS"/>
          </w:rPr>
          <w:t>приликом</w:t>
        </w:r>
      </w:ins>
      <w:ins w:id="465" w:author="Andrija Ilic" w:date="2015-09-14T22:31:00Z">
        <w:r>
          <w:rPr>
            <w:lang w:val="sr-Cyrl-RS"/>
          </w:rPr>
          <w:t xml:space="preserve"> развоја веб апликације применом </w:t>
        </w:r>
      </w:ins>
      <w:ins w:id="466" w:author="Andrija Ilic" w:date="2015-09-14T22:32:00Z">
        <w:r>
          <w:t>Tapestry</w:t>
        </w:r>
        <w:r>
          <w:rPr>
            <w:lang w:val="sr-Cyrl-RS"/>
          </w:rPr>
          <w:t xml:space="preserve"> оквира.</w:t>
        </w:r>
      </w:ins>
    </w:p>
    <w:p w14:paraId="1C8E13FE" w14:textId="6FB764DF" w:rsidR="000320E2" w:rsidRDefault="000320E2" w:rsidP="000320E2">
      <w:pPr>
        <w:pStyle w:val="Heading1"/>
        <w:numPr>
          <w:ilvl w:val="0"/>
          <w:numId w:val="49"/>
        </w:numPr>
        <w:jc w:val="center"/>
        <w:rPr>
          <w:ins w:id="467" w:author="Andrija Ilic" w:date="2015-09-14T19:36:00Z"/>
          <w:lang w:val="sr-Cyrl-RS"/>
        </w:rPr>
      </w:pPr>
      <w:ins w:id="468" w:author="Andrija Ilic" w:date="2015-09-14T13:44:00Z">
        <w:r>
          <w:t xml:space="preserve">Tapestry </w:t>
        </w:r>
      </w:ins>
      <w:ins w:id="469" w:author="Andrija Ilic" w:date="2015-09-14T14:36:00Z">
        <w:r w:rsidR="00D764BA">
          <w:rPr>
            <w:lang w:val="sr-Cyrl-RS"/>
          </w:rPr>
          <w:t>оквир</w:t>
        </w:r>
      </w:ins>
    </w:p>
    <w:p w14:paraId="74E1EA11" w14:textId="77777777" w:rsidR="0024024A" w:rsidRDefault="0024024A">
      <w:pPr>
        <w:rPr>
          <w:ins w:id="470" w:author="Andrija Ilic" w:date="2015-09-14T19:36:00Z"/>
          <w:lang w:val="sr-Cyrl-RS"/>
        </w:rPr>
        <w:pPrChange w:id="471" w:author="Andrija Ilic" w:date="2015-09-14T19:36:00Z">
          <w:pPr>
            <w:pStyle w:val="Heading1"/>
            <w:numPr>
              <w:numId w:val="49"/>
            </w:numPr>
            <w:ind w:left="720" w:hanging="360"/>
            <w:jc w:val="center"/>
          </w:pPr>
        </w:pPrChange>
      </w:pPr>
    </w:p>
    <w:p w14:paraId="19DD816C" w14:textId="2A3CF027" w:rsidR="0024024A" w:rsidRDefault="0024024A">
      <w:pPr>
        <w:jc w:val="both"/>
        <w:rPr>
          <w:ins w:id="472" w:author="Andrija Ilic" w:date="2015-09-14T21:17:00Z"/>
          <w:lang w:val="sr-Cyrl-RS"/>
        </w:rPr>
        <w:pPrChange w:id="473" w:author="Andrija Ilic" w:date="2015-09-14T19:36:00Z">
          <w:pPr>
            <w:pStyle w:val="Heading1"/>
            <w:numPr>
              <w:numId w:val="49"/>
            </w:numPr>
            <w:ind w:left="720" w:hanging="360"/>
            <w:jc w:val="center"/>
          </w:pPr>
        </w:pPrChange>
      </w:pPr>
      <w:ins w:id="474" w:author="Andrija Ilic" w:date="2015-09-14T19:36:00Z">
        <w:r>
          <w:rPr>
            <w:lang w:val="sr-Latn-RS"/>
          </w:rPr>
          <w:t xml:space="preserve">Apache Tapestry </w:t>
        </w:r>
        <w:r>
          <w:rPr>
            <w:lang w:val="sr-Cyrl-RS"/>
          </w:rPr>
          <w:t xml:space="preserve">је оквир отвореног кода </w:t>
        </w:r>
      </w:ins>
      <w:ins w:id="475" w:author="Andrija Ilic" w:date="2015-09-14T19:37:00Z">
        <w:r>
          <w:rPr>
            <w:lang w:val="sr-Cyrl-RS"/>
          </w:rPr>
          <w:t xml:space="preserve">за креирање </w:t>
        </w:r>
      </w:ins>
      <w:ins w:id="476" w:author="Andrija Ilic" w:date="2015-09-14T19:38:00Z">
        <w:r>
          <w:rPr>
            <w:lang w:val="sr-Cyrl-RS"/>
          </w:rPr>
          <w:t xml:space="preserve">динамичних, робусних и високо скалабилних веб апликација у Јава програмском језику. </w:t>
        </w:r>
      </w:ins>
      <w:ins w:id="477" w:author="Andrija Ilic" w:date="2015-09-14T19:39:00Z">
        <w:r>
          <w:rPr>
            <w:lang w:val="sr-Latn-RS"/>
          </w:rPr>
          <w:t>Tapestry</w:t>
        </w:r>
        <w:r>
          <w:rPr>
            <w:lang w:val="sr-Cyrl-RS"/>
          </w:rPr>
          <w:t xml:space="preserve"> </w:t>
        </w:r>
      </w:ins>
      <w:ins w:id="478" w:author="Andrija Ilic" w:date="2015-09-14T19:40:00Z">
        <w:r>
          <w:rPr>
            <w:lang w:val="sr-Cyrl-RS"/>
          </w:rPr>
          <w:t>се допуњује и надовезује на стандарни Јава Сервлет АПИ</w:t>
        </w:r>
      </w:ins>
      <w:ins w:id="479" w:author="Andrija Ilic" w:date="2015-09-14T20:56:00Z">
        <w:r w:rsidR="00AB0359">
          <w:rPr>
            <w:lang w:val="sr-Latn-RS"/>
          </w:rPr>
          <w:t xml:space="preserve">, </w:t>
        </w:r>
        <w:r w:rsidR="00AB0359">
          <w:rPr>
            <w:lang w:val="sr-Cyrl-RS"/>
          </w:rPr>
          <w:t>тако да ради у било ком сервлет контејнеру</w:t>
        </w:r>
      </w:ins>
      <w:ins w:id="480" w:author="Andrija Ilic" w:date="2015-09-14T20:57:00Z">
        <w:r w:rsidR="00AB0359">
          <w:rPr>
            <w:lang w:val="sr-Cyrl-RS"/>
          </w:rPr>
          <w:t xml:space="preserve"> или апликативном серверу.</w:t>
        </w:r>
      </w:ins>
    </w:p>
    <w:p w14:paraId="45E3A487" w14:textId="77777777" w:rsidR="00634D7D" w:rsidRPr="00AB0359" w:rsidRDefault="00634D7D">
      <w:pPr>
        <w:jc w:val="both"/>
        <w:rPr>
          <w:ins w:id="481" w:author="Andrija Ilic" w:date="2015-09-14T13:44:00Z"/>
          <w:lang w:val="sr-Cyrl-RS"/>
          <w:rPrChange w:id="482" w:author="Andrija Ilic" w:date="2015-09-14T20:56:00Z">
            <w:rPr>
              <w:ins w:id="483" w:author="Andrija Ilic" w:date="2015-09-14T13:44:00Z"/>
            </w:rPr>
          </w:rPrChange>
        </w:rPr>
        <w:pPrChange w:id="484" w:author="Andrija Ilic" w:date="2015-09-14T19:36:00Z">
          <w:pPr>
            <w:pStyle w:val="Heading1"/>
            <w:numPr>
              <w:numId w:val="49"/>
            </w:numPr>
            <w:ind w:left="720" w:hanging="360"/>
            <w:jc w:val="center"/>
          </w:pPr>
        </w:pPrChange>
      </w:pPr>
    </w:p>
    <w:p w14:paraId="11A1C068" w14:textId="51368C79" w:rsidR="000320E2" w:rsidRDefault="000320E2">
      <w:pPr>
        <w:pStyle w:val="Heading2"/>
        <w:numPr>
          <w:ilvl w:val="1"/>
          <w:numId w:val="49"/>
        </w:numPr>
        <w:ind w:left="1770" w:hanging="420"/>
        <w:jc w:val="both"/>
        <w:rPr>
          <w:ins w:id="485" w:author="Andrija Ilic" w:date="2015-09-14T15:21:00Z"/>
          <w:rFonts w:ascii="Times New Roman" w:hAnsi="Times New Roman"/>
        </w:rPr>
        <w:pPrChange w:id="486" w:author="Andrija Ilic" w:date="2015-09-14T13:47:00Z">
          <w:pPr>
            <w:pStyle w:val="Heading2"/>
            <w:numPr>
              <w:ilvl w:val="1"/>
              <w:numId w:val="49"/>
            </w:numPr>
            <w:ind w:left="1770" w:hanging="420"/>
          </w:pPr>
        </w:pPrChange>
      </w:pPr>
      <w:ins w:id="487" w:author="Andrija Ilic" w:date="2015-09-14T13:44:00Z">
        <w:r w:rsidRPr="00291BC7">
          <w:rPr>
            <w:rFonts w:ascii="Times New Roman" w:hAnsi="Times New Roman"/>
            <w:lang w:val="sr-Cyrl-RS"/>
          </w:rPr>
          <w:t>Историја</w:t>
        </w:r>
        <w:r w:rsidRPr="00291BC7">
          <w:rPr>
            <w:rFonts w:ascii="Times New Roman" w:hAnsi="Times New Roman"/>
          </w:rPr>
          <w:t xml:space="preserve"> </w:t>
        </w:r>
      </w:ins>
      <w:ins w:id="488" w:author="Andrija Ilic" w:date="2015-09-14T14:36:00Z">
        <w:r w:rsidR="004D41AD">
          <w:rPr>
            <w:rFonts w:ascii="Times New Roman" w:hAnsi="Times New Roman"/>
            <w:lang w:val="sr-Cyrl-RS"/>
          </w:rPr>
          <w:t xml:space="preserve">развоја </w:t>
        </w:r>
      </w:ins>
      <w:ins w:id="489" w:author="Andrija Ilic" w:date="2015-09-14T13:44:00Z">
        <w:r w:rsidRPr="00291BC7">
          <w:rPr>
            <w:rFonts w:ascii="Times New Roman" w:hAnsi="Times New Roman"/>
          </w:rPr>
          <w:t>Tapestry оквира</w:t>
        </w:r>
      </w:ins>
    </w:p>
    <w:p w14:paraId="338DA46D" w14:textId="77777777" w:rsidR="00AB0359" w:rsidRDefault="00AB0359">
      <w:pPr>
        <w:rPr>
          <w:ins w:id="490" w:author="Andrija Ilic" w:date="2015-09-14T20:58:00Z"/>
          <w:lang w:val="sr-Latn-RS"/>
        </w:rPr>
        <w:pPrChange w:id="491" w:author="Andrija Ilic" w:date="2015-09-14T15:21:00Z">
          <w:pPr>
            <w:pStyle w:val="Heading2"/>
            <w:numPr>
              <w:ilvl w:val="1"/>
              <w:numId w:val="49"/>
            </w:numPr>
            <w:ind w:left="1770" w:hanging="420"/>
          </w:pPr>
        </w:pPrChange>
      </w:pPr>
    </w:p>
    <w:p w14:paraId="268AA214" w14:textId="00BA089C" w:rsidR="007A6B73" w:rsidRDefault="00AB0359">
      <w:pPr>
        <w:jc w:val="both"/>
        <w:rPr>
          <w:ins w:id="492" w:author="Andrija Ilic" w:date="2015-09-14T20:57:00Z"/>
          <w:lang w:val="sr-Cyrl-RS"/>
        </w:rPr>
        <w:pPrChange w:id="493" w:author="Andrija Ilic" w:date="2015-09-14T21:09:00Z">
          <w:pPr>
            <w:pStyle w:val="Heading2"/>
            <w:numPr>
              <w:ilvl w:val="1"/>
              <w:numId w:val="49"/>
            </w:numPr>
            <w:ind w:left="1770" w:hanging="420"/>
          </w:pPr>
        </w:pPrChange>
      </w:pPr>
      <w:ins w:id="494" w:author="Andrija Ilic" w:date="2015-09-14T20:57:00Z">
        <w:r>
          <w:rPr>
            <w:lang w:val="sr-Latn-RS"/>
          </w:rPr>
          <w:t>Tapestry</w:t>
        </w:r>
      </w:ins>
      <w:ins w:id="495" w:author="Andrija Ilic" w:date="2015-09-14T20:58:00Z">
        <w:r>
          <w:rPr>
            <w:lang w:val="sr-Cyrl-RS"/>
          </w:rPr>
          <w:t xml:space="preserve"> је првобитно замишљен од стране </w:t>
        </w:r>
        <w:r w:rsidRPr="00AB0359">
          <w:rPr>
            <w:lang w:val="sr-Cyrl-RS"/>
          </w:rPr>
          <w:t>Howard Lewis Ship</w:t>
        </w:r>
        <w:r>
          <w:rPr>
            <w:lang w:val="sr-Cyrl-RS"/>
          </w:rPr>
          <w:t xml:space="preserve">а </w:t>
        </w:r>
      </w:ins>
      <w:ins w:id="496" w:author="Andrija Ilic" w:date="2015-09-14T20:57:00Z">
        <w:r>
          <w:rPr>
            <w:lang w:val="sr-Cyrl-RS"/>
          </w:rPr>
          <w:t>око 1999. године, али ране верзије пројекта нису надалеко познате.</w:t>
        </w:r>
      </w:ins>
    </w:p>
    <w:p w14:paraId="65BFFCD0" w14:textId="77777777" w:rsidR="00634D7D" w:rsidRDefault="00AB0359">
      <w:pPr>
        <w:jc w:val="both"/>
        <w:rPr>
          <w:ins w:id="497" w:author="Andrija Ilic" w:date="2015-09-14T21:10:00Z"/>
          <w:lang w:val="sr-Cyrl-RS"/>
        </w:rPr>
        <w:pPrChange w:id="498" w:author="Andrija Ilic" w:date="2015-09-14T21:09:00Z">
          <w:pPr>
            <w:pStyle w:val="Heading2"/>
            <w:numPr>
              <w:ilvl w:val="1"/>
              <w:numId w:val="49"/>
            </w:numPr>
            <w:ind w:left="1770" w:hanging="420"/>
          </w:pPr>
        </w:pPrChange>
      </w:pPr>
      <w:ins w:id="499" w:author="Andrija Ilic" w:date="2015-09-14T21:01:00Z">
        <w:r>
          <w:rPr>
            <w:lang w:val="sr-Cyrl-RS"/>
          </w:rPr>
          <w:lastRenderedPageBreak/>
          <w:t>Та</w:t>
        </w:r>
      </w:ins>
      <w:ins w:id="500" w:author="Andrija Ilic" w:date="2015-09-14T21:02:00Z">
        <w:r>
          <w:rPr>
            <w:lang w:val="sr-Latn-RS"/>
          </w:rPr>
          <w:t xml:space="preserve">pestry </w:t>
        </w:r>
        <w:r>
          <w:rPr>
            <w:lang w:val="sr-Cyrl-RS"/>
          </w:rPr>
          <w:t>3 је прва позната верзија</w:t>
        </w:r>
        <w:r w:rsidR="00634D7D">
          <w:rPr>
            <w:lang w:val="sr-Cyrl-RS"/>
          </w:rPr>
          <w:t xml:space="preserve">. Та верзија је била сиромашна </w:t>
        </w:r>
      </w:ins>
      <w:ins w:id="501" w:author="Andrija Ilic" w:date="2015-09-14T21:07:00Z">
        <w:r w:rsidR="00634D7D">
          <w:rPr>
            <w:lang w:val="sr-Cyrl-RS"/>
          </w:rPr>
          <w:t xml:space="preserve">са неким функционалностима, нарочито са </w:t>
        </w:r>
      </w:ins>
      <w:ins w:id="502" w:author="Andrija Ilic" w:date="2015-09-14T21:09:00Z">
        <w:r w:rsidR="00634D7D">
          <w:rPr>
            <w:lang w:val="sr-Cyrl-RS"/>
          </w:rPr>
          <w:t>валидацијом</w:t>
        </w:r>
      </w:ins>
      <w:ins w:id="503" w:author="Andrija Ilic" w:date="2015-09-14T21:10:00Z">
        <w:r w:rsidR="00634D7D">
          <w:rPr>
            <w:lang w:val="sr-Cyrl-RS"/>
          </w:rPr>
          <w:t>, као и са неким основним компонентима.</w:t>
        </w:r>
      </w:ins>
    </w:p>
    <w:p w14:paraId="08764543" w14:textId="77777777" w:rsidR="005857BD" w:rsidRDefault="00634D7D">
      <w:pPr>
        <w:jc w:val="both"/>
        <w:rPr>
          <w:ins w:id="504" w:author="Andrija Ilic" w:date="2015-09-14T21:32:00Z"/>
          <w:szCs w:val="24"/>
          <w:lang w:val="sr-Cyrl-RS"/>
        </w:rPr>
        <w:pPrChange w:id="505" w:author="Andrija Ilic" w:date="2015-09-14T21:09:00Z">
          <w:pPr>
            <w:pStyle w:val="Heading2"/>
            <w:numPr>
              <w:ilvl w:val="1"/>
              <w:numId w:val="49"/>
            </w:numPr>
            <w:ind w:left="1770" w:hanging="420"/>
          </w:pPr>
        </w:pPrChange>
      </w:pPr>
      <w:ins w:id="506" w:author="Andrija Ilic" w:date="2015-09-14T21:14:00Z">
        <w:r w:rsidRPr="00F73A36">
          <w:rPr>
            <w:szCs w:val="24"/>
            <w:lang w:val="sr-Cyrl-RS"/>
            <w:rPrChange w:id="507" w:author="Andrija Ilic" w:date="2015-09-14T21:26:00Z">
              <w:rPr>
                <w:b w:val="0"/>
                <w:bCs w:val="0"/>
                <w:lang w:val="sr-Cyrl-RS"/>
              </w:rPr>
            </w:rPrChange>
          </w:rPr>
          <w:t>Та</w:t>
        </w:r>
        <w:r w:rsidRPr="00F73A36">
          <w:rPr>
            <w:szCs w:val="24"/>
            <w:lang w:val="sr-Latn-RS"/>
            <w:rPrChange w:id="508" w:author="Andrija Ilic" w:date="2015-09-14T21:26:00Z">
              <w:rPr>
                <w:b w:val="0"/>
                <w:bCs w:val="0"/>
                <w:lang w:val="sr-Latn-RS"/>
              </w:rPr>
            </w:rPrChange>
          </w:rPr>
          <w:t>pestry</w:t>
        </w:r>
        <w:r w:rsidRPr="00F73A36">
          <w:rPr>
            <w:szCs w:val="24"/>
            <w:lang w:val="sr-Cyrl-RS"/>
            <w:rPrChange w:id="509" w:author="Andrija Ilic" w:date="2015-09-14T21:26:00Z">
              <w:rPr>
                <w:b w:val="0"/>
                <w:bCs w:val="0"/>
                <w:lang w:val="sr-Cyrl-RS"/>
              </w:rPr>
            </w:rPrChange>
          </w:rPr>
          <w:t xml:space="preserve"> 4 </w:t>
        </w:r>
      </w:ins>
      <w:ins w:id="510" w:author="Andrija Ilic" w:date="2015-09-14T21:10:00Z">
        <w:r w:rsidRPr="00F73A36">
          <w:rPr>
            <w:szCs w:val="24"/>
            <w:lang w:val="sr-Cyrl-RS"/>
            <w:rPrChange w:id="511" w:author="Andrija Ilic" w:date="2015-09-14T21:26:00Z">
              <w:rPr>
                <w:b w:val="0"/>
                <w:bCs w:val="0"/>
                <w:lang w:val="sr-Cyrl-RS"/>
              </w:rPr>
            </w:rPrChange>
          </w:rPr>
          <w:t xml:space="preserve"> </w:t>
        </w:r>
      </w:ins>
      <w:ins w:id="512" w:author="Andrija Ilic" w:date="2015-09-14T21:17:00Z">
        <w:r w:rsidRPr="00F73A36">
          <w:rPr>
            <w:szCs w:val="24"/>
            <w:lang w:val="sr-Cyrl-RS"/>
            <w:rPrChange w:id="513" w:author="Andrija Ilic" w:date="2015-09-14T21:26:00Z">
              <w:rPr>
                <w:b w:val="0"/>
                <w:bCs w:val="0"/>
                <w:lang w:val="sr-Cyrl-RS"/>
              </w:rPr>
            </w:rPrChange>
          </w:rPr>
          <w:t>се појавио 2006. године, и био је битно измењен</w:t>
        </w:r>
      </w:ins>
      <w:ins w:id="514" w:author="Andrija Ilic" w:date="2015-09-14T21:20:00Z">
        <w:r w:rsidR="00F73A36" w:rsidRPr="00F73A36">
          <w:rPr>
            <w:szCs w:val="24"/>
            <w:lang w:val="sr-Cyrl-RS"/>
            <w:rPrChange w:id="515" w:author="Andrija Ilic" w:date="2015-09-14T21:26:00Z">
              <w:rPr>
                <w:b w:val="0"/>
                <w:bCs w:val="0"/>
                <w:lang w:val="sr-Cyrl-RS"/>
              </w:rPr>
            </w:rPrChange>
          </w:rPr>
          <w:t xml:space="preserve"> и поједностављен</w:t>
        </w:r>
      </w:ins>
      <w:ins w:id="516" w:author="Andrija Ilic" w:date="2015-09-14T21:17:00Z">
        <w:r w:rsidRPr="00F73A36">
          <w:rPr>
            <w:szCs w:val="24"/>
            <w:lang w:val="sr-Cyrl-RS"/>
            <w:rPrChange w:id="517" w:author="Andrija Ilic" w:date="2015-09-14T21:26:00Z">
              <w:rPr>
                <w:b w:val="0"/>
                <w:bCs w:val="0"/>
                <w:lang w:val="sr-Cyrl-RS"/>
              </w:rPr>
            </w:rPrChange>
          </w:rPr>
          <w:t xml:space="preserve"> у односу на претходну верзију. </w:t>
        </w:r>
      </w:ins>
      <w:ins w:id="518" w:author="Andrija Ilic" w:date="2015-09-14T21:18:00Z">
        <w:r w:rsidR="00F73A36" w:rsidRPr="00F73A36">
          <w:rPr>
            <w:szCs w:val="24"/>
            <w:lang w:val="sr-Cyrl-RS"/>
            <w:rPrChange w:id="519" w:author="Andrija Ilic" w:date="2015-09-14T21:26:00Z">
              <w:rPr>
                <w:b w:val="0"/>
                <w:bCs w:val="0"/>
                <w:lang w:val="sr-Cyrl-RS"/>
              </w:rPr>
            </w:rPrChange>
          </w:rPr>
          <w:t xml:space="preserve"> </w:t>
        </w:r>
      </w:ins>
      <w:ins w:id="520" w:author="Andrija Ilic" w:date="2015-09-14T21:22:00Z">
        <w:r w:rsidR="00F73A36" w:rsidRPr="00F73A36">
          <w:rPr>
            <w:szCs w:val="24"/>
            <w:lang w:val="sr-Cyrl-RS"/>
            <w:rPrChange w:id="521" w:author="Andrija Ilic" w:date="2015-09-14T21:26:00Z">
              <w:rPr>
                <w:b w:val="0"/>
                <w:bCs w:val="0"/>
                <w:lang w:val="sr-Cyrl-RS"/>
              </w:rPr>
            </w:rPrChange>
          </w:rPr>
          <w:t xml:space="preserve">Најважније је то да </w:t>
        </w:r>
      </w:ins>
      <w:ins w:id="522" w:author="Andrija Ilic" w:date="2015-09-14T21:23:00Z">
        <w:r w:rsidR="00F73A36" w:rsidRPr="00F73A36">
          <w:rPr>
            <w:szCs w:val="24"/>
            <w:lang w:val="sr-Cyrl-RS"/>
            <w:rPrChange w:id="523" w:author="Andrija Ilic" w:date="2015-09-14T21:26:00Z">
              <w:rPr>
                <w:b w:val="0"/>
                <w:bCs w:val="0"/>
                <w:lang w:val="sr-Cyrl-RS"/>
              </w:rPr>
            </w:rPrChange>
          </w:rPr>
          <w:t>је Та</w:t>
        </w:r>
        <w:r w:rsidR="00F73A36" w:rsidRPr="00F73A36">
          <w:rPr>
            <w:szCs w:val="24"/>
            <w:lang w:val="sr-Latn-RS"/>
            <w:rPrChange w:id="524" w:author="Andrija Ilic" w:date="2015-09-14T21:26:00Z">
              <w:rPr>
                <w:b w:val="0"/>
                <w:bCs w:val="0"/>
                <w:lang w:val="sr-Latn-RS"/>
              </w:rPr>
            </w:rPrChange>
          </w:rPr>
          <w:t>pestry</w:t>
        </w:r>
        <w:r w:rsidR="00F73A36" w:rsidRPr="00F73A36">
          <w:rPr>
            <w:szCs w:val="24"/>
            <w:lang w:val="sr-Cyrl-RS"/>
            <w:rPrChange w:id="525" w:author="Andrija Ilic" w:date="2015-09-14T21:26:00Z">
              <w:rPr>
                <w:b w:val="0"/>
                <w:bCs w:val="0"/>
                <w:lang w:val="sr-Cyrl-RS"/>
              </w:rPr>
            </w:rPrChange>
          </w:rPr>
          <w:t xml:space="preserve"> 4 </w:t>
        </w:r>
      </w:ins>
      <w:ins w:id="526" w:author="Andrija Ilic" w:date="2015-09-14T21:24:00Z">
        <w:r w:rsidR="00F73A36" w:rsidRPr="00F73A36">
          <w:rPr>
            <w:szCs w:val="24"/>
            <w:lang w:val="sr-Cyrl-RS"/>
            <w:rPrChange w:id="527" w:author="Andrija Ilic" w:date="2015-09-14T21:26:00Z">
              <w:rPr>
                <w:b w:val="0"/>
                <w:bCs w:val="0"/>
                <w:lang w:val="sr-Cyrl-RS"/>
              </w:rPr>
            </w:rPrChange>
          </w:rPr>
          <w:t xml:space="preserve">надограђен на </w:t>
        </w:r>
      </w:ins>
      <w:ins w:id="528" w:author="Andrija Ilic" w:date="2015-09-14T21:23:00Z">
        <w:r w:rsidR="00F73A36" w:rsidRPr="00F73A36">
          <w:rPr>
            <w:rFonts w:cs="Book Antiqua"/>
            <w:color w:val="000000"/>
            <w:szCs w:val="24"/>
            <w:rPrChange w:id="529" w:author="Andrija Ilic" w:date="2015-09-14T21:26:00Z">
              <w:rPr>
                <w:rFonts w:cs="Book Antiqua"/>
                <w:b w:val="0"/>
                <w:bCs w:val="0"/>
                <w:color w:val="000000"/>
                <w:sz w:val="21"/>
                <w:szCs w:val="21"/>
              </w:rPr>
            </w:rPrChange>
          </w:rPr>
          <w:t>Hivemind,</w:t>
        </w:r>
      </w:ins>
      <w:ins w:id="530" w:author="Andrija Ilic" w:date="2015-09-14T21:24:00Z">
        <w:r w:rsidR="00F73A36" w:rsidRPr="00F73A36">
          <w:rPr>
            <w:rFonts w:cs="Book Antiqua"/>
            <w:color w:val="000000"/>
            <w:szCs w:val="24"/>
            <w:lang w:val="sr-Cyrl-RS"/>
            <w:rPrChange w:id="531" w:author="Andrija Ilic" w:date="2015-09-14T21:26:00Z">
              <w:rPr>
                <w:rFonts w:cs="Book Antiqua"/>
                <w:b w:val="0"/>
                <w:bCs w:val="0"/>
                <w:color w:val="000000"/>
                <w:sz w:val="21"/>
                <w:szCs w:val="21"/>
                <w:lang w:val="sr-Cyrl-RS"/>
              </w:rPr>
            </w:rPrChange>
          </w:rPr>
          <w:t xml:space="preserve"> </w:t>
        </w:r>
      </w:ins>
      <w:ins w:id="532" w:author="Andrija Ilic" w:date="2015-09-14T21:25:00Z">
        <w:r w:rsidR="00F73A36" w:rsidRPr="00F73A36">
          <w:rPr>
            <w:rFonts w:cs="Book Antiqua"/>
            <w:color w:val="000000"/>
            <w:szCs w:val="24"/>
            <w:lang w:val="sr-Cyrl-RS"/>
            <w:rPrChange w:id="533" w:author="Andrija Ilic" w:date="2015-09-14T21:26:00Z">
              <w:rPr>
                <w:rFonts w:cs="Book Antiqua"/>
                <w:b w:val="0"/>
                <w:bCs w:val="0"/>
                <w:color w:val="000000"/>
                <w:sz w:val="21"/>
                <w:szCs w:val="21"/>
                <w:lang w:val="sr-Cyrl-RS"/>
              </w:rPr>
            </w:rPrChange>
          </w:rPr>
          <w:t xml:space="preserve">други пројекат отвореног кода креиран од стране </w:t>
        </w:r>
        <w:r w:rsidR="00F73A36" w:rsidRPr="00F73A36">
          <w:rPr>
            <w:szCs w:val="24"/>
            <w:lang w:val="sr-Cyrl-RS"/>
            <w:rPrChange w:id="534" w:author="Andrija Ilic" w:date="2015-09-14T21:26:00Z">
              <w:rPr>
                <w:b w:val="0"/>
                <w:bCs w:val="0"/>
                <w:lang w:val="sr-Cyrl-RS"/>
              </w:rPr>
            </w:rPrChange>
          </w:rPr>
          <w:t>Howard Lewis Shipа</w:t>
        </w:r>
      </w:ins>
      <w:ins w:id="535" w:author="Andrija Ilic" w:date="2015-09-14T21:27:00Z">
        <w:r w:rsidR="00F73A36">
          <w:rPr>
            <w:szCs w:val="24"/>
            <w:lang w:val="sr-Cyrl-RS"/>
          </w:rPr>
          <w:t xml:space="preserve">, са чиме је </w:t>
        </w:r>
      </w:ins>
      <w:ins w:id="536" w:author="Andrija Ilic" w:date="2015-09-14T21:28:00Z">
        <w:r w:rsidR="00F73A36">
          <w:rPr>
            <w:szCs w:val="24"/>
            <w:lang w:val="sr-Cyrl-RS"/>
          </w:rPr>
          <w:t>обезбеђена подршка за</w:t>
        </w:r>
      </w:ins>
      <w:ins w:id="537" w:author="Andrija Ilic" w:date="2015-09-14T21:29:00Z">
        <w:r w:rsidR="00F73A36">
          <w:rPr>
            <w:szCs w:val="24"/>
            <w:lang w:val="sr-Cyrl-RS"/>
          </w:rPr>
          <w:t xml:space="preserve"> </w:t>
        </w:r>
        <w:r w:rsidR="00F73A36" w:rsidRPr="00291BC7">
          <w:rPr>
            <w:szCs w:val="24"/>
            <w:lang w:val="sr-Latn-RS"/>
          </w:rPr>
          <w:t>Inversion of control</w:t>
        </w:r>
        <w:r w:rsidR="00F73A36">
          <w:rPr>
            <w:szCs w:val="24"/>
            <w:lang w:val="sr-Cyrl-RS"/>
          </w:rPr>
          <w:t xml:space="preserve">. Такође је </w:t>
        </w:r>
      </w:ins>
      <w:ins w:id="538" w:author="Andrija Ilic" w:date="2015-09-14T21:30:00Z">
        <w:r w:rsidR="005857BD">
          <w:rPr>
            <w:szCs w:val="24"/>
            <w:lang w:val="sr-Cyrl-RS"/>
          </w:rPr>
          <w:t xml:space="preserve">унапређена валидација. </w:t>
        </w:r>
      </w:ins>
      <w:ins w:id="539" w:author="Andrija Ilic" w:date="2015-09-14T21:31:00Z">
        <w:r w:rsidR="005857BD">
          <w:rPr>
            <w:szCs w:val="24"/>
            <w:lang w:val="sr-Cyrl-RS"/>
          </w:rPr>
          <w:t xml:space="preserve">Проблем је што верзија 4 није била компатибилна са претходном верзијом. </w:t>
        </w:r>
      </w:ins>
    </w:p>
    <w:p w14:paraId="53084E8B" w14:textId="7722DB22" w:rsidR="00AB0359" w:rsidRDefault="005857BD">
      <w:pPr>
        <w:jc w:val="both"/>
        <w:rPr>
          <w:ins w:id="540" w:author="Andrija Ilic" w:date="2015-09-14T21:36:00Z"/>
          <w:szCs w:val="24"/>
          <w:lang w:val="sr-Cyrl-RS"/>
        </w:rPr>
        <w:pPrChange w:id="541" w:author="Andrija Ilic" w:date="2015-09-14T21:09:00Z">
          <w:pPr>
            <w:pStyle w:val="Heading2"/>
            <w:numPr>
              <w:ilvl w:val="1"/>
              <w:numId w:val="49"/>
            </w:numPr>
            <w:ind w:left="1770" w:hanging="420"/>
          </w:pPr>
        </w:pPrChange>
      </w:pPr>
      <w:ins w:id="542" w:author="Andrija Ilic" w:date="2015-09-14T21:32:00Z">
        <w:r>
          <w:rPr>
            <w:szCs w:val="24"/>
            <w:lang w:val="sr-Cyrl-RS"/>
          </w:rPr>
          <w:t>Та</w:t>
        </w:r>
        <w:r>
          <w:rPr>
            <w:szCs w:val="24"/>
            <w:lang w:val="sr-Latn-RS"/>
          </w:rPr>
          <w:t>pestry 4.1</w:t>
        </w:r>
      </w:ins>
      <w:ins w:id="543" w:author="Andrija Ilic" w:date="2015-09-14T21:28:00Z">
        <w:r w:rsidR="00F73A36">
          <w:rPr>
            <w:szCs w:val="24"/>
            <w:lang w:val="sr-Cyrl-RS"/>
          </w:rPr>
          <w:t xml:space="preserve"> </w:t>
        </w:r>
      </w:ins>
      <w:ins w:id="544" w:author="Andrija Ilic" w:date="2015-09-14T21:33:00Z">
        <w:r>
          <w:rPr>
            <w:szCs w:val="24"/>
            <w:lang w:val="sr-Cyrl-RS"/>
          </w:rPr>
          <w:t>је</w:t>
        </w:r>
      </w:ins>
      <w:ins w:id="545" w:author="Andrija Ilic" w:date="2015-09-14T21:36:00Z">
        <w:r>
          <w:rPr>
            <w:szCs w:val="24"/>
            <w:lang w:val="sr-Cyrl-RS"/>
          </w:rPr>
          <w:t xml:space="preserve"> такође</w:t>
        </w:r>
      </w:ins>
      <w:ins w:id="546" w:author="Andrija Ilic" w:date="2015-09-14T21:33:00Z">
        <w:r>
          <w:rPr>
            <w:szCs w:val="24"/>
            <w:lang w:val="sr-Cyrl-RS"/>
          </w:rPr>
          <w:t xml:space="preserve"> био велики корак у развоју оквира. </w:t>
        </w:r>
      </w:ins>
      <w:ins w:id="547" w:author="Andrija Ilic" w:date="2015-09-14T21:34:00Z">
        <w:r>
          <w:rPr>
            <w:szCs w:val="24"/>
            <w:lang w:val="sr-Cyrl-RS"/>
          </w:rPr>
          <w:t xml:space="preserve">У овој верзији је олакшана употреба </w:t>
        </w:r>
      </w:ins>
      <w:ins w:id="548" w:author="Andrija Ilic" w:date="2015-09-14T21:35:00Z">
        <w:r>
          <w:rPr>
            <w:szCs w:val="24"/>
            <w:lang w:val="sr-Latn-RS"/>
          </w:rPr>
          <w:t>AJAX-a</w:t>
        </w:r>
      </w:ins>
      <w:ins w:id="549" w:author="Andrija Ilic" w:date="2015-09-14T21:36:00Z">
        <w:r>
          <w:rPr>
            <w:szCs w:val="24"/>
            <w:lang w:val="sr-Cyrl-RS"/>
          </w:rPr>
          <w:t>.</w:t>
        </w:r>
      </w:ins>
      <w:ins w:id="550" w:author="Andrija Ilic" w:date="2015-09-14T21:35:00Z">
        <w:r>
          <w:rPr>
            <w:szCs w:val="24"/>
            <w:lang w:val="sr-Latn-RS"/>
          </w:rPr>
          <w:t xml:space="preserve"> </w:t>
        </w:r>
      </w:ins>
      <w:ins w:id="551" w:author="Andrija Ilic" w:date="2015-09-14T21:33:00Z">
        <w:r>
          <w:rPr>
            <w:szCs w:val="24"/>
            <w:lang w:val="sr-Cyrl-RS"/>
          </w:rPr>
          <w:t xml:space="preserve">  </w:t>
        </w:r>
      </w:ins>
    </w:p>
    <w:p w14:paraId="0F3D9F17" w14:textId="62376806" w:rsidR="005857BD" w:rsidRDefault="005857BD">
      <w:pPr>
        <w:jc w:val="both"/>
        <w:rPr>
          <w:ins w:id="552" w:author="Andrija Ilic" w:date="2015-09-14T21:43:00Z"/>
          <w:szCs w:val="24"/>
          <w:lang w:val="sr-Cyrl-RS"/>
        </w:rPr>
        <w:pPrChange w:id="553" w:author="Andrija Ilic" w:date="2015-09-14T21:09:00Z">
          <w:pPr>
            <w:pStyle w:val="Heading2"/>
            <w:numPr>
              <w:ilvl w:val="1"/>
              <w:numId w:val="49"/>
            </w:numPr>
            <w:ind w:left="1770" w:hanging="420"/>
          </w:pPr>
        </w:pPrChange>
      </w:pPr>
      <w:ins w:id="554" w:author="Andrija Ilic" w:date="2015-09-14T21:36: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настао од нуле</w:t>
        </w:r>
      </w:ins>
      <w:ins w:id="555" w:author="Andrija Ilic" w:date="2015-09-14T21:42:00Z">
        <w:r w:rsidR="00DB78E3">
          <w:rPr>
            <w:szCs w:val="24"/>
            <w:lang w:val="sr-Cyrl-RS"/>
          </w:rPr>
          <w:t xml:space="preserve">. Креирао га је </w:t>
        </w:r>
        <w:r w:rsidR="00DB78E3" w:rsidRPr="00291BC7">
          <w:rPr>
            <w:szCs w:val="24"/>
            <w:lang w:val="sr-Cyrl-RS"/>
          </w:rPr>
          <w:t>Howard Lewis Ship</w:t>
        </w:r>
        <w:r w:rsidR="00DB78E3">
          <w:rPr>
            <w:szCs w:val="24"/>
            <w:lang w:val="sr-Cyrl-RS"/>
          </w:rPr>
          <w:t>. С</w:t>
        </w:r>
      </w:ins>
      <w:ins w:id="556" w:author="Andrija Ilic" w:date="2015-09-14T21:37:00Z">
        <w:r>
          <w:rPr>
            <w:szCs w:val="24"/>
            <w:lang w:val="sr-Cyrl-RS"/>
          </w:rPr>
          <w:t xml:space="preserve">а једне стране </w:t>
        </w:r>
      </w:ins>
      <w:ins w:id="557" w:author="Andrija Ilic" w:date="2015-09-14T21:39:00Z">
        <w:r>
          <w:rPr>
            <w:szCs w:val="24"/>
            <w:lang w:val="sr-Cyrl-RS"/>
          </w:rPr>
          <w:t xml:space="preserve">искоришћене су </w:t>
        </w:r>
      </w:ins>
      <w:ins w:id="558" w:author="Andrija Ilic" w:date="2015-09-14T21:37:00Z">
        <w:r>
          <w:rPr>
            <w:szCs w:val="24"/>
            <w:lang w:val="sr-Cyrl-RS"/>
          </w:rPr>
          <w:t>све најбоље идеје које су се акумулирале током година,</w:t>
        </w:r>
      </w:ins>
      <w:ins w:id="559" w:author="Andrija Ilic" w:date="2015-09-14T21:38:00Z">
        <w:r>
          <w:rPr>
            <w:szCs w:val="24"/>
            <w:lang w:val="sr-Cyrl-RS"/>
          </w:rPr>
          <w:t xml:space="preserve"> док с</w:t>
        </w:r>
      </w:ins>
      <w:ins w:id="560" w:author="Andrija Ilic" w:date="2015-09-14T21:39:00Z">
        <w:r>
          <w:rPr>
            <w:szCs w:val="24"/>
            <w:lang w:val="sr-Cyrl-RS"/>
          </w:rPr>
          <w:t>е</w:t>
        </w:r>
      </w:ins>
      <w:ins w:id="561" w:author="Andrija Ilic" w:date="2015-09-14T21:38:00Z">
        <w:r>
          <w:rPr>
            <w:szCs w:val="24"/>
            <w:lang w:val="sr-Cyrl-RS"/>
          </w:rPr>
          <w:t xml:space="preserve"> на другој</w:t>
        </w:r>
      </w:ins>
      <w:ins w:id="562" w:author="Andrija Ilic" w:date="2015-09-14T21:39:00Z">
        <w:r>
          <w:rPr>
            <w:szCs w:val="24"/>
            <w:lang w:val="sr-Cyrl-RS"/>
          </w:rPr>
          <w:t xml:space="preserve"> страни отарасио </w:t>
        </w:r>
        <w:r w:rsidR="00DB78E3">
          <w:rPr>
            <w:szCs w:val="24"/>
            <w:lang w:val="sr-Cyrl-RS"/>
          </w:rPr>
          <w:t xml:space="preserve">неефикасних и застарелих решења. </w:t>
        </w:r>
      </w:ins>
      <w:ins w:id="563" w:author="Andrija Ilic" w:date="2015-09-14T21:40:00Z">
        <w:r w:rsidR="00DB78E3">
          <w:rPr>
            <w:szCs w:val="24"/>
            <w:lang w:val="sr-Cyrl-RS"/>
          </w:rPr>
          <w:t xml:space="preserve">Иако је приступ био сличан </w:t>
        </w:r>
        <w:r w:rsidR="00DB78E3" w:rsidRPr="00291BC7">
          <w:rPr>
            <w:szCs w:val="24"/>
            <w:lang w:val="sr-Cyrl-RS"/>
          </w:rPr>
          <w:t>Та</w:t>
        </w:r>
        <w:r w:rsidR="00DB78E3" w:rsidRPr="00291BC7">
          <w:rPr>
            <w:szCs w:val="24"/>
            <w:lang w:val="sr-Latn-RS"/>
          </w:rPr>
          <w:t>pestry</w:t>
        </w:r>
        <w:r w:rsidR="00DB78E3">
          <w:rPr>
            <w:szCs w:val="24"/>
            <w:lang w:val="sr-Cyrl-RS"/>
          </w:rPr>
          <w:t xml:space="preserve"> 4, а самим тим и </w:t>
        </w:r>
      </w:ins>
      <w:ins w:id="564" w:author="Andrija Ilic" w:date="2015-09-14T21:41:00Z">
        <w:r w:rsidR="00DB78E3" w:rsidRPr="00291BC7">
          <w:rPr>
            <w:szCs w:val="24"/>
            <w:lang w:val="sr-Cyrl-RS"/>
          </w:rPr>
          <w:t>Та</w:t>
        </w:r>
        <w:r w:rsidR="00DB78E3" w:rsidRPr="00291BC7">
          <w:rPr>
            <w:szCs w:val="24"/>
            <w:lang w:val="sr-Latn-RS"/>
          </w:rPr>
          <w:t>pestry</w:t>
        </w:r>
        <w:r w:rsidR="00DB78E3">
          <w:rPr>
            <w:szCs w:val="24"/>
            <w:lang w:val="sr-Cyrl-RS"/>
          </w:rPr>
          <w:t xml:space="preserve"> 5 није био компатибилан. </w:t>
        </w:r>
      </w:ins>
    </w:p>
    <w:p w14:paraId="029E8ADF" w14:textId="3D533149" w:rsidR="00DB78E3" w:rsidRDefault="00DB78E3">
      <w:pPr>
        <w:jc w:val="both"/>
        <w:rPr>
          <w:ins w:id="565" w:author="Andrija Ilic" w:date="2015-09-14T21:51:00Z"/>
          <w:szCs w:val="24"/>
          <w:lang w:val="sr-Cyrl-RS"/>
        </w:rPr>
        <w:pPrChange w:id="566" w:author="Andrija Ilic" w:date="2015-09-14T21:09:00Z">
          <w:pPr>
            <w:pStyle w:val="Heading2"/>
            <w:numPr>
              <w:ilvl w:val="1"/>
              <w:numId w:val="49"/>
            </w:numPr>
            <w:ind w:left="1770" w:hanging="420"/>
          </w:pPr>
        </w:pPrChange>
      </w:pPr>
      <w:ins w:id="567" w:author="Andrija Ilic" w:date="2015-09-14T21:43:00Z">
        <w:r w:rsidRPr="00291BC7">
          <w:rPr>
            <w:szCs w:val="24"/>
            <w:lang w:val="sr-Cyrl-RS"/>
          </w:rPr>
          <w:t>Та</w:t>
        </w:r>
        <w:r w:rsidRPr="00291BC7">
          <w:rPr>
            <w:szCs w:val="24"/>
            <w:lang w:val="sr-Latn-RS"/>
          </w:rPr>
          <w:t>pestry</w:t>
        </w:r>
        <w:r w:rsidRPr="00291BC7">
          <w:rPr>
            <w:szCs w:val="24"/>
            <w:lang w:val="sr-Cyrl-RS"/>
          </w:rPr>
          <w:t xml:space="preserve"> </w:t>
        </w:r>
        <w:r>
          <w:rPr>
            <w:szCs w:val="24"/>
            <w:lang w:val="sr-Cyrl-RS"/>
          </w:rPr>
          <w:t>5 је замишљен да олакша развој програмерима</w:t>
        </w:r>
      </w:ins>
      <w:ins w:id="568" w:author="Andrija Ilic" w:date="2015-09-14T21:44:00Z">
        <w:r>
          <w:rPr>
            <w:szCs w:val="24"/>
            <w:lang w:val="sr-Cyrl-RS"/>
          </w:rPr>
          <w:t xml:space="preserve">. </w:t>
        </w:r>
      </w:ins>
      <w:ins w:id="569" w:author="Andrija Ilic" w:date="2015-09-14T21:49:00Z">
        <w:r>
          <w:rPr>
            <w:szCs w:val="24"/>
            <w:lang w:val="sr-Cyrl-RS"/>
          </w:rPr>
          <w:t>У новој верзији су развијене нове, моћније компоненте.</w:t>
        </w:r>
      </w:ins>
      <w:ins w:id="570" w:author="Andrija Ilic" w:date="2015-09-14T21:50:00Z">
        <w:r w:rsidR="00F8416B">
          <w:rPr>
            <w:szCs w:val="24"/>
            <w:lang w:val="sr-Cyrl-RS"/>
          </w:rPr>
          <w:t xml:space="preserve"> </w:t>
        </w:r>
        <w:r w:rsidR="00F8416B" w:rsidRPr="00291BC7">
          <w:rPr>
            <w:szCs w:val="24"/>
            <w:lang w:val="sr-Cyrl-RS"/>
          </w:rPr>
          <w:t>Та</w:t>
        </w:r>
        <w:r w:rsidR="00F8416B" w:rsidRPr="00291BC7">
          <w:rPr>
            <w:szCs w:val="24"/>
            <w:lang w:val="sr-Latn-RS"/>
          </w:rPr>
          <w:t>pestry</w:t>
        </w:r>
        <w:r w:rsidR="00F8416B" w:rsidRPr="00291BC7">
          <w:rPr>
            <w:szCs w:val="24"/>
            <w:lang w:val="sr-Cyrl-RS"/>
          </w:rPr>
          <w:t xml:space="preserve"> </w:t>
        </w:r>
        <w:r w:rsidR="00F8416B">
          <w:rPr>
            <w:szCs w:val="24"/>
            <w:lang w:val="sr-Cyrl-RS"/>
          </w:rPr>
          <w:t>5</w:t>
        </w:r>
      </w:ins>
      <w:ins w:id="571" w:author="Andrija Ilic" w:date="2015-09-14T21:49:00Z">
        <w:r>
          <w:rPr>
            <w:szCs w:val="24"/>
            <w:lang w:val="sr-Cyrl-RS"/>
          </w:rPr>
          <w:t xml:space="preserve"> </w:t>
        </w:r>
      </w:ins>
      <w:ins w:id="572" w:author="Andrija Ilic" w:date="2015-09-14T21:51:00Z">
        <w:r w:rsidR="00F8416B">
          <w:rPr>
            <w:szCs w:val="24"/>
            <w:lang w:val="sr-Cyrl-RS"/>
          </w:rPr>
          <w:t xml:space="preserve">је такође знатно бржи од ранијих верзија. </w:t>
        </w:r>
      </w:ins>
    </w:p>
    <w:p w14:paraId="3B96859A" w14:textId="25CEF520" w:rsidR="00F8416B" w:rsidRDefault="00F8416B">
      <w:pPr>
        <w:jc w:val="both"/>
        <w:rPr>
          <w:ins w:id="573" w:author="Andrija Ilic" w:date="2015-09-14T22:16:00Z"/>
          <w:szCs w:val="24"/>
          <w:lang w:val="sr-Cyrl-RS"/>
        </w:rPr>
        <w:pPrChange w:id="574" w:author="Andrija Ilic" w:date="2015-09-14T21:09:00Z">
          <w:pPr>
            <w:pStyle w:val="Heading2"/>
            <w:numPr>
              <w:ilvl w:val="1"/>
              <w:numId w:val="49"/>
            </w:numPr>
            <w:ind w:left="1770" w:hanging="420"/>
          </w:pPr>
        </w:pPrChange>
      </w:pPr>
      <w:ins w:id="575" w:author="Andrija Ilic" w:date="2015-09-14T21:51:00Z">
        <w:r>
          <w:rPr>
            <w:szCs w:val="24"/>
            <w:lang w:val="sr-Cyrl-RS"/>
          </w:rPr>
          <w:t xml:space="preserve">Тренутно је актуелна 5.3.8 верзија </w:t>
        </w:r>
      </w:ins>
      <w:ins w:id="576" w:author="Andrija Ilic" w:date="2015-09-14T21:52:00Z">
        <w:r w:rsidRPr="00291BC7">
          <w:rPr>
            <w:szCs w:val="24"/>
            <w:lang w:val="sr-Cyrl-RS"/>
          </w:rPr>
          <w:t>Та</w:t>
        </w:r>
        <w:r w:rsidRPr="00291BC7">
          <w:rPr>
            <w:szCs w:val="24"/>
            <w:lang w:val="sr-Latn-RS"/>
          </w:rPr>
          <w:t>pestry</w:t>
        </w:r>
        <w:r>
          <w:rPr>
            <w:szCs w:val="24"/>
            <w:lang w:val="sr-Cyrl-RS"/>
          </w:rPr>
          <w:t xml:space="preserve"> оквира.</w:t>
        </w:r>
      </w:ins>
    </w:p>
    <w:p w14:paraId="0541A7EE" w14:textId="77777777" w:rsidR="001D1DCA" w:rsidRPr="00F8416B" w:rsidRDefault="001D1DCA">
      <w:pPr>
        <w:jc w:val="both"/>
        <w:rPr>
          <w:ins w:id="577" w:author="Andrija Ilic" w:date="2015-09-14T15:21:00Z"/>
          <w:szCs w:val="24"/>
          <w:lang w:val="sr-Cyrl-RS"/>
          <w:rPrChange w:id="578" w:author="Andrija Ilic" w:date="2015-09-14T21:52:00Z">
            <w:rPr>
              <w:ins w:id="579" w:author="Andrija Ilic" w:date="2015-09-14T15:21:00Z"/>
            </w:rPr>
          </w:rPrChange>
        </w:rPr>
        <w:pPrChange w:id="580" w:author="Andrija Ilic" w:date="2015-09-14T21:09:00Z">
          <w:pPr>
            <w:pStyle w:val="Heading2"/>
            <w:numPr>
              <w:ilvl w:val="1"/>
              <w:numId w:val="49"/>
            </w:numPr>
            <w:ind w:left="1770" w:hanging="420"/>
          </w:pPr>
        </w:pPrChange>
      </w:pPr>
    </w:p>
    <w:p w14:paraId="2B90E807" w14:textId="5BC09F7E" w:rsidR="000320E2" w:rsidRPr="00291BC7" w:rsidRDefault="000320E2">
      <w:pPr>
        <w:pStyle w:val="ListParagraph"/>
        <w:numPr>
          <w:ilvl w:val="1"/>
          <w:numId w:val="49"/>
        </w:numPr>
        <w:ind w:left="1770" w:hanging="420"/>
        <w:jc w:val="both"/>
        <w:rPr>
          <w:ins w:id="581" w:author="Andrija Ilic" w:date="2015-09-14T13:44:00Z"/>
          <w:b/>
        </w:rPr>
        <w:pPrChange w:id="582" w:author="Andrija Ilic" w:date="2015-09-14T13:47:00Z">
          <w:pPr>
            <w:pStyle w:val="ListParagraph"/>
            <w:numPr>
              <w:ilvl w:val="1"/>
              <w:numId w:val="49"/>
            </w:numPr>
            <w:ind w:left="1770" w:hanging="420"/>
          </w:pPr>
        </w:pPrChange>
      </w:pPr>
      <w:ins w:id="583" w:author="Andrija Ilic" w:date="2015-09-14T13:44:00Z">
        <w:r w:rsidRPr="00291BC7">
          <w:rPr>
            <w:b/>
            <w:sz w:val="26"/>
            <w:szCs w:val="26"/>
            <w:lang w:val="sr-Latn-RS"/>
          </w:rPr>
          <w:t>Tapestry</w:t>
        </w:r>
      </w:ins>
      <w:ins w:id="584" w:author="Andrija Ilic" w:date="2015-09-14T22:33:00Z">
        <w:r w:rsidR="00BE0F10">
          <w:rPr>
            <w:b/>
            <w:sz w:val="26"/>
            <w:szCs w:val="26"/>
            <w:lang w:val="sr-Cyrl-RS"/>
          </w:rPr>
          <w:t xml:space="preserve"> </w:t>
        </w:r>
      </w:ins>
      <w:ins w:id="585" w:author="Andrija Ilic" w:date="2015-09-14T13:44:00Z">
        <w:r w:rsidRPr="00291BC7">
          <w:rPr>
            <w:b/>
            <w:sz w:val="26"/>
            <w:szCs w:val="26"/>
            <w:lang w:val="sr-Latn-RS"/>
          </w:rPr>
          <w:t xml:space="preserve"> IoC</w:t>
        </w:r>
      </w:ins>
    </w:p>
    <w:p w14:paraId="71221BF2" w14:textId="77777777" w:rsidR="000320E2" w:rsidRDefault="000320E2" w:rsidP="000320E2">
      <w:pPr>
        <w:pStyle w:val="ListParagraph"/>
        <w:rPr>
          <w:ins w:id="586" w:author="Andrija Ilic" w:date="2015-09-14T13:44:00Z"/>
          <w:b/>
        </w:rPr>
      </w:pPr>
    </w:p>
    <w:p w14:paraId="44971716" w14:textId="77777777" w:rsidR="000320E2" w:rsidRPr="00291BC7" w:rsidRDefault="000320E2" w:rsidP="000320E2">
      <w:pPr>
        <w:jc w:val="both"/>
        <w:rPr>
          <w:ins w:id="587" w:author="Andrija Ilic" w:date="2015-09-14T13:44:00Z"/>
          <w:szCs w:val="24"/>
          <w:lang w:val="sr-Cyrl-RS"/>
        </w:rPr>
      </w:pPr>
      <w:ins w:id="588" w:author="Andrija Ilic" w:date="2015-09-14T13:44:00Z">
        <w:r w:rsidRPr="00291BC7">
          <w:rPr>
            <w:szCs w:val="24"/>
            <w:lang w:val="sr-Latn-RS"/>
          </w:rPr>
          <w:t xml:space="preserve">Inversion of control (IoC) je </w:t>
        </w:r>
        <w:r w:rsidRPr="00291BC7">
          <w:rPr>
            <w:szCs w:val="24"/>
            <w:lang w:val="sr-Cyrl-RS"/>
          </w:rPr>
          <w:t xml:space="preserve">дизајн патерн у којем компонента није одговорна за контролу своје конфигурације, животни циклус и </w:t>
        </w:r>
        <w:r w:rsidRPr="00291BC7">
          <w:rPr>
            <w:szCs w:val="24"/>
            <w:lang w:val="sr-Latn-RS"/>
          </w:rPr>
          <w:t>o</w:t>
        </w:r>
        <w:r w:rsidRPr="00291BC7">
          <w:rPr>
            <w:szCs w:val="24"/>
            <w:lang w:val="sr-Cyrl-RS"/>
          </w:rPr>
          <w:t>сталих зависности. Уместо компоненте одговорност за ова три проблема преузима контејнер у коме је компонента покренута. На тај начин је контрола обрнута.</w:t>
        </w:r>
      </w:ins>
    </w:p>
    <w:p w14:paraId="735D90B7" w14:textId="77777777" w:rsidR="000320E2" w:rsidRPr="00291BC7" w:rsidRDefault="000320E2" w:rsidP="000320E2">
      <w:pPr>
        <w:jc w:val="both"/>
        <w:rPr>
          <w:ins w:id="589" w:author="Andrija Ilic" w:date="2015-09-14T13:44:00Z"/>
          <w:szCs w:val="24"/>
          <w:lang w:val="sr-Cyrl-RS"/>
        </w:rPr>
      </w:pPr>
      <w:ins w:id="590" w:author="Andrija Ilic" w:date="2015-09-14T13:44:00Z">
        <w:r w:rsidRPr="00291BC7">
          <w:rPr>
            <w:szCs w:val="24"/>
            <w:lang w:val="sr-Cyrl-RS"/>
          </w:rPr>
          <w:t>Т</w:t>
        </w:r>
        <w:r w:rsidRPr="00291BC7">
          <w:rPr>
            <w:szCs w:val="24"/>
            <w:lang w:val="sr-Latn-RS"/>
          </w:rPr>
          <w:t xml:space="preserve">apestry IoC je </w:t>
        </w:r>
        <w:r w:rsidRPr="00291BC7">
          <w:rPr>
            <w:szCs w:val="24"/>
            <w:lang w:val="sr-Cyrl-RS"/>
          </w:rPr>
          <w:t>потпројекат</w:t>
        </w:r>
        <w:r>
          <w:rPr>
            <w:szCs w:val="24"/>
            <w:lang w:val="sr-Cyrl-RS"/>
          </w:rPr>
          <w:t xml:space="preserve"> </w:t>
        </w:r>
        <w:r w:rsidRPr="00291BC7">
          <w:rPr>
            <w:szCs w:val="24"/>
            <w:lang w:val="sr-Latn-RS"/>
          </w:rPr>
          <w:t>Tapestry</w:t>
        </w:r>
        <w:r>
          <w:rPr>
            <w:szCs w:val="24"/>
            <w:lang w:val="sr-Cyrl-RS"/>
          </w:rPr>
          <w:t>-ја</w:t>
        </w:r>
        <w:r w:rsidRPr="00291BC7">
          <w:rPr>
            <w:szCs w:val="24"/>
            <w:lang w:val="sr-Cyrl-RS"/>
          </w:rPr>
          <w:t xml:space="preserve"> који обезбеђује </w:t>
        </w:r>
        <w:r w:rsidRPr="00291BC7">
          <w:rPr>
            <w:szCs w:val="24"/>
            <w:lang w:val="sr-Latn-RS"/>
          </w:rPr>
          <w:t xml:space="preserve">IoC </w:t>
        </w:r>
        <w:r w:rsidRPr="00291BC7">
          <w:rPr>
            <w:szCs w:val="24"/>
            <w:lang w:val="sr-Cyrl-RS"/>
          </w:rPr>
          <w:t xml:space="preserve">контејнер и може се користити у било којој другој апликацији, не само у веб апликацијама заснованим на </w:t>
        </w:r>
        <w:r w:rsidRPr="00291BC7">
          <w:rPr>
            <w:szCs w:val="24"/>
            <w:lang w:val="sr-Latn-RS"/>
          </w:rPr>
          <w:t>Tapestry</w:t>
        </w:r>
        <w:r w:rsidRPr="00291BC7">
          <w:rPr>
            <w:szCs w:val="24"/>
            <w:lang w:val="sr-Cyrl-RS"/>
          </w:rPr>
          <w:t xml:space="preserve"> оквиру. </w:t>
        </w:r>
        <w:r w:rsidRPr="00291BC7">
          <w:rPr>
            <w:szCs w:val="24"/>
            <w:lang w:val="sr-Latn-RS"/>
          </w:rPr>
          <w:t>Tapestry</w:t>
        </w:r>
        <w:r w:rsidRPr="00291BC7">
          <w:rPr>
            <w:szCs w:val="24"/>
            <w:lang w:val="sr-Cyrl-RS"/>
          </w:rPr>
          <w:t xml:space="preserve"> </w:t>
        </w:r>
        <w:r w:rsidRPr="00291BC7">
          <w:rPr>
            <w:szCs w:val="24"/>
            <w:lang w:val="sr-Latn-RS"/>
          </w:rPr>
          <w:t>IoC</w:t>
        </w:r>
        <w:r w:rsidRPr="00291BC7">
          <w:rPr>
            <w:szCs w:val="24"/>
            <w:lang w:val="sr-Cyrl-RS"/>
          </w:rPr>
          <w:t xml:space="preserve"> представља срце и душу </w:t>
        </w:r>
        <w:r w:rsidRPr="00291BC7">
          <w:rPr>
            <w:szCs w:val="24"/>
            <w:lang w:val="sr-Latn-RS"/>
          </w:rPr>
          <w:t>Tapestry</w:t>
        </w:r>
        <w:r w:rsidRPr="00291BC7">
          <w:rPr>
            <w:szCs w:val="24"/>
            <w:lang w:val="sr-Cyrl-RS"/>
          </w:rPr>
          <w:t xml:space="preserve"> оквира.</w:t>
        </w:r>
      </w:ins>
    </w:p>
    <w:p w14:paraId="6785A1A2" w14:textId="75719C4B" w:rsidR="000320E2" w:rsidRPr="00291BC7" w:rsidRDefault="000320E2" w:rsidP="000320E2">
      <w:pPr>
        <w:jc w:val="both"/>
        <w:rPr>
          <w:ins w:id="591" w:author="Andrija Ilic" w:date="2015-09-14T13:44:00Z"/>
          <w:szCs w:val="24"/>
          <w:lang w:val="sr-Cyrl-RS"/>
        </w:rPr>
      </w:pPr>
      <w:ins w:id="592" w:author="Andrija Ilic" w:date="2015-09-14T13:44:00Z">
        <w:r w:rsidRPr="00291BC7">
          <w:rPr>
            <w:szCs w:val="24"/>
          </w:rPr>
          <w:t>Основна јединица Tapestry IoC-a је сервис. Сервис се сас</w:t>
        </w:r>
        <w:r>
          <w:rPr>
            <w:szCs w:val="24"/>
            <w:lang w:val="sr-Cyrl-RS"/>
          </w:rPr>
          <w:t>то</w:t>
        </w:r>
        <w:r w:rsidRPr="00291BC7">
          <w:rPr>
            <w:szCs w:val="24"/>
          </w:rPr>
          <w:t xml:space="preserve">ји </w:t>
        </w:r>
        <w:r>
          <w:rPr>
            <w:szCs w:val="24"/>
            <w:lang w:val="sr-Cyrl-RS"/>
          </w:rPr>
          <w:t>о</w:t>
        </w:r>
        <w:r w:rsidRPr="00291BC7">
          <w:rPr>
            <w:szCs w:val="24"/>
          </w:rPr>
          <w:t xml:space="preserve">д интерфејса сервиса и </w:t>
        </w:r>
        <w:r>
          <w:rPr>
            <w:szCs w:val="24"/>
            <w:lang w:val="sr-Cyrl-RS"/>
          </w:rPr>
          <w:t xml:space="preserve">барем једне </w:t>
        </w:r>
        <w:r w:rsidRPr="00291BC7">
          <w:rPr>
            <w:szCs w:val="24"/>
          </w:rPr>
          <w:t xml:space="preserve">имплементације сервиса. Интерфејс сервиса је </w:t>
        </w:r>
        <w:r>
          <w:rPr>
            <w:szCs w:val="24"/>
            <w:lang w:val="sr-Cyrl-RS"/>
          </w:rPr>
          <w:t>о</w:t>
        </w:r>
        <w:r w:rsidRPr="00291BC7">
          <w:rPr>
            <w:szCs w:val="24"/>
          </w:rPr>
          <w:t>бични Јава интерфејс, д</w:t>
        </w:r>
        <w:r>
          <w:rPr>
            <w:szCs w:val="24"/>
            <w:lang w:val="sr-Cyrl-RS"/>
          </w:rPr>
          <w:t>о</w:t>
        </w:r>
        <w:r w:rsidRPr="00291BC7">
          <w:rPr>
            <w:szCs w:val="24"/>
          </w:rPr>
          <w:t xml:space="preserve">к је имплементација сервиса Јава </w:t>
        </w:r>
      </w:ins>
      <w:ins w:id="593" w:author="Andrija Ilic" w:date="2015-09-14T13:54:00Z">
        <w:r>
          <w:rPr>
            <w:szCs w:val="24"/>
            <w:lang w:val="sr-Cyrl-RS"/>
          </w:rPr>
          <w:t>класа</w:t>
        </w:r>
      </w:ins>
      <w:ins w:id="594" w:author="Andrija Ilic" w:date="2015-09-14T13:44:00Z">
        <w:r w:rsidRPr="00291BC7">
          <w:rPr>
            <w:szCs w:val="24"/>
          </w:rPr>
          <w:t xml:space="preserve"> к</w:t>
        </w:r>
        <w:r>
          <w:rPr>
            <w:szCs w:val="24"/>
          </w:rPr>
          <w:t>o</w:t>
        </w:r>
        <w:r w:rsidRPr="00291BC7">
          <w:rPr>
            <w:szCs w:val="24"/>
          </w:rPr>
          <w:t>ј</w:t>
        </w:r>
      </w:ins>
      <w:ins w:id="595" w:author="Andrija Ilic" w:date="2015-09-14T13:54:00Z">
        <w:r>
          <w:rPr>
            <w:szCs w:val="24"/>
            <w:lang w:val="sr-Cyrl-RS"/>
          </w:rPr>
          <w:t>а</w:t>
        </w:r>
      </w:ins>
      <w:ins w:id="596" w:author="Andrija Ilic" w:date="2015-09-14T13:44:00Z">
        <w:r w:rsidRPr="00291BC7">
          <w:rPr>
            <w:szCs w:val="24"/>
          </w:rPr>
          <w:t xml:space="preserve"> имплементира тај интерфејс</w:t>
        </w:r>
        <w:r>
          <w:rPr>
            <w:szCs w:val="24"/>
          </w:rPr>
          <w:t xml:space="preserve">. </w:t>
        </w:r>
        <w:r>
          <w:rPr>
            <w:szCs w:val="24"/>
            <w:lang w:val="sr-Cyrl-RS"/>
          </w:rPr>
          <w:t xml:space="preserve">Сервиси су засновани на захтеву и и чувају се у регистру. Регистер представља централно место одакле се сервиси добијају када су потребни. </w:t>
        </w:r>
        <w:r>
          <w:rPr>
            <w:rFonts w:eastAsia="Calibri" w:cs="Calibri"/>
            <w:color w:val="000000"/>
            <w:szCs w:val="24"/>
          </w:rPr>
          <w:t>(Слика 1) [5]</w:t>
        </w:r>
      </w:ins>
    </w:p>
    <w:p w14:paraId="0C96A616" w14:textId="3C11CA70" w:rsidR="000320E2" w:rsidRPr="00291BC7" w:rsidRDefault="000320E2" w:rsidP="000320E2">
      <w:pPr>
        <w:jc w:val="both"/>
        <w:rPr>
          <w:ins w:id="597" w:author="Andrija Ilic" w:date="2015-09-14T13:44:00Z"/>
          <w:lang w:val="sr-Cyrl-RS"/>
        </w:rPr>
      </w:pPr>
      <w:ins w:id="598" w:author="Andrija Ilic" w:date="2015-09-14T13:45:00Z">
        <w:r w:rsidRPr="000320E2">
          <w:rPr>
            <w:noProof/>
          </w:rPr>
          <w:lastRenderedPageBreak/>
          <w:drawing>
            <wp:inline distT="0" distB="0" distL="0" distR="0" wp14:anchorId="0D382D45" wp14:editId="34DAF93E">
              <wp:extent cx="5732145" cy="343135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431353"/>
                      </a:xfrm>
                      <a:prstGeom prst="rect">
                        <a:avLst/>
                      </a:prstGeom>
                      <a:noFill/>
                      <a:ln>
                        <a:noFill/>
                      </a:ln>
                    </pic:spPr>
                  </pic:pic>
                </a:graphicData>
              </a:graphic>
            </wp:inline>
          </w:drawing>
        </w:r>
      </w:ins>
    </w:p>
    <w:p w14:paraId="0A6E527E" w14:textId="3894E31B" w:rsidR="000320E2" w:rsidRPr="000320E2" w:rsidRDefault="000320E2">
      <w:pPr>
        <w:jc w:val="both"/>
        <w:rPr>
          <w:ins w:id="599" w:author="Andrija Ilic" w:date="2015-09-14T13:44:00Z"/>
          <w:lang w:val="sr-Cyrl-RS"/>
        </w:rPr>
      </w:pPr>
      <w:ins w:id="600" w:author="Andrija Ilic" w:date="2015-09-14T13:45:00Z">
        <w:r>
          <w:rPr>
            <w:lang w:val="sr-Cyrl-RS"/>
          </w:rPr>
          <w:t xml:space="preserve">Слика 1. </w:t>
        </w:r>
      </w:ins>
      <w:ins w:id="601" w:author="Andrija Ilic" w:date="2015-09-14T13:46:00Z">
        <w:r>
          <w:rPr>
            <w:lang w:val="sr-Latn-RS"/>
          </w:rPr>
          <w:t>IoC</w:t>
        </w:r>
      </w:ins>
      <w:ins w:id="602" w:author="Andrija Ilic" w:date="2015-09-14T13:49:00Z">
        <w:r>
          <w:rPr>
            <w:lang w:val="sr-Cyrl-RS"/>
          </w:rPr>
          <w:t xml:space="preserve"> Регистер</w:t>
        </w:r>
      </w:ins>
      <w:ins w:id="603" w:author="Andrija Ilic" w:date="2015-09-14T13:46:00Z">
        <w:r>
          <w:rPr>
            <w:lang w:val="sr-Latn-RS"/>
          </w:rPr>
          <w:t xml:space="preserve">  </w:t>
        </w:r>
      </w:ins>
      <w:ins w:id="604" w:author="Andrija Ilic" w:date="2015-09-14T13:47:00Z">
        <w:r>
          <w:rPr>
            <w:lang w:val="sr-Latn-RS"/>
          </w:rPr>
          <w:t>–</w:t>
        </w:r>
      </w:ins>
      <w:ins w:id="605" w:author="Andrija Ilic" w:date="2015-09-14T13:46:00Z">
        <w:r>
          <w:rPr>
            <w:lang w:val="sr-Latn-RS"/>
          </w:rPr>
          <w:t xml:space="preserve"> </w:t>
        </w:r>
      </w:ins>
      <w:ins w:id="606" w:author="Andrija Ilic" w:date="2015-09-14T13:47:00Z">
        <w:r>
          <w:rPr>
            <w:lang w:val="sr-Cyrl-RS"/>
          </w:rPr>
          <w:t>централно место одакле се преузима сервис</w:t>
        </w:r>
      </w:ins>
    </w:p>
    <w:p w14:paraId="455F5D9A" w14:textId="75203CB5" w:rsidR="000320E2" w:rsidRPr="000320E2" w:rsidRDefault="000320E2" w:rsidP="000320E2">
      <w:pPr>
        <w:jc w:val="both"/>
        <w:rPr>
          <w:ins w:id="607" w:author="Andrija Ilic" w:date="2015-09-14T13:44:00Z"/>
          <w:szCs w:val="24"/>
          <w:lang w:val="sr-Cyrl-RS"/>
          <w:rPrChange w:id="608" w:author="Andrija Ilic" w:date="2015-09-14T13:50:00Z">
            <w:rPr>
              <w:ins w:id="609" w:author="Andrija Ilic" w:date="2015-09-14T13:44:00Z"/>
              <w:lang w:val="sr-Cyrl-RS"/>
            </w:rPr>
          </w:rPrChange>
        </w:rPr>
      </w:pPr>
      <w:ins w:id="610" w:author="Andrija Ilic" w:date="2015-09-14T13:49:00Z">
        <w:r>
          <w:rPr>
            <w:lang w:val="sr-Cyrl-RS"/>
          </w:rPr>
          <w:t>Регистер се састоји из модула</w:t>
        </w:r>
      </w:ins>
      <w:ins w:id="611" w:author="Andrija Ilic" w:date="2015-09-14T13:50:00Z">
        <w:r>
          <w:rPr>
            <w:lang w:val="sr-Cyrl-RS"/>
          </w:rPr>
          <w:t xml:space="preserve"> </w:t>
        </w:r>
        <w:r>
          <w:rPr>
            <w:rFonts w:eastAsia="Calibri" w:cs="Calibri"/>
            <w:color w:val="000000"/>
            <w:szCs w:val="24"/>
          </w:rPr>
          <w:t xml:space="preserve">(Слика </w:t>
        </w:r>
        <w:r>
          <w:rPr>
            <w:rFonts w:eastAsia="Calibri" w:cs="Calibri"/>
            <w:color w:val="000000"/>
            <w:szCs w:val="24"/>
            <w:lang w:val="sr-Cyrl-RS"/>
          </w:rPr>
          <w:t>2</w:t>
        </w:r>
        <w:r>
          <w:rPr>
            <w:rFonts w:eastAsia="Calibri" w:cs="Calibri"/>
            <w:color w:val="000000"/>
            <w:szCs w:val="24"/>
          </w:rPr>
          <w:t>)</w:t>
        </w:r>
        <w:r>
          <w:rPr>
            <w:rFonts w:eastAsia="Calibri" w:cs="Calibri"/>
            <w:color w:val="000000"/>
            <w:szCs w:val="24"/>
            <w:lang w:val="sr-Cyrl-RS"/>
          </w:rPr>
          <w:t xml:space="preserve">. </w:t>
        </w:r>
      </w:ins>
      <w:ins w:id="612" w:author="Andrija Ilic" w:date="2015-09-14T13:56:00Z">
        <w:r w:rsidR="00FD09CA">
          <w:rPr>
            <w:rFonts w:eastAsia="Calibri" w:cs="Calibri"/>
            <w:color w:val="000000"/>
            <w:szCs w:val="24"/>
            <w:lang w:val="sr-Cyrl-RS"/>
          </w:rPr>
          <w:t xml:space="preserve">Пре билдовања регистра </w:t>
        </w:r>
        <w:r w:rsidR="00FD09CA" w:rsidRPr="00291BC7">
          <w:rPr>
            <w:szCs w:val="24"/>
            <w:lang w:val="sr-Cyrl-RS"/>
          </w:rPr>
          <w:t>Т</w:t>
        </w:r>
        <w:r w:rsidR="00FD09CA" w:rsidRPr="00291BC7">
          <w:rPr>
            <w:szCs w:val="24"/>
            <w:lang w:val="sr-Latn-RS"/>
          </w:rPr>
          <w:t>apestry</w:t>
        </w:r>
      </w:ins>
      <w:ins w:id="613" w:author="Andrija Ilic" w:date="2015-09-14T13:57:00Z">
        <w:r w:rsidR="00FD09CA">
          <w:rPr>
            <w:szCs w:val="24"/>
            <w:lang w:val="sr-Cyrl-RS"/>
          </w:rPr>
          <w:t xml:space="preserve"> лоцира расположиве модуле. Сви модули заједно дефинишу скуп сервиса доступних у апликацији</w:t>
        </w:r>
      </w:ins>
      <w:ins w:id="614" w:author="Andrija Ilic" w:date="2015-09-14T13:50:00Z">
        <w:r>
          <w:rPr>
            <w:rFonts w:eastAsia="Calibri" w:cs="Calibri"/>
            <w:color w:val="000000"/>
            <w:szCs w:val="24"/>
          </w:rPr>
          <w:t xml:space="preserve"> [5]</w:t>
        </w:r>
      </w:ins>
      <w:ins w:id="615" w:author="Andrija Ilic" w:date="2015-09-14T13:49:00Z">
        <w:r>
          <w:rPr>
            <w:lang w:val="sr-Cyrl-RS"/>
          </w:rPr>
          <w:t xml:space="preserve">. </w:t>
        </w:r>
      </w:ins>
    </w:p>
    <w:p w14:paraId="7696AEC4" w14:textId="3351A8D9" w:rsidR="000320E2" w:rsidRDefault="000320E2">
      <w:pPr>
        <w:jc w:val="both"/>
        <w:rPr>
          <w:ins w:id="616" w:author="Andrija Ilic" w:date="2015-09-14T13:51:00Z"/>
          <w:lang w:val="sr-Latn-RS"/>
        </w:rPr>
        <w:pPrChange w:id="617" w:author="Andrija Ilic" w:date="2015-09-14T13:53:00Z">
          <w:pPr/>
        </w:pPrChange>
      </w:pPr>
      <w:ins w:id="618" w:author="Andrija Ilic" w:date="2015-09-14T13:50:00Z">
        <w:r w:rsidRPr="000320E2">
          <w:rPr>
            <w:noProof/>
          </w:rPr>
          <w:lastRenderedPageBreak/>
          <w:drawing>
            <wp:inline distT="0" distB="0" distL="0" distR="0" wp14:anchorId="4B438202" wp14:editId="1E6F91C4">
              <wp:extent cx="5732145" cy="4568033"/>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4568033"/>
                      </a:xfrm>
                      <a:prstGeom prst="rect">
                        <a:avLst/>
                      </a:prstGeom>
                      <a:noFill/>
                      <a:ln>
                        <a:noFill/>
                      </a:ln>
                    </pic:spPr>
                  </pic:pic>
                </a:graphicData>
              </a:graphic>
            </wp:inline>
          </w:drawing>
        </w:r>
      </w:ins>
    </w:p>
    <w:p w14:paraId="004D7DD4" w14:textId="479A1B6F" w:rsidR="000320E2" w:rsidRDefault="000320E2">
      <w:pPr>
        <w:jc w:val="both"/>
        <w:rPr>
          <w:ins w:id="619" w:author="Andrija Ilic" w:date="2015-09-14T14:00:00Z"/>
          <w:lang w:val="sr-Cyrl-RS"/>
        </w:rPr>
        <w:pPrChange w:id="620" w:author="Andrija Ilic" w:date="2015-09-14T13:53:00Z">
          <w:pPr/>
        </w:pPrChange>
      </w:pPr>
      <w:ins w:id="621" w:author="Andrija Ilic" w:date="2015-09-14T13:51:00Z">
        <w:r>
          <w:rPr>
            <w:lang w:val="sr-Cyrl-RS"/>
          </w:rPr>
          <w:t xml:space="preserve">Слика 2. </w:t>
        </w:r>
      </w:ins>
      <w:ins w:id="622" w:author="Andrija Ilic" w:date="2015-09-14T13:52:00Z">
        <w:r>
          <w:rPr>
            <w:lang w:val="sr-Cyrl-RS"/>
          </w:rPr>
          <w:t>Регистер се састоји из скупа модула, који се лоцирају приликом покретања апликације.</w:t>
        </w:r>
      </w:ins>
    </w:p>
    <w:p w14:paraId="5588E7C8" w14:textId="77777777" w:rsidR="001E489F" w:rsidRDefault="001E489F">
      <w:pPr>
        <w:tabs>
          <w:tab w:val="left" w:pos="1860"/>
        </w:tabs>
        <w:jc w:val="both"/>
        <w:rPr>
          <w:ins w:id="623" w:author="Andrija Ilic" w:date="2015-09-14T14:02:00Z"/>
          <w:rFonts w:eastAsia="Calibri" w:cs="Calibri"/>
          <w:color w:val="000000"/>
          <w:szCs w:val="24"/>
          <w:lang w:val="sr-Cyrl-RS"/>
        </w:rPr>
        <w:pPrChange w:id="624" w:author="Andrija Ilic" w:date="2015-09-14T14:01:00Z">
          <w:pPr/>
        </w:pPrChange>
      </w:pPr>
      <w:ins w:id="625" w:author="Andrija Ilic" w:date="2015-09-14T14:01:00Z">
        <w:r>
          <w:rPr>
            <w:rFonts w:eastAsia="Calibri" w:cs="Calibri"/>
            <w:color w:val="000000"/>
            <w:szCs w:val="24"/>
            <w:lang w:val="sr-Cyrl-RS"/>
          </w:rPr>
          <w:t>Модул је обична Јава класа која између осталог пружа информације о дефиницијама сервиса и њиховој конфигурацији.</w:t>
        </w:r>
      </w:ins>
    </w:p>
    <w:p w14:paraId="7C0A45FD" w14:textId="7BACE2FA" w:rsidR="001E489F" w:rsidRPr="001E489F" w:rsidRDefault="001E489F" w:rsidP="001E489F">
      <w:pPr>
        <w:pStyle w:val="ListParagraph"/>
        <w:numPr>
          <w:ilvl w:val="0"/>
          <w:numId w:val="57"/>
        </w:numPr>
        <w:tabs>
          <w:tab w:val="left" w:pos="1860"/>
        </w:tabs>
        <w:jc w:val="both"/>
        <w:rPr>
          <w:ins w:id="626" w:author="Andrija Ilic" w:date="2015-09-14T14:04:00Z"/>
          <w:rFonts w:cs="Times New Roman"/>
          <w:szCs w:val="24"/>
          <w:lang w:val="sr-Cyrl-RS"/>
        </w:rPr>
      </w:pPr>
      <w:ins w:id="627" w:author="Andrija Ilic" w:date="2015-09-14T14:04:00Z">
        <w:r w:rsidRPr="001E489F">
          <w:rPr>
            <w:rFonts w:cs="Times New Roman"/>
            <w:i/>
            <w:iCs/>
            <w:szCs w:val="24"/>
          </w:rPr>
          <w:t>binder method</w:t>
        </w:r>
        <w:r w:rsidRPr="001E489F">
          <w:rPr>
            <w:rFonts w:cs="Times New Roman"/>
            <w:szCs w:val="24"/>
          </w:rPr>
          <w:t>:</w:t>
        </w:r>
        <w:r w:rsidRPr="001E489F">
          <w:rPr>
            <w:rFonts w:cs="Times New Roman"/>
            <w:szCs w:val="24"/>
            <w:lang w:val="sr-Cyrl-RS"/>
          </w:rPr>
          <w:t xml:space="preserve">  користи се за дефинисање сервиса</w:t>
        </w:r>
        <w:r>
          <w:rPr>
            <w:rFonts w:cs="Times New Roman"/>
            <w:szCs w:val="24"/>
            <w:lang w:val="sr-Cyrl-RS"/>
          </w:rPr>
          <w:t xml:space="preserve"> </w:t>
        </w:r>
      </w:ins>
      <w:ins w:id="628" w:author="Andrija Ilic" w:date="2015-09-14T14:05:00Z">
        <w:r>
          <w:rPr>
            <w:rFonts w:cs="Times New Roman"/>
            <w:szCs w:val="24"/>
            <w:lang w:val="sr-Cyrl-RS"/>
          </w:rPr>
          <w:t>везивањем интерфејса сервиса за његову имплентацију.</w:t>
        </w:r>
      </w:ins>
    </w:p>
    <w:p w14:paraId="53D599D2" w14:textId="4F0463C2" w:rsidR="001E489F" w:rsidRPr="00291BC7" w:rsidRDefault="001E489F" w:rsidP="001E489F">
      <w:pPr>
        <w:pStyle w:val="ListParagraph"/>
        <w:numPr>
          <w:ilvl w:val="0"/>
          <w:numId w:val="57"/>
        </w:numPr>
        <w:tabs>
          <w:tab w:val="left" w:pos="1860"/>
        </w:tabs>
        <w:jc w:val="both"/>
        <w:rPr>
          <w:ins w:id="629" w:author="Andrija Ilic" w:date="2015-09-14T14:06:00Z"/>
          <w:rFonts w:cs="Times New Roman"/>
          <w:szCs w:val="24"/>
          <w:lang w:val="sr-Cyrl-RS"/>
        </w:rPr>
      </w:pPr>
      <w:ins w:id="630" w:author="Andrija Ilic" w:date="2015-09-14T14:06:00Z">
        <w:r>
          <w:rPr>
            <w:rFonts w:cs="Times New Roman"/>
            <w:i/>
            <w:iCs/>
            <w:szCs w:val="24"/>
            <w:lang w:val="sr-Latn-RS"/>
          </w:rPr>
          <w:t>builder</w:t>
        </w:r>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sidR="006805AF">
          <w:rPr>
            <w:rFonts w:cs="Times New Roman"/>
            <w:szCs w:val="24"/>
            <w:lang w:val="sr-Cyrl-RS"/>
          </w:rPr>
          <w:t xml:space="preserve"> </w:t>
        </w:r>
      </w:ins>
      <w:ins w:id="631" w:author="Andrija Ilic" w:date="2015-09-14T14:08:00Z">
        <w:r w:rsidR="006805AF">
          <w:rPr>
            <w:rFonts w:cs="Times New Roman"/>
            <w:szCs w:val="24"/>
            <w:lang w:val="sr-Cyrl-RS"/>
          </w:rPr>
          <w:t>ручно</w:t>
        </w:r>
      </w:ins>
      <w:ins w:id="632" w:author="Andrija Ilic" w:date="2015-09-14T14:06:00Z">
        <w:r w:rsidRPr="00291BC7">
          <w:rPr>
            <w:rFonts w:cs="Times New Roman"/>
            <w:szCs w:val="24"/>
            <w:lang w:val="sr-Cyrl-RS"/>
          </w:rPr>
          <w:t xml:space="preserve"> </w:t>
        </w:r>
        <w:r w:rsidR="006805AF">
          <w:rPr>
            <w:rFonts w:cs="Times New Roman"/>
            <w:szCs w:val="24"/>
            <w:lang w:val="sr-Cyrl-RS"/>
          </w:rPr>
          <w:t>прављење</w:t>
        </w:r>
        <w:r w:rsidRPr="00291BC7">
          <w:rPr>
            <w:rFonts w:cs="Times New Roman"/>
            <w:szCs w:val="24"/>
            <w:lang w:val="sr-Cyrl-RS"/>
          </w:rPr>
          <w:t xml:space="preserve"> сервиса</w:t>
        </w:r>
        <w:r>
          <w:rPr>
            <w:rFonts w:cs="Times New Roman"/>
            <w:szCs w:val="24"/>
            <w:lang w:val="sr-Cyrl-RS"/>
          </w:rPr>
          <w:t>.</w:t>
        </w:r>
      </w:ins>
    </w:p>
    <w:p w14:paraId="2BFCD0BF" w14:textId="363C5DFD" w:rsidR="006805AF" w:rsidRPr="00291BC7" w:rsidRDefault="006805AF" w:rsidP="006805AF">
      <w:pPr>
        <w:pStyle w:val="ListParagraph"/>
        <w:numPr>
          <w:ilvl w:val="0"/>
          <w:numId w:val="57"/>
        </w:numPr>
        <w:tabs>
          <w:tab w:val="left" w:pos="1860"/>
        </w:tabs>
        <w:jc w:val="both"/>
        <w:rPr>
          <w:ins w:id="633" w:author="Andrija Ilic" w:date="2015-09-14T14:07:00Z"/>
          <w:rFonts w:cs="Times New Roman"/>
          <w:szCs w:val="24"/>
          <w:lang w:val="sr-Cyrl-RS"/>
        </w:rPr>
      </w:pPr>
      <w:ins w:id="634" w:author="Andrija Ilic" w:date="2015-09-14T14:07:00Z">
        <w:r>
          <w:rPr>
            <w:rFonts w:cs="Times New Roman"/>
            <w:i/>
            <w:iCs/>
            <w:szCs w:val="24"/>
            <w:lang w:val="sr-Latn-RS"/>
          </w:rPr>
          <w:t>c</w:t>
        </w:r>
        <w:r w:rsidRPr="006805AF">
          <w:rPr>
            <w:rFonts w:cs="Times New Roman"/>
            <w:i/>
            <w:iCs/>
            <w:szCs w:val="24"/>
            <w:rPrChange w:id="635" w:author="Andrija Ilic" w:date="2015-09-14T14:07:00Z">
              <w:rPr>
                <w:rFonts w:ascii="Times-Italic" w:hAnsi="Times-Italic" w:cs="Times-Italic"/>
                <w:i/>
                <w:iCs/>
                <w:sz w:val="22"/>
              </w:rPr>
            </w:rPrChange>
          </w:rPr>
          <w:t>ontributor</w:t>
        </w:r>
        <w:r>
          <w:rPr>
            <w:rFonts w:asciiTheme="minorHAnsi" w:hAnsiTheme="minorHAnsi" w:cs="Times-Italic"/>
            <w:i/>
            <w:iCs/>
            <w:sz w:val="22"/>
            <w:lang w:val="sr-Cyrl-RS"/>
          </w:rPr>
          <w:t xml:space="preserve"> </w:t>
        </w:r>
        <w:r w:rsidRPr="00291BC7">
          <w:rPr>
            <w:rFonts w:cs="Times New Roman"/>
            <w:i/>
            <w:iCs/>
            <w:szCs w:val="24"/>
          </w:rPr>
          <w:t>method</w:t>
        </w:r>
        <w:r w:rsidRPr="00291BC7">
          <w:rPr>
            <w:rFonts w:cs="Times New Roman"/>
            <w:szCs w:val="24"/>
          </w:rPr>
          <w:t>:</w:t>
        </w:r>
        <w:r w:rsidRPr="00291BC7">
          <w:rPr>
            <w:rFonts w:cs="Times New Roman"/>
            <w:szCs w:val="24"/>
            <w:lang w:val="sr-Cyrl-RS"/>
          </w:rPr>
          <w:t xml:space="preserve">  користи с</w:t>
        </w:r>
        <w:r>
          <w:rPr>
            <w:rFonts w:cs="Times New Roman"/>
            <w:szCs w:val="24"/>
            <w:lang w:val="sr-Cyrl-RS"/>
          </w:rPr>
          <w:t>е д</w:t>
        </w:r>
        <w:r w:rsidRPr="00291BC7">
          <w:rPr>
            <w:rFonts w:cs="Times New Roman"/>
            <w:szCs w:val="24"/>
            <w:lang w:val="sr-Cyrl-RS"/>
          </w:rPr>
          <w:t>а</w:t>
        </w:r>
        <w:r>
          <w:rPr>
            <w:rFonts w:cs="Times New Roman"/>
            <w:szCs w:val="24"/>
            <w:lang w:val="sr-Cyrl-RS"/>
          </w:rPr>
          <w:t xml:space="preserve"> </w:t>
        </w:r>
      </w:ins>
      <w:ins w:id="636" w:author="Andrija Ilic" w:date="2015-09-14T14:14:00Z">
        <w:r w:rsidR="002A47D5">
          <w:rPr>
            <w:rFonts w:cs="Times New Roman"/>
            <w:szCs w:val="24"/>
            <w:lang w:val="sr-Cyrl-RS"/>
          </w:rPr>
          <w:t>надогради</w:t>
        </w:r>
      </w:ins>
      <w:ins w:id="637" w:author="Andrija Ilic" w:date="2015-09-14T14:07:00Z">
        <w:r w:rsidRPr="00291BC7">
          <w:rPr>
            <w:rFonts w:cs="Times New Roman"/>
            <w:szCs w:val="24"/>
            <w:lang w:val="sr-Cyrl-RS"/>
          </w:rPr>
          <w:t xml:space="preserve"> </w:t>
        </w:r>
      </w:ins>
      <w:ins w:id="638" w:author="Andrija Ilic" w:date="2015-09-14T14:10:00Z">
        <w:r>
          <w:rPr>
            <w:rFonts w:cs="Times New Roman"/>
            <w:szCs w:val="24"/>
            <w:lang w:val="sr-Cyrl-RS"/>
          </w:rPr>
          <w:t>конфигурацију</w:t>
        </w:r>
      </w:ins>
      <w:ins w:id="639" w:author="Andrija Ilic" w:date="2015-09-14T14:07:00Z">
        <w:r w:rsidRPr="00291BC7">
          <w:rPr>
            <w:rFonts w:cs="Times New Roman"/>
            <w:szCs w:val="24"/>
            <w:lang w:val="sr-Cyrl-RS"/>
          </w:rPr>
          <w:t xml:space="preserve"> сервиса</w:t>
        </w:r>
        <w:r>
          <w:rPr>
            <w:rFonts w:cs="Times New Roman"/>
            <w:szCs w:val="24"/>
            <w:lang w:val="sr-Cyrl-RS"/>
          </w:rPr>
          <w:t>.</w:t>
        </w:r>
      </w:ins>
    </w:p>
    <w:p w14:paraId="1CE10AF4" w14:textId="79BCA711" w:rsidR="006805AF" w:rsidRPr="00291BC7" w:rsidRDefault="006805AF" w:rsidP="006805AF">
      <w:pPr>
        <w:pStyle w:val="ListParagraph"/>
        <w:numPr>
          <w:ilvl w:val="0"/>
          <w:numId w:val="57"/>
        </w:numPr>
        <w:tabs>
          <w:tab w:val="left" w:pos="1860"/>
        </w:tabs>
        <w:jc w:val="both"/>
        <w:rPr>
          <w:ins w:id="640" w:author="Andrija Ilic" w:date="2015-09-14T14:07:00Z"/>
          <w:rFonts w:cs="Times New Roman"/>
          <w:szCs w:val="24"/>
          <w:lang w:val="sr-Cyrl-RS"/>
        </w:rPr>
      </w:pPr>
      <w:ins w:id="641" w:author="Andrija Ilic" w:date="2015-09-14T14:08:00Z">
        <w:r>
          <w:rPr>
            <w:rFonts w:cs="Times New Roman"/>
            <w:i/>
            <w:iCs/>
            <w:szCs w:val="24"/>
            <w:lang w:val="sr-Latn-RS"/>
          </w:rPr>
          <w:t>decorator</w:t>
        </w:r>
      </w:ins>
      <w:ins w:id="642"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користи се за</w:t>
        </w:r>
        <w:r>
          <w:rPr>
            <w:rFonts w:cs="Times New Roman"/>
            <w:szCs w:val="24"/>
            <w:lang w:val="sr-Cyrl-RS"/>
          </w:rPr>
          <w:t xml:space="preserve"> </w:t>
        </w:r>
      </w:ins>
      <w:ins w:id="643" w:author="Andrija Ilic" w:date="2015-09-14T14:10:00Z">
        <w:r>
          <w:rPr>
            <w:rFonts w:cs="Times New Roman"/>
            <w:szCs w:val="24"/>
            <w:lang w:val="sr-Cyrl-RS"/>
          </w:rPr>
          <w:t>пресретање метода</w:t>
        </w:r>
      </w:ins>
      <w:ins w:id="644" w:author="Andrija Ilic" w:date="2015-09-14T14:07:00Z">
        <w:r w:rsidRPr="00291BC7">
          <w:rPr>
            <w:rFonts w:cs="Times New Roman"/>
            <w:szCs w:val="24"/>
            <w:lang w:val="sr-Cyrl-RS"/>
          </w:rPr>
          <w:t xml:space="preserve"> </w:t>
        </w:r>
      </w:ins>
      <w:ins w:id="645" w:author="Andrija Ilic" w:date="2015-09-14T14:11:00Z">
        <w:r>
          <w:rPr>
            <w:rFonts w:cs="Times New Roman"/>
            <w:szCs w:val="24"/>
            <w:lang w:val="sr-Cyrl-RS"/>
          </w:rPr>
          <w:t>за позив</w:t>
        </w:r>
      </w:ins>
      <w:ins w:id="646" w:author="Andrija Ilic" w:date="2015-09-14T14:07:00Z">
        <w:r w:rsidRPr="00291BC7">
          <w:rPr>
            <w:rFonts w:cs="Times New Roman"/>
            <w:szCs w:val="24"/>
            <w:lang w:val="sr-Cyrl-RS"/>
          </w:rPr>
          <w:t xml:space="preserve"> сервиса</w:t>
        </w:r>
        <w:r>
          <w:rPr>
            <w:rFonts w:cs="Times New Roman"/>
            <w:szCs w:val="24"/>
            <w:lang w:val="sr-Cyrl-RS"/>
          </w:rPr>
          <w:t>.</w:t>
        </w:r>
      </w:ins>
    </w:p>
    <w:p w14:paraId="006DE4C6" w14:textId="4B0DD06F" w:rsidR="006805AF" w:rsidRPr="00291BC7" w:rsidRDefault="006805AF" w:rsidP="006805AF">
      <w:pPr>
        <w:pStyle w:val="ListParagraph"/>
        <w:numPr>
          <w:ilvl w:val="0"/>
          <w:numId w:val="57"/>
        </w:numPr>
        <w:tabs>
          <w:tab w:val="left" w:pos="1860"/>
        </w:tabs>
        <w:jc w:val="both"/>
        <w:rPr>
          <w:ins w:id="647" w:author="Andrija Ilic" w:date="2015-09-14T14:07:00Z"/>
          <w:rFonts w:cs="Times New Roman"/>
          <w:szCs w:val="24"/>
          <w:lang w:val="sr-Cyrl-RS"/>
        </w:rPr>
      </w:pPr>
      <w:ins w:id="648" w:author="Andrija Ilic" w:date="2015-09-14T14:08:00Z">
        <w:r>
          <w:rPr>
            <w:rFonts w:cs="Times New Roman"/>
            <w:i/>
            <w:iCs/>
            <w:szCs w:val="24"/>
            <w:lang w:val="sr-Latn-RS"/>
          </w:rPr>
          <w:t>advisor</w:t>
        </w:r>
      </w:ins>
      <w:ins w:id="649" w:author="Andrija Ilic" w:date="2015-09-14T14:07:00Z">
        <w:r w:rsidRPr="00291BC7">
          <w:rPr>
            <w:rFonts w:cs="Times New Roman"/>
            <w:i/>
            <w:iCs/>
            <w:szCs w:val="24"/>
          </w:rPr>
          <w:t xml:space="preserve"> method</w:t>
        </w:r>
        <w:r w:rsidRPr="00291BC7">
          <w:rPr>
            <w:rFonts w:cs="Times New Roman"/>
            <w:szCs w:val="24"/>
          </w:rPr>
          <w:t>:</w:t>
        </w:r>
        <w:r w:rsidRPr="00291BC7">
          <w:rPr>
            <w:rFonts w:cs="Times New Roman"/>
            <w:szCs w:val="24"/>
            <w:lang w:val="sr-Cyrl-RS"/>
          </w:rPr>
          <w:t xml:space="preserve">  </w:t>
        </w:r>
      </w:ins>
      <w:ins w:id="650" w:author="Andrija Ilic" w:date="2015-09-14T14:11:00Z">
        <w:r>
          <w:rPr>
            <w:rFonts w:cs="Times New Roman"/>
            <w:szCs w:val="24"/>
            <w:lang w:val="sr-Cyrl-RS"/>
          </w:rPr>
          <w:t xml:space="preserve">сличан је као </w:t>
        </w:r>
      </w:ins>
      <w:ins w:id="651" w:author="Andrija Ilic" w:date="2015-09-14T14:12:00Z">
        <w:r>
          <w:rPr>
            <w:rFonts w:cs="Times New Roman"/>
            <w:i/>
            <w:iCs/>
            <w:szCs w:val="24"/>
            <w:lang w:val="sr-Latn-RS"/>
          </w:rPr>
          <w:t>decorator</w:t>
        </w:r>
        <w:r>
          <w:rPr>
            <w:rFonts w:cs="Times New Roman"/>
            <w:i/>
            <w:iCs/>
            <w:szCs w:val="24"/>
            <w:lang w:val="sr-Cyrl-RS"/>
          </w:rPr>
          <w:t xml:space="preserve">, </w:t>
        </w:r>
        <w:r>
          <w:rPr>
            <w:rFonts w:cs="Times New Roman"/>
            <w:iCs/>
            <w:szCs w:val="24"/>
            <w:lang w:val="sr-Cyrl-RS"/>
          </w:rPr>
          <w:t xml:space="preserve">само је уопштенији. </w:t>
        </w:r>
        <w:r>
          <w:rPr>
            <w:rFonts w:cs="Times New Roman"/>
            <w:iCs/>
            <w:szCs w:val="24"/>
          </w:rPr>
          <w:t>[5]</w:t>
        </w:r>
      </w:ins>
    </w:p>
    <w:p w14:paraId="7CD09755" w14:textId="680B4B9A" w:rsidR="00DC6BF6" w:rsidRDefault="00DC6BF6">
      <w:pPr>
        <w:jc w:val="both"/>
        <w:rPr>
          <w:ins w:id="652" w:author="Andrija Ilic" w:date="2015-09-14T14:24:00Z"/>
          <w:rFonts w:cs="Times New Roman"/>
          <w:iCs/>
          <w:szCs w:val="24"/>
          <w:lang w:val="sr-Cyrl-RS"/>
        </w:rPr>
        <w:pPrChange w:id="653" w:author="Andrija Ilic" w:date="2015-09-14T14:22:00Z">
          <w:pPr>
            <w:pStyle w:val="ListParagraph"/>
          </w:pPr>
        </w:pPrChange>
      </w:pPr>
      <w:r>
        <w:t xml:space="preserve"> </w:t>
      </w:r>
      <w:ins w:id="654" w:author="Andrija Ilic" w:date="2015-09-14T14:23:00Z">
        <w:r>
          <w:rPr>
            <w:lang w:val="sr-Cyrl-RS"/>
          </w:rPr>
          <w:t xml:space="preserve">Пример </w:t>
        </w:r>
        <w:r w:rsidRPr="00291BC7">
          <w:rPr>
            <w:rFonts w:cs="Times New Roman"/>
            <w:i/>
            <w:iCs/>
            <w:szCs w:val="24"/>
          </w:rPr>
          <w:t>binder method</w:t>
        </w:r>
      </w:ins>
      <w:ins w:id="655" w:author="Andrija Ilic" w:date="2015-09-14T14:30:00Z">
        <w:r w:rsidR="008D5665">
          <w:rPr>
            <w:rFonts w:cs="Times New Roman"/>
            <w:i/>
            <w:iCs/>
            <w:szCs w:val="24"/>
          </w:rPr>
          <w:t>-e</w:t>
        </w:r>
      </w:ins>
      <w:ins w:id="656" w:author="Andrija Ilic" w:date="2015-09-14T14:23:00Z">
        <w:r>
          <w:rPr>
            <w:rFonts w:cs="Times New Roman"/>
            <w:i/>
            <w:iCs/>
            <w:szCs w:val="24"/>
            <w:lang w:val="sr-Cyrl-RS"/>
          </w:rPr>
          <w:t xml:space="preserve"> </w:t>
        </w:r>
      </w:ins>
      <w:ins w:id="657" w:author="Andrija Ilic" w:date="2015-09-14T14:24:00Z">
        <w:r>
          <w:rPr>
            <w:rFonts w:cs="Times New Roman"/>
            <w:iCs/>
            <w:szCs w:val="24"/>
            <w:lang w:val="sr-Cyrl-RS"/>
          </w:rPr>
          <w:t>коришћен</w:t>
        </w:r>
      </w:ins>
      <w:ins w:id="658" w:author="Andrija Ilic" w:date="2015-09-14T14:29:00Z">
        <w:r w:rsidR="008D5665">
          <w:rPr>
            <w:rFonts w:cs="Times New Roman"/>
            <w:iCs/>
            <w:szCs w:val="24"/>
            <w:lang w:val="sr-Latn-RS"/>
          </w:rPr>
          <w:t>e</w:t>
        </w:r>
      </w:ins>
      <w:ins w:id="659" w:author="Andrija Ilic" w:date="2015-09-14T14:24:00Z">
        <w:r>
          <w:rPr>
            <w:rFonts w:cs="Times New Roman"/>
            <w:iCs/>
            <w:szCs w:val="24"/>
            <w:lang w:val="sr-Cyrl-RS"/>
          </w:rPr>
          <w:t xml:space="preserve"> у самој апликацији.</w:t>
        </w:r>
      </w:ins>
    </w:p>
    <w:p w14:paraId="57D3FDBD" w14:textId="77777777" w:rsidR="008D5665" w:rsidRPr="008D5665" w:rsidRDefault="008D5665" w:rsidP="008D5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0" w:author="Andrija Ilic" w:date="2015-09-14T14:32:00Z"/>
          <w:rFonts w:ascii="Courier New" w:eastAsia="Times New Roman" w:hAnsi="Courier New" w:cs="Courier New"/>
          <w:color w:val="A9B7C6"/>
          <w:sz w:val="18"/>
          <w:szCs w:val="18"/>
        </w:rPr>
      </w:pPr>
      <w:ins w:id="661" w:author="Andrija Ilic" w:date="2015-09-14T14:32:00Z">
        <w:r w:rsidRPr="008D5665">
          <w:rPr>
            <w:rFonts w:ascii="Courier New" w:eastAsia="Times New Roman" w:hAnsi="Courier New" w:cs="Courier New"/>
            <w:color w:val="A9B7C6"/>
            <w:sz w:val="18"/>
            <w:szCs w:val="18"/>
            <w:shd w:val="clear" w:color="auto" w:fill="344134"/>
          </w:rPr>
          <w:t>binder</w:t>
        </w:r>
        <w:r w:rsidRPr="008D5665">
          <w:rPr>
            <w:rFonts w:ascii="Courier New" w:eastAsia="Times New Roman" w:hAnsi="Courier New" w:cs="Courier New"/>
            <w:color w:val="A9B7C6"/>
            <w:sz w:val="18"/>
            <w:szCs w:val="18"/>
          </w:rPr>
          <w:t>.bind(MailService.</w:t>
        </w:r>
        <w:r w:rsidRPr="008D5665">
          <w:rPr>
            <w:rFonts w:ascii="Courier New" w:eastAsia="Times New Roman" w:hAnsi="Courier New" w:cs="Courier New"/>
            <w:color w:val="CC7832"/>
            <w:sz w:val="18"/>
            <w:szCs w:val="18"/>
          </w:rPr>
          <w:t xml:space="preserve">class, </w:t>
        </w:r>
        <w:r w:rsidRPr="008D5665">
          <w:rPr>
            <w:rFonts w:ascii="Courier New" w:eastAsia="Times New Roman" w:hAnsi="Courier New" w:cs="Courier New"/>
            <w:color w:val="A9B7C6"/>
            <w:sz w:val="18"/>
            <w:szCs w:val="18"/>
          </w:rPr>
          <w:t>MailServiceImpl.</w:t>
        </w:r>
        <w:r w:rsidRPr="008D5665">
          <w:rPr>
            <w:rFonts w:ascii="Courier New" w:eastAsia="Times New Roman" w:hAnsi="Courier New" w:cs="Courier New"/>
            <w:color w:val="CC7832"/>
            <w:sz w:val="18"/>
            <w:szCs w:val="18"/>
          </w:rPr>
          <w:t>class</w:t>
        </w:r>
        <w:r w:rsidRPr="008D5665">
          <w:rPr>
            <w:rFonts w:ascii="Courier New" w:eastAsia="Times New Roman" w:hAnsi="Courier New" w:cs="Courier New"/>
            <w:color w:val="A9B7C6"/>
            <w:sz w:val="18"/>
            <w:szCs w:val="18"/>
          </w:rPr>
          <w:t>).scope(</w:t>
        </w:r>
        <w:r w:rsidRPr="008D5665">
          <w:rPr>
            <w:rFonts w:ascii="Courier New" w:eastAsia="Times New Roman" w:hAnsi="Courier New" w:cs="Courier New"/>
            <w:color w:val="6A8759"/>
            <w:sz w:val="18"/>
            <w:szCs w:val="18"/>
          </w:rPr>
          <w:t>"singleton"</w:t>
        </w:r>
        <w:r w:rsidRPr="008D5665">
          <w:rPr>
            <w:rFonts w:ascii="Courier New" w:eastAsia="Times New Roman" w:hAnsi="Courier New" w:cs="Courier New"/>
            <w:color w:val="A9B7C6"/>
            <w:sz w:val="18"/>
            <w:szCs w:val="18"/>
          </w:rPr>
          <w:t>)</w:t>
        </w:r>
        <w:r w:rsidRPr="008D5665">
          <w:rPr>
            <w:rFonts w:ascii="Courier New" w:eastAsia="Times New Roman" w:hAnsi="Courier New" w:cs="Courier New"/>
            <w:color w:val="CC7832"/>
            <w:sz w:val="18"/>
            <w:szCs w:val="18"/>
          </w:rPr>
          <w:t>;</w:t>
        </w:r>
      </w:ins>
    </w:p>
    <w:p w14:paraId="5DE72633" w14:textId="3B019ED5" w:rsidR="008D5665" w:rsidRDefault="008D5665">
      <w:pPr>
        <w:pStyle w:val="HTMLPreformatted"/>
        <w:shd w:val="clear" w:color="auto" w:fill="2B2B2B"/>
        <w:jc w:val="center"/>
        <w:rPr>
          <w:ins w:id="662" w:author="Andrija Ilic" w:date="2015-09-14T14:32:00Z"/>
          <w:color w:val="BBB529"/>
          <w:sz w:val="18"/>
          <w:szCs w:val="18"/>
        </w:rPr>
        <w:pPrChange w:id="663" w:author="Andrija Ilic" w:date="2015-09-14T14:33:00Z">
          <w:pPr>
            <w:pStyle w:val="HTMLPreformatted"/>
            <w:shd w:val="clear" w:color="auto" w:fill="2B2B2B"/>
          </w:pPr>
        </w:pPrChange>
      </w:pPr>
      <w:ins w:id="664" w:author="Andrija Ilic" w:date="2015-09-14T14:32:00Z">
        <w:r>
          <w:rPr>
            <w:color w:val="BBB529"/>
            <w:sz w:val="18"/>
            <w:szCs w:val="18"/>
          </w:rPr>
          <w:t>***</w:t>
        </w:r>
      </w:ins>
    </w:p>
    <w:p w14:paraId="216940C9" w14:textId="77777777" w:rsidR="008D5665" w:rsidRDefault="008D5665" w:rsidP="008D5665">
      <w:pPr>
        <w:pStyle w:val="HTMLPreformatted"/>
        <w:shd w:val="clear" w:color="auto" w:fill="2B2B2B"/>
        <w:rPr>
          <w:ins w:id="665" w:author="Andrija Ilic" w:date="2015-09-14T14:32:00Z"/>
          <w:color w:val="A9B7C6"/>
          <w:sz w:val="18"/>
          <w:szCs w:val="18"/>
        </w:rPr>
      </w:pPr>
      <w:ins w:id="666" w:author="Andrija Ilic" w:date="2015-09-14T14:32:00Z">
        <w:r>
          <w:rPr>
            <w:color w:val="BBB529"/>
            <w:sz w:val="18"/>
            <w:szCs w:val="18"/>
          </w:rPr>
          <w:t>@Inject</w:t>
        </w:r>
        <w:r>
          <w:rPr>
            <w:color w:val="BBB529"/>
            <w:sz w:val="18"/>
            <w:szCs w:val="18"/>
          </w:rPr>
          <w:br/>
        </w:r>
        <w:r>
          <w:rPr>
            <w:color w:val="CC7832"/>
            <w:sz w:val="18"/>
            <w:szCs w:val="18"/>
          </w:rPr>
          <w:t xml:space="preserve">private </w:t>
        </w:r>
        <w:r>
          <w:rPr>
            <w:color w:val="A9B7C6"/>
            <w:sz w:val="18"/>
            <w:szCs w:val="18"/>
          </w:rPr>
          <w:t xml:space="preserve">MailService </w:t>
        </w:r>
        <w:r>
          <w:rPr>
            <w:color w:val="9876AA"/>
            <w:sz w:val="18"/>
            <w:szCs w:val="18"/>
          </w:rPr>
          <w:t>mailService</w:t>
        </w:r>
        <w:r>
          <w:rPr>
            <w:color w:val="CC7832"/>
            <w:sz w:val="18"/>
            <w:szCs w:val="18"/>
          </w:rPr>
          <w:t>;</w:t>
        </w:r>
      </w:ins>
    </w:p>
    <w:p w14:paraId="1D974A3F" w14:textId="77777777" w:rsidR="00AD3455" w:rsidRDefault="00AD3455">
      <w:pPr>
        <w:jc w:val="center"/>
        <w:rPr>
          <w:ins w:id="667" w:author="Andrija Ilic" w:date="2015-09-14T14:33:00Z"/>
          <w:rFonts w:cs="Times New Roman"/>
          <w:szCs w:val="24"/>
          <w:lang w:val="sr-Cyrl-RS"/>
        </w:rPr>
        <w:pPrChange w:id="668" w:author="Andrija Ilic" w:date="2015-09-14T14:36:00Z">
          <w:pPr>
            <w:pStyle w:val="ListParagraph"/>
          </w:pPr>
        </w:pPrChange>
      </w:pPr>
    </w:p>
    <w:p w14:paraId="1F69881D" w14:textId="34FD142D" w:rsidR="008D5665" w:rsidRPr="00AD3455" w:rsidRDefault="00AD3455">
      <w:pPr>
        <w:jc w:val="both"/>
        <w:rPr>
          <w:ins w:id="669" w:author="Andrija Ilic" w:date="2015-09-14T14:30:00Z"/>
          <w:rFonts w:cs="Times New Roman"/>
          <w:szCs w:val="24"/>
          <w:lang w:val="sr-Cyrl-RS"/>
          <w:rPrChange w:id="670" w:author="Andrija Ilic" w:date="2015-09-14T14:33:00Z">
            <w:rPr>
              <w:ins w:id="671" w:author="Andrija Ilic" w:date="2015-09-14T14:30:00Z"/>
              <w:rFonts w:cs="Times New Roman"/>
              <w:sz w:val="19"/>
              <w:szCs w:val="19"/>
            </w:rPr>
          </w:rPrChange>
        </w:rPr>
        <w:pPrChange w:id="672" w:author="Andrija Ilic" w:date="2015-09-14T14:33:00Z">
          <w:pPr>
            <w:pStyle w:val="ListParagraph"/>
          </w:pPr>
        </w:pPrChange>
      </w:pPr>
      <w:ins w:id="673" w:author="Andrija Ilic" w:date="2015-09-14T14:33:00Z">
        <w:r>
          <w:rPr>
            <w:rFonts w:cs="Times New Roman"/>
            <w:szCs w:val="24"/>
            <w:lang w:val="sr-Cyrl-RS"/>
          </w:rPr>
          <w:t>Напомена:</w:t>
        </w:r>
      </w:ins>
      <w:ins w:id="674" w:author="Andrija Ilic" w:date="2015-09-14T14:34:00Z">
        <w:r>
          <w:rPr>
            <w:rFonts w:cs="Times New Roman"/>
            <w:szCs w:val="24"/>
            <w:lang w:val="sr-Cyrl-RS"/>
          </w:rPr>
          <w:t xml:space="preserve"> </w:t>
        </w:r>
        <w:r>
          <w:rPr>
            <w:sz w:val="22"/>
          </w:rPr>
          <w:t xml:space="preserve">Сервиси </w:t>
        </w:r>
      </w:ins>
      <w:ins w:id="675" w:author="Andrija Ilic" w:date="2015-09-14T14:35:00Z">
        <w:r>
          <w:rPr>
            <w:sz w:val="22"/>
            <w:lang w:val="sr-Cyrl-RS"/>
          </w:rPr>
          <w:t>садрже</w:t>
        </w:r>
      </w:ins>
      <w:ins w:id="676" w:author="Andrija Ilic" w:date="2015-09-14T14:34:00Z">
        <w:r>
          <w:rPr>
            <w:sz w:val="22"/>
          </w:rPr>
          <w:t xml:space="preserve"> и опсег к</w:t>
        </w:r>
        <w:r>
          <w:rPr>
            <w:sz w:val="22"/>
            <w:lang w:val="sr-Cyrl-RS"/>
          </w:rPr>
          <w:t>о</w:t>
        </w:r>
        <w:r>
          <w:rPr>
            <w:sz w:val="22"/>
          </w:rPr>
          <w:t>ји к</w:t>
        </w:r>
        <w:r>
          <w:rPr>
            <w:sz w:val="22"/>
            <w:lang w:val="sr-Cyrl-RS"/>
          </w:rPr>
          <w:t>о</w:t>
        </w:r>
        <w:r>
          <w:rPr>
            <w:sz w:val="22"/>
          </w:rPr>
          <w:t>нтр</w:t>
        </w:r>
        <w:r>
          <w:rPr>
            <w:sz w:val="22"/>
            <w:lang w:val="sr-Cyrl-RS"/>
          </w:rPr>
          <w:t>о</w:t>
        </w:r>
        <w:r>
          <w:rPr>
            <w:sz w:val="22"/>
          </w:rPr>
          <w:t>лише видљив</w:t>
        </w:r>
        <w:r>
          <w:rPr>
            <w:sz w:val="22"/>
            <w:lang w:val="sr-Cyrl-RS"/>
          </w:rPr>
          <w:t>о</w:t>
        </w:r>
        <w:r>
          <w:rPr>
            <w:sz w:val="22"/>
          </w:rPr>
          <w:t>ст и креира</w:t>
        </w:r>
        <w:r>
          <w:rPr>
            <w:sz w:val="22"/>
            <w:lang w:val="sr-Cyrl-RS"/>
          </w:rPr>
          <w:t>њ</w:t>
        </w:r>
        <w:r>
          <w:rPr>
            <w:sz w:val="22"/>
          </w:rPr>
          <w:t xml:space="preserve">е сервиса. </w:t>
        </w:r>
        <w:r>
          <w:rPr>
            <w:sz w:val="22"/>
            <w:lang w:val="sr-Cyrl-RS"/>
          </w:rPr>
          <w:t>Подразумевани</w:t>
        </w:r>
        <w:r>
          <w:rPr>
            <w:sz w:val="22"/>
          </w:rPr>
          <w:t xml:space="preserve"> </w:t>
        </w:r>
        <w:r>
          <w:rPr>
            <w:sz w:val="22"/>
            <w:lang w:val="sr-Cyrl-RS"/>
          </w:rPr>
          <w:t>о</w:t>
        </w:r>
        <w:r>
          <w:rPr>
            <w:sz w:val="22"/>
          </w:rPr>
          <w:t xml:space="preserve">псег је </w:t>
        </w:r>
      </w:ins>
      <w:ins w:id="677" w:author="Andrija Ilic" w:date="2015-09-14T14:35:00Z">
        <w:r>
          <w:rPr>
            <w:sz w:val="22"/>
          </w:rPr>
          <w:t>singleton.</w:t>
        </w:r>
      </w:ins>
    </w:p>
    <w:p w14:paraId="14603C86" w14:textId="77777777" w:rsidR="008D5665" w:rsidRPr="00DC6BF6" w:rsidRDefault="008D5665">
      <w:pPr>
        <w:rPr>
          <w:ins w:id="678" w:author="Andrija Ilic" w:date="2015-09-14T14:22:00Z"/>
          <w:rFonts w:cs="Times New Roman"/>
          <w:lang w:val="sr-Latn-RS"/>
          <w:rPrChange w:id="679" w:author="Andrija Ilic" w:date="2015-09-14T14:28:00Z">
            <w:rPr>
              <w:ins w:id="680" w:author="Andrija Ilic" w:date="2015-09-14T14:22:00Z"/>
            </w:rPr>
          </w:rPrChange>
        </w:rPr>
        <w:pPrChange w:id="681" w:author="Andrija Ilic" w:date="2015-09-14T14:29:00Z">
          <w:pPr>
            <w:pStyle w:val="ListParagraph"/>
          </w:pPr>
        </w:pPrChange>
      </w:pPr>
    </w:p>
    <w:p w14:paraId="22D26745" w14:textId="77777777" w:rsidR="00DC6BF6" w:rsidRPr="001E489F" w:rsidRDefault="00DC6BF6">
      <w:pPr>
        <w:pStyle w:val="ListParagraph"/>
        <w:jc w:val="both"/>
        <w:rPr>
          <w:ins w:id="682" w:author="Andrija Ilic" w:date="2015-09-14T13:44:00Z"/>
        </w:rPr>
        <w:pPrChange w:id="683" w:author="Andrija Ilic" w:date="2015-09-14T14:22:00Z">
          <w:pPr>
            <w:pStyle w:val="ListParagraph"/>
          </w:pPr>
        </w:pPrChange>
      </w:pPr>
    </w:p>
    <w:p w14:paraId="6CA53376" w14:textId="18E76B42" w:rsidR="000320E2" w:rsidRPr="007F553D" w:rsidRDefault="0043171A" w:rsidP="000320E2">
      <w:pPr>
        <w:pStyle w:val="ListParagraph"/>
        <w:numPr>
          <w:ilvl w:val="1"/>
          <w:numId w:val="49"/>
        </w:numPr>
        <w:ind w:left="1770" w:hanging="420"/>
        <w:rPr>
          <w:ins w:id="684" w:author="Andrija Ilic" w:date="2015-09-14T14:39:00Z"/>
          <w:b/>
          <w:rPrChange w:id="685" w:author="Andrija Ilic" w:date="2015-09-14T14:39:00Z">
            <w:rPr>
              <w:ins w:id="686" w:author="Andrija Ilic" w:date="2015-09-14T14:39:00Z"/>
              <w:b/>
              <w:sz w:val="26"/>
              <w:szCs w:val="26"/>
              <w:lang w:val="sr-Cyrl-RS"/>
            </w:rPr>
          </w:rPrChange>
        </w:rPr>
      </w:pPr>
      <w:ins w:id="687" w:author="Andrija Ilic" w:date="2015-09-14T14:47:00Z">
        <w:r>
          <w:rPr>
            <w:b/>
            <w:sz w:val="26"/>
            <w:szCs w:val="26"/>
            <w:lang w:val="sr-Cyrl-RS"/>
          </w:rPr>
          <w:t>Странице и  к</w:t>
        </w:r>
      </w:ins>
      <w:ins w:id="688" w:author="Andrija Ilic" w:date="2015-09-14T13:44:00Z">
        <w:r w:rsidR="000320E2" w:rsidRPr="00291BC7">
          <w:rPr>
            <w:b/>
            <w:sz w:val="26"/>
            <w:szCs w:val="26"/>
            <w:lang w:val="sr-Cyrl-RS"/>
          </w:rPr>
          <w:t xml:space="preserve">омпоненте </w:t>
        </w:r>
        <w:r w:rsidR="000320E2" w:rsidRPr="00291BC7">
          <w:rPr>
            <w:b/>
            <w:sz w:val="26"/>
            <w:szCs w:val="26"/>
            <w:lang w:val="sr-Latn-RS"/>
          </w:rPr>
          <w:t xml:space="preserve">Tapestry </w:t>
        </w:r>
        <w:r w:rsidR="000320E2" w:rsidRPr="00291BC7">
          <w:rPr>
            <w:b/>
            <w:sz w:val="26"/>
            <w:szCs w:val="26"/>
            <w:lang w:val="sr-Cyrl-RS"/>
          </w:rPr>
          <w:t>оквира</w:t>
        </w:r>
      </w:ins>
    </w:p>
    <w:p w14:paraId="72278BA0" w14:textId="0940D839" w:rsidR="007F553D" w:rsidRPr="00E10BCF" w:rsidRDefault="0043171A">
      <w:pPr>
        <w:jc w:val="both"/>
        <w:rPr>
          <w:ins w:id="689" w:author="Andrija Ilic" w:date="2015-09-14T14:47:00Z"/>
          <w:lang w:val="sr-Cyrl-RS"/>
          <w:rPrChange w:id="690" w:author="Andrija Ilic" w:date="2015-09-14T14:48:00Z">
            <w:rPr>
              <w:ins w:id="691" w:author="Andrija Ilic" w:date="2015-09-14T14:47:00Z"/>
            </w:rPr>
          </w:rPrChange>
        </w:rPr>
        <w:pPrChange w:id="692" w:author="Andrija Ilic" w:date="2015-09-14T14:45:00Z">
          <w:pPr>
            <w:pStyle w:val="ListParagraph"/>
            <w:numPr>
              <w:ilvl w:val="1"/>
              <w:numId w:val="49"/>
            </w:numPr>
            <w:ind w:left="1770" w:hanging="420"/>
          </w:pPr>
        </w:pPrChange>
      </w:pPr>
      <w:ins w:id="693" w:author="Andrija Ilic" w:date="2015-09-14T14:45:00Z">
        <w:r>
          <w:t>Сама структура Tapestry оквира састоји се из веб страница. Контрола сваке странице остварује се тако што страница има свој темплејт и класу. Темплејт странице је</w:t>
        </w:r>
      </w:ins>
      <w:ins w:id="694" w:author="Andrija Ilic" w:date="2015-09-14T14:46:00Z">
        <w:r>
          <w:t xml:space="preserve"> </w:t>
        </w:r>
        <w:r>
          <w:rPr>
            <w:lang w:val="sr-Cyrl-RS"/>
          </w:rPr>
          <w:t>исправно формиран</w:t>
        </w:r>
      </w:ins>
      <w:ins w:id="695" w:author="Andrija Ilic" w:date="2015-09-14T14:45:00Z">
        <w:r>
          <w:t xml:space="preserve"> xml документ који се састоји из HTML кода и екстензија и компоненти које су део Tapestry оквира. </w:t>
        </w:r>
      </w:ins>
      <w:ins w:id="696" w:author="Andrija Ilic" w:date="2015-09-14T14:48:00Z">
        <w:r w:rsidR="00E10BCF">
          <w:rPr>
            <w:lang w:val="sr-Cyrl-RS"/>
          </w:rPr>
          <w:t xml:space="preserve">За свако појављивање неког типа на </w:t>
        </w:r>
        <w:r w:rsidR="00E10BCF">
          <w:t>Tapestry</w:t>
        </w:r>
        <w:r w:rsidR="00E10BCF">
          <w:rPr>
            <w:lang w:val="sr-Cyrl-RS"/>
          </w:rPr>
          <w:t xml:space="preserve"> образцу м</w:t>
        </w:r>
      </w:ins>
      <w:ins w:id="697" w:author="Andrija Ilic" w:date="2015-09-14T14:49:00Z">
        <w:r w:rsidR="00E10BCF">
          <w:rPr>
            <w:lang w:val="sr-Cyrl-RS"/>
          </w:rPr>
          <w:t xml:space="preserve">ора постојати одговарајући атрибут са одговарајућим пропертијима у Јава класи. </w:t>
        </w:r>
      </w:ins>
    </w:p>
    <w:p w14:paraId="50837333" w14:textId="27AD74B3" w:rsidR="0043171A" w:rsidRDefault="00E10BCF">
      <w:pPr>
        <w:jc w:val="both"/>
        <w:rPr>
          <w:ins w:id="698" w:author="Andrija Ilic" w:date="2015-09-14T14:47:00Z"/>
        </w:rPr>
        <w:pPrChange w:id="699" w:author="Andrija Ilic" w:date="2015-09-14T14:45:00Z">
          <w:pPr>
            <w:pStyle w:val="ListParagraph"/>
            <w:numPr>
              <w:ilvl w:val="1"/>
              <w:numId w:val="49"/>
            </w:numPr>
            <w:ind w:left="1770" w:hanging="420"/>
          </w:pPr>
        </w:pPrChange>
      </w:pPr>
      <w:ins w:id="700" w:author="Andrija Ilic" w:date="2015-09-14T14:50:00Z">
        <w:r>
          <w:rPr>
            <w:rFonts w:eastAsia="Calibri" w:cs="Calibri"/>
            <w:color w:val="000000"/>
            <w:szCs w:val="24"/>
          </w:rPr>
          <w:t>U Tapestry апликацијама сви елементи на веб страници (форме,</w:t>
        </w:r>
        <w:r>
          <w:rPr>
            <w:rFonts w:eastAsia="Calibri" w:cs="Calibri"/>
            <w:color w:val="000000"/>
            <w:szCs w:val="24"/>
            <w:lang w:val="sr-Cyrl-RS"/>
          </w:rPr>
          <w:t xml:space="preserve"> линкови, </w:t>
        </w:r>
        <w:r>
          <w:rPr>
            <w:rFonts w:eastAsia="Calibri" w:cs="Calibri"/>
            <w:color w:val="000000"/>
            <w:szCs w:val="24"/>
          </w:rPr>
          <w:t>поља за унос, итд.) су представљени помоћу компоненти.</w:t>
        </w:r>
      </w:ins>
    </w:p>
    <w:p w14:paraId="245A49EB" w14:textId="3E355805" w:rsidR="00E10BCF" w:rsidRDefault="00E10BCF" w:rsidP="00E10BCF">
      <w:pPr>
        <w:rPr>
          <w:ins w:id="701" w:author="Andrija Ilic" w:date="2015-09-14T14:51:00Z"/>
          <w:rFonts w:eastAsia="Calibri" w:cs="Calibri"/>
          <w:color w:val="000000"/>
          <w:szCs w:val="24"/>
        </w:rPr>
      </w:pPr>
      <w:ins w:id="702" w:author="Andrija Ilic" w:date="2015-09-14T14:52:00Z">
        <w:r>
          <w:rPr>
            <w:noProof/>
          </w:rPr>
          <w:drawing>
            <wp:anchor distT="0" distB="0" distL="0" distR="0" simplePos="0" relativeHeight="251665408" behindDoc="0" locked="0" layoutInCell="1" allowOverlap="1" wp14:anchorId="2090B59B" wp14:editId="08DE3620">
              <wp:simplePos x="0" y="0"/>
              <wp:positionH relativeFrom="margin">
                <wp:align>center</wp:align>
              </wp:positionH>
              <wp:positionV relativeFrom="paragraph">
                <wp:posOffset>1003797</wp:posOffset>
              </wp:positionV>
              <wp:extent cx="3009265" cy="1969135"/>
              <wp:effectExtent l="0" t="0" r="635" b="0"/>
              <wp:wrapTopAndBottom/>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ins>
      <w:ins w:id="703" w:author="Andrija Ilic" w:date="2015-09-14T14:51:00Z">
        <w:r>
          <w:rPr>
            <w:rFonts w:eastAsia="Calibri" w:cs="Calibri"/>
            <w:color w:val="000000"/>
            <w:szCs w:val="24"/>
          </w:rPr>
          <w:t>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из више компоненти. (Слика 3) [3]</w:t>
        </w:r>
      </w:ins>
    </w:p>
    <w:p w14:paraId="50BC23D5" w14:textId="77777777" w:rsidR="00822972" w:rsidRDefault="00822972" w:rsidP="00822972">
      <w:pPr>
        <w:rPr>
          <w:ins w:id="704" w:author="Andrija Ilic" w:date="2015-09-14T14:53:00Z"/>
          <w:rFonts w:eastAsia="Calibri" w:cs="Calibri"/>
          <w:color w:val="000000"/>
          <w:szCs w:val="24"/>
        </w:rPr>
      </w:pPr>
      <w:ins w:id="705" w:author="Andrija Ilic" w:date="2015-09-14T14:52:00Z">
        <w:r w:rsidRPr="00822972">
          <w:rPr>
            <w:szCs w:val="24"/>
            <w:lang w:val="sr-Cyrl-RS"/>
            <w:rPrChange w:id="706" w:author="Andrija Ilic" w:date="2015-09-14T14:53:00Z">
              <w:rPr>
                <w:b/>
                <w:sz w:val="26"/>
                <w:szCs w:val="26"/>
                <w:lang w:val="sr-Cyrl-RS"/>
              </w:rPr>
            </w:rPrChange>
          </w:rPr>
          <w:t>Слика</w:t>
        </w:r>
      </w:ins>
      <w:ins w:id="707" w:author="Andrija Ilic" w:date="2015-09-14T14:53:00Z">
        <w:r>
          <w:rPr>
            <w:szCs w:val="24"/>
            <w:lang w:val="sr-Cyrl-RS"/>
          </w:rPr>
          <w:t xml:space="preserve"> 3. </w:t>
        </w:r>
        <w:r>
          <w:rPr>
            <w:rFonts w:eastAsia="Calibri" w:cs="Calibri"/>
            <w:color w:val="000000"/>
            <w:szCs w:val="24"/>
          </w:rPr>
          <w:t>Дијаграм класа који приказује релације између апликације, странице и компоненте</w:t>
        </w:r>
      </w:ins>
    </w:p>
    <w:p w14:paraId="342EAD04" w14:textId="403F8019" w:rsidR="00E444A8" w:rsidRDefault="00E444A8" w:rsidP="00E444A8">
      <w:pPr>
        <w:jc w:val="both"/>
        <w:rPr>
          <w:ins w:id="708" w:author="Andrija Ilic" w:date="2015-09-14T14:53:00Z"/>
          <w:rFonts w:eastAsia="Calibri" w:cs="Calibri"/>
          <w:color w:val="000000"/>
          <w:szCs w:val="24"/>
        </w:rPr>
      </w:pPr>
      <w:ins w:id="709" w:author="Andrija Ilic" w:date="2015-09-14T14:53:00Z">
        <w:r>
          <w:rPr>
            <w:rFonts w:eastAsia="Calibri" w:cs="Calibri"/>
            <w:color w:val="000000"/>
            <w:szCs w:val="24"/>
          </w:rPr>
          <w:t>Компоненте могу им</w:t>
        </w:r>
      </w:ins>
      <w:ins w:id="710" w:author="Andrija Ilic" w:date="2015-09-14T14:56:00Z">
        <w:r w:rsidR="00EA113A">
          <w:rPr>
            <w:rFonts w:eastAsia="Calibri" w:cs="Calibri"/>
            <w:color w:val="000000"/>
            <w:szCs w:val="24"/>
          </w:rPr>
          <w:t>a</w:t>
        </w:r>
      </w:ins>
      <w:ins w:id="711" w:author="Andrija Ilic" w:date="2015-09-14T14:53:00Z">
        <w:r>
          <w:rPr>
            <w:rFonts w:eastAsia="Calibri" w:cs="Calibri"/>
            <w:color w:val="000000"/>
            <w:szCs w:val="24"/>
          </w:rPr>
          <w:t>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w:t>
        </w:r>
      </w:ins>
      <w:ins w:id="712" w:author="Andrija Ilic" w:date="2015-09-14T14:55:00Z">
        <w:r w:rsidR="00EA113A">
          <w:rPr>
            <w:rFonts w:eastAsia="Calibri" w:cs="Calibri"/>
            <w:color w:val="000000"/>
            <w:szCs w:val="24"/>
          </w:rPr>
          <w:t>o</w:t>
        </w:r>
      </w:ins>
      <w:ins w:id="713" w:author="Andrija Ilic" w:date="2015-09-14T14:53:00Z">
        <w:r>
          <w:rPr>
            <w:rFonts w:eastAsia="Calibri" w:cs="Calibri"/>
            <w:color w:val="000000"/>
            <w:szCs w:val="24"/>
          </w:rPr>
          <w:t>Group, итд</w:t>
        </w:r>
        <w:r>
          <w:rPr>
            <w:rFonts w:ascii="Calibri" w:eastAsia="Calibri" w:hAnsi="Calibri" w:cs="Calibri"/>
            <w:color w:val="000000"/>
            <w:sz w:val="22"/>
          </w:rPr>
          <w:t xml:space="preserve"> </w:t>
        </w:r>
        <w:r>
          <w:rPr>
            <w:rFonts w:eastAsia="Calibri" w:cs="Calibri"/>
            <w:color w:val="000000"/>
            <w:szCs w:val="24"/>
          </w:rPr>
          <w:t xml:space="preserve">) лако се трансформишу у HTML тагове. Општа динамика позива компоненти Tapestry  оквира </w:t>
        </w:r>
      </w:ins>
      <w:ins w:id="714" w:author="Andrija Ilic" w:date="2015-09-14T15:08:00Z">
        <w:r w:rsidR="00266081" w:rsidRPr="00266081">
          <w:rPr>
            <w:szCs w:val="24"/>
            <w:rPrChange w:id="715" w:author="Andrija Ilic" w:date="2015-09-14T15:09:00Z">
              <w:rPr>
                <w:sz w:val="22"/>
              </w:rPr>
            </w:rPrChange>
          </w:rPr>
          <w:t>кoји пoчи</w:t>
        </w:r>
      </w:ins>
      <w:ins w:id="716" w:author="Andrija Ilic" w:date="2015-09-14T15:09:00Z">
        <w:r w:rsidR="00266081" w:rsidRPr="00266081">
          <w:rPr>
            <w:szCs w:val="24"/>
            <w:lang w:val="sr-Cyrl-RS"/>
            <w:rPrChange w:id="717" w:author="Andrija Ilic" w:date="2015-09-14T15:09:00Z">
              <w:rPr>
                <w:sz w:val="22"/>
                <w:lang w:val="sr-Cyrl-RS"/>
              </w:rPr>
            </w:rPrChange>
          </w:rPr>
          <w:t>њ</w:t>
        </w:r>
      </w:ins>
      <w:ins w:id="718" w:author="Andrija Ilic" w:date="2015-09-14T15:08:00Z">
        <w:r w:rsidR="00266081" w:rsidRPr="00266081">
          <w:rPr>
            <w:szCs w:val="24"/>
            <w:rPrChange w:id="719" w:author="Andrija Ilic" w:date="2015-09-14T15:09:00Z">
              <w:rPr>
                <w:sz w:val="22"/>
              </w:rPr>
            </w:rPrChange>
          </w:rPr>
          <w:t>е HTTP захтевoм из веб читача и завршава HTML o</w:t>
        </w:r>
        <w:r w:rsidR="00266081" w:rsidRPr="00266081">
          <w:rPr>
            <w:szCs w:val="24"/>
            <w:lang w:val="sr-Cyrl-RS"/>
            <w:rPrChange w:id="720" w:author="Andrija Ilic" w:date="2015-09-14T15:09:00Z">
              <w:rPr>
                <w:sz w:val="22"/>
                <w:lang w:val="sr-Cyrl-RS"/>
              </w:rPr>
            </w:rPrChange>
          </w:rPr>
          <w:t>дговором</w:t>
        </w:r>
        <w:r w:rsidR="00266081">
          <w:rPr>
            <w:szCs w:val="24"/>
          </w:rPr>
          <w:t xml:space="preserve"> </w:t>
        </w:r>
      </w:ins>
      <w:ins w:id="721" w:author="Andrija Ilic" w:date="2015-09-14T14:53:00Z">
        <w:r w:rsidRPr="00266081">
          <w:rPr>
            <w:rFonts w:eastAsia="Calibri" w:cs="Calibri"/>
            <w:color w:val="000000"/>
            <w:szCs w:val="24"/>
          </w:rPr>
          <w:t>приказана</w:t>
        </w:r>
        <w:r>
          <w:rPr>
            <w:rFonts w:eastAsia="Calibri" w:cs="Calibri"/>
            <w:color w:val="000000"/>
            <w:szCs w:val="24"/>
          </w:rPr>
          <w:t xml:space="preserve"> је дијаграмом секвенци који је дат на Слици 4 [3]</w:t>
        </w:r>
      </w:ins>
    </w:p>
    <w:p w14:paraId="5DE743CB" w14:textId="352E0D1E" w:rsidR="0043171A" w:rsidRPr="00822972" w:rsidRDefault="0043171A">
      <w:pPr>
        <w:jc w:val="both"/>
        <w:rPr>
          <w:ins w:id="722" w:author="Andrija Ilic" w:date="2015-09-14T14:39:00Z"/>
          <w:szCs w:val="24"/>
          <w:lang w:val="sr-Cyrl-RS"/>
          <w:rPrChange w:id="723" w:author="Andrija Ilic" w:date="2015-09-14T14:53:00Z">
            <w:rPr>
              <w:ins w:id="724" w:author="Andrija Ilic" w:date="2015-09-14T14:39:00Z"/>
              <w:b/>
              <w:sz w:val="26"/>
              <w:szCs w:val="26"/>
              <w:lang w:val="sr-Cyrl-RS"/>
            </w:rPr>
          </w:rPrChange>
        </w:rPr>
        <w:pPrChange w:id="725" w:author="Andrija Ilic" w:date="2015-09-14T14:45:00Z">
          <w:pPr>
            <w:pStyle w:val="ListParagraph"/>
            <w:numPr>
              <w:ilvl w:val="1"/>
              <w:numId w:val="49"/>
            </w:numPr>
            <w:ind w:left="1770" w:hanging="420"/>
          </w:pPr>
        </w:pPrChange>
      </w:pPr>
    </w:p>
    <w:p w14:paraId="72247654" w14:textId="1CF4F7A1" w:rsidR="007F553D" w:rsidRDefault="007F553D">
      <w:pPr>
        <w:pStyle w:val="ListParagraph"/>
        <w:ind w:left="1770"/>
        <w:rPr>
          <w:ins w:id="726" w:author="Andrija Ilic" w:date="2015-09-14T14:40:00Z"/>
          <w:b/>
        </w:rPr>
        <w:pPrChange w:id="727" w:author="Andrija Ilic" w:date="2015-09-14T14:39:00Z">
          <w:pPr>
            <w:pStyle w:val="ListParagraph"/>
            <w:numPr>
              <w:ilvl w:val="1"/>
              <w:numId w:val="49"/>
            </w:numPr>
            <w:ind w:left="1770" w:hanging="420"/>
          </w:pPr>
        </w:pPrChange>
      </w:pPr>
      <w:ins w:id="728" w:author="Andrija Ilic" w:date="2015-09-14T14:40:00Z">
        <w:r>
          <w:rPr>
            <w:noProof/>
          </w:rPr>
          <w:lastRenderedPageBreak/>
          <w:drawing>
            <wp:anchor distT="0" distB="0" distL="0" distR="0" simplePos="0" relativeHeight="251663360" behindDoc="0" locked="0" layoutInCell="1" allowOverlap="1" wp14:anchorId="7CCCA2E4" wp14:editId="561A323D">
              <wp:simplePos x="0" y="0"/>
              <wp:positionH relativeFrom="margin">
                <wp:align>center</wp:align>
              </wp:positionH>
              <wp:positionV relativeFrom="paragraph">
                <wp:posOffset>552</wp:posOffset>
              </wp:positionV>
              <wp:extent cx="4946650" cy="3112770"/>
              <wp:effectExtent l="0" t="0" r="6350" b="0"/>
              <wp:wrapTopAndBottom/>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ins>
    </w:p>
    <w:p w14:paraId="1B8F8ABC" w14:textId="102CC7FC" w:rsidR="007F553D" w:rsidRDefault="007F553D">
      <w:pPr>
        <w:jc w:val="both"/>
        <w:rPr>
          <w:ins w:id="729" w:author="Andrija Ilic" w:date="2015-09-14T15:24:00Z"/>
          <w:lang w:val="sr-Cyrl-RS"/>
        </w:rPr>
        <w:pPrChange w:id="730" w:author="Andrija Ilic" w:date="2015-09-14T16:00:00Z">
          <w:pPr>
            <w:pStyle w:val="ListParagraph"/>
            <w:numPr>
              <w:ilvl w:val="1"/>
              <w:numId w:val="49"/>
            </w:numPr>
            <w:ind w:left="1770" w:hanging="420"/>
          </w:pPr>
        </w:pPrChange>
      </w:pPr>
      <w:ins w:id="731" w:author="Andrija Ilic" w:date="2015-09-14T14:40:00Z">
        <w:r w:rsidRPr="007F553D">
          <w:rPr>
            <w:lang w:val="sr-Cyrl-RS"/>
          </w:rPr>
          <w:t>Слика</w:t>
        </w:r>
        <w:r w:rsidR="00E10BCF">
          <w:rPr>
            <w:lang w:val="sr-Cyrl-RS"/>
          </w:rPr>
          <w:t xml:space="preserve"> 4</w:t>
        </w:r>
        <w:r>
          <w:rPr>
            <w:lang w:val="sr-Cyrl-RS"/>
          </w:rPr>
          <w:t xml:space="preserve">. </w:t>
        </w:r>
      </w:ins>
      <w:ins w:id="732" w:author="Andrija Ilic" w:date="2015-09-14T14:41:00Z">
        <w:r>
          <w:rPr>
            <w:lang w:val="sr-Cyrl-RS"/>
          </w:rPr>
          <w:t>Дијаграм секвенци обраде</w:t>
        </w:r>
        <w:r>
          <w:rPr>
            <w:lang w:val="sr-Latn-RS"/>
          </w:rPr>
          <w:t xml:space="preserve"> HTTP</w:t>
        </w:r>
        <w:r>
          <w:rPr>
            <w:lang w:val="sr-Cyrl-RS"/>
          </w:rPr>
          <w:t xml:space="preserve"> захтева</w:t>
        </w:r>
      </w:ins>
    </w:p>
    <w:p w14:paraId="5196131B" w14:textId="4F904F6A" w:rsidR="00B3748B" w:rsidRPr="005D3F2A" w:rsidRDefault="00D12D92">
      <w:pPr>
        <w:jc w:val="both"/>
        <w:rPr>
          <w:ins w:id="733" w:author="Andrija Ilic" w:date="2015-09-14T14:40:00Z"/>
          <w:lang w:val="sr-Latn-RS"/>
          <w:rPrChange w:id="734" w:author="Andrija Ilic" w:date="2015-09-14T15:26:00Z">
            <w:rPr>
              <w:ins w:id="735" w:author="Andrija Ilic" w:date="2015-09-14T14:40:00Z"/>
              <w:b/>
            </w:rPr>
          </w:rPrChange>
        </w:rPr>
        <w:pPrChange w:id="736" w:author="Andrija Ilic" w:date="2015-09-14T15:24:00Z">
          <w:pPr>
            <w:pStyle w:val="ListParagraph"/>
            <w:numPr>
              <w:ilvl w:val="1"/>
              <w:numId w:val="49"/>
            </w:numPr>
            <w:ind w:left="1770" w:hanging="420"/>
          </w:pPr>
        </w:pPrChange>
      </w:pPr>
      <w:ins w:id="737" w:author="Andrija Ilic" w:date="2015-09-14T15:24:00Z">
        <w:r>
          <w:rPr>
            <w:lang w:val="sr-Cyrl-RS"/>
          </w:rPr>
          <w:t xml:space="preserve">У наставку су наведене </w:t>
        </w:r>
      </w:ins>
      <w:ins w:id="738" w:author="Andrija Ilic" w:date="2015-09-14T15:25:00Z">
        <w:r>
          <w:rPr>
            <w:lang w:val="sr-Cyrl-RS"/>
          </w:rPr>
          <w:t xml:space="preserve">неке од </w:t>
        </w:r>
      </w:ins>
      <w:ins w:id="739" w:author="Andrija Ilic" w:date="2015-09-14T15:24:00Z">
        <w:r>
          <w:rPr>
            <w:lang w:val="sr-Cyrl-RS"/>
          </w:rPr>
          <w:t>компонент</w:t>
        </w:r>
      </w:ins>
      <w:ins w:id="740" w:author="Andrija Ilic" w:date="2015-09-14T15:25:00Z">
        <w:r>
          <w:rPr>
            <w:lang w:val="sr-Cyrl-RS"/>
          </w:rPr>
          <w:t xml:space="preserve">и </w:t>
        </w:r>
      </w:ins>
      <w:ins w:id="741" w:author="Andrija Ilic" w:date="2015-09-14T15:26:00Z">
        <w:r>
          <w:rPr>
            <w:lang w:val="sr-Latn-RS"/>
          </w:rPr>
          <w:t>Tapestry</w:t>
        </w:r>
      </w:ins>
      <w:ins w:id="742" w:author="Andrija Ilic" w:date="2015-09-14T15:25:00Z">
        <w:r>
          <w:rPr>
            <w:lang w:val="sr-Latn-RS"/>
          </w:rPr>
          <w:t xml:space="preserve"> </w:t>
        </w:r>
        <w:r>
          <w:rPr>
            <w:lang w:val="sr-Cyrl-RS"/>
          </w:rPr>
          <w:t>оквира са примерима</w:t>
        </w:r>
      </w:ins>
      <w:ins w:id="743" w:author="Andrija Ilic" w:date="2015-09-14T15:26:00Z">
        <w:r w:rsidR="005D3F2A">
          <w:rPr>
            <w:lang w:val="sr-Latn-RS"/>
          </w:rPr>
          <w:t>.</w:t>
        </w:r>
      </w:ins>
    </w:p>
    <w:p w14:paraId="0567DA23" w14:textId="1ADABA9F" w:rsidR="00B3748B" w:rsidRPr="00B3748B" w:rsidRDefault="00266081">
      <w:pPr>
        <w:pStyle w:val="ListParagraph"/>
        <w:numPr>
          <w:ilvl w:val="2"/>
          <w:numId w:val="49"/>
        </w:numPr>
        <w:tabs>
          <w:tab w:val="left" w:pos="939"/>
        </w:tabs>
        <w:jc w:val="both"/>
        <w:rPr>
          <w:ins w:id="744" w:author="Andrija Ilic" w:date="2015-09-14T15:21:00Z"/>
          <w:b/>
          <w:lang w:val="sr-Cyrl-RS"/>
        </w:rPr>
        <w:pPrChange w:id="745" w:author="Andrija Ilic" w:date="2015-09-14T21:53:00Z">
          <w:pPr>
            <w:pStyle w:val="ListParagraph"/>
            <w:numPr>
              <w:ilvl w:val="1"/>
              <w:numId w:val="49"/>
            </w:numPr>
            <w:ind w:left="1770" w:hanging="420"/>
          </w:pPr>
        </w:pPrChange>
      </w:pPr>
      <w:ins w:id="746" w:author="Andrija Ilic" w:date="2015-09-14T15:15:00Z">
        <w:r w:rsidRPr="00B3748B">
          <w:rPr>
            <w:b/>
            <w:lang w:val="sr-Cyrl-RS"/>
            <w:rPrChange w:id="747" w:author="Andrija Ilic" w:date="2015-09-14T21:53:00Z">
              <w:rPr>
                <w:lang w:val="sr-Cyrl-RS"/>
              </w:rPr>
            </w:rPrChange>
          </w:rPr>
          <w:t>Компоненте за унос података</w:t>
        </w:r>
      </w:ins>
    </w:p>
    <w:p w14:paraId="53E88FF8" w14:textId="77777777" w:rsidR="00E928B6" w:rsidRPr="00E928B6" w:rsidRDefault="00E928B6">
      <w:pPr>
        <w:tabs>
          <w:tab w:val="left" w:pos="939"/>
        </w:tabs>
        <w:jc w:val="both"/>
        <w:rPr>
          <w:ins w:id="748" w:author="Andrija Ilic" w:date="2015-09-14T16:39:00Z"/>
          <w:b/>
          <w:lang w:val="sr-Cyrl-RS"/>
        </w:rPr>
        <w:pPrChange w:id="749" w:author="Andrija Ilic" w:date="2015-09-14T16:39:00Z">
          <w:pPr>
            <w:pStyle w:val="ListParagraph"/>
            <w:numPr>
              <w:numId w:val="49"/>
            </w:numPr>
            <w:tabs>
              <w:tab w:val="left" w:pos="939"/>
            </w:tabs>
            <w:ind w:hanging="360"/>
            <w:jc w:val="both"/>
          </w:pPr>
        </w:pPrChange>
      </w:pPr>
      <w:ins w:id="750" w:author="Andrija Ilic" w:date="2015-09-14T16:39:00Z">
        <w:r w:rsidRPr="00E928B6">
          <w:rPr>
            <w:b/>
          </w:rPr>
          <w:t>Form</w:t>
        </w:r>
        <w:r>
          <w:t xml:space="preserve"> – </w:t>
        </w:r>
        <w:r w:rsidRPr="00E928B6">
          <w:rPr>
            <w:lang w:val="sr-Cyrl-RS"/>
          </w:rPr>
          <w:t>служи за груписање других компоненти. (Слика 5.)</w:t>
        </w:r>
      </w:ins>
    </w:p>
    <w:p w14:paraId="6083D30D" w14:textId="447B00AC" w:rsidR="007A6B73" w:rsidRPr="00A75FB6" w:rsidRDefault="00E65C0B">
      <w:pPr>
        <w:tabs>
          <w:tab w:val="left" w:pos="939"/>
        </w:tabs>
        <w:jc w:val="both"/>
        <w:rPr>
          <w:ins w:id="751" w:author="Andrija Ilic" w:date="2015-09-14T15:27:00Z"/>
          <w:lang w:val="sr-Cyrl-RS"/>
        </w:rPr>
        <w:pPrChange w:id="752" w:author="Andrija Ilic" w:date="2015-09-14T15:21:00Z">
          <w:pPr>
            <w:pStyle w:val="ListParagraph"/>
            <w:numPr>
              <w:ilvl w:val="1"/>
              <w:numId w:val="49"/>
            </w:numPr>
            <w:ind w:left="1770" w:hanging="420"/>
          </w:pPr>
        </w:pPrChange>
      </w:pPr>
      <w:ins w:id="753" w:author="Andrija Ilic" w:date="2015-09-14T15:26:00Z">
        <w:r w:rsidRPr="00201FF6">
          <w:rPr>
            <w:b/>
          </w:rPr>
          <w:t xml:space="preserve">TextField </w:t>
        </w:r>
        <w:r>
          <w:rPr>
            <w:b/>
          </w:rPr>
          <w:t xml:space="preserve">– </w:t>
        </w:r>
      </w:ins>
      <w:ins w:id="754" w:author="Andrija Ilic" w:date="2015-09-14T15:27:00Z">
        <w:r w:rsidRPr="00E65C0B">
          <w:rPr>
            <w:lang w:val="sr-Cyrl-RS"/>
            <w:rPrChange w:id="755" w:author="Andrija Ilic" w:date="2015-09-14T15:27:00Z">
              <w:rPr>
                <w:b/>
                <w:lang w:val="sr-Cyrl-RS"/>
              </w:rPr>
            </w:rPrChange>
          </w:rPr>
          <w:t>служи</w:t>
        </w:r>
        <w:r>
          <w:rPr>
            <w:b/>
            <w:lang w:val="sr-Cyrl-RS"/>
          </w:rPr>
          <w:t xml:space="preserve"> </w:t>
        </w:r>
        <w:r>
          <w:rPr>
            <w:lang w:val="sr-Cyrl-RS"/>
          </w:rPr>
          <w:t>за унос и едитовање текстуалног садржаја</w:t>
        </w:r>
      </w:ins>
      <w:ins w:id="756" w:author="Andrija Ilic" w:date="2015-09-14T15:36:00Z">
        <w:r w:rsidR="00A75FB6">
          <w:rPr>
            <w:lang w:val="sr-Latn-RS"/>
          </w:rPr>
          <w:t xml:space="preserve"> </w:t>
        </w:r>
      </w:ins>
      <w:ins w:id="757" w:author="Andrija Ilic" w:date="2015-09-14T16:02:00Z">
        <w:r w:rsidR="006156C6">
          <w:rPr>
            <w:lang w:val="sr-Cyrl-RS"/>
          </w:rPr>
          <w:t>(</w:t>
        </w:r>
      </w:ins>
      <w:ins w:id="758" w:author="Andrija Ilic" w:date="2015-09-14T15:36:00Z">
        <w:r w:rsidR="00A75FB6">
          <w:rPr>
            <w:lang w:val="sr-Cyrl-RS"/>
          </w:rPr>
          <w:t>Слика 5</w:t>
        </w:r>
      </w:ins>
      <w:ins w:id="759" w:author="Andrija Ilic" w:date="2015-09-14T16:03:00Z">
        <w:r w:rsidR="006156C6">
          <w:rPr>
            <w:lang w:val="sr-Cyrl-RS"/>
          </w:rPr>
          <w:t>)</w:t>
        </w:r>
      </w:ins>
    </w:p>
    <w:p w14:paraId="1001F8C4" w14:textId="77777777" w:rsidR="00E65C0B" w:rsidRDefault="00E65C0B" w:rsidP="00E65C0B">
      <w:pPr>
        <w:pStyle w:val="HTMLPreformatted"/>
        <w:shd w:val="clear" w:color="auto" w:fill="2B2B2B"/>
        <w:rPr>
          <w:ins w:id="760" w:author="Andrija Ilic" w:date="2015-09-14T15:28:00Z"/>
          <w:color w:val="A9B7C6"/>
          <w:sz w:val="18"/>
          <w:szCs w:val="18"/>
        </w:rPr>
      </w:pPr>
      <w:ins w:id="761" w:author="Andrija Ilic" w:date="2015-09-14T15:28: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color w:val="BABABA"/>
            <w:sz w:val="18"/>
            <w:szCs w:val="18"/>
            <w:shd w:val="clear" w:color="auto" w:fill="344134"/>
          </w:rPr>
          <w:t>t</w:t>
        </w:r>
        <w:r>
          <w:rPr>
            <w:color w:val="BABABA"/>
            <w:sz w:val="18"/>
            <w:szCs w:val="18"/>
          </w:rPr>
          <w:t>:type</w:t>
        </w:r>
        <w:r>
          <w:rPr>
            <w:color w:val="A5C261"/>
            <w:sz w:val="18"/>
            <w:szCs w:val="18"/>
          </w:rPr>
          <w:t xml:space="preserve">="TextField" </w:t>
        </w:r>
        <w:r>
          <w:rPr>
            <w:color w:val="BABABA"/>
            <w:sz w:val="18"/>
            <w:szCs w:val="18"/>
            <w:shd w:val="clear" w:color="auto" w:fill="344134"/>
          </w:rPr>
          <w:t>t</w:t>
        </w:r>
        <w:r>
          <w:rPr>
            <w:color w:val="BABABA"/>
            <w:sz w:val="18"/>
            <w:szCs w:val="18"/>
          </w:rPr>
          <w:t>:id</w:t>
        </w:r>
        <w:r>
          <w:rPr>
            <w:color w:val="A5C261"/>
            <w:sz w:val="18"/>
            <w:szCs w:val="18"/>
          </w:rPr>
          <w:t xml:space="preserve">="ime" </w:t>
        </w:r>
        <w:r>
          <w:rPr>
            <w:color w:val="BABABA"/>
            <w:sz w:val="18"/>
            <w:szCs w:val="18"/>
            <w:shd w:val="clear" w:color="auto" w:fill="344134"/>
          </w:rPr>
          <w:t>t</w:t>
        </w:r>
        <w:r>
          <w:rPr>
            <w:color w:val="BABABA"/>
            <w:sz w:val="18"/>
            <w:szCs w:val="18"/>
          </w:rPr>
          <w:t>:value</w:t>
        </w:r>
        <w:r>
          <w:rPr>
            <w:color w:val="A5C261"/>
            <w:sz w:val="18"/>
            <w:szCs w:val="18"/>
          </w:rPr>
          <w:t xml:space="preserve">="student.ime" </w:t>
        </w:r>
        <w:r>
          <w:rPr>
            <w:color w:val="BABABA"/>
            <w:sz w:val="18"/>
            <w:szCs w:val="18"/>
            <w:shd w:val="clear" w:color="auto" w:fill="344134"/>
          </w:rPr>
          <w:t>t</w:t>
        </w:r>
        <w:r>
          <w:rPr>
            <w:color w:val="BABABA"/>
            <w:sz w:val="18"/>
            <w:szCs w:val="18"/>
          </w:rPr>
          <w:t>:validate</w:t>
        </w:r>
        <w:r>
          <w:rPr>
            <w:color w:val="A5C261"/>
            <w:sz w:val="18"/>
            <w:szCs w:val="18"/>
          </w:rPr>
          <w:t>="required"</w:t>
        </w:r>
        <w:r>
          <w:rPr>
            <w:color w:val="E8BF6A"/>
            <w:sz w:val="18"/>
            <w:szCs w:val="18"/>
          </w:rPr>
          <w:t>/&gt;</w:t>
        </w:r>
      </w:ins>
    </w:p>
    <w:p w14:paraId="71E10898" w14:textId="77777777" w:rsidR="00A75FB6" w:rsidRDefault="00A75FB6">
      <w:pPr>
        <w:tabs>
          <w:tab w:val="left" w:pos="939"/>
        </w:tabs>
        <w:jc w:val="both"/>
        <w:rPr>
          <w:ins w:id="762" w:author="Andrija Ilic" w:date="2015-09-14T15:40:00Z"/>
          <w:b/>
        </w:rPr>
        <w:pPrChange w:id="763" w:author="Andrija Ilic" w:date="2015-09-14T15:21:00Z">
          <w:pPr>
            <w:pStyle w:val="ListParagraph"/>
            <w:numPr>
              <w:ilvl w:val="1"/>
              <w:numId w:val="49"/>
            </w:numPr>
            <w:ind w:left="1770" w:hanging="420"/>
          </w:pPr>
        </w:pPrChange>
      </w:pPr>
    </w:p>
    <w:p w14:paraId="726A134B" w14:textId="3767E882" w:rsidR="00E65C0B" w:rsidRPr="00A75FB6" w:rsidRDefault="00A75FB6">
      <w:pPr>
        <w:tabs>
          <w:tab w:val="left" w:pos="939"/>
        </w:tabs>
        <w:jc w:val="both"/>
        <w:rPr>
          <w:ins w:id="764" w:author="Andrija Ilic" w:date="2015-09-14T15:37:00Z"/>
          <w:lang w:val="sr-Cyrl-RS"/>
          <w:rPrChange w:id="765" w:author="Andrija Ilic" w:date="2015-09-14T15:38:00Z">
            <w:rPr>
              <w:ins w:id="766" w:author="Andrija Ilic" w:date="2015-09-14T15:37:00Z"/>
              <w:lang w:val="sr-Latn-RS"/>
            </w:rPr>
          </w:rPrChange>
        </w:rPr>
        <w:pPrChange w:id="767" w:author="Andrija Ilic" w:date="2015-09-14T15:21:00Z">
          <w:pPr>
            <w:pStyle w:val="ListParagraph"/>
            <w:numPr>
              <w:ilvl w:val="1"/>
              <w:numId w:val="49"/>
            </w:numPr>
            <w:ind w:left="1770" w:hanging="420"/>
          </w:pPr>
        </w:pPrChange>
      </w:pPr>
      <w:ins w:id="768" w:author="Andrija Ilic" w:date="2015-09-14T15:37:00Z">
        <w:r>
          <w:rPr>
            <w:b/>
            <w:lang w:val="sr-Latn-RS"/>
          </w:rPr>
          <w:t>Password</w:t>
        </w:r>
        <w:r w:rsidRPr="00201FF6">
          <w:rPr>
            <w:b/>
          </w:rPr>
          <w:t>Field</w:t>
        </w:r>
        <w:r>
          <w:rPr>
            <w:b/>
          </w:rPr>
          <w:t xml:space="preserve"> </w:t>
        </w:r>
      </w:ins>
      <w:ins w:id="769" w:author="Andrija Ilic" w:date="2015-09-14T15:38:00Z">
        <w:r>
          <w:t>–</w:t>
        </w:r>
      </w:ins>
      <w:ins w:id="770" w:author="Andrija Ilic" w:date="2015-09-14T15:37:00Z">
        <w:r>
          <w:t xml:space="preserve"> </w:t>
        </w:r>
      </w:ins>
      <w:ins w:id="771" w:author="Andrija Ilic" w:date="2015-09-14T15:38:00Z">
        <w:r>
          <w:rPr>
            <w:lang w:val="sr-Cyrl-RS"/>
          </w:rPr>
          <w:t>компонета која је погодна за унос ши</w:t>
        </w:r>
      </w:ins>
      <w:ins w:id="772" w:author="Andrija Ilic" w:date="2015-09-14T15:39:00Z">
        <w:r>
          <w:rPr>
            <w:lang w:val="sr-Cyrl-RS"/>
          </w:rPr>
          <w:t xml:space="preserve">фре. </w:t>
        </w:r>
      </w:ins>
      <w:ins w:id="773" w:author="Andrija Ilic" w:date="2015-09-14T16:02:00Z">
        <w:r w:rsidR="006156C6">
          <w:rPr>
            <w:lang w:val="sr-Cyrl-RS"/>
          </w:rPr>
          <w:t>(</w:t>
        </w:r>
      </w:ins>
      <w:ins w:id="774" w:author="Andrija Ilic" w:date="2015-09-14T15:39:00Z">
        <w:r>
          <w:rPr>
            <w:lang w:val="sr-Cyrl-RS"/>
          </w:rPr>
          <w:t>Слика 5</w:t>
        </w:r>
      </w:ins>
      <w:ins w:id="775" w:author="Andrija Ilic" w:date="2015-09-14T16:02:00Z">
        <w:r w:rsidR="006156C6">
          <w:rPr>
            <w:lang w:val="sr-Cyrl-RS"/>
          </w:rPr>
          <w:t>)</w:t>
        </w:r>
      </w:ins>
    </w:p>
    <w:p w14:paraId="0EFA1C57" w14:textId="77777777" w:rsidR="00304549" w:rsidRDefault="00304549" w:rsidP="00304549">
      <w:pPr>
        <w:pStyle w:val="HTMLPreformatted"/>
        <w:shd w:val="clear" w:color="auto" w:fill="2B2B2B"/>
        <w:rPr>
          <w:ins w:id="776" w:author="Andrija Ilic" w:date="2015-09-14T15:39:00Z"/>
          <w:color w:val="A9B7C6"/>
          <w:sz w:val="18"/>
          <w:szCs w:val="18"/>
        </w:rPr>
      </w:pPr>
      <w:ins w:id="777" w:author="Andrija Ilic" w:date="2015-09-14T15:39:00Z">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="text" </w:t>
        </w:r>
        <w:r>
          <w:rPr>
            <w:b/>
            <w:bCs/>
            <w:color w:val="D0D0FF"/>
            <w:sz w:val="18"/>
            <w:szCs w:val="18"/>
          </w:rPr>
          <w:t>t:type</w:t>
        </w:r>
        <w:r>
          <w:rPr>
            <w:color w:val="A5C261"/>
            <w:sz w:val="18"/>
            <w:szCs w:val="18"/>
          </w:rPr>
          <w:t xml:space="preserve">="PasswordField" </w:t>
        </w:r>
        <w:r>
          <w:rPr>
            <w:color w:val="BABABA"/>
            <w:sz w:val="18"/>
            <w:szCs w:val="18"/>
          </w:rPr>
          <w:t>t:id</w:t>
        </w:r>
        <w:r>
          <w:rPr>
            <w:color w:val="A5C261"/>
            <w:sz w:val="18"/>
            <w:szCs w:val="18"/>
          </w:rPr>
          <w:t xml:space="preserve">="password" </w:t>
        </w:r>
        <w:r>
          <w:rPr>
            <w:color w:val="BABABA"/>
            <w:sz w:val="18"/>
            <w:szCs w:val="18"/>
          </w:rPr>
          <w:t>t:value</w:t>
        </w:r>
        <w:r>
          <w:rPr>
            <w:color w:val="A5C261"/>
            <w:sz w:val="18"/>
            <w:szCs w:val="18"/>
          </w:rPr>
          <w:t xml:space="preserve">="student.password" </w:t>
        </w:r>
        <w:r>
          <w:rPr>
            <w:color w:val="BABABA"/>
            <w:sz w:val="18"/>
            <w:szCs w:val="18"/>
          </w:rPr>
          <w:t>t:validate</w:t>
        </w:r>
        <w:r>
          <w:rPr>
            <w:color w:val="A5C261"/>
            <w:sz w:val="18"/>
            <w:szCs w:val="18"/>
          </w:rPr>
          <w:t>="required,minlength=8,maxlength=20"</w:t>
        </w:r>
        <w:r>
          <w:rPr>
            <w:color w:val="E8BF6A"/>
            <w:sz w:val="18"/>
            <w:szCs w:val="18"/>
          </w:rPr>
          <w:t>/&gt;</w:t>
        </w:r>
      </w:ins>
    </w:p>
    <w:p w14:paraId="4E64F5FF" w14:textId="6054FBF5" w:rsidR="00304549" w:rsidRDefault="00304549">
      <w:pPr>
        <w:tabs>
          <w:tab w:val="left" w:pos="939"/>
        </w:tabs>
        <w:jc w:val="both"/>
        <w:rPr>
          <w:ins w:id="778" w:author="Andrija Ilic" w:date="2015-09-14T15:36:00Z"/>
          <w:lang w:val="sr-Latn-RS"/>
        </w:rPr>
        <w:pPrChange w:id="779" w:author="Andrija Ilic" w:date="2015-09-14T15:21:00Z">
          <w:pPr>
            <w:pStyle w:val="ListParagraph"/>
            <w:numPr>
              <w:ilvl w:val="1"/>
              <w:numId w:val="49"/>
            </w:numPr>
            <w:ind w:left="1770" w:hanging="420"/>
          </w:pPr>
        </w:pPrChange>
      </w:pPr>
      <w:ins w:id="780" w:author="Andrija Ilic" w:date="2015-09-14T15:44:00Z">
        <w:r>
          <w:rPr>
            <w:noProof/>
          </w:rPr>
          <w:lastRenderedPageBreak/>
          <w:drawing>
            <wp:inline distT="0" distB="0" distL="0" distR="0" wp14:anchorId="3752C82A" wp14:editId="0B9207A2">
              <wp:extent cx="3162741" cy="38295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xtField.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3829584"/>
                      </a:xfrm>
                      <a:prstGeom prst="rect">
                        <a:avLst/>
                      </a:prstGeom>
                    </pic:spPr>
                  </pic:pic>
                </a:graphicData>
              </a:graphic>
            </wp:inline>
          </w:drawing>
        </w:r>
      </w:ins>
    </w:p>
    <w:p w14:paraId="2691273B" w14:textId="77777777" w:rsidR="00304549" w:rsidRDefault="00304549">
      <w:pPr>
        <w:tabs>
          <w:tab w:val="left" w:pos="939"/>
        </w:tabs>
        <w:jc w:val="both"/>
        <w:rPr>
          <w:ins w:id="781" w:author="Andrija Ilic" w:date="2015-09-14T15:49:00Z"/>
          <w:lang w:val="sr-Cyrl-RS"/>
        </w:rPr>
        <w:pPrChange w:id="782" w:author="Andrija Ilic" w:date="2015-09-14T15:21:00Z">
          <w:pPr>
            <w:pStyle w:val="ListParagraph"/>
            <w:numPr>
              <w:ilvl w:val="1"/>
              <w:numId w:val="49"/>
            </w:numPr>
            <w:ind w:left="1770" w:hanging="420"/>
          </w:pPr>
        </w:pPrChange>
      </w:pPr>
      <w:ins w:id="783" w:author="Andrija Ilic" w:date="2015-09-14T15:42:00Z">
        <w:r>
          <w:rPr>
            <w:lang w:val="sr-Cyrl-RS"/>
          </w:rPr>
          <w:t xml:space="preserve">Слика 5. </w:t>
        </w:r>
      </w:ins>
      <w:ins w:id="784" w:author="Andrija Ilic" w:date="2015-09-14T15:49:00Z">
        <w:r>
          <w:rPr>
            <w:lang w:val="sr-Cyrl-RS"/>
          </w:rPr>
          <w:t>Регистрациона страна</w:t>
        </w:r>
      </w:ins>
    </w:p>
    <w:p w14:paraId="3288D78E" w14:textId="0EB9A8C4" w:rsidR="00304549" w:rsidRDefault="00304549" w:rsidP="00304549">
      <w:pPr>
        <w:tabs>
          <w:tab w:val="left" w:pos="939"/>
        </w:tabs>
        <w:jc w:val="both"/>
        <w:rPr>
          <w:ins w:id="785" w:author="Andrija Ilic" w:date="2015-09-14T15:51:00Z"/>
          <w:lang w:val="sr-Cyrl-RS"/>
        </w:rPr>
      </w:pPr>
      <w:ins w:id="786" w:author="Andrija Ilic" w:date="2015-09-14T15:49:00Z">
        <w:r>
          <w:rPr>
            <w:b/>
            <w:lang w:val="sr-Latn-RS"/>
          </w:rPr>
          <w:t xml:space="preserve">Select - </w:t>
        </w:r>
        <w:r>
          <w:t xml:space="preserve">служи за одабир једне од вредности из понуђене листе. </w:t>
        </w:r>
      </w:ins>
    </w:p>
    <w:p w14:paraId="00191717" w14:textId="77777777" w:rsidR="004066E2" w:rsidRDefault="004066E2" w:rsidP="004066E2">
      <w:pPr>
        <w:pStyle w:val="HTMLPreformatted"/>
        <w:shd w:val="clear" w:color="auto" w:fill="2B2B2B"/>
        <w:rPr>
          <w:ins w:id="787" w:author="Andrija Ilic" w:date="2015-09-14T15:51:00Z"/>
          <w:color w:val="A9B7C6"/>
          <w:sz w:val="18"/>
          <w:szCs w:val="18"/>
        </w:rPr>
      </w:pPr>
      <w:ins w:id="788" w:author="Andrija Ilic" w:date="2015-09-14T15:51: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="predmetZone" </w:t>
        </w:r>
        <w:r>
          <w:rPr>
            <w:color w:val="BABABA"/>
            <w:sz w:val="18"/>
            <w:szCs w:val="18"/>
          </w:rPr>
          <w:t>id</w:t>
        </w:r>
        <w:r>
          <w:rPr>
            <w:color w:val="A5C261"/>
            <w:sz w:val="18"/>
            <w:szCs w:val="18"/>
          </w:rPr>
          <w:t>="predmetZone"</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="predmet"</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="predmet" </w:t>
        </w:r>
        <w:r>
          <w:rPr>
            <w:color w:val="BABABA"/>
            <w:sz w:val="18"/>
            <w:szCs w:val="18"/>
          </w:rPr>
          <w:t>value</w:t>
        </w:r>
        <w:r>
          <w:rPr>
            <w:color w:val="A5C261"/>
            <w:sz w:val="18"/>
            <w:szCs w:val="18"/>
          </w:rPr>
          <w:t xml:space="preserve">="selectedPredmet" </w:t>
        </w:r>
        <w:r>
          <w:rPr>
            <w:color w:val="BABABA"/>
            <w:sz w:val="18"/>
            <w:szCs w:val="18"/>
          </w:rPr>
          <w:t>model</w:t>
        </w:r>
        <w:r>
          <w:rPr>
            <w:color w:val="A5C261"/>
            <w:sz w:val="18"/>
            <w:szCs w:val="18"/>
          </w:rPr>
          <w:t xml:space="preserve">="predmetSelectModel" </w:t>
        </w:r>
        <w:r>
          <w:rPr>
            <w:color w:val="BABABA"/>
            <w:sz w:val="18"/>
            <w:szCs w:val="18"/>
          </w:rPr>
          <w:t>encoder</w:t>
        </w:r>
        <w:r>
          <w:rPr>
            <w:color w:val="A5C261"/>
            <w:sz w:val="18"/>
            <w:szCs w:val="18"/>
          </w:rPr>
          <w:t xml:space="preserve">="predmetEncoder"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="programZone"</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350D745B" w14:textId="77777777" w:rsidR="004066E2" w:rsidRDefault="004066E2">
      <w:pPr>
        <w:tabs>
          <w:tab w:val="left" w:pos="939"/>
        </w:tabs>
        <w:jc w:val="both"/>
        <w:rPr>
          <w:ins w:id="789" w:author="Andrija Ilic" w:date="2015-09-14T15:53:00Z"/>
          <w:noProof/>
        </w:rPr>
        <w:pPrChange w:id="790" w:author="Andrija Ilic" w:date="2015-09-14T15:21:00Z">
          <w:pPr>
            <w:pStyle w:val="ListParagraph"/>
            <w:numPr>
              <w:ilvl w:val="1"/>
              <w:numId w:val="49"/>
            </w:numPr>
            <w:ind w:left="1770" w:hanging="420"/>
          </w:pPr>
        </w:pPrChange>
      </w:pPr>
    </w:p>
    <w:p w14:paraId="4F93D507" w14:textId="0BEB21CB" w:rsidR="004006B0" w:rsidRDefault="004006B0">
      <w:pPr>
        <w:tabs>
          <w:tab w:val="left" w:pos="939"/>
        </w:tabs>
        <w:jc w:val="both"/>
        <w:rPr>
          <w:ins w:id="791" w:author="Andrija Ilic" w:date="2015-09-14T15:49:00Z"/>
          <w:lang w:val="sr-Cyrl-RS"/>
        </w:rPr>
        <w:pPrChange w:id="792" w:author="Andrija Ilic" w:date="2015-09-14T15:21:00Z">
          <w:pPr>
            <w:pStyle w:val="ListParagraph"/>
            <w:numPr>
              <w:ilvl w:val="1"/>
              <w:numId w:val="49"/>
            </w:numPr>
            <w:ind w:left="1770" w:hanging="420"/>
          </w:pPr>
        </w:pPrChange>
      </w:pPr>
      <w:ins w:id="793" w:author="Andrija Ilic" w:date="2015-09-14T15:49:00Z">
        <w:r>
          <w:rPr>
            <w:noProof/>
          </w:rPr>
          <w:drawing>
            <wp:inline distT="0" distB="0" distL="0" distR="0" wp14:anchorId="567C1986" wp14:editId="74E6097C">
              <wp:extent cx="2181529" cy="828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lect.png"/>
                      <pic:cNvPicPr/>
                    </pic:nvPicPr>
                    <pic:blipFill>
                      <a:blip r:embed="rId15">
                        <a:extLst>
                          <a:ext uri="{28A0092B-C50C-407E-A947-70E740481C1C}">
                            <a14:useLocalDpi xmlns:a14="http://schemas.microsoft.com/office/drawing/2010/main" val="0"/>
                          </a:ext>
                        </a:extLst>
                      </a:blip>
                      <a:stretch>
                        <a:fillRect/>
                      </a:stretch>
                    </pic:blipFill>
                    <pic:spPr>
                      <a:xfrm>
                        <a:off x="0" y="0"/>
                        <a:ext cx="2181529" cy="828791"/>
                      </a:xfrm>
                      <a:prstGeom prst="rect">
                        <a:avLst/>
                      </a:prstGeom>
                    </pic:spPr>
                  </pic:pic>
                </a:graphicData>
              </a:graphic>
            </wp:inline>
          </w:drawing>
        </w:r>
      </w:ins>
    </w:p>
    <w:p w14:paraId="13FC8E82" w14:textId="31136198" w:rsidR="00A75FB6" w:rsidRPr="00304549" w:rsidRDefault="004006B0">
      <w:pPr>
        <w:tabs>
          <w:tab w:val="left" w:pos="939"/>
        </w:tabs>
        <w:jc w:val="both"/>
        <w:rPr>
          <w:ins w:id="794" w:author="Andrija Ilic" w:date="2015-09-14T15:21:00Z"/>
          <w:lang w:val="sr-Cyrl-RS"/>
        </w:rPr>
        <w:pPrChange w:id="795" w:author="Andrija Ilic" w:date="2015-09-14T15:21:00Z">
          <w:pPr>
            <w:pStyle w:val="ListParagraph"/>
            <w:numPr>
              <w:ilvl w:val="1"/>
              <w:numId w:val="49"/>
            </w:numPr>
            <w:ind w:left="1770" w:hanging="420"/>
          </w:pPr>
        </w:pPrChange>
      </w:pPr>
      <w:ins w:id="796" w:author="Andrija Ilic" w:date="2015-09-14T15:49:00Z">
        <w:r>
          <w:rPr>
            <w:lang w:val="sr-Cyrl-RS"/>
          </w:rPr>
          <w:t>Слика 6. Одабир предмета</w:t>
        </w:r>
      </w:ins>
      <w:ins w:id="797" w:author="Andrija Ilic" w:date="2015-09-14T15:42:00Z">
        <w:r w:rsidR="00304549">
          <w:rPr>
            <w:lang w:val="sr-Cyrl-RS"/>
          </w:rPr>
          <w:t xml:space="preserve"> </w:t>
        </w:r>
      </w:ins>
    </w:p>
    <w:p w14:paraId="410E66A0" w14:textId="77777777" w:rsidR="007A6B73" w:rsidRDefault="007A6B73">
      <w:pPr>
        <w:pStyle w:val="ListParagraph"/>
        <w:tabs>
          <w:tab w:val="left" w:pos="939"/>
        </w:tabs>
        <w:ind w:left="1800"/>
        <w:jc w:val="both"/>
        <w:rPr>
          <w:ins w:id="798" w:author="Andrija Ilic" w:date="2015-09-14T15:54:00Z"/>
          <w:b/>
          <w:lang w:val="sr-Cyrl-RS"/>
        </w:rPr>
        <w:pPrChange w:id="799" w:author="Andrija Ilic" w:date="2015-09-14T15:21:00Z">
          <w:pPr>
            <w:pStyle w:val="ListParagraph"/>
            <w:numPr>
              <w:ilvl w:val="1"/>
              <w:numId w:val="49"/>
            </w:numPr>
            <w:ind w:left="1770" w:hanging="420"/>
          </w:pPr>
        </w:pPrChange>
      </w:pPr>
    </w:p>
    <w:p w14:paraId="1C8E6AD7" w14:textId="55112B5E" w:rsidR="004066E2" w:rsidRDefault="004066E2" w:rsidP="004066E2">
      <w:pPr>
        <w:rPr>
          <w:ins w:id="800" w:author="Andrija Ilic" w:date="2015-09-14T15:59:00Z"/>
        </w:rPr>
      </w:pPr>
      <w:ins w:id="801" w:author="Andrija Ilic" w:date="2015-09-14T15:54:00Z">
        <w:r w:rsidRPr="00AB4F49">
          <w:rPr>
            <w:b/>
          </w:rPr>
          <w:t>RadioGroup</w:t>
        </w:r>
      </w:ins>
      <w:ins w:id="802" w:author="Andrija Ilic" w:date="2015-09-14T15:57:00Z">
        <w:r w:rsidR="00935A0B">
          <w:rPr>
            <w:b/>
          </w:rPr>
          <w:t xml:space="preserve"> I Radio</w:t>
        </w:r>
      </w:ins>
      <w:ins w:id="803" w:author="Andrija Ilic" w:date="2015-09-14T15:54:00Z">
        <w:r w:rsidRPr="00AB4F49">
          <w:rPr>
            <w:b/>
          </w:rPr>
          <w:t xml:space="preserve"> </w:t>
        </w:r>
        <w:r>
          <w:t xml:space="preserve">– </w:t>
        </w:r>
      </w:ins>
      <w:ins w:id="804" w:author="Andrija Ilic" w:date="2015-09-14T15:57:00Z">
        <w:r w:rsidR="00935A0B">
          <w:rPr>
            <w:lang w:val="sr-Cyrl-RS"/>
          </w:rPr>
          <w:t>Повезане компоненте које служе за одабир једне од понуђених опција</w:t>
        </w:r>
      </w:ins>
      <w:ins w:id="805" w:author="Andrija Ilic" w:date="2015-09-14T15:54:00Z">
        <w:r>
          <w:t xml:space="preserve"> </w:t>
        </w:r>
      </w:ins>
    </w:p>
    <w:p w14:paraId="32D958C9" w14:textId="77777777" w:rsidR="00935A0B" w:rsidRDefault="00935A0B" w:rsidP="00935A0B">
      <w:pPr>
        <w:pStyle w:val="HTMLPreformatted"/>
        <w:shd w:val="clear" w:color="auto" w:fill="2B2B2B"/>
        <w:rPr>
          <w:ins w:id="806" w:author="Andrija Ilic" w:date="2015-09-14T15:59:00Z"/>
          <w:color w:val="A9B7C6"/>
          <w:sz w:val="18"/>
          <w:szCs w:val="18"/>
        </w:rPr>
      </w:pPr>
      <w:ins w:id="807" w:author="Andrija Ilic" w:date="2015-09-14T15:59:00Z">
        <w:r>
          <w:rPr>
            <w:color w:val="E8BF6A"/>
            <w:sz w:val="18"/>
            <w:szCs w:val="18"/>
          </w:rPr>
          <w:t>&lt;</w:t>
        </w:r>
        <w:r>
          <w:rPr>
            <w:b/>
            <w:bCs/>
            <w:color w:val="CC7832"/>
            <w:sz w:val="18"/>
            <w:szCs w:val="18"/>
          </w:rPr>
          <w:t xml:space="preserve">t:radiogroup </w:t>
        </w:r>
        <w:r>
          <w:rPr>
            <w:color w:val="BABABA"/>
            <w:sz w:val="18"/>
            <w:szCs w:val="18"/>
          </w:rPr>
          <w:t>t:value</w:t>
        </w:r>
        <w:r>
          <w:rPr>
            <w:color w:val="A5C261"/>
            <w:sz w:val="18"/>
            <w:szCs w:val="18"/>
          </w:rPr>
          <w:t>="aktStatus"</w:t>
        </w:r>
        <w:r>
          <w:rPr>
            <w:color w:val="E8BF6A"/>
            <w:sz w:val="18"/>
            <w:szCs w:val="18"/>
          </w:rPr>
          <w:t>&gt;</w:t>
        </w:r>
        <w:r>
          <w:rPr>
            <w:color w:val="E8BF6A"/>
            <w:sz w:val="18"/>
            <w:szCs w:val="18"/>
          </w:rPr>
          <w:br/>
          <w:t xml:space="preserve">    &lt;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="literal:Izvrsene"</w:t>
        </w:r>
        <w:r>
          <w:rPr>
            <w:color w:val="E8BF6A"/>
            <w:sz w:val="18"/>
            <w:szCs w:val="18"/>
          </w:rPr>
          <w:t>/&gt;</w:t>
        </w:r>
        <w:r>
          <w:rPr>
            <w:color w:val="A9B7C6"/>
            <w:sz w:val="18"/>
            <w:szCs w:val="18"/>
          </w:rPr>
          <w:t>Izvrsene</w:t>
        </w:r>
        <w:r>
          <w:rPr>
            <w:color w:val="A9B7C6"/>
            <w:sz w:val="18"/>
            <w:szCs w:val="18"/>
          </w:rPr>
          <w:br/>
          <w:t xml:space="preserve">    </w:t>
        </w:r>
        <w:r>
          <w:rPr>
            <w:color w:val="E8BF6A"/>
            <w:sz w:val="18"/>
            <w:szCs w:val="18"/>
          </w:rPr>
          <w:t>&lt;</w:t>
        </w:r>
        <w:r>
          <w:rPr>
            <w:b/>
            <w:bCs/>
            <w:color w:val="CC7832"/>
            <w:sz w:val="18"/>
            <w:szCs w:val="18"/>
          </w:rPr>
          <w:t xml:space="preserve">input </w:t>
        </w:r>
        <w:r>
          <w:rPr>
            <w:color w:val="BABABA"/>
            <w:sz w:val="18"/>
            <w:szCs w:val="18"/>
          </w:rPr>
          <w:t>type</w:t>
        </w:r>
        <w:r>
          <w:rPr>
            <w:color w:val="A5C261"/>
            <w:sz w:val="18"/>
            <w:szCs w:val="18"/>
          </w:rPr>
          <w:t xml:space="preserve">="radio" </w:t>
        </w:r>
        <w:r>
          <w:rPr>
            <w:b/>
            <w:bCs/>
            <w:color w:val="D0D0FF"/>
            <w:sz w:val="18"/>
            <w:szCs w:val="18"/>
          </w:rPr>
          <w:t>t:type</w:t>
        </w:r>
        <w:r>
          <w:rPr>
            <w:color w:val="A5C261"/>
            <w:sz w:val="18"/>
            <w:szCs w:val="18"/>
          </w:rPr>
          <w:t xml:space="preserve">="radio" </w:t>
        </w:r>
        <w:r>
          <w:rPr>
            <w:color w:val="BABABA"/>
            <w:sz w:val="18"/>
            <w:szCs w:val="18"/>
          </w:rPr>
          <w:t>t:value</w:t>
        </w:r>
        <w:r>
          <w:rPr>
            <w:color w:val="A5C261"/>
            <w:sz w:val="18"/>
            <w:szCs w:val="18"/>
          </w:rPr>
          <w:t>="literal:Neizvrsene"</w:t>
        </w:r>
        <w:r>
          <w:rPr>
            <w:color w:val="E8BF6A"/>
            <w:sz w:val="18"/>
            <w:szCs w:val="18"/>
          </w:rPr>
          <w:t>/&gt;</w:t>
        </w:r>
        <w:r>
          <w:rPr>
            <w:color w:val="A9B7C6"/>
            <w:sz w:val="18"/>
            <w:szCs w:val="18"/>
          </w:rPr>
          <w:t>Neizvrsene</w:t>
        </w:r>
        <w:r>
          <w:rPr>
            <w:color w:val="A9B7C6"/>
            <w:sz w:val="18"/>
            <w:szCs w:val="18"/>
          </w:rPr>
          <w:br/>
        </w:r>
        <w:r>
          <w:rPr>
            <w:color w:val="E8BF6A"/>
            <w:sz w:val="18"/>
            <w:szCs w:val="18"/>
          </w:rPr>
          <w:t>&lt;/</w:t>
        </w:r>
        <w:r>
          <w:rPr>
            <w:b/>
            <w:bCs/>
            <w:color w:val="CC7832"/>
            <w:sz w:val="18"/>
            <w:szCs w:val="18"/>
          </w:rPr>
          <w:t>t:radiogroup</w:t>
        </w:r>
        <w:r>
          <w:rPr>
            <w:color w:val="E8BF6A"/>
            <w:sz w:val="18"/>
            <w:szCs w:val="18"/>
          </w:rPr>
          <w:t>&gt;</w:t>
        </w:r>
      </w:ins>
    </w:p>
    <w:p w14:paraId="67EAA6F2" w14:textId="77777777" w:rsidR="00E928B6" w:rsidRDefault="00E928B6" w:rsidP="004066E2">
      <w:pPr>
        <w:rPr>
          <w:ins w:id="808" w:author="Andrija Ilic" w:date="2015-09-14T16:38:00Z"/>
          <w:lang w:val="sr-Cyrl-RS"/>
        </w:rPr>
      </w:pPr>
    </w:p>
    <w:p w14:paraId="43123C32" w14:textId="5B9F3AB4" w:rsidR="007D46D9" w:rsidRDefault="007D46D9" w:rsidP="004066E2">
      <w:pPr>
        <w:rPr>
          <w:ins w:id="809" w:author="Andrija Ilic" w:date="2015-09-14T15:54:00Z"/>
          <w:lang w:val="sr-Cyrl-RS"/>
        </w:rPr>
      </w:pPr>
      <w:ins w:id="810" w:author="Andrija Ilic" w:date="2015-09-14T15:56:00Z">
        <w:r>
          <w:rPr>
            <w:noProof/>
          </w:rPr>
          <w:lastRenderedPageBreak/>
          <w:drawing>
            <wp:inline distT="0" distB="0" distL="0" distR="0" wp14:anchorId="069BFC03" wp14:editId="608F0B64">
              <wp:extent cx="1829055" cy="33342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адио.png"/>
                      <pic:cNvPicPr/>
                    </pic:nvPicPr>
                    <pic:blipFill>
                      <a:blip r:embed="rId1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ins>
    </w:p>
    <w:p w14:paraId="4F075528" w14:textId="7B8AA6DD" w:rsidR="004066E2" w:rsidRDefault="004066E2" w:rsidP="004066E2">
      <w:pPr>
        <w:rPr>
          <w:ins w:id="811" w:author="Andrija Ilic" w:date="2015-09-14T16:01:00Z"/>
          <w:lang w:val="sr-Cyrl-RS"/>
        </w:rPr>
      </w:pPr>
      <w:ins w:id="812" w:author="Andrija Ilic" w:date="2015-09-14T15:54:00Z">
        <w:r>
          <w:rPr>
            <w:lang w:val="sr-Cyrl-RS"/>
          </w:rPr>
          <w:t xml:space="preserve">Слика 7.  </w:t>
        </w:r>
      </w:ins>
      <w:ins w:id="813" w:author="Andrija Ilic" w:date="2015-09-14T15:55:00Z">
        <w:r>
          <w:rPr>
            <w:lang w:val="sr-Latn-RS"/>
          </w:rPr>
          <w:t xml:space="preserve">Radio group </w:t>
        </w:r>
        <w:r>
          <w:rPr>
            <w:lang w:val="sr-Cyrl-RS"/>
          </w:rPr>
          <w:t>пример</w:t>
        </w:r>
      </w:ins>
    </w:p>
    <w:p w14:paraId="755FE7BF" w14:textId="4B8D43DF" w:rsidR="006156C6" w:rsidRDefault="006156C6">
      <w:pPr>
        <w:pStyle w:val="ListParagraph"/>
        <w:numPr>
          <w:ilvl w:val="2"/>
          <w:numId w:val="49"/>
        </w:numPr>
        <w:tabs>
          <w:tab w:val="left" w:pos="939"/>
        </w:tabs>
        <w:jc w:val="both"/>
        <w:rPr>
          <w:ins w:id="814" w:author="Andrija Ilic" w:date="2015-09-14T16:04:00Z"/>
          <w:b/>
          <w:lang w:val="sr-Cyrl-RS"/>
        </w:rPr>
        <w:pPrChange w:id="815" w:author="Andrija Ilic" w:date="2015-09-14T15:15:00Z">
          <w:pPr>
            <w:pStyle w:val="ListParagraph"/>
            <w:numPr>
              <w:ilvl w:val="1"/>
              <w:numId w:val="49"/>
            </w:numPr>
            <w:ind w:left="1770" w:hanging="420"/>
          </w:pPr>
        </w:pPrChange>
      </w:pPr>
      <w:ins w:id="816" w:author="Andrija Ilic" w:date="2015-09-14T16:03:00Z">
        <w:r>
          <w:rPr>
            <w:b/>
            <w:lang w:val="sr-Cyrl-RS"/>
          </w:rPr>
          <w:t>Ка</w:t>
        </w:r>
      </w:ins>
      <w:ins w:id="817" w:author="Andrija Ilic" w:date="2015-09-14T16:04:00Z">
        <w:r>
          <w:rPr>
            <w:b/>
            <w:lang w:val="sr-Latn-RS"/>
          </w:rPr>
          <w:t xml:space="preserve">ptcha </w:t>
        </w:r>
        <w:r>
          <w:rPr>
            <w:b/>
            <w:lang w:val="sr-Cyrl-RS"/>
          </w:rPr>
          <w:t>компонента</w:t>
        </w:r>
      </w:ins>
    </w:p>
    <w:p w14:paraId="1C4D8EE1" w14:textId="3B135F53" w:rsidR="00FA6F6E" w:rsidRDefault="00FA6F6E">
      <w:pPr>
        <w:tabs>
          <w:tab w:val="left" w:pos="939"/>
        </w:tabs>
        <w:jc w:val="both"/>
        <w:rPr>
          <w:ins w:id="818" w:author="Andrija Ilic" w:date="2015-09-14T16:18:00Z"/>
          <w:lang w:val="sr-Cyrl-RS"/>
        </w:rPr>
        <w:pPrChange w:id="819" w:author="Andrija Ilic" w:date="2015-09-14T16:05:00Z">
          <w:pPr>
            <w:pStyle w:val="ListParagraph"/>
            <w:numPr>
              <w:ilvl w:val="1"/>
              <w:numId w:val="49"/>
            </w:numPr>
            <w:ind w:left="1770" w:hanging="420"/>
          </w:pPr>
        </w:pPrChange>
      </w:pPr>
      <w:ins w:id="820" w:author="Andrija Ilic" w:date="2015-09-14T16:06:00Z">
        <w:r w:rsidRPr="00FA6F6E">
          <w:rPr>
            <w:lang w:val="sr-Cyrl-RS"/>
            <w:rPrChange w:id="821" w:author="Andrija Ilic" w:date="2015-09-14T16:06:00Z">
              <w:rPr>
                <w:b/>
                <w:lang w:val="sr-Cyrl-RS"/>
              </w:rPr>
            </w:rPrChange>
          </w:rPr>
          <w:t>Ка</w:t>
        </w:r>
        <w:r w:rsidRPr="00FA6F6E">
          <w:rPr>
            <w:lang w:val="sr-Latn-RS"/>
            <w:rPrChange w:id="822" w:author="Andrija Ilic" w:date="2015-09-14T16:06:00Z">
              <w:rPr>
                <w:b/>
                <w:lang w:val="sr-Latn-RS"/>
              </w:rPr>
            </w:rPrChange>
          </w:rPr>
          <w:t>ptcha</w:t>
        </w:r>
        <w:r>
          <w:rPr>
            <w:lang w:val="sr-Cyrl-RS"/>
          </w:rPr>
          <w:t xml:space="preserve"> се користи да се одреди да ли је корисник човек или програм. Тражи се од корисника да испише комбинацију бројева и слова </w:t>
        </w:r>
      </w:ins>
      <w:ins w:id="823" w:author="Andrija Ilic" w:date="2015-09-14T16:09:00Z">
        <w:r>
          <w:rPr>
            <w:lang w:val="sr-Cyrl-RS"/>
          </w:rPr>
          <w:t>која су приказана на искривљеној слици.</w:t>
        </w:r>
      </w:ins>
      <w:ins w:id="824" w:author="Andrija Ilic" w:date="2015-09-14T16:10:00Z">
        <w:r w:rsidR="004773B0">
          <w:rPr>
            <w:lang w:val="sr-Cyrl-RS"/>
          </w:rPr>
          <w:t xml:space="preserve"> Претпоставља се да рачунар није способан да реши тај тест, па се сваки корисник који унесе тачан одговор сматра</w:t>
        </w:r>
      </w:ins>
      <w:ins w:id="825" w:author="Andrija Ilic" w:date="2015-09-14T16:11:00Z">
        <w:r w:rsidR="004773B0">
          <w:rPr>
            <w:lang w:val="sr-Cyrl-RS"/>
          </w:rPr>
          <w:t xml:space="preserve"> човеком. На овај начин се спречава </w:t>
        </w:r>
      </w:ins>
      <w:ins w:id="826" w:author="Andrija Ilic" w:date="2015-09-14T16:12:00Z">
        <w:r w:rsidR="004773B0">
          <w:rPr>
            <w:lang w:val="sr-Cyrl-RS"/>
          </w:rPr>
          <w:t>аутоматско прављење великог броја регистрационих налога у јако кратком времену са циљем да се и</w:t>
        </w:r>
      </w:ins>
      <w:ins w:id="827" w:author="Andrija Ilic" w:date="2015-09-14T16:13:00Z">
        <w:r w:rsidR="004773B0">
          <w:rPr>
            <w:lang w:val="sr-Cyrl-RS"/>
          </w:rPr>
          <w:t>сцрпе ресурси у бази података и тиме блокира сајт</w:t>
        </w:r>
      </w:ins>
      <w:ins w:id="828" w:author="Andrija Ilic" w:date="2015-09-14T16:11:00Z">
        <w:r w:rsidR="004773B0">
          <w:rPr>
            <w:lang w:val="sr-Cyrl-RS"/>
          </w:rPr>
          <w:t xml:space="preserve">. </w:t>
        </w:r>
      </w:ins>
    </w:p>
    <w:p w14:paraId="5E214C0F" w14:textId="77777777" w:rsidR="002F14D6" w:rsidRDefault="002F14D6" w:rsidP="002F14D6">
      <w:pPr>
        <w:pStyle w:val="HTMLPreformatted"/>
        <w:shd w:val="clear" w:color="auto" w:fill="2B2B2B"/>
        <w:rPr>
          <w:ins w:id="829" w:author="Andrija Ilic" w:date="2015-09-14T16:18:00Z"/>
          <w:color w:val="A9B7C6"/>
          <w:sz w:val="18"/>
          <w:szCs w:val="18"/>
        </w:rPr>
      </w:pPr>
      <w:ins w:id="830" w:author="Andrija Ilic" w:date="2015-09-14T16:18:00Z">
        <w:r>
          <w:rPr>
            <w:color w:val="E8BF6A"/>
            <w:sz w:val="18"/>
            <w:szCs w:val="18"/>
          </w:rPr>
          <w:t>&lt;</w:t>
        </w:r>
        <w:r>
          <w:rPr>
            <w:b/>
            <w:bCs/>
            <w:color w:val="CC7832"/>
            <w:sz w:val="18"/>
            <w:szCs w:val="18"/>
          </w:rPr>
          <w:t xml:space="preserve">t:kaptchaimage </w:t>
        </w:r>
        <w:r>
          <w:rPr>
            <w:b/>
            <w:bCs/>
            <w:color w:val="D0D0FF"/>
            <w:sz w:val="18"/>
            <w:szCs w:val="18"/>
          </w:rPr>
          <w:t>t:id</w:t>
        </w:r>
        <w:r>
          <w:rPr>
            <w:color w:val="A5C261"/>
            <w:sz w:val="18"/>
            <w:szCs w:val="18"/>
          </w:rPr>
          <w:t>="kaptcha"</w:t>
        </w:r>
        <w:r>
          <w:rPr>
            <w:color w:val="E8BF6A"/>
            <w:sz w:val="18"/>
            <w:szCs w:val="18"/>
          </w:rPr>
          <w:t>/&gt;</w:t>
        </w:r>
        <w:r>
          <w:rPr>
            <w:color w:val="E8BF6A"/>
            <w:sz w:val="18"/>
            <w:szCs w:val="18"/>
          </w:rPr>
          <w:br/>
          <w:t xml:space="preserve"> &lt;</w:t>
        </w:r>
        <w:r>
          <w:rPr>
            <w:b/>
            <w:bCs/>
            <w:color w:val="CC7832"/>
            <w:sz w:val="18"/>
            <w:szCs w:val="18"/>
          </w:rPr>
          <w:t xml:space="preserve">t:kaptchafield </w:t>
        </w:r>
        <w:r>
          <w:rPr>
            <w:color w:val="BABABA"/>
            <w:sz w:val="18"/>
            <w:szCs w:val="18"/>
          </w:rPr>
          <w:t>t:image</w:t>
        </w:r>
        <w:r>
          <w:rPr>
            <w:color w:val="A5C261"/>
            <w:sz w:val="18"/>
            <w:szCs w:val="18"/>
          </w:rPr>
          <w:t xml:space="preserve">="kaptcha" </w:t>
        </w:r>
        <w:r>
          <w:rPr>
            <w:color w:val="BABABA"/>
            <w:sz w:val="18"/>
            <w:szCs w:val="18"/>
          </w:rPr>
          <w:t>visible</w:t>
        </w:r>
        <w:r>
          <w:rPr>
            <w:color w:val="A5C261"/>
            <w:sz w:val="18"/>
            <w:szCs w:val="18"/>
          </w:rPr>
          <w:t xml:space="preserve">="true" </w:t>
        </w:r>
        <w:r>
          <w:rPr>
            <w:color w:val="BABABA"/>
            <w:sz w:val="18"/>
            <w:szCs w:val="18"/>
          </w:rPr>
          <w:t>label</w:t>
        </w:r>
        <w:r>
          <w:rPr>
            <w:color w:val="A5C261"/>
            <w:sz w:val="18"/>
            <w:szCs w:val="18"/>
          </w:rPr>
          <w:t>="characters"</w:t>
        </w:r>
        <w:r>
          <w:rPr>
            <w:color w:val="E8BF6A"/>
            <w:sz w:val="18"/>
            <w:szCs w:val="18"/>
          </w:rPr>
          <w:t>/&gt;</w:t>
        </w:r>
      </w:ins>
    </w:p>
    <w:p w14:paraId="6B85C543" w14:textId="77777777" w:rsidR="002F14D6" w:rsidRDefault="002F14D6">
      <w:pPr>
        <w:tabs>
          <w:tab w:val="left" w:pos="939"/>
        </w:tabs>
        <w:jc w:val="both"/>
        <w:rPr>
          <w:ins w:id="831" w:author="Andrija Ilic" w:date="2015-09-14T16:17:00Z"/>
          <w:lang w:val="sr-Cyrl-RS"/>
        </w:rPr>
        <w:pPrChange w:id="832" w:author="Andrija Ilic" w:date="2015-09-14T16:05:00Z">
          <w:pPr>
            <w:pStyle w:val="ListParagraph"/>
            <w:numPr>
              <w:ilvl w:val="1"/>
              <w:numId w:val="49"/>
            </w:numPr>
            <w:ind w:left="1770" w:hanging="420"/>
          </w:pPr>
        </w:pPrChange>
      </w:pPr>
    </w:p>
    <w:p w14:paraId="664B8B3D" w14:textId="4B8D43DF" w:rsidR="004773B0" w:rsidRDefault="004773B0">
      <w:pPr>
        <w:tabs>
          <w:tab w:val="left" w:pos="939"/>
        </w:tabs>
        <w:jc w:val="both"/>
        <w:rPr>
          <w:ins w:id="833" w:author="Andrija Ilic" w:date="2015-09-14T16:17:00Z"/>
          <w:lang w:val="sr-Cyrl-RS"/>
        </w:rPr>
        <w:pPrChange w:id="834" w:author="Andrija Ilic" w:date="2015-09-14T16:05:00Z">
          <w:pPr>
            <w:pStyle w:val="ListParagraph"/>
            <w:numPr>
              <w:ilvl w:val="1"/>
              <w:numId w:val="49"/>
            </w:numPr>
            <w:ind w:left="1770" w:hanging="420"/>
          </w:pPr>
        </w:pPrChange>
      </w:pPr>
      <w:ins w:id="835" w:author="Andrija Ilic" w:date="2015-09-14T16:17:00Z">
        <w:r>
          <w:rPr>
            <w:noProof/>
          </w:rPr>
          <w:drawing>
            <wp:inline distT="0" distB="0" distL="0" distR="0" wp14:anchorId="321494CA" wp14:editId="4DD489C0">
              <wp:extent cx="2276793" cy="12003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apca.png"/>
                      <pic:cNvPicPr/>
                    </pic:nvPicPr>
                    <pic:blipFill>
                      <a:blip r:embed="rId17">
                        <a:extLst>
                          <a:ext uri="{28A0092B-C50C-407E-A947-70E740481C1C}">
                            <a14:useLocalDpi xmlns:a14="http://schemas.microsoft.com/office/drawing/2010/main" val="0"/>
                          </a:ext>
                        </a:extLst>
                      </a:blip>
                      <a:stretch>
                        <a:fillRect/>
                      </a:stretch>
                    </pic:blipFill>
                    <pic:spPr>
                      <a:xfrm>
                        <a:off x="0" y="0"/>
                        <a:ext cx="2276793" cy="1200318"/>
                      </a:xfrm>
                      <a:prstGeom prst="rect">
                        <a:avLst/>
                      </a:prstGeom>
                    </pic:spPr>
                  </pic:pic>
                </a:graphicData>
              </a:graphic>
            </wp:inline>
          </w:drawing>
        </w:r>
      </w:ins>
    </w:p>
    <w:p w14:paraId="6DB57A8A" w14:textId="401B2F7D" w:rsidR="004773B0" w:rsidRPr="004773B0" w:rsidRDefault="004773B0">
      <w:pPr>
        <w:tabs>
          <w:tab w:val="left" w:pos="939"/>
        </w:tabs>
        <w:jc w:val="both"/>
        <w:rPr>
          <w:ins w:id="836" w:author="Andrija Ilic" w:date="2015-09-14T16:13:00Z"/>
          <w:lang w:val="sr-Cyrl-RS"/>
        </w:rPr>
        <w:pPrChange w:id="837" w:author="Andrija Ilic" w:date="2015-09-14T16:05:00Z">
          <w:pPr>
            <w:pStyle w:val="ListParagraph"/>
            <w:numPr>
              <w:ilvl w:val="1"/>
              <w:numId w:val="49"/>
            </w:numPr>
            <w:ind w:left="1770" w:hanging="420"/>
          </w:pPr>
        </w:pPrChange>
      </w:pPr>
      <w:ins w:id="838" w:author="Andrija Ilic" w:date="2015-09-14T16:17:00Z">
        <w:r>
          <w:rPr>
            <w:lang w:val="sr-Cyrl-RS"/>
          </w:rPr>
          <w:t xml:space="preserve">Слика 8. </w:t>
        </w:r>
        <w:r w:rsidRPr="00291BC7">
          <w:rPr>
            <w:lang w:val="sr-Cyrl-RS"/>
          </w:rPr>
          <w:t>Ка</w:t>
        </w:r>
        <w:r w:rsidRPr="00291BC7">
          <w:rPr>
            <w:lang w:val="sr-Latn-RS"/>
          </w:rPr>
          <w:t>ptcha</w:t>
        </w:r>
      </w:ins>
    </w:p>
    <w:p w14:paraId="4F9F3408" w14:textId="02F90A6C" w:rsidR="002A1BEB" w:rsidRPr="00B3748B" w:rsidRDefault="00266081">
      <w:pPr>
        <w:pStyle w:val="ListParagraph"/>
        <w:numPr>
          <w:ilvl w:val="2"/>
          <w:numId w:val="49"/>
        </w:numPr>
        <w:tabs>
          <w:tab w:val="left" w:pos="939"/>
        </w:tabs>
        <w:jc w:val="both"/>
        <w:rPr>
          <w:ins w:id="839" w:author="Andrija Ilic" w:date="2015-09-14T16:20:00Z"/>
          <w:b/>
          <w:lang w:val="sr-Cyrl-RS"/>
        </w:rPr>
        <w:pPrChange w:id="840" w:author="Andrija Ilic" w:date="2015-09-14T16:20:00Z">
          <w:pPr>
            <w:pStyle w:val="ListParagraph"/>
            <w:numPr>
              <w:ilvl w:val="1"/>
              <w:numId w:val="49"/>
            </w:numPr>
            <w:ind w:left="1770" w:hanging="420"/>
          </w:pPr>
        </w:pPrChange>
      </w:pPr>
      <w:ins w:id="841" w:author="Andrija Ilic" w:date="2015-09-14T15:15:00Z">
        <w:r w:rsidRPr="00B3748B">
          <w:rPr>
            <w:b/>
            <w:lang w:val="sr-Cyrl-RS"/>
            <w:rPrChange w:id="842" w:author="Andrija Ilic" w:date="2015-09-14T21:53:00Z">
              <w:rPr>
                <w:lang w:val="sr-Cyrl-RS"/>
              </w:rPr>
            </w:rPrChange>
          </w:rPr>
          <w:t>Компоненте за приказ података</w:t>
        </w:r>
      </w:ins>
    </w:p>
    <w:p w14:paraId="5D7B4C0D" w14:textId="3A9036A9" w:rsidR="002A1BEB" w:rsidRDefault="008E36D8">
      <w:pPr>
        <w:tabs>
          <w:tab w:val="left" w:pos="939"/>
        </w:tabs>
        <w:jc w:val="both"/>
        <w:rPr>
          <w:ins w:id="843" w:author="Andrija Ilic" w:date="2015-09-14T16:37:00Z"/>
        </w:rPr>
        <w:pPrChange w:id="844" w:author="Andrija Ilic" w:date="2015-09-14T16:34:00Z">
          <w:pPr>
            <w:pStyle w:val="ListParagraph"/>
            <w:numPr>
              <w:ilvl w:val="1"/>
              <w:numId w:val="49"/>
            </w:numPr>
            <w:ind w:left="1770" w:hanging="420"/>
          </w:pPr>
        </w:pPrChange>
      </w:pPr>
      <w:ins w:id="845" w:author="Andrija Ilic" w:date="2015-09-14T16:34:00Z">
        <w:r w:rsidRPr="008E36D8">
          <w:rPr>
            <w:b/>
          </w:rPr>
          <w:t>Grid компонента</w:t>
        </w:r>
        <w:r>
          <w:t xml:space="preserve"> - </w:t>
        </w:r>
        <w:r w:rsidRPr="00291BC7">
          <w:t>представља</w:t>
        </w:r>
        <w:r>
          <w:t xml:space="preserve"> једну од сложенијих компонената за приказ података. Уз неке додатке ова компонента се може прилагодити и уносу података. Многа предефинисана понашање се нуде уз њу, као што су пагинација која се остварује имплементирањем метода за одређивање опсега и броја ентитета по страници. Могуће је направити табелу на основу модела који је дат у некој Java колекцији података, али осим овое најпростије употребе, могуће је табелу проширити новим колонама као и новим функционалностима, као што су сортирање и претраживање ентитета унутар табеле.</w:t>
        </w:r>
      </w:ins>
    </w:p>
    <w:p w14:paraId="35163ACE" w14:textId="77777777" w:rsidR="00E928B6" w:rsidRDefault="00E928B6" w:rsidP="00E928B6">
      <w:pPr>
        <w:pStyle w:val="HTMLPreformatted"/>
        <w:shd w:val="clear" w:color="auto" w:fill="2B2B2B"/>
        <w:rPr>
          <w:ins w:id="846" w:author="Andrija Ilic" w:date="2015-09-14T16:37:00Z"/>
          <w:color w:val="A9B7C6"/>
          <w:sz w:val="18"/>
          <w:szCs w:val="18"/>
        </w:rPr>
      </w:pPr>
      <w:ins w:id="847" w:author="Andrija Ilic" w:date="2015-09-14T16:37:00Z">
        <w:r>
          <w:rPr>
            <w:color w:val="E8BF6A"/>
            <w:sz w:val="18"/>
            <w:szCs w:val="18"/>
          </w:rPr>
          <w:t>&lt;</w:t>
        </w:r>
        <w:r>
          <w:rPr>
            <w:b/>
            <w:bCs/>
            <w:color w:val="CC7832"/>
            <w:sz w:val="18"/>
            <w:szCs w:val="18"/>
          </w:rPr>
          <w:t xml:space="preserve">t:grid </w:t>
        </w:r>
        <w:r>
          <w:rPr>
            <w:color w:val="BABABA"/>
            <w:sz w:val="18"/>
            <w:szCs w:val="18"/>
          </w:rPr>
          <w:t>t:source</w:t>
        </w:r>
        <w:r>
          <w:rPr>
            <w:color w:val="A5C261"/>
            <w:sz w:val="18"/>
            <w:szCs w:val="18"/>
          </w:rPr>
          <w:t xml:space="preserve">="students" </w:t>
        </w:r>
        <w:r>
          <w:rPr>
            <w:color w:val="BABABA"/>
            <w:sz w:val="18"/>
            <w:szCs w:val="18"/>
          </w:rPr>
          <w:t>exclude</w:t>
        </w:r>
        <w:r>
          <w:rPr>
            <w:color w:val="A5C261"/>
            <w:sz w:val="18"/>
            <w:szCs w:val="18"/>
          </w:rPr>
          <w:t xml:space="preserve">="programId" </w:t>
        </w:r>
        <w:r>
          <w:rPr>
            <w:color w:val="BABABA"/>
            <w:sz w:val="18"/>
            <w:szCs w:val="18"/>
          </w:rPr>
          <w:t>row</w:t>
        </w:r>
        <w:r>
          <w:rPr>
            <w:color w:val="A5C261"/>
            <w:sz w:val="18"/>
            <w:szCs w:val="18"/>
          </w:rPr>
          <w:t xml:space="preserve">="currentStudent" </w:t>
        </w:r>
        <w:r>
          <w:rPr>
            <w:color w:val="BABABA"/>
            <w:sz w:val="18"/>
            <w:szCs w:val="18"/>
          </w:rPr>
          <w:t>t:add</w:t>
        </w:r>
        <w:r>
          <w:rPr>
            <w:color w:val="A5C261"/>
            <w:sz w:val="18"/>
            <w:szCs w:val="18"/>
          </w:rPr>
          <w:t xml:space="preserve">="brojIndeksa,imePrezime,action" </w:t>
        </w:r>
        <w:r>
          <w:rPr>
            <w:color w:val="BABABA"/>
            <w:sz w:val="18"/>
            <w:szCs w:val="18"/>
          </w:rPr>
          <w:t>rowsPerPage</w:t>
        </w:r>
        <w:r>
          <w:rPr>
            <w:color w:val="A5C261"/>
            <w:sz w:val="18"/>
            <w:szCs w:val="18"/>
          </w:rPr>
          <w:t xml:space="preserve">="10" </w:t>
        </w:r>
        <w:r>
          <w:rPr>
            <w:color w:val="BABABA"/>
            <w:sz w:val="18"/>
            <w:szCs w:val="18"/>
          </w:rPr>
          <w:t>reorder</w:t>
        </w:r>
        <w:r>
          <w:rPr>
            <w:color w:val="A5C261"/>
            <w:sz w:val="18"/>
            <w:szCs w:val="18"/>
          </w:rPr>
          <w:t xml:space="preserve">="brojIndeksa,imePrezime,brojBodova,konacnaOcena,action" </w:t>
        </w:r>
        <w:r>
          <w:rPr>
            <w:color w:val="BABABA"/>
            <w:sz w:val="18"/>
            <w:szCs w:val="18"/>
          </w:rPr>
          <w:t>rowIndex</w:t>
        </w:r>
        <w:r>
          <w:rPr>
            <w:color w:val="A5C261"/>
            <w:sz w:val="18"/>
            <w:szCs w:val="18"/>
          </w:rPr>
          <w:t>="currentIndex"</w:t>
        </w:r>
        <w:r>
          <w:rPr>
            <w:color w:val="E8BF6A"/>
            <w:sz w:val="18"/>
            <w:szCs w:val="18"/>
          </w:rPr>
          <w:t>&gt;</w:t>
        </w:r>
        <w:r>
          <w:rPr>
            <w:color w:val="E8BF6A"/>
            <w:sz w:val="18"/>
            <w:szCs w:val="18"/>
          </w:rPr>
          <w:br/>
          <w:t xml:space="preserve">    &lt;p:brojIndeksaCell&gt;</w:t>
        </w:r>
        <w:r>
          <w:rPr>
            <w:color w:val="CC7832"/>
            <w:sz w:val="18"/>
            <w:szCs w:val="18"/>
          </w:rPr>
          <w:t>${currentStudent.studentId.brojIndeksa}</w:t>
        </w:r>
        <w:r>
          <w:rPr>
            <w:color w:val="E8BF6A"/>
            <w:sz w:val="18"/>
            <w:szCs w:val="18"/>
          </w:rPr>
          <w:t>&lt;/p:brojIndeksaCell&gt;</w:t>
        </w:r>
        <w:r>
          <w:rPr>
            <w:color w:val="E8BF6A"/>
            <w:sz w:val="18"/>
            <w:szCs w:val="18"/>
          </w:rPr>
          <w:br/>
          <w:t xml:space="preserve">    &lt;p:imePrezimeCell&gt;</w:t>
        </w:r>
        <w:r>
          <w:rPr>
            <w:color w:val="CC7832"/>
            <w:sz w:val="18"/>
            <w:szCs w:val="18"/>
          </w:rPr>
          <w:t>${currentStudent.studentId.ime} ${currentStudent.studentId.prezime}</w:t>
        </w:r>
        <w:r>
          <w:rPr>
            <w:color w:val="E8BF6A"/>
            <w:sz w:val="18"/>
            <w:szCs w:val="18"/>
          </w:rPr>
          <w:t>&lt;/p:imePrezimeCell&gt;</w:t>
        </w:r>
        <w:r>
          <w:rPr>
            <w:color w:val="E8BF6A"/>
            <w:sz w:val="18"/>
            <w:szCs w:val="18"/>
          </w:rPr>
          <w:br/>
          <w:t xml:space="preserve">    &lt;p:actionCell&gt;</w:t>
        </w:r>
        <w:r>
          <w:rPr>
            <w:color w:val="E8BF6A"/>
            <w:sz w:val="18"/>
            <w:szCs w:val="18"/>
          </w:rPr>
          <w:br/>
          <w:t xml:space="preserve">        &lt;</w:t>
        </w:r>
        <w:r>
          <w:rPr>
            <w:b/>
            <w:bCs/>
            <w:color w:val="CC7832"/>
            <w:sz w:val="18"/>
            <w:szCs w:val="18"/>
          </w:rPr>
          <w:t xml:space="preserve">t:jquery.dialogajaxlink </w:t>
        </w:r>
        <w:r>
          <w:rPr>
            <w:color w:val="BABABA"/>
            <w:sz w:val="18"/>
            <w:szCs w:val="18"/>
          </w:rPr>
          <w:t>t:dialog</w:t>
        </w:r>
        <w:r>
          <w:rPr>
            <w:color w:val="A5C261"/>
            <w:sz w:val="18"/>
            <w:szCs w:val="18"/>
          </w:rPr>
          <w:t xml:space="preserve">="myDialog" </w:t>
        </w:r>
        <w:r>
          <w:rPr>
            <w:color w:val="BABABA"/>
            <w:sz w:val="18"/>
            <w:szCs w:val="18"/>
          </w:rPr>
          <w:t>t:zone</w:t>
        </w:r>
        <w:r>
          <w:rPr>
            <w:color w:val="A5C261"/>
            <w:sz w:val="18"/>
            <w:szCs w:val="18"/>
          </w:rPr>
          <w:t>="detailZone"</w:t>
        </w:r>
        <w:r>
          <w:rPr>
            <w:color w:val="A5C261"/>
            <w:sz w:val="18"/>
            <w:szCs w:val="18"/>
          </w:rPr>
          <w:br/>
          <w:t xml:space="preserve">                             </w:t>
        </w:r>
        <w:r>
          <w:rPr>
            <w:color w:val="BABABA"/>
            <w:sz w:val="18"/>
            <w:szCs w:val="18"/>
          </w:rPr>
          <w:t>t:context</w:t>
        </w:r>
        <w:r>
          <w:rPr>
            <w:color w:val="A5C261"/>
            <w:sz w:val="18"/>
            <w:szCs w:val="18"/>
          </w:rPr>
          <w:t>="</w:t>
        </w:r>
        <w:r>
          <w:rPr>
            <w:color w:val="CC7832"/>
            <w:sz w:val="18"/>
            <w:szCs w:val="18"/>
          </w:rPr>
          <w:t>${currentIndex}</w:t>
        </w:r>
        <w:r>
          <w:rPr>
            <w:color w:val="A5C261"/>
            <w:sz w:val="18"/>
            <w:szCs w:val="18"/>
          </w:rPr>
          <w:t xml:space="preserve">" </w:t>
        </w:r>
        <w:r>
          <w:rPr>
            <w:color w:val="E8BF6A"/>
            <w:sz w:val="18"/>
            <w:szCs w:val="18"/>
          </w:rPr>
          <w:t>&gt;</w:t>
        </w:r>
        <w:r>
          <w:rPr>
            <w:color w:val="A9B7C6"/>
            <w:sz w:val="18"/>
            <w:szCs w:val="18"/>
          </w:rPr>
          <w:t>Detalji</w:t>
        </w:r>
        <w:r>
          <w:rPr>
            <w:color w:val="E8BF6A"/>
            <w:sz w:val="18"/>
            <w:szCs w:val="18"/>
          </w:rPr>
          <w:t>&lt;/</w:t>
        </w:r>
        <w:r>
          <w:rPr>
            <w:b/>
            <w:bCs/>
            <w:color w:val="CC7832"/>
            <w:sz w:val="18"/>
            <w:szCs w:val="18"/>
          </w:rPr>
          <w:t>t:jquery.dialogajaxlink</w:t>
        </w:r>
        <w:r>
          <w:rPr>
            <w:color w:val="E8BF6A"/>
            <w:sz w:val="18"/>
            <w:szCs w:val="18"/>
          </w:rPr>
          <w:t>&gt;</w:t>
        </w:r>
        <w:r>
          <w:rPr>
            <w:color w:val="E8BF6A"/>
            <w:sz w:val="18"/>
            <w:szCs w:val="18"/>
          </w:rPr>
          <w:br/>
          <w:t xml:space="preserve">    &lt;/p:actionCell&gt;</w:t>
        </w:r>
        <w:r>
          <w:rPr>
            <w:color w:val="E8BF6A"/>
            <w:sz w:val="18"/>
            <w:szCs w:val="18"/>
          </w:rPr>
          <w:br/>
          <w:t>&lt;/</w:t>
        </w:r>
        <w:r>
          <w:rPr>
            <w:b/>
            <w:bCs/>
            <w:color w:val="CC7832"/>
            <w:sz w:val="18"/>
            <w:szCs w:val="18"/>
          </w:rPr>
          <w:t>t:grid</w:t>
        </w:r>
        <w:r>
          <w:rPr>
            <w:color w:val="E8BF6A"/>
            <w:sz w:val="18"/>
            <w:szCs w:val="18"/>
          </w:rPr>
          <w:t>&gt;</w:t>
        </w:r>
      </w:ins>
    </w:p>
    <w:p w14:paraId="78B3A245" w14:textId="77777777" w:rsidR="00E928B6" w:rsidRPr="008E36D8" w:rsidRDefault="00E928B6">
      <w:pPr>
        <w:tabs>
          <w:tab w:val="left" w:pos="939"/>
        </w:tabs>
        <w:jc w:val="both"/>
        <w:rPr>
          <w:ins w:id="848" w:author="Andrija Ilic" w:date="2015-09-14T16:20:00Z"/>
          <w:b/>
          <w:lang w:val="sr-Cyrl-RS"/>
        </w:rPr>
        <w:pPrChange w:id="849" w:author="Andrija Ilic" w:date="2015-09-14T16:34:00Z">
          <w:pPr>
            <w:pStyle w:val="ListParagraph"/>
            <w:numPr>
              <w:ilvl w:val="1"/>
              <w:numId w:val="49"/>
            </w:numPr>
            <w:ind w:left="1770" w:hanging="420"/>
          </w:pPr>
        </w:pPrChange>
      </w:pPr>
    </w:p>
    <w:p w14:paraId="793CBC99" w14:textId="1931F690" w:rsidR="008E36D8" w:rsidRPr="00E928B6" w:rsidRDefault="008E36D8">
      <w:pPr>
        <w:tabs>
          <w:tab w:val="left" w:pos="939"/>
        </w:tabs>
        <w:jc w:val="both"/>
        <w:rPr>
          <w:ins w:id="850" w:author="Andrija Ilic" w:date="2015-09-14T16:36:00Z"/>
          <w:lang w:val="sr-Latn-RS"/>
          <w:rPrChange w:id="851" w:author="Andrija Ilic" w:date="2015-09-14T16:37:00Z">
            <w:rPr>
              <w:ins w:id="852" w:author="Andrija Ilic" w:date="2015-09-14T16:36:00Z"/>
              <w:lang w:val="sr-Cyrl-RS"/>
            </w:rPr>
          </w:rPrChange>
        </w:rPr>
        <w:pPrChange w:id="853" w:author="Andrija Ilic" w:date="2015-09-14T16:36:00Z">
          <w:pPr>
            <w:pStyle w:val="ListParagraph"/>
            <w:numPr>
              <w:ilvl w:val="1"/>
              <w:numId w:val="49"/>
            </w:numPr>
            <w:ind w:left="1770" w:hanging="420"/>
          </w:pPr>
        </w:pPrChange>
      </w:pPr>
      <w:ins w:id="854" w:author="Andrija Ilic" w:date="2015-09-14T16:36:00Z">
        <w:r>
          <w:rPr>
            <w:noProof/>
          </w:rPr>
          <w:lastRenderedPageBreak/>
          <w:drawing>
            <wp:inline distT="0" distB="0" distL="0" distR="0" wp14:anchorId="2CCCB5E6" wp14:editId="7A47A423">
              <wp:extent cx="5039428" cy="279121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039428" cy="2791215"/>
                      </a:xfrm>
                      <a:prstGeom prst="rect">
                        <a:avLst/>
                      </a:prstGeom>
                    </pic:spPr>
                  </pic:pic>
                </a:graphicData>
              </a:graphic>
            </wp:inline>
          </w:drawing>
        </w:r>
      </w:ins>
    </w:p>
    <w:p w14:paraId="299BEA61" w14:textId="75F8A11A" w:rsidR="002A1BEB" w:rsidRDefault="008E36D8">
      <w:pPr>
        <w:tabs>
          <w:tab w:val="left" w:pos="939"/>
        </w:tabs>
        <w:jc w:val="both"/>
        <w:rPr>
          <w:ins w:id="855" w:author="Andrija Ilic" w:date="2015-09-14T19:14:00Z"/>
          <w:lang w:val="sr-Cyrl-RS"/>
        </w:rPr>
        <w:pPrChange w:id="856" w:author="Andrija Ilic" w:date="2015-09-14T16:36:00Z">
          <w:pPr>
            <w:pStyle w:val="ListParagraph"/>
            <w:numPr>
              <w:ilvl w:val="1"/>
              <w:numId w:val="49"/>
            </w:numPr>
            <w:ind w:left="1770" w:hanging="420"/>
          </w:pPr>
        </w:pPrChange>
      </w:pPr>
      <w:ins w:id="857" w:author="Andrija Ilic" w:date="2015-09-14T16:36:00Z">
        <w:r w:rsidRPr="008E36D8">
          <w:rPr>
            <w:lang w:val="sr-Cyrl-RS"/>
            <w:rPrChange w:id="858" w:author="Andrija Ilic" w:date="2015-09-14T16:36:00Z">
              <w:rPr>
                <w:b/>
                <w:lang w:val="sr-Cyrl-RS"/>
              </w:rPr>
            </w:rPrChange>
          </w:rPr>
          <w:t>Слика</w:t>
        </w:r>
        <w:r w:rsidRPr="008E36D8">
          <w:rPr>
            <w:lang w:val="sr-Cyrl-RS"/>
          </w:rPr>
          <w:t xml:space="preserve"> 9 – Приказ студената</w:t>
        </w:r>
      </w:ins>
    </w:p>
    <w:p w14:paraId="1A7489B2" w14:textId="6F8768C4" w:rsidR="00B85ED5" w:rsidRPr="0024024A" w:rsidRDefault="00B85ED5">
      <w:pPr>
        <w:tabs>
          <w:tab w:val="left" w:pos="939"/>
        </w:tabs>
        <w:jc w:val="both"/>
        <w:rPr>
          <w:ins w:id="859" w:author="Andrija Ilic" w:date="2015-09-14T19:17:00Z"/>
          <w:rFonts w:cs="Times New Roman"/>
          <w:color w:val="333333"/>
          <w:szCs w:val="24"/>
          <w:shd w:val="clear" w:color="auto" w:fill="FFFFFF"/>
        </w:rPr>
        <w:pPrChange w:id="860" w:author="Andrija Ilic" w:date="2015-09-14T16:36:00Z">
          <w:pPr>
            <w:pStyle w:val="ListParagraph"/>
            <w:numPr>
              <w:ilvl w:val="1"/>
              <w:numId w:val="49"/>
            </w:numPr>
            <w:ind w:left="1770" w:hanging="420"/>
          </w:pPr>
        </w:pPrChange>
      </w:pPr>
      <w:ins w:id="861" w:author="Andrija Ilic" w:date="2015-09-14T19:14:00Z">
        <w:r>
          <w:rPr>
            <w:b/>
            <w:lang w:val="sr-Latn-RS"/>
          </w:rPr>
          <w:t xml:space="preserve">BeanDisplay </w:t>
        </w:r>
      </w:ins>
      <w:ins w:id="862" w:author="Andrija Ilic" w:date="2015-09-14T19:15:00Z">
        <w:r>
          <w:rPr>
            <w:b/>
            <w:lang w:val="sr-Latn-RS"/>
          </w:rPr>
          <w:t>–</w:t>
        </w:r>
      </w:ins>
      <w:ins w:id="863" w:author="Andrija Ilic" w:date="2015-09-14T19:14:00Z">
        <w:r>
          <w:rPr>
            <w:b/>
            <w:lang w:val="sr-Latn-RS"/>
          </w:rPr>
          <w:t xml:space="preserve"> </w:t>
        </w:r>
      </w:ins>
      <w:ins w:id="864" w:author="Andrija Ilic" w:date="2015-09-14T19:15:00Z">
        <w:r>
          <w:rPr>
            <w:lang w:val="sr-Cyrl-RS"/>
          </w:rPr>
          <w:t>служи за приказ</w:t>
        </w:r>
        <w:r w:rsidR="0055585C">
          <w:rPr>
            <w:lang w:val="sr-Cyrl-RS"/>
          </w:rPr>
          <w:t xml:space="preserve"> атрибута </w:t>
        </w:r>
      </w:ins>
      <w:ins w:id="865" w:author="Andrija Ilic" w:date="2015-09-14T19:16:00Z">
        <w:r w:rsidR="0055585C">
          <w:rPr>
            <w:lang w:val="sr-Latn-RS"/>
          </w:rPr>
          <w:t xml:space="preserve">bean-a, </w:t>
        </w:r>
        <w:r w:rsidR="0055585C">
          <w:rPr>
            <w:lang w:val="sr-Cyrl-RS"/>
          </w:rPr>
          <w:t xml:space="preserve">као основу користећи </w:t>
        </w:r>
        <w:r w:rsidR="0055585C">
          <w:rPr>
            <w:rFonts w:cs="Times New Roman"/>
            <w:color w:val="333333"/>
            <w:szCs w:val="24"/>
            <w:shd w:val="clear" w:color="auto" w:fill="FFFFFF"/>
          </w:rPr>
          <w:t>BeanModel.</w:t>
        </w:r>
      </w:ins>
      <w:ins w:id="866" w:author="Andrija Ilic" w:date="2015-09-14T19:17:00Z">
        <w:r w:rsidR="0055585C">
          <w:rPr>
            <w:rFonts w:cs="Times New Roman"/>
            <w:color w:val="333333"/>
            <w:szCs w:val="24"/>
            <w:shd w:val="clear" w:color="auto" w:fill="FFFFFF"/>
          </w:rPr>
          <w:t xml:space="preserve"> </w:t>
        </w:r>
        <w:r w:rsidR="0055585C">
          <w:rPr>
            <w:rFonts w:cs="Times New Roman"/>
            <w:color w:val="333333"/>
            <w:szCs w:val="24"/>
            <w:shd w:val="clear" w:color="auto" w:fill="FFFFFF"/>
            <w:lang w:val="sr-Cyrl-RS"/>
          </w:rPr>
          <w:t>Слика 12.</w:t>
        </w:r>
      </w:ins>
    </w:p>
    <w:p w14:paraId="403C9B65" w14:textId="77777777" w:rsidR="0055585C" w:rsidRDefault="0055585C" w:rsidP="0055585C">
      <w:pPr>
        <w:pStyle w:val="HTMLPreformatted"/>
        <w:shd w:val="clear" w:color="auto" w:fill="2B2B2B"/>
        <w:rPr>
          <w:ins w:id="867" w:author="Andrija Ilic" w:date="2015-09-14T19:17:00Z"/>
          <w:color w:val="A9B7C6"/>
          <w:sz w:val="18"/>
          <w:szCs w:val="18"/>
        </w:rPr>
      </w:pPr>
      <w:ins w:id="868" w:author="Andrija Ilic" w:date="2015-09-14T19:17:00Z">
        <w:r>
          <w:rPr>
            <w:color w:val="E8BF6A"/>
            <w:sz w:val="18"/>
            <w:szCs w:val="18"/>
          </w:rPr>
          <w:t>&lt;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&lt;/</w:t>
        </w:r>
        <w:r>
          <w:rPr>
            <w:b/>
            <w:bCs/>
            <w:color w:val="CC7832"/>
            <w:sz w:val="18"/>
            <w:szCs w:val="18"/>
          </w:rPr>
          <w:t>t:beandisplay</w:t>
        </w:r>
        <w:r>
          <w:rPr>
            <w:color w:val="E8BF6A"/>
            <w:sz w:val="18"/>
            <w:szCs w:val="18"/>
          </w:rPr>
          <w:t>&gt;</w:t>
        </w:r>
      </w:ins>
    </w:p>
    <w:p w14:paraId="61AF3F58" w14:textId="77777777" w:rsidR="0055585C" w:rsidRPr="0055585C" w:rsidRDefault="0055585C">
      <w:pPr>
        <w:tabs>
          <w:tab w:val="left" w:pos="939"/>
        </w:tabs>
        <w:jc w:val="both"/>
        <w:rPr>
          <w:ins w:id="869" w:author="Andrija Ilic" w:date="2015-09-14T15:15:00Z"/>
          <w:lang w:val="sr-Cyrl-RS"/>
        </w:rPr>
        <w:pPrChange w:id="870" w:author="Andrija Ilic" w:date="2015-09-14T16:36:00Z">
          <w:pPr>
            <w:pStyle w:val="ListParagraph"/>
            <w:numPr>
              <w:ilvl w:val="1"/>
              <w:numId w:val="49"/>
            </w:numPr>
            <w:ind w:left="1770" w:hanging="420"/>
          </w:pPr>
        </w:pPrChange>
      </w:pPr>
    </w:p>
    <w:p w14:paraId="128378F3" w14:textId="18351113" w:rsidR="00791D6F" w:rsidRPr="00B3748B" w:rsidRDefault="002C76D2">
      <w:pPr>
        <w:pStyle w:val="ListParagraph"/>
        <w:numPr>
          <w:ilvl w:val="2"/>
          <w:numId w:val="49"/>
        </w:numPr>
        <w:tabs>
          <w:tab w:val="left" w:pos="939"/>
        </w:tabs>
        <w:jc w:val="both"/>
        <w:rPr>
          <w:ins w:id="871" w:author="Andrija Ilic" w:date="2015-09-14T16:44:00Z"/>
          <w:b/>
          <w:lang w:val="sr-Cyrl-RS"/>
        </w:rPr>
      </w:pPr>
      <w:ins w:id="872" w:author="Andrija Ilic" w:date="2015-09-14T16:41:00Z">
        <w:r w:rsidRPr="00B3748B">
          <w:rPr>
            <w:b/>
            <w:lang w:val="sr-Latn-RS"/>
          </w:rPr>
          <w:t>Ko</w:t>
        </w:r>
        <w:r w:rsidRPr="00B3748B">
          <w:rPr>
            <w:b/>
            <w:lang w:val="sr-Cyrl-RS"/>
          </w:rPr>
          <w:t>мпоненте за интеракцију</w:t>
        </w:r>
      </w:ins>
      <w:ins w:id="873" w:author="Andrija Ilic" w:date="2015-09-14T15:19:00Z">
        <w:r w:rsidR="00E707FD" w:rsidRPr="00B3748B">
          <w:rPr>
            <w:b/>
            <w:lang w:val="sr-Cyrl-RS"/>
            <w:rPrChange w:id="874" w:author="Andrija Ilic" w:date="2015-09-14T21:53:00Z">
              <w:rPr>
                <w:lang w:val="sr-Cyrl-RS"/>
              </w:rPr>
            </w:rPrChange>
          </w:rPr>
          <w:t>Т</w:t>
        </w:r>
        <w:r w:rsidR="00E707FD" w:rsidRPr="00B3748B">
          <w:rPr>
            <w:b/>
            <w:lang w:val="sr-Latn-RS"/>
            <w:rPrChange w:id="875" w:author="Andrija Ilic" w:date="2015-09-14T21:53:00Z">
              <w:rPr>
                <w:lang w:val="sr-Latn-RS"/>
              </w:rPr>
            </w:rPrChange>
          </w:rPr>
          <w:t xml:space="preserve">apestry jquery </w:t>
        </w:r>
        <w:r w:rsidR="00E707FD" w:rsidRPr="00B3748B">
          <w:rPr>
            <w:b/>
            <w:lang w:val="sr-Cyrl-RS"/>
            <w:rPrChange w:id="876" w:author="Andrija Ilic" w:date="2015-09-14T21:53:00Z">
              <w:rPr>
                <w:lang w:val="sr-Cyrl-RS"/>
              </w:rPr>
            </w:rPrChange>
          </w:rPr>
          <w:t>библиотека</w:t>
        </w:r>
      </w:ins>
    </w:p>
    <w:p w14:paraId="7DE2DB5C" w14:textId="537007CD" w:rsidR="00791D6F" w:rsidRDefault="00791D6F" w:rsidP="00791D6F">
      <w:pPr>
        <w:rPr>
          <w:ins w:id="877" w:author="Andrija Ilic" w:date="2015-09-14T16:44:00Z"/>
        </w:rPr>
      </w:pPr>
      <w:ins w:id="878" w:author="Andrija Ilic" w:date="2015-09-14T16:44:00Z">
        <w:r w:rsidRPr="00201FF6">
          <w:rPr>
            <w:b/>
          </w:rPr>
          <w:t>ActionLink</w:t>
        </w:r>
        <w:r>
          <w:rPr>
            <w:b/>
          </w:rPr>
          <w:t xml:space="preserve"> </w:t>
        </w:r>
        <w:r w:rsidRPr="00791D6F">
          <w:rPr>
            <w:b/>
            <w:rPrChange w:id="879" w:author="Andrija Ilic" w:date="2015-09-14T16:44:00Z">
              <w:rPr/>
            </w:rPrChange>
          </w:rPr>
          <w:t>-</w:t>
        </w:r>
        <w:r>
          <w:t xml:space="preserve"> окида акцију на серверској страни уз могуће освежење целе стране.</w:t>
        </w:r>
      </w:ins>
    </w:p>
    <w:p w14:paraId="030652C9" w14:textId="77777777" w:rsidR="00791D6F" w:rsidRDefault="00791D6F" w:rsidP="00791D6F">
      <w:pPr>
        <w:rPr>
          <w:ins w:id="880" w:author="Andrija Ilic" w:date="2015-09-14T16:46:00Z"/>
        </w:rPr>
      </w:pPr>
      <w:ins w:id="881" w:author="Andrija Ilic" w:date="2015-09-14T16:44:00Z">
        <w:r w:rsidRPr="00201FF6">
          <w:rPr>
            <w:b/>
          </w:rPr>
          <w:t>PageLink</w:t>
        </w:r>
        <w:r>
          <w:rPr>
            <w:b/>
          </w:rPr>
          <w:t xml:space="preserve"> – </w:t>
        </w:r>
        <w:r>
          <w:t>креира захтев за приказивање неке од страница из апликације.</w:t>
        </w:r>
      </w:ins>
    </w:p>
    <w:p w14:paraId="1E39A39B" w14:textId="77777777" w:rsidR="003228E4" w:rsidRDefault="003228E4" w:rsidP="003228E4">
      <w:pPr>
        <w:pStyle w:val="HTMLPreformatted"/>
        <w:shd w:val="clear" w:color="auto" w:fill="2B2B2B"/>
        <w:rPr>
          <w:ins w:id="882" w:author="Andrija Ilic" w:date="2015-09-14T16:46:00Z"/>
          <w:color w:val="A9B7C6"/>
          <w:sz w:val="18"/>
          <w:szCs w:val="18"/>
        </w:rPr>
      </w:pPr>
      <w:ins w:id="883" w:author="Andrija Ilic" w:date="2015-09-14T16:46:00Z">
        <w:r>
          <w:rPr>
            <w:color w:val="E8BF6A"/>
            <w:sz w:val="18"/>
            <w:szCs w:val="18"/>
          </w:rPr>
          <w:t>&lt;</w:t>
        </w:r>
        <w:r>
          <w:rPr>
            <w:b/>
            <w:bCs/>
            <w:color w:val="CC7832"/>
            <w:sz w:val="18"/>
            <w:szCs w:val="18"/>
          </w:rPr>
          <w:t xml:space="preserve">t:pagelink </w:t>
        </w:r>
        <w:r>
          <w:rPr>
            <w:color w:val="BABABA"/>
            <w:sz w:val="18"/>
            <w:szCs w:val="18"/>
          </w:rPr>
          <w:t>page</w:t>
        </w:r>
        <w:r>
          <w:rPr>
            <w:color w:val="A5C261"/>
            <w:sz w:val="18"/>
            <w:szCs w:val="18"/>
          </w:rPr>
          <w:t>="Index"</w:t>
        </w:r>
        <w:r>
          <w:rPr>
            <w:color w:val="E8BF6A"/>
            <w:sz w:val="18"/>
            <w:szCs w:val="18"/>
          </w:rPr>
          <w:t>&gt;</w:t>
        </w:r>
        <w:r>
          <w:rPr>
            <w:color w:val="CC7832"/>
            <w:sz w:val="18"/>
            <w:szCs w:val="18"/>
          </w:rPr>
          <w:t>${message:back-to-index-label}</w:t>
        </w:r>
        <w:r>
          <w:rPr>
            <w:color w:val="E8BF6A"/>
            <w:sz w:val="18"/>
            <w:szCs w:val="18"/>
          </w:rPr>
          <w:t>&lt;/</w:t>
        </w:r>
        <w:r>
          <w:rPr>
            <w:b/>
            <w:bCs/>
            <w:color w:val="CC7832"/>
            <w:sz w:val="18"/>
            <w:szCs w:val="18"/>
          </w:rPr>
          <w:t>t:pagelink</w:t>
        </w:r>
        <w:r>
          <w:rPr>
            <w:color w:val="E8BF6A"/>
            <w:sz w:val="18"/>
            <w:szCs w:val="18"/>
          </w:rPr>
          <w:t>&gt;</w:t>
        </w:r>
      </w:ins>
    </w:p>
    <w:p w14:paraId="244627C9" w14:textId="77777777" w:rsidR="003228E4" w:rsidRDefault="003228E4" w:rsidP="00791D6F">
      <w:pPr>
        <w:rPr>
          <w:ins w:id="884" w:author="Andrija Ilic" w:date="2015-09-14T16:46:00Z"/>
          <w:b/>
        </w:rPr>
      </w:pPr>
    </w:p>
    <w:p w14:paraId="24A28DF6" w14:textId="77777777" w:rsidR="00791D6F" w:rsidRDefault="00791D6F" w:rsidP="00791D6F">
      <w:pPr>
        <w:rPr>
          <w:ins w:id="885" w:author="Andrija Ilic" w:date="2015-09-14T16:45:00Z"/>
        </w:rPr>
      </w:pPr>
      <w:ins w:id="886" w:author="Andrija Ilic" w:date="2015-09-14T16:44:00Z">
        <w:r w:rsidRPr="00291BC7">
          <w:rPr>
            <w:b/>
          </w:rPr>
          <w:t xml:space="preserve">If – </w:t>
        </w:r>
        <w:r w:rsidRPr="00291BC7">
          <w:t>Условно приказивање садржаја компоненте</w:t>
        </w:r>
      </w:ins>
    </w:p>
    <w:p w14:paraId="556091DA" w14:textId="74C828AA" w:rsidR="00791D6F" w:rsidRDefault="00791D6F" w:rsidP="00791D6F">
      <w:pPr>
        <w:pStyle w:val="HTMLPreformatted"/>
        <w:shd w:val="clear" w:color="auto" w:fill="2B2B2B"/>
        <w:rPr>
          <w:ins w:id="887" w:author="Andrija Ilic" w:date="2015-09-14T16:45:00Z"/>
          <w:color w:val="A9B7C6"/>
          <w:sz w:val="18"/>
          <w:szCs w:val="18"/>
        </w:rPr>
      </w:pPr>
      <w:ins w:id="888" w:author="Andrija Ilic" w:date="2015-09-14T16:45:00Z">
        <w:r>
          <w:rPr>
            <w:color w:val="E8BF6A"/>
            <w:sz w:val="18"/>
            <w:szCs w:val="18"/>
          </w:rPr>
          <w:t>&lt;</w:t>
        </w:r>
        <w:r>
          <w:rPr>
            <w:b/>
            <w:bCs/>
            <w:color w:val="CC7832"/>
            <w:sz w:val="18"/>
            <w:szCs w:val="18"/>
          </w:rPr>
          <w:t xml:space="preserve">t:if </w:t>
        </w:r>
        <w:r>
          <w:rPr>
            <w:color w:val="BABABA"/>
            <w:sz w:val="18"/>
            <w:szCs w:val="18"/>
          </w:rPr>
          <w:t>test</w:t>
        </w:r>
        <w:r>
          <w:rPr>
            <w:color w:val="A5C261"/>
            <w:sz w:val="18"/>
            <w:szCs w:val="18"/>
          </w:rPr>
          <w:t>="showStudents"&gt; *** &lt;/t:if&gt;</w:t>
        </w:r>
      </w:ins>
    </w:p>
    <w:p w14:paraId="73650F0E" w14:textId="77777777" w:rsidR="003228E4" w:rsidRDefault="003228E4" w:rsidP="00791D6F">
      <w:pPr>
        <w:rPr>
          <w:ins w:id="889" w:author="Andrija Ilic" w:date="2015-09-14T16:46:00Z"/>
          <w:b/>
        </w:rPr>
      </w:pPr>
    </w:p>
    <w:p w14:paraId="58C3CDA7" w14:textId="20F3B68C" w:rsidR="00791D6F" w:rsidRDefault="00791D6F">
      <w:pPr>
        <w:rPr>
          <w:ins w:id="890" w:author="Andrija Ilic" w:date="2015-09-14T16:40:00Z"/>
          <w:b/>
          <w:lang w:val="sr-Cyrl-RS"/>
        </w:rPr>
        <w:pPrChange w:id="891" w:author="Andrija Ilic" w:date="2015-09-14T21:54:00Z">
          <w:pPr>
            <w:pStyle w:val="ListParagraph"/>
            <w:numPr>
              <w:ilvl w:val="2"/>
              <w:numId w:val="49"/>
            </w:numPr>
            <w:tabs>
              <w:tab w:val="left" w:pos="939"/>
            </w:tabs>
            <w:ind w:left="1800" w:hanging="720"/>
            <w:jc w:val="both"/>
          </w:pPr>
        </w:pPrChange>
      </w:pPr>
      <w:ins w:id="892" w:author="Andrija Ilic" w:date="2015-09-14T16:44:00Z">
        <w:r w:rsidRPr="00291BC7">
          <w:rPr>
            <w:b/>
          </w:rPr>
          <w:t xml:space="preserve">Loop </w:t>
        </w:r>
        <w:r>
          <w:rPr>
            <w:b/>
          </w:rPr>
          <w:t>–</w:t>
        </w:r>
        <w:r w:rsidRPr="00291BC7">
          <w:rPr>
            <w:b/>
          </w:rPr>
          <w:t xml:space="preserve"> </w:t>
        </w:r>
        <w:r w:rsidRPr="00291BC7">
          <w:t>пролазак кроз све елементе и приказивање садржаја</w:t>
        </w:r>
      </w:ins>
    </w:p>
    <w:p w14:paraId="379A4960" w14:textId="11FD31FB" w:rsidR="002C76D2" w:rsidRPr="007A6B73" w:rsidRDefault="002C76D2" w:rsidP="00E707FD">
      <w:pPr>
        <w:pStyle w:val="ListParagraph"/>
        <w:numPr>
          <w:ilvl w:val="2"/>
          <w:numId w:val="49"/>
        </w:numPr>
        <w:tabs>
          <w:tab w:val="left" w:pos="939"/>
        </w:tabs>
        <w:jc w:val="both"/>
        <w:rPr>
          <w:ins w:id="893" w:author="Andrija Ilic" w:date="2015-09-14T15:19:00Z"/>
          <w:b/>
          <w:lang w:val="sr-Cyrl-RS"/>
          <w:rPrChange w:id="894" w:author="Andrija Ilic" w:date="2015-09-14T15:20:00Z">
            <w:rPr>
              <w:ins w:id="895" w:author="Andrija Ilic" w:date="2015-09-14T15:19:00Z"/>
              <w:lang w:val="sr-Cyrl-RS"/>
            </w:rPr>
          </w:rPrChange>
        </w:rPr>
      </w:pPr>
      <w:ins w:id="896" w:author="Andrija Ilic" w:date="2015-09-14T16:41:00Z">
        <w:r w:rsidRPr="00291BC7">
          <w:rPr>
            <w:b/>
            <w:lang w:val="sr-Cyrl-RS"/>
          </w:rPr>
          <w:t>Т</w:t>
        </w:r>
        <w:r w:rsidR="00982070">
          <w:rPr>
            <w:b/>
            <w:lang w:val="sr-Latn-RS"/>
          </w:rPr>
          <w:t>apestry jQ</w:t>
        </w:r>
        <w:r w:rsidRPr="00291BC7">
          <w:rPr>
            <w:b/>
            <w:lang w:val="sr-Latn-RS"/>
          </w:rPr>
          <w:t xml:space="preserve">uery </w:t>
        </w:r>
        <w:r w:rsidRPr="00291BC7">
          <w:rPr>
            <w:b/>
            <w:lang w:val="sr-Cyrl-RS"/>
          </w:rPr>
          <w:t>библиотека</w:t>
        </w:r>
      </w:ins>
    </w:p>
    <w:p w14:paraId="683A3319" w14:textId="77777777" w:rsidR="00ED2B5B" w:rsidRDefault="00ED2B5B">
      <w:pPr>
        <w:tabs>
          <w:tab w:val="left" w:pos="939"/>
        </w:tabs>
        <w:jc w:val="both"/>
        <w:rPr>
          <w:ins w:id="897" w:author="Andrija Ilic" w:date="2015-09-14T18:14:00Z"/>
          <w:szCs w:val="24"/>
        </w:rPr>
        <w:pPrChange w:id="898" w:author="Andrija Ilic" w:date="2015-09-14T18:11:00Z">
          <w:pPr>
            <w:pStyle w:val="ListParagraph"/>
            <w:numPr>
              <w:ilvl w:val="1"/>
              <w:numId w:val="49"/>
            </w:numPr>
            <w:ind w:left="1770" w:hanging="420"/>
          </w:pPr>
        </w:pPrChange>
      </w:pPr>
      <w:ins w:id="899" w:author="Andrija Ilic" w:date="2015-09-14T18:13:00Z">
        <w:r>
          <w:rPr>
            <w:szCs w:val="24"/>
          </w:rPr>
          <w:t>Tapestry долази са две библиотеке Prototype и Scriptaculous уз помоћ којих су написане основне компонете оквира.</w:t>
        </w:r>
      </w:ins>
      <w:ins w:id="900" w:author="Andrija Ilic" w:date="2015-09-14T18:14:00Z">
        <w:r>
          <w:rPr>
            <w:szCs w:val="24"/>
          </w:rPr>
          <w:t xml:space="preserve"> </w:t>
        </w:r>
      </w:ins>
    </w:p>
    <w:p w14:paraId="4D507028" w14:textId="372CAE47" w:rsidR="00E707FD" w:rsidRDefault="00ED2B5B">
      <w:pPr>
        <w:tabs>
          <w:tab w:val="left" w:pos="939"/>
        </w:tabs>
        <w:jc w:val="both"/>
        <w:rPr>
          <w:ins w:id="901" w:author="Andrija Ilic" w:date="2015-09-14T18:23:00Z"/>
          <w:szCs w:val="24"/>
        </w:rPr>
        <w:pPrChange w:id="902" w:author="Andrija Ilic" w:date="2015-09-14T18:11:00Z">
          <w:pPr>
            <w:pStyle w:val="ListParagraph"/>
            <w:numPr>
              <w:ilvl w:val="1"/>
              <w:numId w:val="49"/>
            </w:numPr>
            <w:ind w:left="1770" w:hanging="420"/>
          </w:pPr>
        </w:pPrChange>
      </w:pPr>
      <w:ins w:id="903" w:author="Andrija Ilic" w:date="2015-09-14T18:11:00Z">
        <w:r w:rsidRPr="00ED2B5B">
          <w:rPr>
            <w:rFonts w:cs="Times New Roman"/>
            <w:color w:val="312E25"/>
            <w:szCs w:val="24"/>
            <w:shd w:val="clear" w:color="auto" w:fill="F5F3E5"/>
            <w:rPrChange w:id="904" w:author="Andrija Ilic" w:date="2015-09-14T18:12:00Z">
              <w:rPr>
                <w:rFonts w:ascii="Segoe UI" w:hAnsi="Segoe UI" w:cs="Segoe UI"/>
                <w:color w:val="312E25"/>
                <w:sz w:val="21"/>
                <w:szCs w:val="21"/>
                <w:shd w:val="clear" w:color="auto" w:fill="F5F3E5"/>
              </w:rPr>
            </w:rPrChange>
          </w:rPr>
          <w:t>"Tapestry5-jQuery"</w:t>
        </w:r>
        <w:r>
          <w:rPr>
            <w:rFonts w:eastAsia="Courier Std" w:cs="Courier Std"/>
            <w:color w:val="000000"/>
            <w:szCs w:val="24"/>
          </w:rPr>
          <w:t xml:space="preserve"> је библиотека отвореног кода за Tapestry 5 креирана од стране Atos WorldLine-a.</w:t>
        </w:r>
      </w:ins>
      <w:ins w:id="905" w:author="Andrija Ilic" w:date="2015-09-14T18:14:00Z">
        <w:r>
          <w:rPr>
            <w:rFonts w:eastAsia="Courier Std" w:cs="Courier Std"/>
            <w:color w:val="000000"/>
            <w:szCs w:val="24"/>
          </w:rPr>
          <w:t xml:space="preserve"> </w:t>
        </w:r>
        <w:r>
          <w:rPr>
            <w:rFonts w:eastAsia="Courier Std" w:cs="Courier Std"/>
            <w:color w:val="000000"/>
            <w:szCs w:val="24"/>
            <w:lang w:val="sr-Cyrl-RS"/>
          </w:rPr>
          <w:t xml:space="preserve">Она има за циљ да се омогући да се замени </w:t>
        </w:r>
        <w:r>
          <w:rPr>
            <w:szCs w:val="24"/>
          </w:rPr>
          <w:t>Prototype/Scriptaculous</w:t>
        </w:r>
      </w:ins>
      <w:ins w:id="906" w:author="Andrija Ilic" w:date="2015-09-14T18:15:00Z">
        <w:r>
          <w:rPr>
            <w:szCs w:val="24"/>
          </w:rPr>
          <w:t xml:space="preserve"> JS </w:t>
        </w:r>
        <w:r>
          <w:rPr>
            <w:szCs w:val="24"/>
            <w:lang w:val="sr-Cyrl-RS"/>
          </w:rPr>
          <w:t xml:space="preserve">слој </w:t>
        </w:r>
        <w:r>
          <w:rPr>
            <w:szCs w:val="24"/>
          </w:rPr>
          <w:lastRenderedPageBreak/>
          <w:t>Tapestry</w:t>
        </w:r>
        <w:r>
          <w:rPr>
            <w:szCs w:val="24"/>
            <w:lang w:val="sr-Cyrl-RS"/>
          </w:rPr>
          <w:t xml:space="preserve">-ја: све његове компоненте и </w:t>
        </w:r>
      </w:ins>
      <w:ins w:id="907" w:author="Andrija Ilic" w:date="2015-09-14T18:16:00Z">
        <w:r>
          <w:rPr>
            <w:szCs w:val="24"/>
            <w:lang w:val="sr-Cyrl-RS"/>
          </w:rPr>
          <w:t xml:space="preserve">остале </w:t>
        </w:r>
        <w:r>
          <w:rPr>
            <w:szCs w:val="24"/>
            <w:lang w:val="sr-Latn-RS"/>
          </w:rPr>
          <w:t xml:space="preserve">JS </w:t>
        </w:r>
        <w:r>
          <w:rPr>
            <w:szCs w:val="24"/>
            <w:lang w:val="sr-Cyrl-RS"/>
          </w:rPr>
          <w:t xml:space="preserve">интеракције. </w:t>
        </w:r>
      </w:ins>
      <w:ins w:id="908" w:author="Andrija Ilic" w:date="2015-09-14T18:17:00Z">
        <w:r>
          <w:rPr>
            <w:szCs w:val="24"/>
            <w:lang w:val="sr-Cyrl-RS"/>
          </w:rPr>
          <w:t xml:space="preserve">Она такође пружа напредни </w:t>
        </w:r>
      </w:ins>
      <w:ins w:id="909" w:author="Andrija Ilic" w:date="2015-09-14T18:19:00Z">
        <w:r>
          <w:rPr>
            <w:szCs w:val="24"/>
            <w:lang w:val="sr-Cyrl-RS"/>
          </w:rPr>
          <w:t xml:space="preserve">оквир </w:t>
        </w:r>
      </w:ins>
      <w:ins w:id="910" w:author="Andrija Ilic" w:date="2015-09-14T18:18:00Z">
        <w:r>
          <w:rPr>
            <w:szCs w:val="24"/>
            <w:lang w:val="sr-Cyrl-RS"/>
          </w:rPr>
          <w:t>интерфејс</w:t>
        </w:r>
      </w:ins>
      <w:ins w:id="911" w:author="Andrija Ilic" w:date="2015-09-14T18:19:00Z">
        <w:r>
          <w:rPr>
            <w:szCs w:val="24"/>
            <w:lang w:val="sr-Cyrl-RS"/>
          </w:rPr>
          <w:t xml:space="preserve"> компоненти за лако интегрисање </w:t>
        </w:r>
        <w:r>
          <w:rPr>
            <w:szCs w:val="24"/>
            <w:lang w:val="sr-Latn-RS"/>
          </w:rPr>
          <w:t xml:space="preserve">Ajax </w:t>
        </w:r>
        <w:r>
          <w:rPr>
            <w:szCs w:val="24"/>
            <w:lang w:val="sr-Cyrl-RS"/>
          </w:rPr>
          <w:t>могућности у</w:t>
        </w:r>
      </w:ins>
      <w:ins w:id="912" w:author="Andrija Ilic" w:date="2015-09-14T18:20:00Z">
        <w:r>
          <w:rPr>
            <w:szCs w:val="24"/>
            <w:lang w:val="sr-Cyrl-RS"/>
          </w:rPr>
          <w:t xml:space="preserve"> пословне аплик</w:t>
        </w:r>
      </w:ins>
      <w:ins w:id="913" w:author="Andrija Ilic" w:date="2015-09-14T18:19:00Z">
        <w:r>
          <w:rPr>
            <w:szCs w:val="24"/>
            <w:lang w:val="sr-Cyrl-RS"/>
          </w:rPr>
          <w:t xml:space="preserve">ације које користе </w:t>
        </w:r>
      </w:ins>
      <w:ins w:id="914" w:author="Andrija Ilic" w:date="2015-09-14T18:20:00Z">
        <w:r>
          <w:rPr>
            <w:szCs w:val="24"/>
          </w:rPr>
          <w:t>Tapestry</w:t>
        </w:r>
        <w:r>
          <w:rPr>
            <w:szCs w:val="24"/>
            <w:lang w:val="sr-Cyrl-RS"/>
          </w:rPr>
          <w:t xml:space="preserve">. </w:t>
        </w:r>
        <w:r>
          <w:rPr>
            <w:szCs w:val="24"/>
          </w:rPr>
          <w:t>[2]</w:t>
        </w:r>
      </w:ins>
    </w:p>
    <w:p w14:paraId="4C6532B6" w14:textId="5D7BAE27" w:rsidR="00EC3F94" w:rsidRDefault="00EC3F94">
      <w:pPr>
        <w:tabs>
          <w:tab w:val="left" w:pos="939"/>
        </w:tabs>
        <w:jc w:val="both"/>
        <w:rPr>
          <w:ins w:id="915" w:author="Andrija Ilic" w:date="2015-09-14T18:29:00Z"/>
          <w:szCs w:val="24"/>
          <w:lang w:val="sr-Cyrl-RS"/>
        </w:rPr>
        <w:pPrChange w:id="916" w:author="Andrija Ilic" w:date="2015-09-14T18:11:00Z">
          <w:pPr>
            <w:pStyle w:val="ListParagraph"/>
            <w:numPr>
              <w:ilvl w:val="1"/>
              <w:numId w:val="49"/>
            </w:numPr>
            <w:ind w:left="1770" w:hanging="420"/>
          </w:pPr>
        </w:pPrChange>
      </w:pPr>
      <w:ins w:id="917" w:author="Andrija Ilic" w:date="2015-09-14T18:24:00Z">
        <w:r>
          <w:rPr>
            <w:szCs w:val="24"/>
            <w:lang w:val="sr-Cyrl-RS"/>
          </w:rPr>
          <w:t>Додавање</w:t>
        </w:r>
      </w:ins>
      <w:ins w:id="918" w:author="Andrija Ilic" w:date="2015-09-14T18:26:00Z">
        <w:r>
          <w:rPr>
            <w:szCs w:val="24"/>
            <w:lang w:val="sr-Latn-RS"/>
          </w:rPr>
          <w:t xml:space="preserve"> </w:t>
        </w:r>
        <w:r w:rsidRPr="00291BC7">
          <w:rPr>
            <w:rFonts w:cs="Times New Roman"/>
            <w:color w:val="312E25"/>
            <w:szCs w:val="24"/>
            <w:shd w:val="clear" w:color="auto" w:fill="F5F3E5"/>
          </w:rPr>
          <w:t>"Tapestry5-jQuery"</w:t>
        </w:r>
        <w:r>
          <w:rPr>
            <w:rFonts w:eastAsia="Courier Std" w:cs="Courier Std"/>
            <w:color w:val="000000"/>
            <w:szCs w:val="24"/>
          </w:rPr>
          <w:t xml:space="preserve"> </w:t>
        </w:r>
      </w:ins>
      <w:ins w:id="919" w:author="Andrija Ilic" w:date="2015-09-14T18:24:00Z">
        <w:r>
          <w:rPr>
            <w:szCs w:val="24"/>
            <w:lang w:val="sr-Cyrl-RS"/>
          </w:rPr>
          <w:t xml:space="preserve"> библиотеке, </w:t>
        </w:r>
      </w:ins>
      <w:ins w:id="920" w:author="Andrija Ilic" w:date="2015-09-14T18:26:00Z">
        <w:r>
          <w:rPr>
            <w:szCs w:val="24"/>
            <w:lang w:val="sr-Cyrl-RS"/>
          </w:rPr>
          <w:t xml:space="preserve">с обзиром да је </w:t>
        </w:r>
      </w:ins>
      <w:ins w:id="921" w:author="Andrija Ilic" w:date="2015-09-14T18:27:00Z">
        <w:r>
          <w:rPr>
            <w:szCs w:val="24"/>
            <w:lang w:val="sr-Cyrl-RS"/>
          </w:rPr>
          <w:t xml:space="preserve">за структуру и праћење зависности коришћен </w:t>
        </w:r>
        <w:r>
          <w:rPr>
            <w:szCs w:val="24"/>
            <w:lang w:val="sr-Latn-RS"/>
          </w:rPr>
          <w:t xml:space="preserve">maven, </w:t>
        </w:r>
      </w:ins>
      <w:ins w:id="922" w:author="Andrija Ilic" w:date="2015-09-14T18:28:00Z">
        <w:r>
          <w:rPr>
            <w:szCs w:val="24"/>
            <w:lang w:val="sr-Cyrl-RS"/>
          </w:rPr>
          <w:t>врши се додавањем зависности у .</w:t>
        </w:r>
        <w:r>
          <w:rPr>
            <w:szCs w:val="24"/>
            <w:lang w:val="sr-Latn-RS"/>
          </w:rPr>
          <w:t xml:space="preserve">pom </w:t>
        </w:r>
        <w:r>
          <w:rPr>
            <w:szCs w:val="24"/>
            <w:lang w:val="sr-Cyrl-RS"/>
          </w:rPr>
          <w:t xml:space="preserve">фајлу: </w:t>
        </w:r>
      </w:ins>
    </w:p>
    <w:p w14:paraId="45CC27B6" w14:textId="77777777" w:rsidR="00EC3F94" w:rsidRDefault="00EC3F94" w:rsidP="00EC3F94">
      <w:pPr>
        <w:pStyle w:val="HTMLPreformatted"/>
        <w:shd w:val="clear" w:color="auto" w:fill="FFFFFF"/>
        <w:spacing w:line="432" w:lineRule="atLeast"/>
        <w:textAlignment w:val="baseline"/>
        <w:rPr>
          <w:ins w:id="923" w:author="Andrija Ilic" w:date="2015-09-14T18:29:00Z"/>
          <w:color w:val="000000"/>
          <w:sz w:val="21"/>
          <w:szCs w:val="21"/>
        </w:rPr>
      </w:pPr>
      <w:ins w:id="924" w:author="Andrija Ilic" w:date="2015-09-14T18:29:00Z">
        <w:r>
          <w:rPr>
            <w:color w:val="000000"/>
            <w:sz w:val="21"/>
            <w:szCs w:val="21"/>
          </w:rPr>
          <w:t>&lt;dependencies&gt;</w:t>
        </w:r>
      </w:ins>
    </w:p>
    <w:p w14:paraId="441C3C6C" w14:textId="77777777" w:rsidR="00EC3F94" w:rsidRDefault="00EC3F94" w:rsidP="00EC3F94">
      <w:pPr>
        <w:pStyle w:val="HTMLPreformatted"/>
        <w:shd w:val="clear" w:color="auto" w:fill="FFFFFF"/>
        <w:spacing w:line="432" w:lineRule="atLeast"/>
        <w:textAlignment w:val="baseline"/>
        <w:rPr>
          <w:ins w:id="925" w:author="Andrija Ilic" w:date="2015-09-14T18:29:00Z"/>
          <w:color w:val="000000"/>
          <w:sz w:val="21"/>
          <w:szCs w:val="21"/>
        </w:rPr>
      </w:pPr>
      <w:ins w:id="926" w:author="Andrija Ilic" w:date="2015-09-14T18:29:00Z">
        <w:r>
          <w:rPr>
            <w:color w:val="000000"/>
            <w:sz w:val="21"/>
            <w:szCs w:val="21"/>
          </w:rPr>
          <w:tab/>
          <w:t xml:space="preserve">    ...</w:t>
        </w:r>
      </w:ins>
    </w:p>
    <w:p w14:paraId="0A46C3C5" w14:textId="77777777" w:rsidR="00EC3F94" w:rsidRDefault="00EC3F94" w:rsidP="00EC3F94">
      <w:pPr>
        <w:pStyle w:val="HTMLPreformatted"/>
        <w:shd w:val="clear" w:color="auto" w:fill="FFFFFF"/>
        <w:spacing w:line="432" w:lineRule="atLeast"/>
        <w:textAlignment w:val="baseline"/>
        <w:rPr>
          <w:ins w:id="927" w:author="Andrija Ilic" w:date="2015-09-14T18:29:00Z"/>
          <w:color w:val="000000"/>
          <w:sz w:val="21"/>
          <w:szCs w:val="21"/>
        </w:rPr>
      </w:pPr>
      <w:ins w:id="928" w:author="Andrija Ilic" w:date="2015-09-14T18:29:00Z">
        <w:r>
          <w:rPr>
            <w:color w:val="000000"/>
            <w:sz w:val="21"/>
            <w:szCs w:val="21"/>
          </w:rPr>
          <w:tab/>
          <w:t xml:space="preserve">    &lt;dependency&gt;</w:t>
        </w:r>
      </w:ins>
    </w:p>
    <w:p w14:paraId="57D10973" w14:textId="77777777" w:rsidR="00EC3F94" w:rsidRDefault="00EC3F94" w:rsidP="00EC3F94">
      <w:pPr>
        <w:pStyle w:val="HTMLPreformatted"/>
        <w:shd w:val="clear" w:color="auto" w:fill="FFFFFF"/>
        <w:spacing w:line="432" w:lineRule="atLeast"/>
        <w:textAlignment w:val="baseline"/>
        <w:rPr>
          <w:ins w:id="929" w:author="Andrija Ilic" w:date="2015-09-14T18:29:00Z"/>
          <w:color w:val="000000"/>
          <w:sz w:val="21"/>
          <w:szCs w:val="21"/>
        </w:rPr>
      </w:pPr>
      <w:ins w:id="930" w:author="Andrija Ilic" w:date="2015-09-14T18:29:00Z">
        <w:r>
          <w:rPr>
            <w:color w:val="000000"/>
            <w:sz w:val="21"/>
            <w:szCs w:val="21"/>
          </w:rPr>
          <w:tab/>
          <w:t xml:space="preserve">        &lt;groupId&gt;org.got5&lt;/groupId&gt;</w:t>
        </w:r>
      </w:ins>
    </w:p>
    <w:p w14:paraId="0964530D" w14:textId="77777777" w:rsidR="00EC3F94" w:rsidRDefault="00EC3F94" w:rsidP="00EC3F94">
      <w:pPr>
        <w:pStyle w:val="HTMLPreformatted"/>
        <w:shd w:val="clear" w:color="auto" w:fill="FFFFFF"/>
        <w:spacing w:line="432" w:lineRule="atLeast"/>
        <w:textAlignment w:val="baseline"/>
        <w:rPr>
          <w:ins w:id="931" w:author="Andrija Ilic" w:date="2015-09-14T18:29:00Z"/>
          <w:color w:val="000000"/>
          <w:sz w:val="21"/>
          <w:szCs w:val="21"/>
        </w:rPr>
      </w:pPr>
      <w:ins w:id="932" w:author="Andrija Ilic" w:date="2015-09-14T18:29:00Z">
        <w:r>
          <w:rPr>
            <w:color w:val="000000"/>
            <w:sz w:val="21"/>
            <w:szCs w:val="21"/>
          </w:rPr>
          <w:tab/>
          <w:t xml:space="preserve">        &lt;artifactId&gt;tapestry5-jquery&lt;/artifactId&gt;</w:t>
        </w:r>
      </w:ins>
    </w:p>
    <w:p w14:paraId="68D2DE21" w14:textId="77777777" w:rsidR="00EC3F94" w:rsidRDefault="00EC3F94" w:rsidP="00EC3F94">
      <w:pPr>
        <w:pStyle w:val="HTMLPreformatted"/>
        <w:shd w:val="clear" w:color="auto" w:fill="FFFFFF"/>
        <w:spacing w:line="432" w:lineRule="atLeast"/>
        <w:textAlignment w:val="baseline"/>
        <w:rPr>
          <w:ins w:id="933" w:author="Andrija Ilic" w:date="2015-09-14T18:29:00Z"/>
          <w:color w:val="000000"/>
          <w:sz w:val="21"/>
          <w:szCs w:val="21"/>
        </w:rPr>
      </w:pPr>
      <w:ins w:id="934" w:author="Andrija Ilic" w:date="2015-09-14T18:29:00Z">
        <w:r>
          <w:rPr>
            <w:color w:val="000000"/>
            <w:sz w:val="21"/>
            <w:szCs w:val="21"/>
          </w:rPr>
          <w:tab/>
          <w:t xml:space="preserve">        &lt;version&gt;3.3.1&lt;/version&gt;</w:t>
        </w:r>
      </w:ins>
    </w:p>
    <w:p w14:paraId="7CA091F8" w14:textId="77777777" w:rsidR="00EC3F94" w:rsidRDefault="00EC3F94" w:rsidP="00EC3F94">
      <w:pPr>
        <w:pStyle w:val="HTMLPreformatted"/>
        <w:shd w:val="clear" w:color="auto" w:fill="FFFFFF"/>
        <w:spacing w:line="432" w:lineRule="atLeast"/>
        <w:textAlignment w:val="baseline"/>
        <w:rPr>
          <w:ins w:id="935" w:author="Andrija Ilic" w:date="2015-09-14T18:29:00Z"/>
          <w:color w:val="000000"/>
          <w:sz w:val="21"/>
          <w:szCs w:val="21"/>
        </w:rPr>
      </w:pPr>
      <w:ins w:id="936" w:author="Andrija Ilic" w:date="2015-09-14T18:29:00Z">
        <w:r>
          <w:rPr>
            <w:color w:val="000000"/>
            <w:sz w:val="21"/>
            <w:szCs w:val="21"/>
          </w:rPr>
          <w:tab/>
          <w:t xml:space="preserve">    &lt;/dependency&gt;</w:t>
        </w:r>
      </w:ins>
    </w:p>
    <w:p w14:paraId="370CCC35" w14:textId="77777777" w:rsidR="00EC3F94" w:rsidRDefault="00EC3F94" w:rsidP="00EC3F94">
      <w:pPr>
        <w:pStyle w:val="HTMLPreformatted"/>
        <w:shd w:val="clear" w:color="auto" w:fill="FFFFFF"/>
        <w:spacing w:line="432" w:lineRule="atLeast"/>
        <w:textAlignment w:val="baseline"/>
        <w:rPr>
          <w:ins w:id="937" w:author="Andrija Ilic" w:date="2015-09-14T18:29:00Z"/>
          <w:color w:val="000000"/>
          <w:sz w:val="21"/>
          <w:szCs w:val="21"/>
        </w:rPr>
      </w:pPr>
      <w:ins w:id="938" w:author="Andrija Ilic" w:date="2015-09-14T18:29:00Z">
        <w:r>
          <w:rPr>
            <w:color w:val="000000"/>
            <w:sz w:val="21"/>
            <w:szCs w:val="21"/>
          </w:rPr>
          <w:tab/>
          <w:t xml:space="preserve">    ...</w:t>
        </w:r>
      </w:ins>
    </w:p>
    <w:p w14:paraId="0102E380" w14:textId="77777777" w:rsidR="00EC3F94" w:rsidRDefault="00EC3F94" w:rsidP="00EC3F94">
      <w:pPr>
        <w:pStyle w:val="HTMLPreformatted"/>
        <w:shd w:val="clear" w:color="auto" w:fill="FFFFFF"/>
        <w:spacing w:line="432" w:lineRule="atLeast"/>
        <w:textAlignment w:val="baseline"/>
        <w:rPr>
          <w:ins w:id="939" w:author="Andrija Ilic" w:date="2015-09-14T18:29:00Z"/>
          <w:color w:val="000000"/>
          <w:sz w:val="21"/>
          <w:szCs w:val="21"/>
        </w:rPr>
      </w:pPr>
      <w:ins w:id="940" w:author="Andrija Ilic" w:date="2015-09-14T18:29:00Z">
        <w:r>
          <w:rPr>
            <w:color w:val="000000"/>
            <w:sz w:val="21"/>
            <w:szCs w:val="21"/>
          </w:rPr>
          <w:tab/>
          <w:t>&lt;/dependencies&gt;</w:t>
        </w:r>
      </w:ins>
    </w:p>
    <w:p w14:paraId="66DE5B99" w14:textId="77777777" w:rsidR="00EC3F94" w:rsidRDefault="00EC3F94" w:rsidP="00EC3F94">
      <w:pPr>
        <w:pStyle w:val="HTMLPreformatted"/>
        <w:shd w:val="clear" w:color="auto" w:fill="FFFFFF"/>
        <w:spacing w:line="432" w:lineRule="atLeast"/>
        <w:textAlignment w:val="baseline"/>
        <w:rPr>
          <w:ins w:id="941" w:author="Andrija Ilic" w:date="2015-09-14T18:29:00Z"/>
          <w:color w:val="000000"/>
          <w:sz w:val="21"/>
          <w:szCs w:val="21"/>
        </w:rPr>
      </w:pPr>
      <w:ins w:id="942" w:author="Andrija Ilic" w:date="2015-09-14T18:29:00Z">
        <w:r>
          <w:rPr>
            <w:color w:val="000000"/>
            <w:sz w:val="21"/>
            <w:szCs w:val="21"/>
          </w:rPr>
          <w:tab/>
        </w:r>
      </w:ins>
    </w:p>
    <w:p w14:paraId="7B6CDBF7" w14:textId="77777777" w:rsidR="00EC3F94" w:rsidRDefault="00EC3F94" w:rsidP="00EC3F94">
      <w:pPr>
        <w:pStyle w:val="HTMLPreformatted"/>
        <w:shd w:val="clear" w:color="auto" w:fill="FFFFFF"/>
        <w:spacing w:line="432" w:lineRule="atLeast"/>
        <w:textAlignment w:val="baseline"/>
        <w:rPr>
          <w:ins w:id="943" w:author="Andrija Ilic" w:date="2015-09-14T18:29:00Z"/>
          <w:color w:val="000000"/>
          <w:sz w:val="21"/>
          <w:szCs w:val="21"/>
        </w:rPr>
      </w:pPr>
      <w:ins w:id="944" w:author="Andrija Ilic" w:date="2015-09-14T18:29:00Z">
        <w:r>
          <w:rPr>
            <w:color w:val="000000"/>
            <w:sz w:val="21"/>
            <w:szCs w:val="21"/>
          </w:rPr>
          <w:tab/>
          <w:t>&lt;repositories&gt;</w:t>
        </w:r>
      </w:ins>
    </w:p>
    <w:p w14:paraId="1A3F80CE" w14:textId="77777777" w:rsidR="00EC3F94" w:rsidRDefault="00EC3F94" w:rsidP="00EC3F94">
      <w:pPr>
        <w:pStyle w:val="HTMLPreformatted"/>
        <w:shd w:val="clear" w:color="auto" w:fill="FFFFFF"/>
        <w:spacing w:line="432" w:lineRule="atLeast"/>
        <w:textAlignment w:val="baseline"/>
        <w:rPr>
          <w:ins w:id="945" w:author="Andrija Ilic" w:date="2015-09-14T18:29:00Z"/>
          <w:color w:val="000000"/>
          <w:sz w:val="21"/>
          <w:szCs w:val="21"/>
        </w:rPr>
      </w:pPr>
      <w:ins w:id="946" w:author="Andrija Ilic" w:date="2015-09-14T18:29:00Z">
        <w:r>
          <w:rPr>
            <w:color w:val="000000"/>
            <w:sz w:val="21"/>
            <w:szCs w:val="21"/>
          </w:rPr>
          <w:tab/>
          <w:t xml:space="preserve">    ...</w:t>
        </w:r>
      </w:ins>
    </w:p>
    <w:p w14:paraId="113D0BDF" w14:textId="77777777" w:rsidR="00EC3F94" w:rsidRDefault="00EC3F94" w:rsidP="00EC3F94">
      <w:pPr>
        <w:pStyle w:val="HTMLPreformatted"/>
        <w:shd w:val="clear" w:color="auto" w:fill="FFFFFF"/>
        <w:spacing w:line="432" w:lineRule="atLeast"/>
        <w:textAlignment w:val="baseline"/>
        <w:rPr>
          <w:ins w:id="947" w:author="Andrija Ilic" w:date="2015-09-14T18:29:00Z"/>
          <w:color w:val="000000"/>
          <w:sz w:val="21"/>
          <w:szCs w:val="21"/>
        </w:rPr>
      </w:pPr>
      <w:ins w:id="948" w:author="Andrija Ilic" w:date="2015-09-14T18:29:00Z">
        <w:r>
          <w:rPr>
            <w:color w:val="000000"/>
            <w:sz w:val="21"/>
            <w:szCs w:val="21"/>
          </w:rPr>
          <w:tab/>
          <w:t xml:space="preserve">    &lt;repository&gt;</w:t>
        </w:r>
      </w:ins>
    </w:p>
    <w:p w14:paraId="6DFD23DB" w14:textId="77777777" w:rsidR="00EC3F94" w:rsidRDefault="00EC3F94" w:rsidP="00EC3F94">
      <w:pPr>
        <w:pStyle w:val="HTMLPreformatted"/>
        <w:shd w:val="clear" w:color="auto" w:fill="FFFFFF"/>
        <w:spacing w:line="432" w:lineRule="atLeast"/>
        <w:textAlignment w:val="baseline"/>
        <w:rPr>
          <w:ins w:id="949" w:author="Andrija Ilic" w:date="2015-09-14T18:29:00Z"/>
          <w:color w:val="000000"/>
          <w:sz w:val="21"/>
          <w:szCs w:val="21"/>
        </w:rPr>
      </w:pPr>
      <w:ins w:id="950" w:author="Andrija Ilic" w:date="2015-09-14T18:29:00Z">
        <w:r>
          <w:rPr>
            <w:color w:val="000000"/>
            <w:sz w:val="21"/>
            <w:szCs w:val="21"/>
          </w:rPr>
          <w:tab/>
          <w:t xml:space="preserve">        &lt;id&gt;devlab722-repo&lt;/id&gt;</w:t>
        </w:r>
      </w:ins>
    </w:p>
    <w:p w14:paraId="23556B17" w14:textId="77777777" w:rsidR="00EC3F94" w:rsidRDefault="00EC3F94" w:rsidP="00EC3F94">
      <w:pPr>
        <w:pStyle w:val="HTMLPreformatted"/>
        <w:shd w:val="clear" w:color="auto" w:fill="FFFFFF"/>
        <w:spacing w:line="432" w:lineRule="atLeast"/>
        <w:textAlignment w:val="baseline"/>
        <w:rPr>
          <w:ins w:id="951" w:author="Andrija Ilic" w:date="2015-09-14T18:29:00Z"/>
          <w:color w:val="000000"/>
          <w:sz w:val="21"/>
          <w:szCs w:val="21"/>
        </w:rPr>
      </w:pPr>
      <w:ins w:id="952" w:author="Andrija Ilic" w:date="2015-09-14T18:29:00Z">
        <w:r>
          <w:rPr>
            <w:color w:val="000000"/>
            <w:sz w:val="21"/>
            <w:szCs w:val="21"/>
          </w:rPr>
          <w:tab/>
          <w:t xml:space="preserve">        &lt;url&gt;</w:t>
        </w:r>
      </w:ins>
    </w:p>
    <w:p w14:paraId="1EFA25CD" w14:textId="77777777" w:rsidR="00EC3F94" w:rsidRDefault="00EC3F94" w:rsidP="00EC3F94">
      <w:pPr>
        <w:pStyle w:val="HTMLPreformatted"/>
        <w:shd w:val="clear" w:color="auto" w:fill="FFFFFF"/>
        <w:spacing w:line="432" w:lineRule="atLeast"/>
        <w:textAlignment w:val="baseline"/>
        <w:rPr>
          <w:ins w:id="953" w:author="Andrija Ilic" w:date="2015-09-14T18:29:00Z"/>
          <w:color w:val="000000"/>
          <w:sz w:val="21"/>
          <w:szCs w:val="21"/>
        </w:rPr>
      </w:pPr>
      <w:ins w:id="954" w:author="Andrija Ilic" w:date="2015-09-14T18:29:00Z">
        <w:r>
          <w:rPr>
            <w:color w:val="000000"/>
            <w:sz w:val="21"/>
            <w:szCs w:val="21"/>
          </w:rPr>
          <w:tab/>
          <w:t xml:space="preserve">            http://nexus.devlab722.net/nexus/content/repositories/releases</w:t>
        </w:r>
      </w:ins>
    </w:p>
    <w:p w14:paraId="7D88F825" w14:textId="77777777" w:rsidR="00EC3F94" w:rsidRDefault="00EC3F94" w:rsidP="00EC3F94">
      <w:pPr>
        <w:pStyle w:val="HTMLPreformatted"/>
        <w:shd w:val="clear" w:color="auto" w:fill="FFFFFF"/>
        <w:spacing w:line="432" w:lineRule="atLeast"/>
        <w:textAlignment w:val="baseline"/>
        <w:rPr>
          <w:ins w:id="955" w:author="Andrija Ilic" w:date="2015-09-14T18:29:00Z"/>
          <w:color w:val="000000"/>
          <w:sz w:val="21"/>
          <w:szCs w:val="21"/>
        </w:rPr>
      </w:pPr>
      <w:ins w:id="956" w:author="Andrija Ilic" w:date="2015-09-14T18:29:00Z">
        <w:r>
          <w:rPr>
            <w:color w:val="000000"/>
            <w:sz w:val="21"/>
            <w:szCs w:val="21"/>
          </w:rPr>
          <w:tab/>
          <w:t xml:space="preserve">        &lt;/url&gt;</w:t>
        </w:r>
      </w:ins>
    </w:p>
    <w:p w14:paraId="0AA49902" w14:textId="77777777" w:rsidR="00EC3F94" w:rsidRDefault="00EC3F94" w:rsidP="00EC3F94">
      <w:pPr>
        <w:pStyle w:val="HTMLPreformatted"/>
        <w:shd w:val="clear" w:color="auto" w:fill="FFFFFF"/>
        <w:spacing w:line="432" w:lineRule="atLeast"/>
        <w:textAlignment w:val="baseline"/>
        <w:rPr>
          <w:ins w:id="957" w:author="Andrija Ilic" w:date="2015-09-14T18:29:00Z"/>
          <w:color w:val="000000"/>
          <w:sz w:val="21"/>
          <w:szCs w:val="21"/>
        </w:rPr>
      </w:pPr>
      <w:ins w:id="958" w:author="Andrija Ilic" w:date="2015-09-14T18:29:00Z">
        <w:r>
          <w:rPr>
            <w:color w:val="000000"/>
            <w:sz w:val="21"/>
            <w:szCs w:val="21"/>
          </w:rPr>
          <w:tab/>
          <w:t xml:space="preserve">        &lt;snapshots&gt;</w:t>
        </w:r>
      </w:ins>
    </w:p>
    <w:p w14:paraId="678E950D" w14:textId="77777777" w:rsidR="00EC3F94" w:rsidRDefault="00EC3F94" w:rsidP="00EC3F94">
      <w:pPr>
        <w:pStyle w:val="HTMLPreformatted"/>
        <w:shd w:val="clear" w:color="auto" w:fill="FFFFFF"/>
        <w:spacing w:line="432" w:lineRule="atLeast"/>
        <w:textAlignment w:val="baseline"/>
        <w:rPr>
          <w:ins w:id="959" w:author="Andrija Ilic" w:date="2015-09-14T18:29:00Z"/>
          <w:color w:val="000000"/>
          <w:sz w:val="21"/>
          <w:szCs w:val="21"/>
        </w:rPr>
      </w:pPr>
      <w:ins w:id="960" w:author="Andrija Ilic" w:date="2015-09-14T18:29:00Z">
        <w:r>
          <w:rPr>
            <w:color w:val="000000"/>
            <w:sz w:val="21"/>
            <w:szCs w:val="21"/>
          </w:rPr>
          <w:tab/>
          <w:t xml:space="preserve">            &lt;enabled&gt;false&lt;/enabled&gt;</w:t>
        </w:r>
      </w:ins>
    </w:p>
    <w:p w14:paraId="63F8FDD2" w14:textId="77777777" w:rsidR="00EC3F94" w:rsidRDefault="00EC3F94" w:rsidP="00EC3F94">
      <w:pPr>
        <w:pStyle w:val="HTMLPreformatted"/>
        <w:shd w:val="clear" w:color="auto" w:fill="FFFFFF"/>
        <w:spacing w:line="432" w:lineRule="atLeast"/>
        <w:textAlignment w:val="baseline"/>
        <w:rPr>
          <w:ins w:id="961" w:author="Andrija Ilic" w:date="2015-09-14T18:29:00Z"/>
          <w:color w:val="000000"/>
          <w:sz w:val="21"/>
          <w:szCs w:val="21"/>
        </w:rPr>
      </w:pPr>
      <w:ins w:id="962" w:author="Andrija Ilic" w:date="2015-09-14T18:29:00Z">
        <w:r>
          <w:rPr>
            <w:color w:val="000000"/>
            <w:sz w:val="21"/>
            <w:szCs w:val="21"/>
          </w:rPr>
          <w:tab/>
          <w:t xml:space="preserve">        &lt;/snapshots&gt;</w:t>
        </w:r>
      </w:ins>
    </w:p>
    <w:p w14:paraId="622E42EB" w14:textId="77777777" w:rsidR="00EC3F94" w:rsidRDefault="00EC3F94" w:rsidP="00EC3F94">
      <w:pPr>
        <w:pStyle w:val="HTMLPreformatted"/>
        <w:shd w:val="clear" w:color="auto" w:fill="FFFFFF"/>
        <w:spacing w:line="432" w:lineRule="atLeast"/>
        <w:textAlignment w:val="baseline"/>
        <w:rPr>
          <w:ins w:id="963" w:author="Andrija Ilic" w:date="2015-09-14T18:29:00Z"/>
          <w:color w:val="000000"/>
          <w:sz w:val="21"/>
          <w:szCs w:val="21"/>
        </w:rPr>
      </w:pPr>
      <w:ins w:id="964" w:author="Andrija Ilic" w:date="2015-09-14T18:29:00Z">
        <w:r>
          <w:rPr>
            <w:color w:val="000000"/>
            <w:sz w:val="21"/>
            <w:szCs w:val="21"/>
          </w:rPr>
          <w:tab/>
          <w:t xml:space="preserve">    &lt;/repository&gt;</w:t>
        </w:r>
      </w:ins>
    </w:p>
    <w:p w14:paraId="23CA2536" w14:textId="77777777" w:rsidR="00EC3F94" w:rsidRDefault="00EC3F94" w:rsidP="00EC3F94">
      <w:pPr>
        <w:pStyle w:val="HTMLPreformatted"/>
        <w:shd w:val="clear" w:color="auto" w:fill="FFFFFF"/>
        <w:spacing w:line="432" w:lineRule="atLeast"/>
        <w:textAlignment w:val="baseline"/>
        <w:rPr>
          <w:ins w:id="965" w:author="Andrija Ilic" w:date="2015-09-14T18:29:00Z"/>
          <w:color w:val="000000"/>
          <w:sz w:val="21"/>
          <w:szCs w:val="21"/>
        </w:rPr>
      </w:pPr>
      <w:ins w:id="966" w:author="Andrija Ilic" w:date="2015-09-14T18:29:00Z">
        <w:r>
          <w:rPr>
            <w:color w:val="000000"/>
            <w:sz w:val="21"/>
            <w:szCs w:val="21"/>
          </w:rPr>
          <w:tab/>
        </w:r>
      </w:ins>
    </w:p>
    <w:p w14:paraId="1D025B6A" w14:textId="77777777" w:rsidR="00EC3F94" w:rsidRDefault="00EC3F94" w:rsidP="00EC3F94">
      <w:pPr>
        <w:pStyle w:val="HTMLPreformatted"/>
        <w:shd w:val="clear" w:color="auto" w:fill="FFFFFF"/>
        <w:spacing w:line="432" w:lineRule="atLeast"/>
        <w:textAlignment w:val="baseline"/>
        <w:rPr>
          <w:ins w:id="967" w:author="Andrija Ilic" w:date="2015-09-14T18:29:00Z"/>
          <w:color w:val="000000"/>
          <w:sz w:val="21"/>
          <w:szCs w:val="21"/>
        </w:rPr>
      </w:pPr>
      <w:ins w:id="968" w:author="Andrija Ilic" w:date="2015-09-14T18:29:00Z">
        <w:r>
          <w:rPr>
            <w:color w:val="000000"/>
            <w:sz w:val="21"/>
            <w:szCs w:val="21"/>
          </w:rPr>
          <w:tab/>
          <w:t xml:space="preserve">    &lt;repository&gt;</w:t>
        </w:r>
      </w:ins>
    </w:p>
    <w:p w14:paraId="7E79C054" w14:textId="77777777" w:rsidR="00EC3F94" w:rsidRDefault="00EC3F94" w:rsidP="00EC3F94">
      <w:pPr>
        <w:pStyle w:val="HTMLPreformatted"/>
        <w:shd w:val="clear" w:color="auto" w:fill="FFFFFF"/>
        <w:spacing w:line="432" w:lineRule="atLeast"/>
        <w:textAlignment w:val="baseline"/>
        <w:rPr>
          <w:ins w:id="969" w:author="Andrija Ilic" w:date="2015-09-14T18:29:00Z"/>
          <w:color w:val="000000"/>
          <w:sz w:val="21"/>
          <w:szCs w:val="21"/>
        </w:rPr>
      </w:pPr>
      <w:ins w:id="970" w:author="Andrija Ilic" w:date="2015-09-14T18:29:00Z">
        <w:r>
          <w:rPr>
            <w:color w:val="000000"/>
            <w:sz w:val="21"/>
            <w:szCs w:val="21"/>
          </w:rPr>
          <w:tab/>
          <w:t xml:space="preserve">        &lt;id&gt;devlab722-snapshot-repo&lt;/id&gt;</w:t>
        </w:r>
      </w:ins>
    </w:p>
    <w:p w14:paraId="1FD45A04" w14:textId="77777777" w:rsidR="00EC3F94" w:rsidRDefault="00EC3F94" w:rsidP="00EC3F94">
      <w:pPr>
        <w:pStyle w:val="HTMLPreformatted"/>
        <w:shd w:val="clear" w:color="auto" w:fill="FFFFFF"/>
        <w:spacing w:line="432" w:lineRule="atLeast"/>
        <w:textAlignment w:val="baseline"/>
        <w:rPr>
          <w:ins w:id="971" w:author="Andrija Ilic" w:date="2015-09-14T18:29:00Z"/>
          <w:color w:val="000000"/>
          <w:sz w:val="21"/>
          <w:szCs w:val="21"/>
        </w:rPr>
      </w:pPr>
      <w:ins w:id="972" w:author="Andrija Ilic" w:date="2015-09-14T18:29:00Z">
        <w:r>
          <w:rPr>
            <w:color w:val="000000"/>
            <w:sz w:val="21"/>
            <w:szCs w:val="21"/>
          </w:rPr>
          <w:tab/>
          <w:t xml:space="preserve">        &lt;url&gt;</w:t>
        </w:r>
      </w:ins>
    </w:p>
    <w:p w14:paraId="308E1CE7" w14:textId="77777777" w:rsidR="00EC3F94" w:rsidRDefault="00EC3F94" w:rsidP="00EC3F94">
      <w:pPr>
        <w:pStyle w:val="HTMLPreformatted"/>
        <w:shd w:val="clear" w:color="auto" w:fill="FFFFFF"/>
        <w:spacing w:line="432" w:lineRule="atLeast"/>
        <w:textAlignment w:val="baseline"/>
        <w:rPr>
          <w:ins w:id="973" w:author="Andrija Ilic" w:date="2015-09-14T18:29:00Z"/>
          <w:color w:val="000000"/>
          <w:sz w:val="21"/>
          <w:szCs w:val="21"/>
        </w:rPr>
      </w:pPr>
      <w:ins w:id="974" w:author="Andrija Ilic" w:date="2015-09-14T18:29:00Z">
        <w:r>
          <w:rPr>
            <w:color w:val="000000"/>
            <w:sz w:val="21"/>
            <w:szCs w:val="21"/>
          </w:rPr>
          <w:lastRenderedPageBreak/>
          <w:tab/>
          <w:t xml:space="preserve">            http://nexus.devlab722.net/nexus/content/repositories/snapshots</w:t>
        </w:r>
      </w:ins>
    </w:p>
    <w:p w14:paraId="56F78E67" w14:textId="77777777" w:rsidR="00EC3F94" w:rsidRDefault="00EC3F94" w:rsidP="00EC3F94">
      <w:pPr>
        <w:pStyle w:val="HTMLPreformatted"/>
        <w:shd w:val="clear" w:color="auto" w:fill="FFFFFF"/>
        <w:spacing w:line="432" w:lineRule="atLeast"/>
        <w:textAlignment w:val="baseline"/>
        <w:rPr>
          <w:ins w:id="975" w:author="Andrija Ilic" w:date="2015-09-14T18:29:00Z"/>
          <w:color w:val="000000"/>
          <w:sz w:val="21"/>
          <w:szCs w:val="21"/>
        </w:rPr>
      </w:pPr>
      <w:ins w:id="976" w:author="Andrija Ilic" w:date="2015-09-14T18:29:00Z">
        <w:r>
          <w:rPr>
            <w:color w:val="000000"/>
            <w:sz w:val="21"/>
            <w:szCs w:val="21"/>
          </w:rPr>
          <w:tab/>
          <w:t xml:space="preserve">        &lt;/url&gt;</w:t>
        </w:r>
      </w:ins>
    </w:p>
    <w:p w14:paraId="721EE001" w14:textId="77777777" w:rsidR="00EC3F94" w:rsidRDefault="00EC3F94" w:rsidP="00EC3F94">
      <w:pPr>
        <w:pStyle w:val="HTMLPreformatted"/>
        <w:shd w:val="clear" w:color="auto" w:fill="FFFFFF"/>
        <w:spacing w:line="432" w:lineRule="atLeast"/>
        <w:textAlignment w:val="baseline"/>
        <w:rPr>
          <w:ins w:id="977" w:author="Andrija Ilic" w:date="2015-09-14T18:29:00Z"/>
          <w:color w:val="000000"/>
          <w:sz w:val="21"/>
          <w:szCs w:val="21"/>
        </w:rPr>
      </w:pPr>
      <w:ins w:id="978" w:author="Andrija Ilic" w:date="2015-09-14T18:29:00Z">
        <w:r>
          <w:rPr>
            <w:color w:val="000000"/>
            <w:sz w:val="21"/>
            <w:szCs w:val="21"/>
          </w:rPr>
          <w:tab/>
          <w:t xml:space="preserve">        &lt;releases&gt;</w:t>
        </w:r>
      </w:ins>
    </w:p>
    <w:p w14:paraId="2584775B" w14:textId="77777777" w:rsidR="00EC3F94" w:rsidRDefault="00EC3F94" w:rsidP="00EC3F94">
      <w:pPr>
        <w:pStyle w:val="HTMLPreformatted"/>
        <w:shd w:val="clear" w:color="auto" w:fill="FFFFFF"/>
        <w:spacing w:line="432" w:lineRule="atLeast"/>
        <w:textAlignment w:val="baseline"/>
        <w:rPr>
          <w:ins w:id="979" w:author="Andrija Ilic" w:date="2015-09-14T18:29:00Z"/>
          <w:color w:val="000000"/>
          <w:sz w:val="21"/>
          <w:szCs w:val="21"/>
        </w:rPr>
      </w:pPr>
      <w:ins w:id="980" w:author="Andrija Ilic" w:date="2015-09-14T18:29:00Z">
        <w:r>
          <w:rPr>
            <w:color w:val="000000"/>
            <w:sz w:val="21"/>
            <w:szCs w:val="21"/>
          </w:rPr>
          <w:tab/>
          <w:t xml:space="preserve">            &lt;enabled&gt;false&lt;/enabled&gt;</w:t>
        </w:r>
      </w:ins>
    </w:p>
    <w:p w14:paraId="65E3B499" w14:textId="77777777" w:rsidR="00EC3F94" w:rsidRDefault="00EC3F94" w:rsidP="00EC3F94">
      <w:pPr>
        <w:pStyle w:val="HTMLPreformatted"/>
        <w:shd w:val="clear" w:color="auto" w:fill="FFFFFF"/>
        <w:spacing w:line="432" w:lineRule="atLeast"/>
        <w:textAlignment w:val="baseline"/>
        <w:rPr>
          <w:ins w:id="981" w:author="Andrija Ilic" w:date="2015-09-14T18:29:00Z"/>
          <w:color w:val="000000"/>
          <w:sz w:val="21"/>
          <w:szCs w:val="21"/>
        </w:rPr>
      </w:pPr>
      <w:ins w:id="982" w:author="Andrija Ilic" w:date="2015-09-14T18:29:00Z">
        <w:r>
          <w:rPr>
            <w:color w:val="000000"/>
            <w:sz w:val="21"/>
            <w:szCs w:val="21"/>
          </w:rPr>
          <w:tab/>
          <w:t xml:space="preserve">        &lt;/releases&gt;</w:t>
        </w:r>
      </w:ins>
    </w:p>
    <w:p w14:paraId="6B9449EA" w14:textId="77777777" w:rsidR="00EC3F94" w:rsidRDefault="00EC3F94" w:rsidP="00EC3F94">
      <w:pPr>
        <w:pStyle w:val="HTMLPreformatted"/>
        <w:shd w:val="clear" w:color="auto" w:fill="FFFFFF"/>
        <w:spacing w:line="432" w:lineRule="atLeast"/>
        <w:textAlignment w:val="baseline"/>
        <w:rPr>
          <w:ins w:id="983" w:author="Andrija Ilic" w:date="2015-09-14T18:29:00Z"/>
          <w:color w:val="000000"/>
          <w:sz w:val="21"/>
          <w:szCs w:val="21"/>
        </w:rPr>
      </w:pPr>
      <w:ins w:id="984" w:author="Andrija Ilic" w:date="2015-09-14T18:29:00Z">
        <w:r>
          <w:rPr>
            <w:color w:val="000000"/>
            <w:sz w:val="21"/>
            <w:szCs w:val="21"/>
          </w:rPr>
          <w:tab/>
          <w:t xml:space="preserve">    &lt;/repository&gt;</w:t>
        </w:r>
      </w:ins>
    </w:p>
    <w:p w14:paraId="32E48B46" w14:textId="77777777" w:rsidR="00EC3F94" w:rsidRDefault="00EC3F94" w:rsidP="00EC3F94">
      <w:pPr>
        <w:pStyle w:val="HTMLPreformatted"/>
        <w:shd w:val="clear" w:color="auto" w:fill="FFFFFF"/>
        <w:spacing w:line="432" w:lineRule="atLeast"/>
        <w:textAlignment w:val="baseline"/>
        <w:rPr>
          <w:ins w:id="985" w:author="Andrija Ilic" w:date="2015-09-14T18:29:00Z"/>
          <w:color w:val="000000"/>
          <w:sz w:val="21"/>
          <w:szCs w:val="21"/>
        </w:rPr>
      </w:pPr>
      <w:ins w:id="986" w:author="Andrija Ilic" w:date="2015-09-14T18:29:00Z">
        <w:r>
          <w:rPr>
            <w:color w:val="000000"/>
            <w:sz w:val="21"/>
            <w:szCs w:val="21"/>
          </w:rPr>
          <w:tab/>
          <w:t xml:space="preserve">    ...</w:t>
        </w:r>
      </w:ins>
    </w:p>
    <w:p w14:paraId="52B4271D" w14:textId="77777777" w:rsidR="00EC3F94" w:rsidRDefault="00EC3F94" w:rsidP="00EC3F94">
      <w:pPr>
        <w:pStyle w:val="HTMLPreformatted"/>
        <w:shd w:val="clear" w:color="auto" w:fill="FFFFFF"/>
        <w:spacing w:line="432" w:lineRule="atLeast"/>
        <w:textAlignment w:val="baseline"/>
        <w:rPr>
          <w:ins w:id="987" w:author="Andrija Ilic" w:date="2015-09-14T18:29:00Z"/>
          <w:color w:val="000000"/>
          <w:sz w:val="21"/>
          <w:szCs w:val="21"/>
        </w:rPr>
      </w:pPr>
      <w:ins w:id="988" w:author="Andrija Ilic" w:date="2015-09-14T18:29:00Z">
        <w:r>
          <w:rPr>
            <w:color w:val="000000"/>
            <w:sz w:val="21"/>
            <w:szCs w:val="21"/>
          </w:rPr>
          <w:tab/>
          <w:t xml:space="preserve">&lt;/repositories&gt; </w:t>
        </w:r>
      </w:ins>
    </w:p>
    <w:p w14:paraId="2866C9D0" w14:textId="613C8024" w:rsidR="00982070" w:rsidRDefault="00982070">
      <w:pPr>
        <w:pStyle w:val="Heading3"/>
        <w:rPr>
          <w:ins w:id="989" w:author="Andrija Ilic" w:date="2015-09-14T21:54:00Z"/>
          <w:lang w:val="sr-Cyrl-RS"/>
        </w:rPr>
        <w:pPrChange w:id="990" w:author="Andrija Ilic" w:date="2015-09-14T21:54:00Z">
          <w:pPr>
            <w:pStyle w:val="ListParagraph"/>
            <w:numPr>
              <w:ilvl w:val="1"/>
              <w:numId w:val="49"/>
            </w:numPr>
            <w:ind w:left="1770" w:hanging="420"/>
          </w:pPr>
        </w:pPrChange>
      </w:pPr>
      <w:ins w:id="991" w:author="Andrija Ilic" w:date="2015-09-14T18:57:00Z">
        <w:r>
          <w:rPr>
            <w:lang w:val="sr-Cyrl-RS"/>
          </w:rPr>
          <w:t xml:space="preserve">2.3.5.1 </w:t>
        </w:r>
      </w:ins>
      <w:ins w:id="992" w:author="Andrija Ilic" w:date="2015-09-14T18:56:00Z">
        <w:r>
          <w:rPr>
            <w:lang w:val="sr-Cyrl-RS"/>
          </w:rPr>
          <w:t>Основне компоненте</w:t>
        </w:r>
      </w:ins>
    </w:p>
    <w:p w14:paraId="690CD518" w14:textId="77777777" w:rsidR="00B3748B" w:rsidRPr="00B3748B" w:rsidRDefault="00B3748B">
      <w:pPr>
        <w:rPr>
          <w:ins w:id="993" w:author="Andrija Ilic" w:date="2015-09-14T18:33:00Z"/>
          <w:lang w:val="sr-Cyrl-RS"/>
          <w:rPrChange w:id="994" w:author="Andrija Ilic" w:date="2015-09-14T21:54:00Z">
            <w:rPr>
              <w:ins w:id="995" w:author="Andrija Ilic" w:date="2015-09-14T18:33:00Z"/>
              <w:lang w:val="sr-Latn-RS"/>
            </w:rPr>
          </w:rPrChange>
        </w:rPr>
        <w:pPrChange w:id="996" w:author="Andrija Ilic" w:date="2015-09-14T21:54:00Z">
          <w:pPr>
            <w:pStyle w:val="ListParagraph"/>
            <w:numPr>
              <w:ilvl w:val="1"/>
              <w:numId w:val="49"/>
            </w:numPr>
            <w:ind w:left="1770" w:hanging="420"/>
          </w:pPr>
        </w:pPrChange>
      </w:pPr>
    </w:p>
    <w:p w14:paraId="56CA68D6" w14:textId="284599E5" w:rsidR="002E4D5C" w:rsidRPr="002E4D5C" w:rsidRDefault="002E4D5C" w:rsidP="002E4D5C">
      <w:pPr>
        <w:autoSpaceDE w:val="0"/>
        <w:spacing w:line="180" w:lineRule="atLeast"/>
        <w:rPr>
          <w:ins w:id="997" w:author="Andrija Ilic" w:date="2015-09-14T18:33:00Z"/>
          <w:szCs w:val="24"/>
          <w:lang w:val="sr-Cyrl-RS"/>
          <w:rPrChange w:id="998" w:author="Andrija Ilic" w:date="2015-09-14T18:42:00Z">
            <w:rPr>
              <w:ins w:id="999" w:author="Andrija Ilic" w:date="2015-09-14T18:33:00Z"/>
              <w:szCs w:val="24"/>
            </w:rPr>
          </w:rPrChange>
        </w:rPr>
      </w:pPr>
      <w:ins w:id="1000" w:author="Andrija Ilic" w:date="2015-09-14T18:33:00Z">
        <w:r w:rsidRPr="002E4D5C">
          <w:rPr>
            <w:b/>
            <w:lang w:val="sr-Latn-RS"/>
            <w:rPrChange w:id="1001" w:author="Andrija Ilic" w:date="2015-09-14T18:33:00Z">
              <w:rPr>
                <w:lang w:val="sr-Latn-RS"/>
              </w:rPr>
            </w:rPrChange>
          </w:rPr>
          <w:t>Zone</w:t>
        </w:r>
        <w:r>
          <w:rPr>
            <w:b/>
            <w:lang w:val="sr-Latn-RS"/>
          </w:rPr>
          <w:t xml:space="preserve"> </w:t>
        </w:r>
        <w:r>
          <w:rPr>
            <w:b/>
            <w:lang w:val="sr-Cyrl-RS"/>
          </w:rPr>
          <w:t>компонента -</w:t>
        </w:r>
        <w:r>
          <w:rPr>
            <w:b/>
            <w:lang w:val="sr-Latn-RS"/>
          </w:rPr>
          <w:t xml:space="preserve"> </w:t>
        </w:r>
        <w:r>
          <w:rPr>
            <w:rFonts w:eastAsia="Courier Std" w:cs="Courier Std"/>
            <w:color w:val="000000"/>
            <w:szCs w:val="24"/>
          </w:rPr>
          <w: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односи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w:t>
        </w:r>
      </w:ins>
      <w:ins w:id="1002" w:author="Andrija Ilic" w:date="2015-09-14T18:42:00Z">
        <w:r>
          <w:rPr>
            <w:rFonts w:eastAsia="Courier Std" w:cs="Courier Std"/>
            <w:color w:val="000000"/>
            <w:szCs w:val="24"/>
            <w:lang w:val="sr-Cyrl-RS"/>
          </w:rPr>
          <w:t xml:space="preserve"> након одабира предмета </w:t>
        </w:r>
      </w:ins>
      <w:ins w:id="1003" w:author="Andrija Ilic" w:date="2015-09-14T18:43:00Z">
        <w:r w:rsidR="00E00750">
          <w:rPr>
            <w:rFonts w:eastAsia="Courier Std" w:cs="Courier Std"/>
            <w:color w:val="000000"/>
            <w:szCs w:val="24"/>
            <w:lang w:val="sr-Cyrl-RS"/>
          </w:rPr>
          <w:t>приказују се активности за одабрани програм</w:t>
        </w:r>
      </w:ins>
      <w:ins w:id="1004" w:author="Andrija Ilic" w:date="2015-09-14T18:42:00Z">
        <w:r>
          <w:rPr>
            <w:rFonts w:eastAsia="Courier Std" w:cs="Courier Std"/>
            <w:color w:val="000000"/>
            <w:szCs w:val="24"/>
            <w:lang w:val="sr-Cyrl-RS"/>
          </w:rPr>
          <w:t xml:space="preserve"> као</w:t>
        </w:r>
      </w:ins>
      <w:ins w:id="1005" w:author="Andrija Ilic" w:date="2015-09-14T18:33:00Z">
        <w:r>
          <w:rPr>
            <w:rFonts w:eastAsia="Courier Std" w:cs="Courier Std"/>
            <w:color w:val="000000"/>
            <w:szCs w:val="24"/>
          </w:rPr>
          <w:t xml:space="preserve"> што је приказано на слици 10.</w:t>
        </w:r>
      </w:ins>
      <w:ins w:id="1006" w:author="Andrija Ilic" w:date="2015-09-14T18:42:00Z">
        <w:r>
          <w:rPr>
            <w:rFonts w:eastAsia="Courier Std" w:cs="Courier Std"/>
            <w:color w:val="000000"/>
            <w:szCs w:val="24"/>
          </w:rPr>
          <w:t xml:space="preserve"> </w:t>
        </w:r>
      </w:ins>
    </w:p>
    <w:p w14:paraId="7D98EAD2" w14:textId="77777777" w:rsidR="002E4D5C" w:rsidRDefault="002E4D5C" w:rsidP="002E4D5C">
      <w:pPr>
        <w:pStyle w:val="HTMLPreformatted"/>
        <w:shd w:val="clear" w:color="auto" w:fill="2B2B2B"/>
        <w:rPr>
          <w:ins w:id="1007" w:author="Andrija Ilic" w:date="2015-09-14T18:38:00Z"/>
          <w:color w:val="A9B7C6"/>
          <w:sz w:val="18"/>
          <w:szCs w:val="18"/>
        </w:rPr>
      </w:pPr>
      <w:ins w:id="1008" w:author="Andrija Ilic" w:date="2015-09-14T18:38:00Z">
        <w:r>
          <w:rPr>
            <w:color w:val="E8BF6A"/>
            <w:sz w:val="18"/>
            <w:szCs w:val="18"/>
          </w:rPr>
          <w:t>&lt;</w:t>
        </w:r>
        <w:r>
          <w:rPr>
            <w:b/>
            <w:bCs/>
            <w:color w:val="CC7832"/>
            <w:sz w:val="18"/>
            <w:szCs w:val="18"/>
          </w:rPr>
          <w:t xml:space="preserve">t:zone </w:t>
        </w:r>
        <w:r>
          <w:rPr>
            <w:b/>
            <w:bCs/>
            <w:color w:val="D0D0FF"/>
            <w:sz w:val="18"/>
            <w:szCs w:val="18"/>
          </w:rPr>
          <w:t>t:id</w:t>
        </w:r>
        <w:r>
          <w:rPr>
            <w:color w:val="A5C261"/>
            <w:sz w:val="18"/>
            <w:szCs w:val="18"/>
          </w:rPr>
          <w:t xml:space="preserve">="activityZone" </w:t>
        </w:r>
        <w:r>
          <w:rPr>
            <w:color w:val="BABABA"/>
            <w:sz w:val="18"/>
            <w:szCs w:val="18"/>
          </w:rPr>
          <w:t>id</w:t>
        </w:r>
        <w:r>
          <w:rPr>
            <w:color w:val="A5C261"/>
            <w:sz w:val="18"/>
            <w:szCs w:val="18"/>
          </w:rPr>
          <w:t xml:space="preserve">="activityZone" </w:t>
        </w:r>
        <w:r>
          <w:rPr>
            <w:color w:val="BABABA"/>
            <w:sz w:val="18"/>
            <w:szCs w:val="18"/>
          </w:rPr>
          <w:t>style</w:t>
        </w:r>
        <w:r>
          <w:rPr>
            <w:color w:val="A5C261"/>
            <w:sz w:val="18"/>
            <w:szCs w:val="18"/>
          </w:rPr>
          <w:t>="</w:t>
        </w:r>
        <w:r>
          <w:rPr>
            <w:color w:val="9876AA"/>
            <w:sz w:val="18"/>
            <w:szCs w:val="18"/>
          </w:rPr>
          <w:t>display</w:t>
        </w:r>
        <w:r>
          <w:rPr>
            <w:color w:val="A9B7C6"/>
            <w:sz w:val="18"/>
            <w:szCs w:val="18"/>
          </w:rPr>
          <w:t>: inline</w:t>
        </w:r>
        <w:r>
          <w:rPr>
            <w:color w:val="CC7832"/>
            <w:sz w:val="18"/>
            <w:szCs w:val="18"/>
          </w:rPr>
          <w:t>;</w:t>
        </w:r>
        <w:r>
          <w:rPr>
            <w:color w:val="A5C261"/>
            <w:sz w:val="18"/>
            <w:szCs w:val="18"/>
          </w:rPr>
          <w:t>"</w:t>
        </w:r>
        <w:r>
          <w:rPr>
            <w:color w:val="E8BF6A"/>
            <w:sz w:val="18"/>
            <w:szCs w:val="18"/>
          </w:rPr>
          <w:t>&gt;</w:t>
        </w:r>
        <w:r>
          <w:rPr>
            <w:color w:val="E8BF6A"/>
            <w:sz w:val="18"/>
            <w:szCs w:val="18"/>
          </w:rPr>
          <w:br/>
          <w:t xml:space="preserve">    &lt;</w:t>
        </w:r>
        <w:r>
          <w:rPr>
            <w:b/>
            <w:bCs/>
            <w:color w:val="CC7832"/>
            <w:sz w:val="18"/>
            <w:szCs w:val="18"/>
          </w:rPr>
          <w:t xml:space="preserve">t:if </w:t>
        </w:r>
        <w:r>
          <w:rPr>
            <w:color w:val="BABABA"/>
            <w:sz w:val="18"/>
            <w:szCs w:val="18"/>
          </w:rPr>
          <w:t>test</w:t>
        </w:r>
        <w:r>
          <w:rPr>
            <w:color w:val="A5C261"/>
            <w:sz w:val="18"/>
            <w:szCs w:val="18"/>
          </w:rPr>
          <w:t>="selectedPredmet"</w:t>
        </w:r>
        <w:r>
          <w:rPr>
            <w:color w:val="E8BF6A"/>
            <w:sz w:val="18"/>
            <w:szCs w:val="18"/>
          </w:rPr>
          <w:t>&gt;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t:label </w:t>
        </w:r>
        <w:r>
          <w:rPr>
            <w:color w:val="BABABA"/>
            <w:sz w:val="18"/>
            <w:szCs w:val="18"/>
          </w:rPr>
          <w:t>for</w:t>
        </w:r>
        <w:r>
          <w:rPr>
            <w:color w:val="A5C261"/>
            <w:sz w:val="18"/>
            <w:szCs w:val="18"/>
          </w:rPr>
          <w:t>="activity"</w:t>
        </w:r>
        <w:r>
          <w:rPr>
            <w:color w:val="E8BF6A"/>
            <w:sz w:val="18"/>
            <w:szCs w:val="18"/>
          </w:rPr>
          <w:t>/&gt;</w:t>
        </w:r>
        <w:r>
          <w:rPr>
            <w:color w:val="A9B7C6"/>
            <w:sz w:val="18"/>
            <w:szCs w:val="18"/>
          </w:rPr>
          <w:t>:</w:t>
        </w:r>
        <w:r>
          <w:rPr>
            <w:color w:val="A9B7C6"/>
            <w:sz w:val="18"/>
            <w:szCs w:val="18"/>
          </w:rPr>
          <w:br/>
          <w:t xml:space="preserve">            </w:t>
        </w:r>
        <w:r>
          <w:rPr>
            <w:color w:val="E8BF6A"/>
            <w:sz w:val="18"/>
            <w:szCs w:val="18"/>
          </w:rPr>
          <w:t>&lt;</w:t>
        </w:r>
        <w:r>
          <w:rPr>
            <w:b/>
            <w:bCs/>
            <w:color w:val="CC7832"/>
            <w:sz w:val="18"/>
            <w:szCs w:val="18"/>
          </w:rPr>
          <w:t xml:space="preserve">select </w:t>
        </w:r>
        <w:r>
          <w:rPr>
            <w:b/>
            <w:bCs/>
            <w:color w:val="D0D0FF"/>
            <w:sz w:val="18"/>
            <w:szCs w:val="18"/>
          </w:rPr>
          <w:t>t:type</w:t>
        </w:r>
        <w:r>
          <w:rPr>
            <w:color w:val="A5C261"/>
            <w:sz w:val="18"/>
            <w:szCs w:val="18"/>
          </w:rPr>
          <w:t xml:space="preserve">="select" </w:t>
        </w:r>
        <w:r>
          <w:rPr>
            <w:color w:val="BABABA"/>
            <w:sz w:val="18"/>
            <w:szCs w:val="18"/>
          </w:rPr>
          <w:t>t:id</w:t>
        </w:r>
        <w:r>
          <w:rPr>
            <w:color w:val="A5C261"/>
            <w:sz w:val="18"/>
            <w:szCs w:val="18"/>
          </w:rPr>
          <w:t xml:space="preserve">="activity" </w:t>
        </w:r>
        <w:r>
          <w:rPr>
            <w:color w:val="BABABA"/>
            <w:sz w:val="18"/>
            <w:szCs w:val="18"/>
          </w:rPr>
          <w:t>value</w:t>
        </w:r>
        <w:r>
          <w:rPr>
            <w:color w:val="A5C261"/>
            <w:sz w:val="18"/>
            <w:szCs w:val="18"/>
          </w:rPr>
          <w:t xml:space="preserve">="selectedActivity" </w:t>
        </w:r>
        <w:r>
          <w:rPr>
            <w:color w:val="BABABA"/>
            <w:sz w:val="18"/>
            <w:szCs w:val="18"/>
          </w:rPr>
          <w:t>t:model</w:t>
        </w:r>
        <w:r>
          <w:rPr>
            <w:color w:val="A5C261"/>
            <w:sz w:val="18"/>
            <w:szCs w:val="18"/>
          </w:rPr>
          <w:t xml:space="preserve">="activitySelectModel" </w:t>
        </w:r>
        <w:r>
          <w:rPr>
            <w:color w:val="BABABA"/>
            <w:sz w:val="18"/>
            <w:szCs w:val="18"/>
          </w:rPr>
          <w:t>encoder</w:t>
        </w:r>
        <w:r>
          <w:rPr>
            <w:color w:val="A5C261"/>
            <w:sz w:val="18"/>
            <w:szCs w:val="18"/>
          </w:rPr>
          <w:t xml:space="preserve">="activityEncoder" </w:t>
        </w:r>
        <w:r>
          <w:rPr>
            <w:color w:val="BABABA"/>
            <w:sz w:val="18"/>
            <w:szCs w:val="18"/>
          </w:rPr>
          <w:t>t:blankOption</w:t>
        </w:r>
        <w:r>
          <w:rPr>
            <w:color w:val="A5C261"/>
            <w:sz w:val="18"/>
            <w:szCs w:val="18"/>
          </w:rPr>
          <w:t xml:space="preserve">="ALWAYS" </w:t>
        </w:r>
        <w:r>
          <w:rPr>
            <w:color w:val="BABABA"/>
            <w:sz w:val="18"/>
            <w:szCs w:val="18"/>
          </w:rPr>
          <w:t>t:blankLabel</w:t>
        </w:r>
        <w:r>
          <w:rPr>
            <w:color w:val="A5C261"/>
            <w:sz w:val="18"/>
            <w:szCs w:val="18"/>
          </w:rPr>
          <w:t xml:space="preserve">="Izaberi..." </w:t>
        </w:r>
        <w:r>
          <w:rPr>
            <w:color w:val="BABABA"/>
            <w:sz w:val="18"/>
            <w:szCs w:val="18"/>
          </w:rPr>
          <w:t>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&lt;div </w:t>
        </w:r>
        <w:r>
          <w:rPr>
            <w:color w:val="BABABA"/>
            <w:sz w:val="18"/>
            <w:szCs w:val="18"/>
          </w:rPr>
          <w:t>class</w:t>
        </w:r>
        <w:r>
          <w:rPr>
            <w:color w:val="A5C261"/>
            <w:sz w:val="18"/>
            <w:szCs w:val="18"/>
          </w:rPr>
          <w:t>="row"</w:t>
        </w:r>
        <w:r>
          <w:rPr>
            <w:color w:val="E8BF6A"/>
            <w:sz w:val="18"/>
            <w:szCs w:val="18"/>
          </w:rPr>
          <w:t>&gt;</w:t>
        </w:r>
        <w:r>
          <w:rPr>
            <w:color w:val="E8BF6A"/>
            <w:sz w:val="18"/>
            <w:szCs w:val="18"/>
          </w:rPr>
          <w:br/>
          <w:t xml:space="preserve">            &lt;</w:t>
        </w:r>
        <w:r>
          <w:rPr>
            <w:b/>
            <w:bCs/>
            <w:color w:val="CC7832"/>
            <w:sz w:val="18"/>
            <w:szCs w:val="18"/>
          </w:rPr>
          <w:t xml:space="preserve">input </w:t>
        </w:r>
        <w:r>
          <w:rPr>
            <w:b/>
            <w:bCs/>
            <w:color w:val="D0D0FF"/>
            <w:sz w:val="18"/>
            <w:szCs w:val="18"/>
          </w:rPr>
          <w:t>t:type</w:t>
        </w:r>
        <w:r>
          <w:rPr>
            <w:color w:val="A5C261"/>
            <w:sz w:val="18"/>
            <w:szCs w:val="18"/>
          </w:rPr>
          <w:t xml:space="preserve">="upload" </w:t>
        </w:r>
        <w:r>
          <w:rPr>
            <w:color w:val="BABABA"/>
            <w:sz w:val="18"/>
            <w:szCs w:val="18"/>
          </w:rPr>
          <w:t>t:id</w:t>
        </w:r>
        <w:r>
          <w:rPr>
            <w:color w:val="A5C261"/>
            <w:sz w:val="18"/>
            <w:szCs w:val="18"/>
          </w:rPr>
          <w:t xml:space="preserve">="file" </w:t>
        </w:r>
        <w:r>
          <w:rPr>
            <w:color w:val="BABABA"/>
            <w:sz w:val="18"/>
            <w:szCs w:val="18"/>
          </w:rPr>
          <w:t>t:value</w:t>
        </w:r>
        <w:r>
          <w:rPr>
            <w:color w:val="A5C261"/>
            <w:sz w:val="18"/>
            <w:szCs w:val="18"/>
          </w:rPr>
          <w:t xml:space="preserve">="file" </w:t>
        </w:r>
        <w:r>
          <w:rPr>
            <w:color w:val="BABABA"/>
            <w:sz w:val="18"/>
            <w:szCs w:val="18"/>
          </w:rPr>
          <w:t>validate</w:t>
        </w:r>
        <w:r>
          <w:rPr>
            <w:color w:val="A5C261"/>
            <w:sz w:val="18"/>
            <w:szCs w:val="18"/>
          </w:rPr>
          <w:t xml:space="preserve">="required"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&lt;/</w:t>
        </w:r>
        <w:r>
          <w:rPr>
            <w:b/>
            <w:bCs/>
            <w:color w:val="CC7832"/>
            <w:sz w:val="18"/>
            <w:szCs w:val="18"/>
          </w:rPr>
          <w:t>t:zone</w:t>
        </w:r>
        <w:r>
          <w:rPr>
            <w:color w:val="E8BF6A"/>
            <w:sz w:val="18"/>
            <w:szCs w:val="18"/>
          </w:rPr>
          <w:t>&gt;</w:t>
        </w:r>
      </w:ins>
    </w:p>
    <w:p w14:paraId="23B8C730" w14:textId="5A42FC00" w:rsidR="002E4D5C" w:rsidRDefault="002E4D5C">
      <w:pPr>
        <w:tabs>
          <w:tab w:val="left" w:pos="939"/>
        </w:tabs>
        <w:jc w:val="both"/>
        <w:rPr>
          <w:ins w:id="1009" w:author="Andrija Ilic" w:date="2015-09-14T18:36:00Z"/>
          <w:b/>
          <w:lang w:val="sr-Latn-RS"/>
        </w:rPr>
        <w:pPrChange w:id="1010" w:author="Andrija Ilic" w:date="2015-09-14T18:11:00Z">
          <w:pPr>
            <w:pStyle w:val="ListParagraph"/>
            <w:numPr>
              <w:ilvl w:val="1"/>
              <w:numId w:val="49"/>
            </w:numPr>
            <w:ind w:left="1770" w:hanging="420"/>
          </w:pPr>
        </w:pPrChange>
      </w:pPr>
    </w:p>
    <w:p w14:paraId="5F21221E" w14:textId="77777777" w:rsidR="002E4D5C" w:rsidRDefault="002E4D5C" w:rsidP="002E4D5C">
      <w:pPr>
        <w:pStyle w:val="HTMLPreformatted"/>
        <w:shd w:val="clear" w:color="auto" w:fill="2B2B2B"/>
        <w:rPr>
          <w:ins w:id="1011" w:author="Andrija Ilic" w:date="2015-09-14T18:39:00Z"/>
          <w:color w:val="A9B7C6"/>
          <w:sz w:val="18"/>
          <w:szCs w:val="18"/>
        </w:rPr>
      </w:pPr>
      <w:ins w:id="1012" w:author="Andrija Ilic" w:date="2015-09-14T18:39:00Z">
        <w:r>
          <w:rPr>
            <w:color w:val="A9B7C6"/>
            <w:sz w:val="18"/>
            <w:szCs w:val="18"/>
          </w:rPr>
          <w:t xml:space="preserve">Object </w:t>
        </w:r>
        <w:r>
          <w:rPr>
            <w:color w:val="FFC66D"/>
            <w:sz w:val="18"/>
            <w:szCs w:val="18"/>
          </w:rPr>
          <w:t>onValueChangedFromPredmet</w:t>
        </w:r>
        <w:r>
          <w:rPr>
            <w:color w:val="A9B7C6"/>
            <w:sz w:val="18"/>
            <w:szCs w:val="18"/>
          </w:rPr>
          <w:t>(Predmet predmet) {</w:t>
        </w:r>
        <w:r>
          <w:rPr>
            <w:color w:val="A9B7C6"/>
            <w:sz w:val="18"/>
            <w:szCs w:val="18"/>
          </w:rPr>
          <w:br/>
          <w:t xml:space="preserve">    </w:t>
        </w:r>
        <w:r>
          <w:rPr>
            <w:color w:val="9876AA"/>
            <w:sz w:val="18"/>
            <w:szCs w:val="18"/>
          </w:rPr>
          <w:t xml:space="preserve">selectedPredmet </w:t>
        </w:r>
        <w:r>
          <w:rPr>
            <w:color w:val="A9B7C6"/>
            <w:sz w:val="18"/>
            <w:szCs w:val="18"/>
          </w:rPr>
          <w:t>= predmet</w:t>
        </w:r>
        <w:r>
          <w:rPr>
            <w:color w:val="CC7832"/>
            <w:sz w:val="18"/>
            <w:szCs w:val="18"/>
          </w:rPr>
          <w:t>;</w:t>
        </w:r>
        <w:r>
          <w:rPr>
            <w:color w:val="CC7832"/>
            <w:sz w:val="18"/>
            <w:szCs w:val="18"/>
          </w:rPr>
          <w:br/>
          <w:t xml:space="preserve">    </w:t>
        </w:r>
        <w:r>
          <w:rPr>
            <w:color w:val="A9B7C6"/>
            <w:sz w:val="18"/>
            <w:szCs w:val="18"/>
          </w:rPr>
          <w:t xml:space="preserve">List&lt;Aktivnost&gt; activities = </w:t>
        </w:r>
        <w:r>
          <w:rPr>
            <w:color w:val="9876AA"/>
            <w:sz w:val="18"/>
            <w:szCs w:val="18"/>
          </w:rPr>
          <w:t>adminService</w:t>
        </w:r>
        <w:r>
          <w:rPr>
            <w:color w:val="A9B7C6"/>
            <w:sz w:val="18"/>
            <w:szCs w:val="18"/>
          </w:rPr>
          <w:t>.vratiAktivnosti(</w:t>
        </w:r>
        <w:r>
          <w:rPr>
            <w:color w:val="9876AA"/>
            <w:sz w:val="18"/>
            <w:szCs w:val="18"/>
          </w:rPr>
          <w:t>adminService</w:t>
        </w:r>
        <w:r>
          <w:rPr>
            <w:color w:val="A9B7C6"/>
            <w:sz w:val="18"/>
            <w:szCs w:val="18"/>
          </w:rPr>
          <w:t>.findProgram(</w:t>
        </w:r>
        <w:r>
          <w:rPr>
            <w:color w:val="9876AA"/>
            <w:sz w:val="18"/>
            <w:szCs w:val="18"/>
          </w:rPr>
          <w:t>selectedPredmet</w:t>
        </w:r>
        <w:r>
          <w:rPr>
            <w:color w:val="A9B7C6"/>
            <w:sz w:val="18"/>
            <w:szCs w:val="18"/>
          </w:rPr>
          <w:t>.getId()</w:t>
        </w:r>
        <w:r>
          <w:rPr>
            <w:color w:val="CC7832"/>
            <w:sz w:val="18"/>
            <w:szCs w:val="18"/>
          </w:rPr>
          <w:t xml:space="preserve">, </w:t>
        </w:r>
        <w:r>
          <w:rPr>
            <w:color w:val="9876AA"/>
            <w:sz w:val="18"/>
            <w:szCs w:val="18"/>
          </w:rPr>
          <w:t>year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activitySelectModel </w:t>
        </w:r>
        <w:r>
          <w:rPr>
            <w:color w:val="A9B7C6"/>
            <w:sz w:val="18"/>
            <w:szCs w:val="18"/>
          </w:rPr>
          <w:t xml:space="preserve">= </w:t>
        </w:r>
        <w:r>
          <w:rPr>
            <w:color w:val="9876AA"/>
            <w:sz w:val="18"/>
            <w:szCs w:val="18"/>
          </w:rPr>
          <w:t>selectModelFactory</w:t>
        </w:r>
        <w:r>
          <w:rPr>
            <w:color w:val="A9B7C6"/>
            <w:sz w:val="18"/>
            <w:szCs w:val="18"/>
          </w:rPr>
          <w:t>.create(activities</w:t>
        </w:r>
        <w:r>
          <w:rPr>
            <w:color w:val="CC7832"/>
            <w:sz w:val="18"/>
            <w:szCs w:val="18"/>
          </w:rPr>
          <w:t xml:space="preserve">, </w:t>
        </w:r>
        <w:r>
          <w:rPr>
            <w:color w:val="6A8759"/>
            <w:sz w:val="18"/>
            <w:szCs w:val="18"/>
          </w:rPr>
          <w:t>"TipAktivnosti"</w:t>
        </w:r>
        <w:r>
          <w:rPr>
            <w:color w:val="A9B7C6"/>
            <w:sz w:val="18"/>
            <w:szCs w:val="18"/>
          </w:rPr>
          <w:t>)</w:t>
        </w:r>
        <w:r>
          <w:rPr>
            <w:color w:val="CC7832"/>
            <w:sz w:val="18"/>
            <w:szCs w:val="18"/>
          </w:rPr>
          <w:t>;</w:t>
        </w:r>
        <w:r>
          <w:rPr>
            <w:color w:val="CC7832"/>
            <w:sz w:val="18"/>
            <w:szCs w:val="18"/>
          </w:rPr>
          <w:br/>
          <w:t xml:space="preserve">    return </w:t>
        </w:r>
        <w:r>
          <w:rPr>
            <w:color w:val="9876AA"/>
            <w:sz w:val="18"/>
            <w:szCs w:val="18"/>
          </w:rPr>
          <w:t>activityZone</w:t>
        </w:r>
        <w:r>
          <w:rPr>
            <w:color w:val="A9B7C6"/>
            <w:sz w:val="18"/>
            <w:szCs w:val="18"/>
          </w:rPr>
          <w:t>.getBody()</w:t>
        </w:r>
        <w:r>
          <w:rPr>
            <w:color w:val="CC7832"/>
            <w:sz w:val="18"/>
            <w:szCs w:val="18"/>
          </w:rPr>
          <w:t>;</w:t>
        </w:r>
        <w:r>
          <w:rPr>
            <w:color w:val="CC7832"/>
            <w:sz w:val="18"/>
            <w:szCs w:val="18"/>
          </w:rPr>
          <w:br/>
        </w:r>
        <w:r>
          <w:rPr>
            <w:color w:val="A9B7C6"/>
            <w:sz w:val="18"/>
            <w:szCs w:val="18"/>
          </w:rPr>
          <w:t>}</w:t>
        </w:r>
      </w:ins>
    </w:p>
    <w:p w14:paraId="6D1FF2CC" w14:textId="77777777" w:rsidR="002E4D5C" w:rsidRDefault="002E4D5C">
      <w:pPr>
        <w:tabs>
          <w:tab w:val="left" w:pos="939"/>
        </w:tabs>
        <w:jc w:val="both"/>
        <w:rPr>
          <w:ins w:id="1013" w:author="Andrija Ilic" w:date="2015-09-14T18:47:00Z"/>
          <w:b/>
          <w:lang w:val="sr-Latn-RS"/>
        </w:rPr>
        <w:pPrChange w:id="1014" w:author="Andrija Ilic" w:date="2015-09-14T18:11:00Z">
          <w:pPr>
            <w:pStyle w:val="ListParagraph"/>
            <w:numPr>
              <w:ilvl w:val="1"/>
              <w:numId w:val="49"/>
            </w:numPr>
            <w:ind w:left="1770" w:hanging="420"/>
          </w:pPr>
        </w:pPrChange>
      </w:pPr>
    </w:p>
    <w:p w14:paraId="4CFF2F01" w14:textId="4C469F29" w:rsidR="00E00750" w:rsidRPr="00E00750" w:rsidRDefault="00E00750">
      <w:pPr>
        <w:tabs>
          <w:tab w:val="left" w:pos="939"/>
        </w:tabs>
        <w:jc w:val="both"/>
        <w:rPr>
          <w:ins w:id="1015" w:author="Andrija Ilic" w:date="2015-09-14T18:36:00Z"/>
          <w:b/>
          <w:lang w:val="sr-Cyrl-RS"/>
          <w:rPrChange w:id="1016" w:author="Andrija Ilic" w:date="2015-09-14T18:47:00Z">
            <w:rPr>
              <w:ins w:id="1017" w:author="Andrija Ilic" w:date="2015-09-14T18:36:00Z"/>
              <w:b/>
              <w:lang w:val="sr-Latn-RS"/>
            </w:rPr>
          </w:rPrChange>
        </w:rPr>
        <w:pPrChange w:id="1018" w:author="Andrija Ilic" w:date="2015-09-14T18:11:00Z">
          <w:pPr>
            <w:pStyle w:val="ListParagraph"/>
            <w:numPr>
              <w:ilvl w:val="1"/>
              <w:numId w:val="49"/>
            </w:numPr>
            <w:ind w:left="1770" w:hanging="420"/>
          </w:pPr>
        </w:pPrChange>
      </w:pPr>
      <w:ins w:id="1019" w:author="Andrija Ilic" w:date="2015-09-14T18:47:00Z">
        <w:r>
          <w:rPr>
            <w:b/>
            <w:noProof/>
          </w:rPr>
          <w:lastRenderedPageBreak/>
          <w:drawing>
            <wp:inline distT="0" distB="0" distL="0" distR="0" wp14:anchorId="135B6A0B" wp14:editId="742650FB">
              <wp:extent cx="2353003" cy="1057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ne1.png"/>
                      <pic:cNvPicPr/>
                    </pic:nvPicPr>
                    <pic:blipFill>
                      <a:blip r:embed="rId19">
                        <a:extLst>
                          <a:ext uri="{28A0092B-C50C-407E-A947-70E740481C1C}">
                            <a14:useLocalDpi xmlns:a14="http://schemas.microsoft.com/office/drawing/2010/main" val="0"/>
                          </a:ext>
                        </a:extLst>
                      </a:blip>
                      <a:stretch>
                        <a:fillRect/>
                      </a:stretch>
                    </pic:blipFill>
                    <pic:spPr>
                      <a:xfrm>
                        <a:off x="0" y="0"/>
                        <a:ext cx="2353003" cy="1057423"/>
                      </a:xfrm>
                      <a:prstGeom prst="rect">
                        <a:avLst/>
                      </a:prstGeom>
                    </pic:spPr>
                  </pic:pic>
                </a:graphicData>
              </a:graphic>
            </wp:inline>
          </w:drawing>
        </w:r>
        <w:r>
          <w:rPr>
            <w:b/>
            <w:lang w:val="sr-Cyrl-RS"/>
          </w:rPr>
          <w:t xml:space="preserve"> </w:t>
        </w:r>
        <w:r>
          <w:rPr>
            <w:b/>
            <w:noProof/>
          </w:rPr>
          <w:drawing>
            <wp:inline distT="0" distB="0" distL="0" distR="0" wp14:anchorId="5B0346C8" wp14:editId="27878622">
              <wp:extent cx="2915057" cy="180047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ne2.png"/>
                      <pic:cNvPicPr/>
                    </pic:nvPicPr>
                    <pic:blipFill>
                      <a:blip r:embed="rId20">
                        <a:extLst>
                          <a:ext uri="{28A0092B-C50C-407E-A947-70E740481C1C}">
                            <a14:useLocalDpi xmlns:a14="http://schemas.microsoft.com/office/drawing/2010/main" val="0"/>
                          </a:ext>
                        </a:extLst>
                      </a:blip>
                      <a:stretch>
                        <a:fillRect/>
                      </a:stretch>
                    </pic:blipFill>
                    <pic:spPr>
                      <a:xfrm>
                        <a:off x="0" y="0"/>
                        <a:ext cx="2915057" cy="1800476"/>
                      </a:xfrm>
                      <a:prstGeom prst="rect">
                        <a:avLst/>
                      </a:prstGeom>
                    </pic:spPr>
                  </pic:pic>
                </a:graphicData>
              </a:graphic>
            </wp:inline>
          </w:drawing>
        </w:r>
      </w:ins>
    </w:p>
    <w:p w14:paraId="7DB27A23" w14:textId="4B5668CC" w:rsidR="002E4D5C" w:rsidRDefault="00E00750">
      <w:pPr>
        <w:tabs>
          <w:tab w:val="left" w:pos="939"/>
        </w:tabs>
        <w:jc w:val="both"/>
        <w:rPr>
          <w:ins w:id="1020" w:author="Andrija Ilic" w:date="2015-09-14T18:48:00Z"/>
          <w:lang w:val="sr-Cyrl-RS"/>
        </w:rPr>
        <w:pPrChange w:id="1021" w:author="Andrija Ilic" w:date="2015-09-14T18:11:00Z">
          <w:pPr>
            <w:pStyle w:val="ListParagraph"/>
            <w:numPr>
              <w:ilvl w:val="1"/>
              <w:numId w:val="49"/>
            </w:numPr>
            <w:ind w:left="1770" w:hanging="420"/>
          </w:pPr>
        </w:pPrChange>
      </w:pPr>
      <w:ins w:id="1022" w:author="Andrija Ilic" w:date="2015-09-14T18:46:00Z">
        <w:r>
          <w:rPr>
            <w:lang w:val="sr-Cyrl-RS"/>
          </w:rPr>
          <w:t xml:space="preserve">Слика 10. </w:t>
        </w:r>
      </w:ins>
      <w:ins w:id="1023" w:author="Andrija Ilic" w:date="2015-09-14T18:47:00Z">
        <w:r>
          <w:rPr>
            <w:lang w:val="sr-Cyrl-RS"/>
          </w:rPr>
          <w:t xml:space="preserve">Коришћење </w:t>
        </w:r>
        <w:r w:rsidRPr="00E00750">
          <w:rPr>
            <w:lang w:val="sr-Latn-RS"/>
            <w:rPrChange w:id="1024" w:author="Andrija Ilic" w:date="2015-09-14T18:47:00Z">
              <w:rPr>
                <w:b/>
                <w:lang w:val="sr-Latn-RS"/>
              </w:rPr>
            </w:rPrChange>
          </w:rPr>
          <w:t>Zone</w:t>
        </w:r>
        <w:r>
          <w:rPr>
            <w:lang w:val="sr-Cyrl-RS"/>
          </w:rPr>
          <w:t xml:space="preserve"> компоненте</w:t>
        </w:r>
      </w:ins>
    </w:p>
    <w:p w14:paraId="049BF025" w14:textId="752D35EF" w:rsidR="00274857" w:rsidRDefault="00274857">
      <w:pPr>
        <w:pStyle w:val="Heading3"/>
        <w:rPr>
          <w:ins w:id="1025" w:author="Andrija Ilic" w:date="2015-09-14T18:50:00Z"/>
          <w:rFonts w:eastAsia="Courier Std"/>
          <w:color w:val="000000"/>
          <w:szCs w:val="24"/>
        </w:rPr>
        <w:pPrChange w:id="1026" w:author="Andrija Ilic" w:date="2015-09-14T18:48:00Z">
          <w:pPr>
            <w:pStyle w:val="ListParagraph"/>
            <w:numPr>
              <w:ilvl w:val="1"/>
              <w:numId w:val="49"/>
            </w:numPr>
            <w:ind w:left="1770" w:hanging="420"/>
          </w:pPr>
        </w:pPrChange>
      </w:pPr>
      <w:ins w:id="1027" w:author="Andrija Ilic" w:date="2015-09-14T18:48:00Z">
        <w:r w:rsidRPr="00274857">
          <w:rPr>
            <w:rFonts w:ascii="Times New Roman" w:eastAsia="Courier Std" w:hAnsi="Times New Roman"/>
            <w:sz w:val="24"/>
            <w:rPrChange w:id="1028" w:author="Andrija Ilic" w:date="2015-09-14T18:49:00Z">
              <w:rPr>
                <w:rFonts w:eastAsia="Courier Std"/>
                <w:b/>
                <w:bCs/>
              </w:rPr>
            </w:rPrChange>
          </w:rPr>
          <w:t>DataField</w:t>
        </w:r>
        <w:r w:rsidRPr="00274857">
          <w:rPr>
            <w:rFonts w:ascii="Times New Roman" w:eastAsia="Courier Std" w:hAnsi="Times New Roman"/>
            <w:sz w:val="24"/>
            <w:lang w:val="sr-Cyrl-RS"/>
            <w:rPrChange w:id="1029" w:author="Andrija Ilic" w:date="2015-09-14T18:49:00Z">
              <w:rPr>
                <w:rFonts w:eastAsia="Courier Std"/>
                <w:b/>
                <w:bCs/>
                <w:lang w:val="sr-Cyrl-RS"/>
              </w:rPr>
            </w:rPrChange>
          </w:rPr>
          <w:t xml:space="preserve"> - </w:t>
        </w:r>
        <w:r w:rsidRPr="00274857">
          <w:rPr>
            <w:rFonts w:ascii="Times New Roman" w:eastAsia="Courier Std" w:hAnsi="Times New Roman"/>
            <w:b w:val="0"/>
            <w:color w:val="000000"/>
            <w:sz w:val="24"/>
            <w:szCs w:val="24"/>
            <w:rPrChange w:id="1030" w:author="Andrija Ilic" w:date="2015-09-14T18:49:00Z">
              <w:rPr>
                <w:rFonts w:eastAsia="Courier Std" w:cs="Courier Std"/>
                <w:b/>
                <w:bCs/>
                <w:color w:val="000000"/>
                <w:szCs w:val="24"/>
              </w:rPr>
            </w:rPrChange>
          </w:rPr>
          <w:t>сложена компонета која омогућава лако манипулисање датумима. Омогућава визуелно лаку навигацију кр</w:t>
        </w:r>
        <w:r w:rsidR="000A34D6">
          <w:rPr>
            <w:rFonts w:ascii="Times New Roman" w:eastAsia="Courier Std" w:hAnsi="Times New Roman"/>
            <w:b w:val="0"/>
            <w:color w:val="000000"/>
            <w:sz w:val="24"/>
            <w:szCs w:val="24"/>
            <w:rPrChange w:id="1031" w:author="Andrija Ilic" w:date="2015-09-14T18:49:00Z">
              <w:rPr>
                <w:rFonts w:eastAsia="Courier Std"/>
                <w:bCs/>
                <w:color w:val="000000"/>
                <w:szCs w:val="24"/>
              </w:rPr>
            </w:rPrChange>
          </w:rPr>
          <w:t>оз дане, месеце и године. Њен и</w:t>
        </w:r>
      </w:ins>
      <w:ins w:id="1032" w:author="Andrija Ilic" w:date="2015-09-14T18:49:00Z">
        <w:r w:rsidR="000A34D6">
          <w:rPr>
            <w:rFonts w:ascii="Times New Roman" w:eastAsia="Courier Std" w:hAnsi="Times New Roman"/>
            <w:b w:val="0"/>
            <w:color w:val="000000"/>
            <w:sz w:val="24"/>
            <w:szCs w:val="24"/>
            <w:lang w:val="sr-Cyrl-RS"/>
          </w:rPr>
          <w:t>з</w:t>
        </w:r>
      </w:ins>
      <w:ins w:id="1033" w:author="Andrija Ilic" w:date="2015-09-14T18:48:00Z">
        <w:r w:rsidRPr="00274857">
          <w:rPr>
            <w:rFonts w:ascii="Times New Roman" w:eastAsia="Courier Std" w:hAnsi="Times New Roman"/>
            <w:b w:val="0"/>
            <w:color w:val="000000"/>
            <w:sz w:val="24"/>
            <w:szCs w:val="24"/>
            <w:rPrChange w:id="1034" w:author="Andrija Ilic" w:date="2015-09-14T18:49:00Z">
              <w:rPr>
                <w:rFonts w:eastAsia="Courier Std" w:cs="Courier Std"/>
                <w:b/>
                <w:bCs/>
                <w:color w:val="000000"/>
                <w:szCs w:val="24"/>
              </w:rPr>
            </w:rPrChange>
          </w:rPr>
          <w:t xml:space="preserve">глед приказан је на слици </w:t>
        </w:r>
      </w:ins>
      <w:ins w:id="1035" w:author="Andrija Ilic" w:date="2015-09-14T18:49:00Z">
        <w:r>
          <w:rPr>
            <w:rFonts w:ascii="Times New Roman" w:eastAsia="Courier Std" w:hAnsi="Times New Roman"/>
            <w:b w:val="0"/>
            <w:color w:val="000000"/>
            <w:sz w:val="24"/>
            <w:szCs w:val="24"/>
          </w:rPr>
          <w:t>11</w:t>
        </w:r>
      </w:ins>
      <w:ins w:id="1036" w:author="Andrija Ilic" w:date="2015-09-14T18:48:00Z">
        <w:r w:rsidRPr="00274857">
          <w:rPr>
            <w:rFonts w:ascii="Times New Roman" w:eastAsia="Courier Std" w:hAnsi="Times New Roman"/>
            <w:b w:val="0"/>
            <w:color w:val="000000"/>
            <w:sz w:val="24"/>
            <w:szCs w:val="24"/>
            <w:rPrChange w:id="1037" w:author="Andrija Ilic" w:date="2015-09-14T18:49:00Z">
              <w:rPr>
                <w:rFonts w:eastAsia="Courier Std" w:cs="Courier Std"/>
                <w:b/>
                <w:bCs/>
                <w:color w:val="000000"/>
                <w:szCs w:val="24"/>
              </w:rPr>
            </w:rPrChange>
          </w:rPr>
          <w:t>.</w:t>
        </w:r>
      </w:ins>
    </w:p>
    <w:p w14:paraId="7BE8C45A" w14:textId="77777777" w:rsidR="000A34D6" w:rsidRDefault="000A34D6" w:rsidP="000A34D6">
      <w:pPr>
        <w:pStyle w:val="HTMLPreformatted"/>
        <w:shd w:val="clear" w:color="auto" w:fill="2B2B2B"/>
        <w:rPr>
          <w:ins w:id="1038" w:author="Andrija Ilic" w:date="2015-09-14T18:50:00Z"/>
          <w:color w:val="A9B7C6"/>
          <w:sz w:val="18"/>
          <w:szCs w:val="18"/>
        </w:rPr>
      </w:pPr>
      <w:ins w:id="1039" w:author="Andrija Ilic" w:date="2015-09-14T18:50:00Z">
        <w:r>
          <w:rPr>
            <w:color w:val="E8BF6A"/>
            <w:sz w:val="18"/>
            <w:szCs w:val="18"/>
          </w:rPr>
          <w:t>&lt;</w:t>
        </w:r>
        <w:r>
          <w:rPr>
            <w:b/>
            <w:bCs/>
            <w:color w:val="CC7832"/>
            <w:sz w:val="18"/>
            <w:szCs w:val="18"/>
          </w:rPr>
          <w:t xml:space="preserve">t:datefield </w:t>
        </w:r>
        <w:r>
          <w:rPr>
            <w:b/>
            <w:bCs/>
            <w:color w:val="D0D0FF"/>
            <w:sz w:val="18"/>
            <w:szCs w:val="18"/>
          </w:rPr>
          <w:t>t:id</w:t>
        </w:r>
        <w:r>
          <w:rPr>
            <w:color w:val="A5C261"/>
            <w:sz w:val="18"/>
            <w:szCs w:val="18"/>
          </w:rPr>
          <w:t xml:space="preserve">="datum" </w:t>
        </w:r>
        <w:r>
          <w:rPr>
            <w:color w:val="BABABA"/>
            <w:sz w:val="18"/>
            <w:szCs w:val="18"/>
          </w:rPr>
          <w:t>value</w:t>
        </w:r>
        <w:r>
          <w:rPr>
            <w:color w:val="A5C261"/>
            <w:sz w:val="18"/>
            <w:szCs w:val="18"/>
          </w:rPr>
          <w:t xml:space="preserve">="activity.datum" </w:t>
        </w:r>
        <w:r>
          <w:rPr>
            <w:color w:val="BABABA"/>
            <w:sz w:val="18"/>
            <w:szCs w:val="18"/>
          </w:rPr>
          <w:t>validate</w:t>
        </w:r>
        <w:r>
          <w:rPr>
            <w:color w:val="A5C261"/>
            <w:sz w:val="18"/>
            <w:szCs w:val="18"/>
          </w:rPr>
          <w:t>="required"</w:t>
        </w:r>
        <w:r>
          <w:rPr>
            <w:color w:val="E8BF6A"/>
            <w:sz w:val="18"/>
            <w:szCs w:val="18"/>
          </w:rPr>
          <w:t>/&gt;</w:t>
        </w:r>
      </w:ins>
    </w:p>
    <w:p w14:paraId="22563792" w14:textId="77777777" w:rsidR="000A34D6" w:rsidRDefault="000A34D6">
      <w:pPr>
        <w:rPr>
          <w:ins w:id="1040" w:author="Andrija Ilic" w:date="2015-09-14T18:52:00Z"/>
        </w:rPr>
        <w:pPrChange w:id="1041" w:author="Andrija Ilic" w:date="2015-09-14T18:50:00Z">
          <w:pPr>
            <w:pStyle w:val="ListParagraph"/>
            <w:numPr>
              <w:ilvl w:val="1"/>
              <w:numId w:val="49"/>
            </w:numPr>
            <w:ind w:left="1770" w:hanging="420"/>
          </w:pPr>
        </w:pPrChange>
      </w:pPr>
    </w:p>
    <w:p w14:paraId="1025FE4F" w14:textId="284599E5" w:rsidR="000A34D6" w:rsidRDefault="000A34D6">
      <w:pPr>
        <w:rPr>
          <w:ins w:id="1042" w:author="Andrija Ilic" w:date="2015-09-14T18:50:00Z"/>
        </w:rPr>
        <w:pPrChange w:id="1043" w:author="Andrija Ilic" w:date="2015-09-14T18:50:00Z">
          <w:pPr>
            <w:pStyle w:val="ListParagraph"/>
            <w:numPr>
              <w:ilvl w:val="1"/>
              <w:numId w:val="49"/>
            </w:numPr>
            <w:ind w:left="1770" w:hanging="420"/>
          </w:pPr>
        </w:pPrChange>
      </w:pPr>
      <w:ins w:id="1044" w:author="Andrija Ilic" w:date="2015-09-14T18:52:00Z">
        <w:r>
          <w:rPr>
            <w:noProof/>
          </w:rPr>
          <w:drawing>
            <wp:inline distT="0" distB="0" distL="0" distR="0" wp14:anchorId="2ED3F100" wp14:editId="2F482887">
              <wp:extent cx="2857899" cy="2467319"/>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дф.png"/>
                      <pic:cNvPicPr/>
                    </pic:nvPicPr>
                    <pic:blipFill>
                      <a:blip r:embed="rId21">
                        <a:extLst>
                          <a:ext uri="{28A0092B-C50C-407E-A947-70E740481C1C}">
                            <a14:useLocalDpi xmlns:a14="http://schemas.microsoft.com/office/drawing/2010/main" val="0"/>
                          </a:ext>
                        </a:extLst>
                      </a:blip>
                      <a:stretch>
                        <a:fillRect/>
                      </a:stretch>
                    </pic:blipFill>
                    <pic:spPr>
                      <a:xfrm>
                        <a:off x="0" y="0"/>
                        <a:ext cx="2857899" cy="2467319"/>
                      </a:xfrm>
                      <a:prstGeom prst="rect">
                        <a:avLst/>
                      </a:prstGeom>
                    </pic:spPr>
                  </pic:pic>
                </a:graphicData>
              </a:graphic>
            </wp:inline>
          </w:drawing>
        </w:r>
      </w:ins>
    </w:p>
    <w:p w14:paraId="2BC1B878" w14:textId="04D73CBE" w:rsidR="000A34D6" w:rsidRDefault="000A34D6">
      <w:pPr>
        <w:rPr>
          <w:ins w:id="1045" w:author="Andrija Ilic" w:date="2015-09-14T18:53:00Z"/>
          <w:rFonts w:eastAsia="Courier Std" w:cs="Times New Roman"/>
          <w:lang w:val="sr-Cyrl-RS"/>
        </w:rPr>
        <w:pPrChange w:id="1046" w:author="Andrija Ilic" w:date="2015-09-14T18:50:00Z">
          <w:pPr>
            <w:pStyle w:val="ListParagraph"/>
            <w:numPr>
              <w:ilvl w:val="1"/>
              <w:numId w:val="49"/>
            </w:numPr>
            <w:ind w:left="1770" w:hanging="420"/>
          </w:pPr>
        </w:pPrChange>
      </w:pPr>
      <w:ins w:id="1047" w:author="Andrija Ilic" w:date="2015-09-14T18:50:00Z">
        <w:r>
          <w:rPr>
            <w:lang w:val="sr-Cyrl-RS"/>
          </w:rPr>
          <w:t xml:space="preserve">Слика 11. Изглед </w:t>
        </w:r>
        <w:r w:rsidRPr="00291BC7">
          <w:rPr>
            <w:rFonts w:eastAsia="Courier Std" w:cs="Times New Roman"/>
          </w:rPr>
          <w:t>DataField</w:t>
        </w:r>
        <w:r>
          <w:rPr>
            <w:rFonts w:eastAsia="Courier Std" w:cs="Times New Roman"/>
            <w:lang w:val="sr-Cyrl-RS"/>
          </w:rPr>
          <w:t xml:space="preserve"> компоненте</w:t>
        </w:r>
      </w:ins>
    </w:p>
    <w:p w14:paraId="6FA53863" w14:textId="291E99AD" w:rsidR="009148FD" w:rsidRPr="009148FD" w:rsidRDefault="009148FD" w:rsidP="009148FD">
      <w:pPr>
        <w:pStyle w:val="Heading3"/>
        <w:rPr>
          <w:ins w:id="1048" w:author="Andrija Ilic" w:date="2015-09-14T18:57:00Z"/>
          <w:rFonts w:ascii="Times New Roman" w:hAnsi="Times New Roman"/>
          <w:sz w:val="24"/>
          <w:szCs w:val="24"/>
          <w:lang w:val="sr-Cyrl-RS"/>
          <w:rPrChange w:id="1049" w:author="Andrija Ilic" w:date="2015-09-14T18:58:00Z">
            <w:rPr>
              <w:ins w:id="1050" w:author="Andrija Ilic" w:date="2015-09-14T18:57:00Z"/>
              <w:lang w:val="sr-Cyrl-RS"/>
            </w:rPr>
          </w:rPrChange>
        </w:rPr>
      </w:pPr>
      <w:ins w:id="1051" w:author="Andrija Ilic" w:date="2015-09-14T18:57:00Z">
        <w:r w:rsidRPr="009148FD">
          <w:rPr>
            <w:rFonts w:ascii="Times New Roman" w:hAnsi="Times New Roman"/>
            <w:sz w:val="24"/>
            <w:szCs w:val="24"/>
            <w:lang w:val="sr-Cyrl-RS"/>
            <w:rPrChange w:id="1052" w:author="Andrija Ilic" w:date="2015-09-14T18:58:00Z">
              <w:rPr>
                <w:lang w:val="sr-Cyrl-RS"/>
              </w:rPr>
            </w:rPrChange>
          </w:rPr>
          <w:t xml:space="preserve">2.3.5.2 </w:t>
        </w:r>
      </w:ins>
      <w:ins w:id="1053" w:author="Andrija Ilic" w:date="2015-09-14T18:58:00Z">
        <w:r w:rsidRPr="009148FD">
          <w:rPr>
            <w:rFonts w:ascii="Times New Roman" w:eastAsia="Courier Std" w:hAnsi="Times New Roman"/>
            <w:sz w:val="24"/>
            <w:szCs w:val="24"/>
            <w:lang w:val="sr-Latn-RS"/>
            <w:rPrChange w:id="1054" w:author="Andrija Ilic" w:date="2015-09-14T18:58:00Z">
              <w:rPr>
                <w:rFonts w:eastAsia="Courier Std"/>
                <w:b w:val="0"/>
                <w:lang w:val="sr-Latn-RS"/>
              </w:rPr>
            </w:rPrChange>
          </w:rPr>
          <w:t>jQuery</w:t>
        </w:r>
        <w:r w:rsidRPr="009148FD">
          <w:rPr>
            <w:rFonts w:ascii="Times New Roman" w:eastAsia="Courier Std" w:hAnsi="Times New Roman"/>
            <w:b w:val="0"/>
            <w:sz w:val="24"/>
            <w:szCs w:val="24"/>
            <w:lang w:val="sr-Latn-RS"/>
            <w:rPrChange w:id="1055" w:author="Andrija Ilic" w:date="2015-09-14T18:58:00Z">
              <w:rPr>
                <w:rFonts w:eastAsia="Courier Std"/>
                <w:b w:val="0"/>
                <w:lang w:val="sr-Latn-RS"/>
              </w:rPr>
            </w:rPrChange>
          </w:rPr>
          <w:t xml:space="preserve"> </w:t>
        </w:r>
        <w:r w:rsidRPr="009148FD">
          <w:rPr>
            <w:rFonts w:ascii="Times New Roman" w:eastAsia="Courier Std" w:hAnsi="Times New Roman"/>
            <w:b w:val="0"/>
            <w:sz w:val="24"/>
            <w:szCs w:val="24"/>
            <w:lang w:val="sr-Cyrl-RS"/>
            <w:rPrChange w:id="1056" w:author="Andrija Ilic" w:date="2015-09-14T18:58:00Z">
              <w:rPr>
                <w:rFonts w:eastAsia="Courier Std"/>
                <w:b w:val="0"/>
                <w:lang w:val="sr-Cyrl-RS"/>
              </w:rPr>
            </w:rPrChange>
          </w:rPr>
          <w:t xml:space="preserve"> </w:t>
        </w:r>
      </w:ins>
      <w:ins w:id="1057" w:author="Andrija Ilic" w:date="2015-09-14T18:57:00Z">
        <w:r w:rsidRPr="009148FD">
          <w:rPr>
            <w:rFonts w:ascii="Times New Roman" w:hAnsi="Times New Roman"/>
            <w:sz w:val="24"/>
            <w:szCs w:val="24"/>
            <w:lang w:val="sr-Cyrl-RS"/>
            <w:rPrChange w:id="1058" w:author="Andrija Ilic" w:date="2015-09-14T18:58:00Z">
              <w:rPr>
                <w:lang w:val="sr-Cyrl-RS"/>
              </w:rPr>
            </w:rPrChange>
          </w:rPr>
          <w:t>компоненте</w:t>
        </w:r>
      </w:ins>
    </w:p>
    <w:p w14:paraId="4B0A928E" w14:textId="77777777" w:rsidR="009148FD" w:rsidRPr="009148FD" w:rsidRDefault="009148FD">
      <w:pPr>
        <w:rPr>
          <w:ins w:id="1059" w:author="Andrija Ilic" w:date="2015-09-14T18:57:00Z"/>
          <w:rFonts w:eastAsia="Courier Std" w:cs="Times New Roman"/>
          <w:b/>
          <w:lang w:val="sr-Cyrl-RS"/>
          <w:rPrChange w:id="1060" w:author="Andrija Ilic" w:date="2015-09-14T19:02:00Z">
            <w:rPr>
              <w:ins w:id="1061" w:author="Andrija Ilic" w:date="2015-09-14T18:57:00Z"/>
              <w:rFonts w:eastAsia="Courier Std" w:cs="Times New Roman"/>
              <w:b/>
              <w:lang w:val="sr-Latn-RS"/>
            </w:rPr>
          </w:rPrChange>
        </w:rPr>
        <w:pPrChange w:id="1062" w:author="Andrija Ilic" w:date="2015-09-14T18:50:00Z">
          <w:pPr>
            <w:pStyle w:val="ListParagraph"/>
            <w:numPr>
              <w:ilvl w:val="1"/>
              <w:numId w:val="49"/>
            </w:numPr>
            <w:ind w:left="1770" w:hanging="420"/>
          </w:pPr>
        </w:pPrChange>
      </w:pPr>
    </w:p>
    <w:p w14:paraId="51456DB1" w14:textId="5B355708" w:rsidR="00E146F4" w:rsidRPr="00B85ED5" w:rsidRDefault="00E146F4">
      <w:pPr>
        <w:rPr>
          <w:ins w:id="1063" w:author="Andrija Ilic" w:date="2015-09-14T19:03:00Z"/>
          <w:rFonts w:eastAsia="Courier Std" w:cs="Times New Roman"/>
          <w:lang w:val="sr-Latn-RS"/>
          <w:rPrChange w:id="1064" w:author="Andrija Ilic" w:date="2015-09-14T19:04:00Z">
            <w:rPr>
              <w:ins w:id="1065" w:author="Andrija Ilic" w:date="2015-09-14T19:03:00Z"/>
              <w:rFonts w:eastAsia="Courier Std" w:cs="Times New Roman"/>
              <w:lang w:val="sr-Cyrl-RS"/>
            </w:rPr>
          </w:rPrChange>
        </w:rPr>
        <w:pPrChange w:id="1066" w:author="Andrija Ilic" w:date="2015-09-14T18:50:00Z">
          <w:pPr>
            <w:pStyle w:val="ListParagraph"/>
            <w:numPr>
              <w:ilvl w:val="1"/>
              <w:numId w:val="49"/>
            </w:numPr>
            <w:ind w:left="1770" w:hanging="420"/>
          </w:pPr>
        </w:pPrChange>
      </w:pPr>
      <w:ins w:id="1067" w:author="Andrija Ilic" w:date="2015-09-14T18:53:00Z">
        <w:r>
          <w:rPr>
            <w:rFonts w:eastAsia="Courier Std" w:cs="Times New Roman"/>
            <w:b/>
            <w:lang w:val="sr-Latn-RS"/>
          </w:rPr>
          <w:t xml:space="preserve">jQuery Dialog </w:t>
        </w:r>
      </w:ins>
      <w:ins w:id="1068" w:author="Andrija Ilic" w:date="2015-09-14T19:03:00Z">
        <w:r w:rsidR="009148FD">
          <w:rPr>
            <w:rFonts w:eastAsia="Courier Std" w:cs="Times New Roman"/>
            <w:b/>
            <w:lang w:val="sr-Latn-RS"/>
          </w:rPr>
          <w:t>–</w:t>
        </w:r>
      </w:ins>
      <w:ins w:id="1069" w:author="Andrija Ilic" w:date="2015-09-14T18:53:00Z">
        <w:r>
          <w:rPr>
            <w:rFonts w:eastAsia="Courier Std" w:cs="Times New Roman"/>
            <w:b/>
            <w:lang w:val="sr-Latn-RS"/>
          </w:rPr>
          <w:t xml:space="preserve"> </w:t>
        </w:r>
      </w:ins>
      <w:ins w:id="1070" w:author="Andrija Ilic" w:date="2015-09-14T19:02:00Z">
        <w:r w:rsidR="009148FD">
          <w:rPr>
            <w:rFonts w:eastAsia="Courier Std" w:cs="Times New Roman"/>
            <w:lang w:val="sr-Cyrl-RS"/>
          </w:rPr>
          <w:t xml:space="preserve">компонента </w:t>
        </w:r>
      </w:ins>
      <w:ins w:id="1071" w:author="Andrija Ilic" w:date="2015-09-14T19:03:00Z">
        <w:r w:rsidR="009148FD">
          <w:rPr>
            <w:rFonts w:eastAsia="Courier Std" w:cs="Times New Roman"/>
            <w:lang w:val="sr-Cyrl-RS"/>
          </w:rPr>
          <w:t>која омогућава приказ посебног прозора на страни</w:t>
        </w:r>
      </w:ins>
      <w:ins w:id="1072" w:author="Andrija Ilic" w:date="2015-09-14T19:04:00Z">
        <w:r w:rsidR="00B85ED5">
          <w:rPr>
            <w:rFonts w:eastAsia="Courier Std" w:cs="Times New Roman"/>
            <w:lang w:val="sr-Latn-RS"/>
          </w:rPr>
          <w:t xml:space="preserve">. </w:t>
        </w:r>
      </w:ins>
    </w:p>
    <w:p w14:paraId="2823754D" w14:textId="77777777" w:rsidR="009148FD" w:rsidRDefault="009148FD" w:rsidP="009148FD">
      <w:pPr>
        <w:pStyle w:val="HTMLPreformatted"/>
        <w:shd w:val="clear" w:color="auto" w:fill="2B2B2B"/>
        <w:rPr>
          <w:ins w:id="1073" w:author="Andrija Ilic" w:date="2015-09-14T19:04:00Z"/>
          <w:color w:val="A9B7C6"/>
          <w:sz w:val="18"/>
          <w:szCs w:val="18"/>
        </w:rPr>
      </w:pPr>
      <w:ins w:id="1074" w:author="Andrija Ilic" w:date="2015-09-14T19:04:00Z">
        <w:r>
          <w:rPr>
            <w:color w:val="E8BF6A"/>
            <w:sz w:val="18"/>
            <w:szCs w:val="18"/>
          </w:rPr>
          <w:t>&lt;</w:t>
        </w:r>
        <w:r>
          <w:rPr>
            <w:b/>
            <w:bCs/>
            <w:color w:val="CC7832"/>
            <w:sz w:val="18"/>
            <w:szCs w:val="18"/>
          </w:rPr>
          <w:t xml:space="preserve">t:jquery.dialog </w:t>
        </w:r>
        <w:r>
          <w:rPr>
            <w:color w:val="BABABA"/>
            <w:sz w:val="18"/>
            <w:szCs w:val="18"/>
          </w:rPr>
          <w:t>t:clientId</w:t>
        </w:r>
        <w:r>
          <w:rPr>
            <w:color w:val="A5C261"/>
            <w:sz w:val="18"/>
            <w:szCs w:val="18"/>
          </w:rPr>
          <w:t xml:space="preserve">="myDialog" </w:t>
        </w:r>
        <w:r>
          <w:rPr>
            <w:color w:val="BABABA"/>
            <w:sz w:val="18"/>
            <w:szCs w:val="18"/>
          </w:rPr>
          <w:t>t:params</w:t>
        </w:r>
        <w:r>
          <w:rPr>
            <w:color w:val="A5C261"/>
            <w:sz w:val="18"/>
            <w:szCs w:val="18"/>
          </w:rPr>
          <w:t>="dialogParam"</w:t>
        </w:r>
        <w:r>
          <w:rPr>
            <w:color w:val="E8BF6A"/>
            <w:sz w:val="18"/>
            <w:szCs w:val="18"/>
          </w:rPr>
          <w:t>&gt;</w:t>
        </w:r>
        <w:r>
          <w:rPr>
            <w:color w:val="E8BF6A"/>
            <w:sz w:val="18"/>
            <w:szCs w:val="18"/>
          </w:rPr>
          <w:br/>
          <w:t xml:space="preserve">    &lt;</w:t>
        </w:r>
        <w:r>
          <w:rPr>
            <w:b/>
            <w:bCs/>
            <w:color w:val="CC7832"/>
            <w:sz w:val="18"/>
            <w:szCs w:val="18"/>
          </w:rPr>
          <w:t xml:space="preserve">t:zone </w:t>
        </w:r>
        <w:r>
          <w:rPr>
            <w:b/>
            <w:bCs/>
            <w:color w:val="D0D0FF"/>
            <w:sz w:val="18"/>
            <w:szCs w:val="18"/>
          </w:rPr>
          <w:t>t:id</w:t>
        </w:r>
        <w:r>
          <w:rPr>
            <w:color w:val="A5C261"/>
            <w:sz w:val="18"/>
            <w:szCs w:val="18"/>
          </w:rPr>
          <w:t>="detailZone"</w:t>
        </w:r>
        <w:r>
          <w:rPr>
            <w:color w:val="E8BF6A"/>
            <w:sz w:val="18"/>
            <w:szCs w:val="18"/>
          </w:rPr>
          <w:t>&gt;</w:t>
        </w:r>
        <w:r>
          <w:rPr>
            <w:color w:val="E8BF6A"/>
            <w:sz w:val="18"/>
            <w:szCs w:val="18"/>
          </w:rPr>
          <w:br/>
          <w:t xml:space="preserve">        &lt;div&gt;</w:t>
        </w:r>
        <w:r>
          <w:rPr>
            <w:color w:val="E8BF6A"/>
            <w:sz w:val="18"/>
            <w:szCs w:val="18"/>
          </w:rPr>
          <w:br/>
          <w:t xml:space="preserve">            &lt;</w:t>
        </w:r>
        <w:r>
          <w:rPr>
            <w:b/>
            <w:bCs/>
            <w:color w:val="CC7832"/>
            <w:sz w:val="18"/>
            <w:szCs w:val="18"/>
          </w:rPr>
          <w:t xml:space="preserve">t:if </w:t>
        </w:r>
        <w:r>
          <w:rPr>
            <w:color w:val="BABABA"/>
            <w:sz w:val="18"/>
            <w:szCs w:val="18"/>
          </w:rPr>
          <w:t>t:test</w:t>
        </w:r>
        <w:r>
          <w:rPr>
            <w:color w:val="A5C261"/>
            <w:sz w:val="18"/>
            <w:szCs w:val="18"/>
          </w:rPr>
          <w:t>="currentStudent"</w:t>
        </w:r>
        <w:r>
          <w:rPr>
            <w:color w:val="E8BF6A"/>
            <w:sz w:val="18"/>
            <w:szCs w:val="18"/>
          </w:rPr>
          <w:t>&gt;</w:t>
        </w:r>
        <w:r>
          <w:rPr>
            <w:color w:val="E8BF6A"/>
            <w:sz w:val="18"/>
            <w:szCs w:val="18"/>
          </w:rPr>
          <w:br/>
          <w:t xml:space="preserve">                &lt;</w:t>
        </w:r>
        <w:r>
          <w:rPr>
            <w:b/>
            <w:bCs/>
            <w:color w:val="CC7832"/>
            <w:sz w:val="18"/>
            <w:szCs w:val="18"/>
          </w:rPr>
          <w:t xml:space="preserve">t:beandisplay </w:t>
        </w:r>
        <w:r>
          <w:rPr>
            <w:color w:val="BABABA"/>
            <w:sz w:val="18"/>
            <w:szCs w:val="18"/>
          </w:rPr>
          <w:t>object</w:t>
        </w:r>
        <w:r>
          <w:rPr>
            <w:color w:val="A5C261"/>
            <w:sz w:val="18"/>
            <w:szCs w:val="18"/>
          </w:rPr>
          <w:t xml:space="preserve">="currentStudent.studentId" </w:t>
        </w:r>
        <w:r>
          <w:rPr>
            <w:color w:val="BABABA"/>
            <w:sz w:val="18"/>
            <w:szCs w:val="18"/>
          </w:rPr>
          <w:t>exclude</w:t>
        </w:r>
        <w:r>
          <w:rPr>
            <w:color w:val="A5C261"/>
            <w:sz w:val="18"/>
            <w:szCs w:val="18"/>
          </w:rPr>
          <w:t xml:space="preserve">="id,password,activated,token,imageName" </w:t>
        </w:r>
        <w:r>
          <w:rPr>
            <w:color w:val="BABABA"/>
            <w:sz w:val="18"/>
            <w:szCs w:val="18"/>
          </w:rPr>
          <w:t>add</w:t>
        </w:r>
        <w:r>
          <w:rPr>
            <w:color w:val="A5C261"/>
            <w:sz w:val="18"/>
            <w:szCs w:val="18"/>
          </w:rPr>
          <w:t xml:space="preserve">="slika" </w:t>
        </w:r>
        <w:r>
          <w:rPr>
            <w:color w:val="BABABA"/>
            <w:sz w:val="18"/>
            <w:szCs w:val="18"/>
          </w:rPr>
          <w:t>reorder</w:t>
        </w:r>
        <w:r>
          <w:rPr>
            <w:color w:val="A5C261"/>
            <w:sz w:val="18"/>
            <w:szCs w:val="18"/>
          </w:rPr>
          <w:t>="slika"</w:t>
        </w:r>
        <w:r>
          <w:rPr>
            <w:color w:val="E8BF6A"/>
            <w:sz w:val="18"/>
            <w:szCs w:val="18"/>
          </w:rPr>
          <w:t>&gt;</w:t>
        </w:r>
        <w:r>
          <w:rPr>
            <w:color w:val="E8BF6A"/>
            <w:sz w:val="18"/>
            <w:szCs w:val="18"/>
          </w:rPr>
          <w:br/>
          <w:t xml:space="preserve">                    &lt;p:slika&gt;</w:t>
        </w:r>
        <w:r>
          <w:rPr>
            <w:color w:val="E8BF6A"/>
            <w:sz w:val="18"/>
            <w:szCs w:val="18"/>
          </w:rPr>
          <w:br/>
          <w:t xml:space="preserve">                        &lt;img </w:t>
        </w:r>
        <w:r>
          <w:rPr>
            <w:color w:val="BABABA"/>
            <w:sz w:val="18"/>
            <w:szCs w:val="18"/>
          </w:rPr>
          <w:t>width</w:t>
        </w:r>
        <w:r>
          <w:rPr>
            <w:color w:val="A5C261"/>
            <w:sz w:val="18"/>
            <w:szCs w:val="18"/>
          </w:rPr>
          <w:t xml:space="preserve">="150px" </w:t>
        </w:r>
        <w:r>
          <w:rPr>
            <w:color w:val="BABABA"/>
            <w:sz w:val="18"/>
            <w:szCs w:val="18"/>
          </w:rPr>
          <w:t>height</w:t>
        </w:r>
        <w:r>
          <w:rPr>
            <w:color w:val="A5C261"/>
            <w:sz w:val="18"/>
            <w:szCs w:val="18"/>
          </w:rPr>
          <w:t xml:space="preserve">="100px" </w:t>
        </w:r>
        <w:r>
          <w:rPr>
            <w:color w:val="BABABA"/>
            <w:sz w:val="18"/>
            <w:szCs w:val="18"/>
          </w:rPr>
          <w:t>src</w:t>
        </w:r>
        <w:r>
          <w:rPr>
            <w:color w:val="A5C261"/>
            <w:sz w:val="18"/>
            <w:szCs w:val="18"/>
          </w:rPr>
          <w:t>="</w:t>
        </w:r>
        <w:r>
          <w:rPr>
            <w:color w:val="CC7832"/>
            <w:sz w:val="18"/>
            <w:szCs w:val="18"/>
          </w:rPr>
          <w:t>${imageUrl}</w:t>
        </w:r>
        <w:r>
          <w:rPr>
            <w:color w:val="A5C261"/>
            <w:sz w:val="18"/>
            <w:szCs w:val="18"/>
          </w:rPr>
          <w:t xml:space="preserve">" </w:t>
        </w:r>
        <w:r>
          <w:rPr>
            <w:color w:val="E8BF6A"/>
            <w:sz w:val="18"/>
            <w:szCs w:val="18"/>
          </w:rPr>
          <w:t>/&gt;</w:t>
        </w:r>
        <w:r>
          <w:rPr>
            <w:color w:val="E8BF6A"/>
            <w:sz w:val="18"/>
            <w:szCs w:val="18"/>
          </w:rPr>
          <w:br/>
          <w:t xml:space="preserve">                    &lt;/p:slika&gt;</w:t>
        </w:r>
        <w:r>
          <w:rPr>
            <w:color w:val="E8BF6A"/>
            <w:sz w:val="18"/>
            <w:szCs w:val="18"/>
          </w:rPr>
          <w:br/>
          <w:t xml:space="preserve">                &lt;/</w:t>
        </w:r>
        <w:r>
          <w:rPr>
            <w:b/>
            <w:bCs/>
            <w:color w:val="CC7832"/>
            <w:sz w:val="18"/>
            <w:szCs w:val="18"/>
          </w:rPr>
          <w:t>t:beandisplay</w:t>
        </w:r>
        <w:r>
          <w:rPr>
            <w:color w:val="E8BF6A"/>
            <w:sz w:val="18"/>
            <w:szCs w:val="18"/>
          </w:rPr>
          <w:t>&gt;</w:t>
        </w:r>
        <w:r>
          <w:rPr>
            <w:color w:val="E8BF6A"/>
            <w:sz w:val="18"/>
            <w:szCs w:val="18"/>
          </w:rPr>
          <w:br/>
          <w:t xml:space="preserve">            &lt;/</w:t>
        </w:r>
        <w:r>
          <w:rPr>
            <w:b/>
            <w:bCs/>
            <w:color w:val="CC7832"/>
            <w:sz w:val="18"/>
            <w:szCs w:val="18"/>
          </w:rPr>
          <w:t>t:if</w:t>
        </w:r>
        <w:r>
          <w:rPr>
            <w:color w:val="E8BF6A"/>
            <w:sz w:val="18"/>
            <w:szCs w:val="18"/>
          </w:rPr>
          <w:t>&gt;</w:t>
        </w:r>
        <w:r>
          <w:rPr>
            <w:color w:val="E8BF6A"/>
            <w:sz w:val="18"/>
            <w:szCs w:val="18"/>
          </w:rPr>
          <w:br/>
          <w:t xml:space="preserve">        &lt;/div&gt;</w:t>
        </w:r>
        <w:r>
          <w:rPr>
            <w:color w:val="E8BF6A"/>
            <w:sz w:val="18"/>
            <w:szCs w:val="18"/>
          </w:rPr>
          <w:br/>
        </w:r>
        <w:r>
          <w:rPr>
            <w:color w:val="E8BF6A"/>
            <w:sz w:val="18"/>
            <w:szCs w:val="18"/>
          </w:rPr>
          <w:lastRenderedPageBreak/>
          <w:t xml:space="preserve">        &lt;br/&gt;&lt;/</w:t>
        </w:r>
        <w:r>
          <w:rPr>
            <w:b/>
            <w:bCs/>
            <w:color w:val="CC7832"/>
            <w:sz w:val="18"/>
            <w:szCs w:val="18"/>
          </w:rPr>
          <w:t>t:zone</w:t>
        </w:r>
        <w:r>
          <w:rPr>
            <w:color w:val="E8BF6A"/>
            <w:sz w:val="18"/>
            <w:szCs w:val="18"/>
          </w:rPr>
          <w:t>&gt;</w:t>
        </w:r>
        <w:r>
          <w:rPr>
            <w:color w:val="E8BF6A"/>
            <w:sz w:val="18"/>
            <w:szCs w:val="18"/>
          </w:rPr>
          <w:br/>
          <w:t>&lt;/</w:t>
        </w:r>
        <w:r>
          <w:rPr>
            <w:b/>
            <w:bCs/>
            <w:color w:val="CC7832"/>
            <w:sz w:val="18"/>
            <w:szCs w:val="18"/>
          </w:rPr>
          <w:t>t:jquery.dialog</w:t>
        </w:r>
        <w:r>
          <w:rPr>
            <w:color w:val="E8BF6A"/>
            <w:sz w:val="18"/>
            <w:szCs w:val="18"/>
          </w:rPr>
          <w:t>&gt;</w:t>
        </w:r>
      </w:ins>
    </w:p>
    <w:p w14:paraId="4A904F3A" w14:textId="7778A55D" w:rsidR="009148FD" w:rsidRDefault="00B85ED5">
      <w:pPr>
        <w:rPr>
          <w:ins w:id="1075" w:author="Andrija Ilic" w:date="2015-09-14T19:06:00Z"/>
          <w:lang w:val="sr-Cyrl-RS"/>
        </w:rPr>
        <w:pPrChange w:id="1076" w:author="Andrija Ilic" w:date="2015-09-14T18:50:00Z">
          <w:pPr>
            <w:pStyle w:val="ListParagraph"/>
            <w:numPr>
              <w:ilvl w:val="1"/>
              <w:numId w:val="49"/>
            </w:numPr>
            <w:ind w:left="1770" w:hanging="420"/>
          </w:pPr>
        </w:pPrChange>
      </w:pPr>
      <w:ins w:id="1077" w:author="Andrija Ilic" w:date="2015-09-14T19:05:00Z">
        <w:r>
          <w:rPr>
            <w:noProof/>
          </w:rPr>
          <w:drawing>
            <wp:inline distT="0" distB="0" distL="0" distR="0" wp14:anchorId="24200E16" wp14:editId="7158C242">
              <wp:extent cx="5732145" cy="311213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дф.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r>
          <w:rPr>
            <w:lang w:val="sr-Cyrl-RS"/>
          </w:rPr>
          <w:t>Слика 12. Приказ информација о студенту</w:t>
        </w:r>
      </w:ins>
      <w:ins w:id="1078" w:author="Andrija Ilic" w:date="2015-09-14T19:06:00Z">
        <w:r>
          <w:rPr>
            <w:lang w:val="sr-Cyrl-RS"/>
          </w:rPr>
          <w:t>.</w:t>
        </w:r>
      </w:ins>
    </w:p>
    <w:p w14:paraId="1F37B6FF" w14:textId="51B4A6EC" w:rsidR="00B85ED5" w:rsidRDefault="00B85ED5" w:rsidP="00B85ED5">
      <w:pPr>
        <w:pStyle w:val="Heading3"/>
        <w:shd w:val="clear" w:color="auto" w:fill="F5F3E5"/>
        <w:spacing w:before="0"/>
        <w:textAlignment w:val="baseline"/>
        <w:rPr>
          <w:ins w:id="1079" w:author="Andrija Ilic" w:date="2015-09-14T19:13:00Z"/>
          <w:rStyle w:val="apple-converted-space"/>
          <w:rFonts w:ascii="Times New Roman" w:hAnsi="Times New Roman"/>
          <w:b w:val="0"/>
          <w:bCs w:val="0"/>
          <w:sz w:val="24"/>
          <w:szCs w:val="24"/>
          <w:lang w:val="sr-Cyrl-RS"/>
        </w:rPr>
      </w:pPr>
      <w:ins w:id="1080" w:author="Andrija Ilic" w:date="2015-09-14T19:06:00Z">
        <w:r w:rsidRPr="00B85ED5">
          <w:rPr>
            <w:rFonts w:ascii="Times New Roman" w:hAnsi="Times New Roman"/>
            <w:bCs w:val="0"/>
            <w:sz w:val="24"/>
            <w:szCs w:val="24"/>
            <w:rPrChange w:id="1081" w:author="Andrija Ilic" w:date="2015-09-14T19:07:00Z">
              <w:rPr>
                <w:rFonts w:ascii="Georgia" w:hAnsi="Georgia"/>
                <w:b w:val="0"/>
                <w:bCs w:val="0"/>
                <w:color w:val="569D2F"/>
                <w:sz w:val="32"/>
                <w:szCs w:val="32"/>
              </w:rPr>
            </w:rPrChange>
          </w:rPr>
          <w:t>DataTables</w:t>
        </w:r>
        <w:r w:rsidRPr="00B85ED5">
          <w:rPr>
            <w:rStyle w:val="apple-converted-space"/>
            <w:rFonts w:ascii="Times New Roman" w:hAnsi="Times New Roman"/>
            <w:bCs w:val="0"/>
            <w:sz w:val="24"/>
            <w:szCs w:val="24"/>
            <w:rPrChange w:id="1082" w:author="Andrija Ilic" w:date="2015-09-14T19:07:00Z">
              <w:rPr>
                <w:rStyle w:val="apple-converted-space"/>
                <w:rFonts w:ascii="Georgia" w:hAnsi="Georgia"/>
                <w:b w:val="0"/>
                <w:bCs w:val="0"/>
                <w:color w:val="569D2F"/>
                <w:sz w:val="32"/>
                <w:szCs w:val="32"/>
              </w:rPr>
            </w:rPrChange>
          </w:rPr>
          <w:t> </w:t>
        </w:r>
      </w:ins>
      <w:ins w:id="1083" w:author="Andrija Ilic" w:date="2015-09-14T19:08:00Z">
        <w:r>
          <w:rPr>
            <w:rStyle w:val="apple-converted-space"/>
            <w:rFonts w:ascii="Times New Roman" w:hAnsi="Times New Roman"/>
            <w:bCs w:val="0"/>
            <w:sz w:val="24"/>
            <w:szCs w:val="24"/>
            <w:lang w:val="sr-Cyrl-RS"/>
          </w:rPr>
          <w:t>–</w:t>
        </w:r>
      </w:ins>
      <w:ins w:id="1084" w:author="Andrija Ilic" w:date="2015-09-14T19:07:00Z">
        <w:r>
          <w:rPr>
            <w:rStyle w:val="apple-converted-space"/>
            <w:rFonts w:ascii="Times New Roman" w:hAnsi="Times New Roman"/>
            <w:bCs w:val="0"/>
            <w:sz w:val="24"/>
            <w:szCs w:val="24"/>
            <w:lang w:val="sr-Cyrl-RS"/>
          </w:rPr>
          <w:t xml:space="preserve"> </w:t>
        </w:r>
        <w:r>
          <w:rPr>
            <w:rStyle w:val="apple-converted-space"/>
            <w:rFonts w:ascii="Times New Roman" w:hAnsi="Times New Roman"/>
            <w:b w:val="0"/>
            <w:bCs w:val="0"/>
            <w:sz w:val="24"/>
            <w:szCs w:val="24"/>
            <w:lang w:val="sr-Cyrl-RS"/>
          </w:rPr>
          <w:t xml:space="preserve">компонента </w:t>
        </w:r>
      </w:ins>
      <w:ins w:id="1085" w:author="Andrija Ilic" w:date="2015-09-14T19:08:00Z">
        <w:r>
          <w:rPr>
            <w:rStyle w:val="apple-converted-space"/>
            <w:rFonts w:ascii="Times New Roman" w:hAnsi="Times New Roman"/>
            <w:b w:val="0"/>
            <w:bCs w:val="0"/>
            <w:sz w:val="24"/>
            <w:szCs w:val="24"/>
            <w:lang w:val="sr-Cyrl-RS"/>
          </w:rPr>
          <w:t xml:space="preserve">за приказ динамичне табеле, слична </w:t>
        </w:r>
      </w:ins>
      <w:ins w:id="1086" w:author="Andrija Ilic" w:date="2015-09-14T19:13:00Z">
        <w:r>
          <w:rPr>
            <w:rStyle w:val="apple-converted-space"/>
            <w:rFonts w:ascii="Times New Roman" w:hAnsi="Times New Roman"/>
            <w:b w:val="0"/>
            <w:bCs w:val="0"/>
            <w:sz w:val="24"/>
            <w:szCs w:val="24"/>
            <w:lang w:val="sr-Cyrl-RS"/>
          </w:rPr>
          <w:t xml:space="preserve">је </w:t>
        </w:r>
      </w:ins>
      <w:ins w:id="1087" w:author="Andrija Ilic" w:date="2015-09-14T19:08:00Z">
        <w:r>
          <w:rPr>
            <w:rStyle w:val="apple-converted-space"/>
            <w:rFonts w:ascii="Times New Roman" w:hAnsi="Times New Roman"/>
            <w:b w:val="0"/>
            <w:bCs w:val="0"/>
            <w:sz w:val="24"/>
            <w:szCs w:val="24"/>
            <w:lang w:val="sr-Latn-RS"/>
          </w:rPr>
          <w:t xml:space="preserve">Grid </w:t>
        </w:r>
        <w:r>
          <w:rPr>
            <w:rStyle w:val="apple-converted-space"/>
            <w:rFonts w:ascii="Times New Roman" w:hAnsi="Times New Roman"/>
            <w:b w:val="0"/>
            <w:bCs w:val="0"/>
            <w:sz w:val="24"/>
            <w:szCs w:val="24"/>
            <w:lang w:val="sr-Cyrl-RS"/>
          </w:rPr>
          <w:t>компоненти</w:t>
        </w:r>
      </w:ins>
      <w:ins w:id="1088" w:author="Andrija Ilic" w:date="2015-09-14T19:13:00Z">
        <w:r>
          <w:rPr>
            <w:rStyle w:val="apple-converted-space"/>
            <w:rFonts w:ascii="Times New Roman" w:hAnsi="Times New Roman"/>
            <w:b w:val="0"/>
            <w:bCs w:val="0"/>
            <w:sz w:val="24"/>
            <w:szCs w:val="24"/>
            <w:lang w:val="sr-Cyrl-RS"/>
          </w:rPr>
          <w:t>.</w:t>
        </w:r>
      </w:ins>
    </w:p>
    <w:p w14:paraId="7CA779BA" w14:textId="77777777" w:rsidR="00B85ED5" w:rsidRPr="00B85ED5" w:rsidRDefault="00B85ED5">
      <w:pPr>
        <w:rPr>
          <w:ins w:id="1089" w:author="Andrija Ilic" w:date="2015-09-14T19:06:00Z"/>
          <w:b/>
          <w:bCs/>
          <w:lang w:val="sr-Cyrl-RS"/>
          <w:rPrChange w:id="1090" w:author="Andrija Ilic" w:date="2015-09-14T19:13:00Z">
            <w:rPr>
              <w:ins w:id="1091" w:author="Andrija Ilic" w:date="2015-09-14T19:06:00Z"/>
              <w:rFonts w:ascii="Georgia" w:hAnsi="Georgia"/>
              <w:b w:val="0"/>
              <w:bCs w:val="0"/>
              <w:color w:val="569D2F"/>
              <w:sz w:val="32"/>
              <w:szCs w:val="32"/>
            </w:rPr>
          </w:rPrChange>
        </w:rPr>
        <w:pPrChange w:id="1092" w:author="Andrija Ilic" w:date="2015-09-14T19:13:00Z">
          <w:pPr>
            <w:pStyle w:val="Heading3"/>
            <w:shd w:val="clear" w:color="auto" w:fill="F5F3E5"/>
            <w:spacing w:before="0"/>
            <w:textAlignment w:val="baseline"/>
          </w:pPr>
        </w:pPrChange>
      </w:pPr>
    </w:p>
    <w:p w14:paraId="0A36095B" w14:textId="77777777" w:rsidR="00B85ED5" w:rsidRDefault="00B85ED5" w:rsidP="00B85ED5">
      <w:pPr>
        <w:pStyle w:val="HTMLPreformatted"/>
        <w:shd w:val="clear" w:color="auto" w:fill="2B2B2B"/>
        <w:rPr>
          <w:ins w:id="1093" w:author="Andrija Ilic" w:date="2015-09-14T19:09:00Z"/>
          <w:color w:val="A9B7C6"/>
          <w:sz w:val="18"/>
          <w:szCs w:val="18"/>
        </w:rPr>
      </w:pPr>
      <w:ins w:id="1094" w:author="Andrija Ilic" w:date="2015-09-14T19:09:00Z">
        <w:r>
          <w:rPr>
            <w:color w:val="E8BF6A"/>
            <w:sz w:val="18"/>
            <w:szCs w:val="18"/>
          </w:rPr>
          <w:t>&lt;</w:t>
        </w:r>
        <w:r>
          <w:rPr>
            <w:b/>
            <w:bCs/>
            <w:color w:val="CC7832"/>
            <w:sz w:val="18"/>
            <w:szCs w:val="18"/>
          </w:rPr>
          <w:t xml:space="preserve">table </w:t>
        </w:r>
        <w:r>
          <w:rPr>
            <w:b/>
            <w:bCs/>
            <w:color w:val="D0D0FF"/>
            <w:sz w:val="18"/>
            <w:szCs w:val="18"/>
          </w:rPr>
          <w:t>t:type</w:t>
        </w:r>
        <w:r>
          <w:rPr>
            <w:color w:val="A5C261"/>
            <w:sz w:val="18"/>
            <w:szCs w:val="18"/>
          </w:rPr>
          <w:t xml:space="preserve">="jquery/datatable" </w:t>
        </w:r>
        <w:r>
          <w:rPr>
            <w:color w:val="BABABA"/>
            <w:sz w:val="18"/>
            <w:szCs w:val="18"/>
          </w:rPr>
          <w:t>t:id</w:t>
        </w:r>
        <w:r>
          <w:rPr>
            <w:color w:val="A5C261"/>
            <w:sz w:val="18"/>
            <w:szCs w:val="18"/>
          </w:rPr>
          <w:t xml:space="preserve">="activitiesdt" </w:t>
        </w:r>
        <w:r>
          <w:rPr>
            <w:color w:val="BABABA"/>
            <w:sz w:val="18"/>
            <w:szCs w:val="18"/>
          </w:rPr>
          <w:t>t:source</w:t>
        </w:r>
        <w:r>
          <w:rPr>
            <w:color w:val="A5C261"/>
            <w:sz w:val="18"/>
            <w:szCs w:val="18"/>
          </w:rPr>
          <w:t xml:space="preserve">="activities" </w:t>
        </w:r>
        <w:r>
          <w:rPr>
            <w:color w:val="BABABA"/>
            <w:sz w:val="18"/>
            <w:szCs w:val="18"/>
          </w:rPr>
          <w:t>t:row</w:t>
        </w:r>
        <w:r>
          <w:rPr>
            <w:color w:val="A5C261"/>
            <w:sz w:val="18"/>
            <w:szCs w:val="18"/>
          </w:rPr>
          <w:t>="activity"</w:t>
        </w:r>
        <w:r>
          <w:rPr>
            <w:color w:val="A5C261"/>
            <w:sz w:val="18"/>
            <w:szCs w:val="18"/>
          </w:rPr>
          <w:br/>
          <w:t xml:space="preserve">   </w:t>
        </w:r>
        <w:r>
          <w:rPr>
            <w:color w:val="BABABA"/>
            <w:sz w:val="18"/>
            <w:szCs w:val="18"/>
          </w:rPr>
          <w:t>t:rowsPerPage</w:t>
        </w:r>
        <w:r>
          <w:rPr>
            <w:color w:val="A5C261"/>
            <w:sz w:val="18"/>
            <w:szCs w:val="18"/>
          </w:rPr>
          <w:t xml:space="preserve">="5" </w:t>
        </w:r>
        <w:r>
          <w:rPr>
            <w:color w:val="BABABA"/>
            <w:sz w:val="18"/>
            <w:szCs w:val="18"/>
          </w:rPr>
          <w:t>t:add</w:t>
        </w:r>
        <w:r>
          <w:rPr>
            <w:color w:val="A5C261"/>
            <w:sz w:val="18"/>
            <w:szCs w:val="18"/>
          </w:rPr>
          <w:t xml:space="preserve">="brojIndeksa,imePrezime,datum,aktivnost,pregledao" </w:t>
        </w:r>
        <w:r>
          <w:rPr>
            <w:color w:val="BABABA"/>
            <w:sz w:val="18"/>
            <w:szCs w:val="18"/>
          </w:rPr>
          <w:t>t:reorder</w:t>
        </w:r>
        <w:r>
          <w:rPr>
            <w:color w:val="A5C261"/>
            <w:sz w:val="18"/>
            <w:szCs w:val="18"/>
          </w:rPr>
          <w:t xml:space="preserve">="brojIndeksa,imePrezime, datum, brojPoena,pregledao" </w:t>
        </w:r>
        <w:r>
          <w:rPr>
            <w:color w:val="BABABA"/>
            <w:sz w:val="18"/>
            <w:szCs w:val="18"/>
          </w:rPr>
          <w:t>t:options</w:t>
        </w:r>
        <w:r>
          <w:rPr>
            <w:color w:val="A5C261"/>
            <w:sz w:val="18"/>
            <w:szCs w:val="18"/>
          </w:rPr>
          <w:t xml:space="preserve">="options" </w:t>
        </w:r>
        <w:r>
          <w:rPr>
            <w:color w:val="BABABA"/>
            <w:sz w:val="18"/>
            <w:szCs w:val="18"/>
          </w:rPr>
          <w:t>t:zone</w:t>
        </w:r>
        <w:r>
          <w:rPr>
            <w:color w:val="A5C261"/>
            <w:sz w:val="18"/>
            <w:szCs w:val="18"/>
          </w:rPr>
          <w:t>="activityZone"</w:t>
        </w:r>
        <w:r>
          <w:rPr>
            <w:color w:val="E8BF6A"/>
            <w:sz w:val="18"/>
            <w:szCs w:val="18"/>
          </w:rPr>
          <w:t>&gt;</w:t>
        </w:r>
        <w:r>
          <w:rPr>
            <w:color w:val="E8BF6A"/>
            <w:sz w:val="18"/>
            <w:szCs w:val="18"/>
          </w:rPr>
          <w:br/>
          <w:t xml:space="preserve">    &lt;p:brojIndeksaCell&gt;</w:t>
        </w:r>
        <w:r>
          <w:rPr>
            <w:color w:val="CC7832"/>
            <w:sz w:val="18"/>
            <w:szCs w:val="18"/>
          </w:rPr>
          <w:t>${activity.student.brojIndeksa}</w:t>
        </w:r>
        <w:r>
          <w:rPr>
            <w:color w:val="E8BF6A"/>
            <w:sz w:val="18"/>
            <w:szCs w:val="18"/>
          </w:rPr>
          <w:t>&lt;/p:brojIndeksaCell&gt;</w:t>
        </w:r>
        <w:r>
          <w:rPr>
            <w:color w:val="E8BF6A"/>
            <w:sz w:val="18"/>
            <w:szCs w:val="18"/>
          </w:rPr>
          <w:br/>
          <w:t xml:space="preserve">    &lt;p:imePrezimeCell&gt;</w:t>
        </w:r>
        <w:r>
          <w:rPr>
            <w:color w:val="CC7832"/>
            <w:sz w:val="18"/>
            <w:szCs w:val="18"/>
          </w:rPr>
          <w:t>${activity.student.ime} ${activity.student.prezime}</w:t>
        </w:r>
        <w:r>
          <w:rPr>
            <w:color w:val="E8BF6A"/>
            <w:sz w:val="18"/>
            <w:szCs w:val="18"/>
          </w:rPr>
          <w:t>&lt;/p:imePrezimeCell&gt;</w:t>
        </w:r>
        <w:r>
          <w:rPr>
            <w:color w:val="E8BF6A"/>
            <w:sz w:val="18"/>
            <w:szCs w:val="18"/>
          </w:rPr>
          <w:br/>
          <w:t xml:space="preserve">    &lt;p:datumCell&gt;</w:t>
        </w:r>
        <w:r>
          <w:rPr>
            <w:color w:val="CC7832"/>
            <w:sz w:val="18"/>
            <w:szCs w:val="18"/>
          </w:rPr>
          <w:t>${activity.aktivnost.datum}</w:t>
        </w:r>
        <w:r>
          <w:rPr>
            <w:color w:val="E8BF6A"/>
            <w:sz w:val="18"/>
            <w:szCs w:val="18"/>
          </w:rPr>
          <w:t>&lt;/p:datumCell&gt;</w:t>
        </w:r>
        <w:r>
          <w:rPr>
            <w:color w:val="E8BF6A"/>
            <w:sz w:val="18"/>
            <w:szCs w:val="18"/>
          </w:rPr>
          <w:br/>
          <w:t xml:space="preserve">    &lt;p:aktivnostCell&gt;</w:t>
        </w:r>
        <w:r>
          <w:rPr>
            <w:color w:val="CC7832"/>
            <w:sz w:val="18"/>
            <w:szCs w:val="18"/>
          </w:rPr>
          <w:t>${activity.aktivnost.tipAktivnosti.nazivAktivnosti}</w:t>
        </w:r>
        <w:r>
          <w:rPr>
            <w:color w:val="E8BF6A"/>
            <w:sz w:val="18"/>
            <w:szCs w:val="18"/>
          </w:rPr>
          <w:t>&lt;/p:aktivnostCell&gt;</w:t>
        </w:r>
        <w:r>
          <w:rPr>
            <w:color w:val="E8BF6A"/>
            <w:sz w:val="18"/>
            <w:szCs w:val="18"/>
          </w:rPr>
          <w:br/>
          <w:t xml:space="preserve">    &lt;p:pregledaoCell&gt;</w:t>
        </w:r>
        <w:r>
          <w:rPr>
            <w:color w:val="CC7832"/>
            <w:sz w:val="18"/>
            <w:szCs w:val="18"/>
          </w:rPr>
          <w:t>${activity.pregledao.ime} ${activity.pregledao.prezime}</w:t>
        </w:r>
        <w:r>
          <w:rPr>
            <w:color w:val="E8BF6A"/>
            <w:sz w:val="18"/>
            <w:szCs w:val="18"/>
          </w:rPr>
          <w:t>&lt;/p:pregledaoCell&gt;</w:t>
        </w:r>
        <w:r>
          <w:rPr>
            <w:color w:val="E8BF6A"/>
            <w:sz w:val="18"/>
            <w:szCs w:val="18"/>
          </w:rPr>
          <w:br/>
          <w:t>&lt;/</w:t>
        </w:r>
        <w:r>
          <w:rPr>
            <w:b/>
            <w:bCs/>
            <w:color w:val="CC7832"/>
            <w:sz w:val="18"/>
            <w:szCs w:val="18"/>
          </w:rPr>
          <w:t>table</w:t>
        </w:r>
        <w:r>
          <w:rPr>
            <w:color w:val="E8BF6A"/>
            <w:sz w:val="18"/>
            <w:szCs w:val="18"/>
          </w:rPr>
          <w:t>&gt;</w:t>
        </w:r>
      </w:ins>
    </w:p>
    <w:p w14:paraId="748A44A7" w14:textId="77777777" w:rsidR="00B85ED5" w:rsidRPr="00B85ED5" w:rsidRDefault="00B85ED5">
      <w:pPr>
        <w:rPr>
          <w:ins w:id="1095" w:author="Andrija Ilic" w:date="2015-09-14T19:05:00Z"/>
          <w:lang w:val="sr-Latn-RS"/>
        </w:rPr>
        <w:pPrChange w:id="1096" w:author="Andrija Ilic" w:date="2015-09-14T18:50:00Z">
          <w:pPr>
            <w:pStyle w:val="ListParagraph"/>
            <w:numPr>
              <w:ilvl w:val="1"/>
              <w:numId w:val="49"/>
            </w:numPr>
            <w:ind w:left="1770" w:hanging="420"/>
          </w:pPr>
        </w:pPrChange>
      </w:pPr>
    </w:p>
    <w:p w14:paraId="75215BA1" w14:textId="7BBF803C" w:rsidR="00B85ED5" w:rsidRPr="00B85ED5" w:rsidRDefault="00B85ED5">
      <w:pPr>
        <w:rPr>
          <w:ins w:id="1097" w:author="Andrija Ilic" w:date="2015-09-14T19:12:00Z"/>
          <w:lang w:val="sr-Cyrl-RS"/>
          <w:rPrChange w:id="1098" w:author="Andrija Ilic" w:date="2015-09-14T19:13:00Z">
            <w:rPr>
              <w:ins w:id="1099" w:author="Andrija Ilic" w:date="2015-09-14T19:12:00Z"/>
              <w:lang w:val="sr-Latn-RS"/>
            </w:rPr>
          </w:rPrChange>
        </w:rPr>
        <w:pPrChange w:id="1100" w:author="Andrija Ilic" w:date="2015-09-14T18:50:00Z">
          <w:pPr>
            <w:pStyle w:val="ListParagraph"/>
            <w:numPr>
              <w:ilvl w:val="1"/>
              <w:numId w:val="49"/>
            </w:numPr>
            <w:ind w:left="1770" w:hanging="420"/>
          </w:pPr>
        </w:pPrChange>
      </w:pPr>
      <w:ins w:id="1101" w:author="Andrija Ilic" w:date="2015-09-14T19:12:00Z">
        <w:r>
          <w:rPr>
            <w:noProof/>
          </w:rPr>
          <w:drawing>
            <wp:inline distT="0" distB="0" distL="0" distR="0" wp14:anchorId="5EDF74A8" wp14:editId="0F85F0ED">
              <wp:extent cx="5732145" cy="16287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дф.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1628775"/>
                      </a:xfrm>
                      <a:prstGeom prst="rect">
                        <a:avLst/>
                      </a:prstGeom>
                    </pic:spPr>
                  </pic:pic>
                </a:graphicData>
              </a:graphic>
            </wp:inline>
          </w:drawing>
        </w:r>
      </w:ins>
      <w:ins w:id="1102" w:author="Andrija Ilic" w:date="2015-09-14T19:13:00Z">
        <w:r>
          <w:rPr>
            <w:lang w:val="sr-Cyrl-RS"/>
          </w:rPr>
          <w:t>Слика 13. Приказ активности</w:t>
        </w:r>
      </w:ins>
    </w:p>
    <w:p w14:paraId="20787AE9" w14:textId="77777777" w:rsidR="00B85ED5" w:rsidRPr="009148FD" w:rsidRDefault="00B85ED5">
      <w:pPr>
        <w:rPr>
          <w:ins w:id="1103" w:author="Andrija Ilic" w:date="2015-09-14T13:44:00Z"/>
          <w:lang w:val="sr-Latn-RS"/>
          <w:rPrChange w:id="1104" w:author="Andrija Ilic" w:date="2015-09-14T19:04:00Z">
            <w:rPr>
              <w:ins w:id="1105" w:author="Andrija Ilic" w:date="2015-09-14T13:44:00Z"/>
            </w:rPr>
          </w:rPrChange>
        </w:rPr>
        <w:pPrChange w:id="1106" w:author="Andrija Ilic" w:date="2015-09-14T18:50:00Z">
          <w:pPr>
            <w:pStyle w:val="ListParagraph"/>
            <w:numPr>
              <w:ilvl w:val="1"/>
              <w:numId w:val="49"/>
            </w:numPr>
            <w:ind w:left="1770" w:hanging="420"/>
          </w:pPr>
        </w:pPrChange>
      </w:pPr>
    </w:p>
    <w:p w14:paraId="18B42FB4" w14:textId="2E50D0E4" w:rsidR="000320E2" w:rsidRPr="003007E7" w:rsidRDefault="00405AC1">
      <w:pPr>
        <w:pStyle w:val="Heading1"/>
        <w:numPr>
          <w:ilvl w:val="0"/>
          <w:numId w:val="49"/>
        </w:numPr>
        <w:jc w:val="center"/>
        <w:rPr>
          <w:ins w:id="1107" w:author="Andrija Ilic" w:date="2015-09-14T13:44:00Z"/>
          <w:rPrChange w:id="1108" w:author="Andrija Ilic" w:date="2015-09-14T16:52:00Z">
            <w:rPr>
              <w:ins w:id="1109" w:author="Andrija Ilic" w:date="2015-09-14T13:44:00Z"/>
            </w:rPr>
          </w:rPrChange>
        </w:rPr>
        <w:pPrChange w:id="1110" w:author="Andrija Ilic" w:date="2015-09-14T16:53:00Z">
          <w:pPr>
            <w:pStyle w:val="ListParagraph"/>
            <w:numPr>
              <w:ilvl w:val="1"/>
              <w:numId w:val="49"/>
            </w:numPr>
            <w:ind w:left="1770" w:hanging="420"/>
          </w:pPr>
        </w:pPrChange>
      </w:pPr>
      <w:ins w:id="1111" w:author="Andrija Ilic" w:date="2015-09-14T22:37:00Z">
        <w:r>
          <w:rPr>
            <w:lang w:val="sr-Cyrl-RS"/>
          </w:rPr>
          <w:lastRenderedPageBreak/>
          <w:t>Кратак преглед осталих технологија</w:t>
        </w:r>
      </w:ins>
    </w:p>
    <w:p w14:paraId="2D8CD8E8" w14:textId="702DBF7B" w:rsidR="002A60DA" w:rsidRPr="002A60DA" w:rsidDel="002A60DA" w:rsidRDefault="002A60DA">
      <w:pPr>
        <w:rPr>
          <w:del w:id="1112" w:author="Andrija Ilic" w:date="2015-09-06T19:36:00Z"/>
          <w:rPrChange w:id="1113" w:author="Andrija Ilic" w:date="2015-09-06T19:35:00Z">
            <w:rPr>
              <w:del w:id="1114" w:author="Andrija Ilic" w:date="2015-09-06T19:36:00Z"/>
            </w:rPr>
          </w:rPrChange>
        </w:rPr>
        <w:pPrChange w:id="1115" w:author="Andrija Ilic" w:date="2015-09-06T19:35:00Z">
          <w:pPr>
            <w:pStyle w:val="Heading1"/>
            <w:jc w:val="center"/>
          </w:pPr>
        </w:pPrChange>
      </w:pPr>
    </w:p>
    <w:p w14:paraId="3D67CD0E" w14:textId="2617B830" w:rsidR="007255E6" w:rsidRPr="007255E6" w:rsidDel="002A60DA" w:rsidRDefault="007255E6" w:rsidP="007255E6">
      <w:pPr>
        <w:rPr>
          <w:del w:id="1116" w:author="Andrija Ilic" w:date="2015-09-06T19:36:00Z"/>
        </w:rPr>
      </w:pPr>
      <w:commentRangeStart w:id="1117"/>
    </w:p>
    <w:p w14:paraId="52327930" w14:textId="6124276B" w:rsidR="00A2596B" w:rsidRPr="00B04DFD" w:rsidDel="002A60DA" w:rsidRDefault="007255E6" w:rsidP="007255E6">
      <w:pPr>
        <w:jc w:val="both"/>
        <w:rPr>
          <w:del w:id="1118" w:author="Andrija Ilic" w:date="2015-09-06T19:35:00Z"/>
        </w:rPr>
      </w:pPr>
      <w:commentRangeStart w:id="1119"/>
      <w:del w:id="1120" w:author="Andrija Ilic" w:date="2015-09-06T19:35:00Z">
        <w:r w:rsidDel="002A60DA">
          <w:delText xml:space="preserve">Рад описује пројектовање </w:delText>
        </w:r>
        <w:commentRangeEnd w:id="1119"/>
        <w:r w:rsidR="0060385F" w:rsidDel="002A60DA">
          <w:rPr>
            <w:rStyle w:val="CommentReference"/>
          </w:rPr>
          <w:commentReference w:id="1119"/>
        </w:r>
        <w:r w:rsidDel="002A60DA">
          <w:delText>с</w:delText>
        </w:r>
      </w:del>
      <w:ins w:id="1121" w:author="Boni" w:date="2014-09-08T01:07:00Z">
        <w:del w:id="1122" w:author="Andrija Ilic" w:date="2015-09-06T19:35:00Z">
          <w:r w:rsidR="008C513E" w:rsidDel="002A60DA">
            <w:delText>Веб апликације омогућавају с</w:delText>
          </w:r>
        </w:del>
      </w:ins>
      <w:ins w:id="1123" w:author="Boni" w:date="2014-09-08T01:08:00Z">
        <w:del w:id="1124" w:author="Andrija Ilic" w:date="2015-09-06T19:35:00Z">
          <w:r w:rsidR="008C513E" w:rsidDel="002A60DA">
            <w:delText xml:space="preserve">вима да уз поседовање интернет конекције и интернет претраживача приступе </w:delText>
          </w:r>
        </w:del>
      </w:ins>
      <w:ins w:id="1125" w:author="Boni" w:date="2014-09-08T01:23:00Z">
        <w:del w:id="1126" w:author="Andrija Ilic" w:date="2015-09-06T19:35:00Z">
          <w:r w:rsidR="00B04DFD" w:rsidDel="002A60DA">
            <w:delText>софтвер</w:delText>
          </w:r>
        </w:del>
      </w:ins>
      <w:ins w:id="1127" w:author="Boni" w:date="2014-09-08T01:24:00Z">
        <w:del w:id="1128" w:author="Andrija Ilic" w:date="2015-09-06T19:35:00Z">
          <w:r w:rsidR="00B04DFD" w:rsidDel="002A60DA">
            <w:delText>ском систму</w:delText>
          </w:r>
        </w:del>
      </w:ins>
      <w:ins w:id="1129" w:author="Boni" w:date="2014-09-08T01:08:00Z">
        <w:del w:id="1130" w:author="Andrija Ilic" w:date="2015-09-06T19:35:00Z">
          <w:r w:rsidR="008C513E" w:rsidDel="002A60DA">
            <w:delText>.</w:delText>
          </w:r>
        </w:del>
      </w:ins>
      <w:ins w:id="1131" w:author="Boni" w:date="2014-09-08T01:11:00Z">
        <w:del w:id="1132" w:author="Andrija Ilic" w:date="2015-09-06T19:35:00Z">
          <w:r w:rsidR="008C513E" w:rsidDel="002A60DA">
            <w:delText xml:space="preserve"> Ова структура омогућава израду </w:delText>
          </w:r>
          <w:r w:rsidR="00A2596B" w:rsidDel="002A60DA">
            <w:delText>апликација различитих намена</w:delText>
          </w:r>
        </w:del>
      </w:ins>
      <w:ins w:id="1133" w:author="Boni" w:date="2014-09-08T01:13:00Z">
        <w:del w:id="1134" w:author="Andrija Ilic" w:date="2015-09-06T19:35:00Z">
          <w:r w:rsidR="00A2596B" w:rsidDel="002A60DA">
            <w:delText>.</w:delText>
          </w:r>
        </w:del>
      </w:ins>
      <w:ins w:id="1135" w:author="Boni" w:date="2014-09-08T01:08:00Z">
        <w:del w:id="1136" w:author="Andrija Ilic" w:date="2015-09-06T19:35:00Z">
          <w:r w:rsidR="008C513E" w:rsidDel="002A60DA">
            <w:delText xml:space="preserve"> </w:delText>
          </w:r>
        </w:del>
      </w:ins>
      <w:ins w:id="1137" w:author="Boni" w:date="2014-09-08T01:13:00Z">
        <w:del w:id="1138" w:author="Andrija Ilic" w:date="2015-09-06T19:35:00Z">
          <w:r w:rsidR="00A2596B" w:rsidDel="002A60DA">
            <w:delText>С</w:delText>
          </w:r>
        </w:del>
      </w:ins>
      <w:del w:id="1139" w:author="Andrija Ilic" w:date="2015-09-06T19:35:00Z">
        <w:r w:rsidDel="002A60DA">
          <w:delText>офтверског система за праћење продаје</w:delText>
        </w:r>
      </w:del>
      <w:ins w:id="1140" w:author="Boni" w:date="2014-09-08T01:13:00Z">
        <w:del w:id="1141" w:author="Andrija Ilic" w:date="2015-09-06T19:35:00Z">
          <w:r w:rsidR="00A2596B" w:rsidDel="002A60DA">
            <w:delText xml:space="preserve"> клијентима </w:delText>
          </w:r>
        </w:del>
      </w:ins>
      <w:ins w:id="1142" w:author="Boni" w:date="2014-09-08T01:14:00Z">
        <w:del w:id="1143" w:author="Andrija Ilic" w:date="2015-09-06T19:35:00Z">
          <w:r w:rsidR="00A2596B" w:rsidDel="002A60DA">
            <w:delText>пружа могућности продаје робе и услуга физичким и правним лицима</w:delText>
          </w:r>
        </w:del>
      </w:ins>
      <w:del w:id="1144" w:author="Andrija Ilic" w:date="2015-09-06T19:35:00Z">
        <w:r w:rsidDel="002A60DA">
          <w:delText>.</w:delText>
        </w:r>
      </w:del>
      <w:ins w:id="1145" w:author="Boni" w:date="2014-09-08T01:15:00Z">
        <w:del w:id="1146" w:author="Andrija Ilic" w:date="2015-09-06T19:35:00Z">
          <w:r w:rsidR="00A2596B" w:rsidDel="002A60DA">
            <w:delText xml:space="preserve"> </w:delText>
          </w:r>
        </w:del>
      </w:ins>
      <w:ins w:id="1147" w:author="Boni" w:date="2014-09-08T01:25:00Z">
        <w:del w:id="1148" w:author="Andrija Ilic" w:date="2015-09-06T19:35:00Z">
          <w:r w:rsidR="00B04DFD" w:rsidDel="002A60DA">
            <w:delText>Клијентски део овог система је интернет претраживач док серверски део система је развијен уз помоћ Tapestry 5 оквира</w:delText>
          </w:r>
        </w:del>
      </w:ins>
      <w:ins w:id="1149" w:author="Boni" w:date="2014-09-08T01:26:00Z">
        <w:del w:id="1150" w:author="Andrija Ilic" w:date="2015-09-06T19:35:00Z">
          <w:r w:rsidR="00B04DFD" w:rsidDel="002A60DA">
            <w:delText>.</w:delText>
          </w:r>
        </w:del>
      </w:ins>
      <w:del w:id="1151" w:author="Andrija Ilic" w:date="2015-09-06T19:35:00Z">
        <w:r w:rsidDel="002A60DA">
          <w:delText xml:space="preserve"> У развоју </w:delText>
        </w:r>
      </w:del>
      <w:ins w:id="1152" w:author="Boni" w:date="2014-09-08T01:16:00Z">
        <w:del w:id="1153" w:author="Andrija Ilic" w:date="2015-09-06T19:35:00Z">
          <w:r w:rsidR="00A2596B" w:rsidDel="002A60DA">
            <w:delText xml:space="preserve">овог система </w:delText>
          </w:r>
        </w:del>
      </w:ins>
      <w:del w:id="1154" w:author="Andrija Ilic" w:date="2015-09-06T19:35:00Z">
        <w:r w:rsidDel="002A60DA">
          <w:delText xml:space="preserve">је </w:delText>
        </w:r>
        <w:commentRangeStart w:id="1155"/>
        <w:r w:rsidDel="002A60DA">
          <w:delText xml:space="preserve">коришћена </w:delText>
        </w:r>
      </w:del>
      <w:ins w:id="1156" w:author="Boni" w:date="2014-09-08T01:16:00Z">
        <w:del w:id="1157" w:author="Andrija Ilic" w:date="2015-09-06T19:35:00Z">
          <w:r w:rsidR="00A2596B" w:rsidDel="002A60DA">
            <w:delText xml:space="preserve">је </w:delText>
          </w:r>
        </w:del>
      </w:ins>
      <w:ins w:id="1158" w:author="Boni" w:date="2014-09-06T20:12:00Z">
        <w:del w:id="1159" w:author="Andrija Ilic" w:date="2015-09-06T19:35:00Z">
          <w:r w:rsidR="00B42DB3" w:rsidDel="002A60DA">
            <w:delText xml:space="preserve">упрошћена </w:delText>
          </w:r>
        </w:del>
      </w:ins>
      <w:del w:id="1160" w:author="Andrija Ilic" w:date="2015-09-06T19:35:00Z">
        <w:r w:rsidDel="002A60DA">
          <w:delText>Ларманова метода</w:delText>
        </w:r>
        <w:commentRangeEnd w:id="1155"/>
        <w:r w:rsidR="0060385F" w:rsidDel="002A60DA">
          <w:rPr>
            <w:rStyle w:val="CommentReference"/>
          </w:rPr>
          <w:commentReference w:id="1155"/>
        </w:r>
        <w:r w:rsidDel="002A60DA">
          <w:delText>, са акцентом на фази имплементације у којој је коришћен Tapestry 5 оквир са додатком jQuery компонената.</w:delText>
        </w:r>
      </w:del>
      <w:ins w:id="1161" w:author="Boni" w:date="2014-09-07T01:08:00Z">
        <w:del w:id="1162" w:author="Andrija Ilic" w:date="2015-09-06T19:35:00Z">
          <w:r w:rsidR="00536B2B" w:rsidDel="002A60DA">
            <w:delText xml:space="preserve"> Кори</w:delText>
          </w:r>
        </w:del>
      </w:ins>
      <w:ins w:id="1163" w:author="Boni" w:date="2014-09-07T01:09:00Z">
        <w:del w:id="1164" w:author="Andrija Ilic" w:date="2015-09-06T19:35:00Z">
          <w:r w:rsidR="00536B2B" w:rsidDel="002A60DA">
            <w:delText xml:space="preserve">шћењем </w:delText>
          </w:r>
        </w:del>
      </w:ins>
      <w:ins w:id="1165" w:author="Boni" w:date="2014-09-08T00:13:00Z">
        <w:del w:id="1166" w:author="Andrija Ilic" w:date="2015-09-06T19:35:00Z">
          <w:r w:rsidR="009C6E04" w:rsidDel="002A60DA">
            <w:delText xml:space="preserve">овог оквира </w:delText>
          </w:r>
        </w:del>
      </w:ins>
      <w:ins w:id="1167" w:author="Boni" w:date="2014-09-08T01:03:00Z">
        <w:del w:id="1168" w:author="Andrija Ilic" w:date="2015-09-06T19:35:00Z">
          <w:r w:rsidR="008C513E" w:rsidDel="002A60DA">
            <w:delText>лако је раслојити делове једне веб апликације на њен кориснички интерфејс, по</w:delText>
          </w:r>
        </w:del>
      </w:ins>
      <w:ins w:id="1169" w:author="Boni" w:date="2014-09-08T01:20:00Z">
        <w:del w:id="1170" w:author="Andrija Ilic" w:date="2015-09-06T19:35:00Z">
          <w:r w:rsidR="00A2596B" w:rsidDel="002A60DA">
            <w:delText>с</w:delText>
          </w:r>
        </w:del>
      </w:ins>
      <w:ins w:id="1171" w:author="Boni" w:date="2014-09-08T01:03:00Z">
        <w:del w:id="1172" w:author="Andrija Ilic" w:date="2015-09-06T19:35:00Z">
          <w:r w:rsidR="008C513E" w:rsidDel="002A60DA">
            <w:delText xml:space="preserve">ловну логику и </w:delText>
          </w:r>
        </w:del>
      </w:ins>
      <w:ins w:id="1173" w:author="Boni" w:date="2014-09-08T01:05:00Z">
        <w:del w:id="1174" w:author="Andrija Ilic" w:date="2015-09-06T19:35:00Z">
          <w:r w:rsidR="008C513E" w:rsidDel="002A60DA">
            <w:delText>складиште података. Ове логичке целине су јасно груписане унутар оквира на странице затим контролер</w:delText>
          </w:r>
        </w:del>
      </w:ins>
      <w:ins w:id="1175" w:author="Boni" w:date="2014-09-08T01:06:00Z">
        <w:del w:id="1176" w:author="Andrija Ilic" w:date="2015-09-06T19:35:00Z">
          <w:r w:rsidR="008C513E" w:rsidDel="002A60DA">
            <w:delText>е тих страница и сервисе који се измеђуосталог могу искористити за комуникацију са базом</w:delText>
          </w:r>
        </w:del>
      </w:ins>
      <w:ins w:id="1177" w:author="Boni" w:date="2014-09-08T01:17:00Z">
        <w:del w:id="1178" w:author="Andrija Ilic" w:date="2015-09-06T19:35:00Z">
          <w:r w:rsidR="00A2596B" w:rsidDel="002A60DA">
            <w:delText>. Клијент</w:delText>
          </w:r>
        </w:del>
      </w:ins>
      <w:ins w:id="1179" w:author="Boni" w:date="2014-09-08T01:18:00Z">
        <w:del w:id="1180" w:author="Andrija Ilic" w:date="2015-09-06T19:35:00Z">
          <w:r w:rsidR="00A2596B" w:rsidDel="002A60DA">
            <w:delText xml:space="preserve">ски интерфејс се састоји из компонената </w:delText>
          </w:r>
        </w:del>
      </w:ins>
      <w:ins w:id="1181" w:author="Boni" w:date="2014-09-08T01:19:00Z">
        <w:del w:id="1182" w:author="Andrija Ilic" w:date="2015-09-06T19:35:00Z">
          <w:r w:rsidR="00A2596B" w:rsidDel="002A60DA">
            <w:delText>чија се намена и понашање временом устали</w:delText>
          </w:r>
        </w:del>
      </w:ins>
      <w:ins w:id="1183" w:author="Boni" w:date="2014-09-08T01:20:00Z">
        <w:del w:id="1184" w:author="Andrija Ilic" w:date="2015-09-06T19:35:00Z">
          <w:r w:rsidR="00A2596B" w:rsidDel="002A60DA">
            <w:delText>ло. Зато су оне унутар ок</w:delText>
          </w:r>
        </w:del>
      </w:ins>
      <w:ins w:id="1185" w:author="Boni" w:date="2014-09-08T01:21:00Z">
        <w:del w:id="1186" w:author="Andrija Ilic" w:date="2015-09-06T19:35:00Z">
          <w:r w:rsidR="00A2596B" w:rsidDel="002A60DA">
            <w:delText xml:space="preserve">вира предефинисане и </w:delText>
          </w:r>
        </w:del>
      </w:ins>
      <w:ins w:id="1187" w:author="Boni" w:date="2014-09-08T01:26:00Z">
        <w:del w:id="1188" w:author="Andrija Ilic" w:date="2015-09-06T19:35:00Z">
          <w:r w:rsidR="00B04DFD" w:rsidDel="002A60DA">
            <w:delText>р</w:delText>
          </w:r>
        </w:del>
      </w:ins>
      <w:ins w:id="1189" w:author="Boni" w:date="2014-09-08T01:21:00Z">
        <w:del w:id="1190" w:author="Andrija Ilic" w:date="2015-09-06T19:35:00Z">
          <w:r w:rsidR="00A2596B" w:rsidDel="002A60DA">
            <w:delText xml:space="preserve">уковање тим компонентама </w:delText>
          </w:r>
          <w:r w:rsidR="00B04DFD" w:rsidDel="002A60DA">
            <w:delText>је јасно дефинисано</w:delText>
          </w:r>
        </w:del>
      </w:ins>
      <w:ins w:id="1191" w:author="Boni" w:date="2014-09-08T01:22:00Z">
        <w:del w:id="1192" w:author="Andrija Ilic" w:date="2015-09-06T19:35:00Z">
          <w:r w:rsidR="00B04DFD" w:rsidDel="002A60DA">
            <w:delText xml:space="preserve">. Оне су основни елемент сваке странице клијентског </w:delText>
          </w:r>
        </w:del>
      </w:ins>
      <w:ins w:id="1193" w:author="Boni" w:date="2014-09-08T01:23:00Z">
        <w:del w:id="1194" w:author="Andrija Ilic" w:date="2015-09-06T19:35:00Z">
          <w:r w:rsidR="00B04DFD" w:rsidDel="002A60DA">
            <w:delText>дела док се серверки део састоји из Јаva класа које обрађују логику саме апликације.</w:delText>
          </w:r>
        </w:del>
      </w:ins>
    </w:p>
    <w:commentRangeEnd w:id="1117"/>
    <w:p w14:paraId="755FFDE0" w14:textId="6329A0FE" w:rsidR="007255E6" w:rsidRPr="007255E6" w:rsidDel="002A60DA" w:rsidRDefault="0060385F" w:rsidP="007255E6">
      <w:pPr>
        <w:jc w:val="both"/>
        <w:rPr>
          <w:del w:id="1195" w:author="Andrija Ilic" w:date="2015-09-06T19:35:00Z"/>
        </w:rPr>
      </w:pPr>
      <w:del w:id="1196" w:author="Andrija Ilic" w:date="2015-09-06T19:35:00Z">
        <w:r w:rsidDel="002A60DA">
          <w:rPr>
            <w:rStyle w:val="CommentReference"/>
          </w:rPr>
          <w:commentReference w:id="1117"/>
        </w:r>
        <w:r w:rsidR="007255E6" w:rsidDel="002A60DA">
          <w:delText>У другом поглављу су описане карактеристике</w:delText>
        </w:r>
        <w:r w:rsidR="007D4D24" w:rsidDel="002A60DA">
          <w:delText xml:space="preserve"> Tapestry 5 оквира, и компоненте које су коришћене приликом импементације.</w:delText>
        </w:r>
        <w:r w:rsidR="007255E6" w:rsidDel="002A60DA">
          <w:delText xml:space="preserve"> </w:delText>
        </w:r>
      </w:del>
    </w:p>
    <w:p w14:paraId="7E9B799A" w14:textId="1EA3F9FF" w:rsidR="006F7F98" w:rsidDel="002A60DA" w:rsidRDefault="007255E6" w:rsidP="007255E6">
      <w:pPr>
        <w:jc w:val="both"/>
        <w:rPr>
          <w:del w:id="1197" w:author="Andrija Ilic" w:date="2015-09-06T19:35:00Z"/>
        </w:rPr>
      </w:pPr>
      <w:del w:id="1198" w:author="Andrija Ilic" w:date="2015-09-06T19:35:00Z">
        <w:r w:rsidDel="002A60DA">
          <w:delText>У трећем по</w:delText>
        </w:r>
        <w:r w:rsidRPr="007255E6" w:rsidDel="002A60DA">
          <w:delText>глављу</w:delText>
        </w:r>
        <w:r w:rsidR="007D4D24" w:rsidDel="002A60DA">
          <w:delText xml:space="preserve"> је</w:delText>
        </w:r>
        <w:r w:rsidRPr="007255E6" w:rsidDel="002A60DA">
          <w:delText xml:space="preserve"> </w:delText>
        </w:r>
        <w:r w:rsidDel="002A60DA">
          <w:delText>приказана</w:delText>
        </w:r>
        <w:r w:rsidRPr="007255E6" w:rsidDel="002A60DA">
          <w:delText xml:space="preserve"> упр</w:delText>
        </w:r>
        <w:r w:rsidR="007D4D24" w:rsidDel="002A60DA">
          <w:delText>о</w:delText>
        </w:r>
        <w:r w:rsidRPr="007255E6" w:rsidDel="002A60DA">
          <w:delText>шћена Ларман</w:delText>
        </w:r>
        <w:r w:rsidDel="002A60DA">
          <w:delText>o</w:delText>
        </w:r>
        <w:r w:rsidRPr="007255E6" w:rsidDel="002A60DA">
          <w:delText>ва мет</w:delText>
        </w:r>
        <w:r w:rsidDel="002A60DA">
          <w:delText>o</w:delText>
        </w:r>
        <w:r w:rsidRPr="007255E6" w:rsidDel="002A60DA">
          <w:delText>да разв</w:delText>
        </w:r>
        <w:r w:rsidR="007D4D24" w:rsidDel="002A60DA">
          <w:delText>о</w:delText>
        </w:r>
        <w:r w:rsidRPr="007255E6" w:rsidDel="002A60DA">
          <w:delText>ја с</w:delText>
        </w:r>
        <w:r w:rsidR="007D4D24" w:rsidDel="002A60DA">
          <w:delText>о</w:delText>
        </w:r>
        <w:r w:rsidRPr="007255E6" w:rsidDel="002A60DA">
          <w:delText>фтвера. Ларман</w:delText>
        </w:r>
        <w:r w:rsidR="00D11944" w:rsidDel="002A60DA">
          <w:delText>о</w:delText>
        </w:r>
        <w:r w:rsidRPr="007255E6" w:rsidDel="002A60DA">
          <w:delText>ва мет</w:delText>
        </w:r>
        <w:r w:rsidR="00D11944" w:rsidDel="002A60DA">
          <w:delText>о</w:delText>
        </w:r>
        <w:r w:rsidRPr="007255E6" w:rsidDel="002A60DA">
          <w:delText>да се саст</w:delText>
        </w:r>
        <w:r w:rsidR="00D11944" w:rsidDel="002A60DA">
          <w:delText>о</w:delText>
        </w:r>
        <w:r w:rsidRPr="007255E6" w:rsidDel="002A60DA">
          <w:delText>ји из пет фаза разв</w:delText>
        </w:r>
        <w:r w:rsidR="00D11944" w:rsidDel="002A60DA">
          <w:delText>о</w:delText>
        </w:r>
        <w:r w:rsidRPr="007255E6" w:rsidDel="002A60DA">
          <w:delText>ја с</w:delText>
        </w:r>
        <w:r w:rsidR="00D11944" w:rsidDel="002A60DA">
          <w:delText>о</w:delText>
        </w:r>
        <w:r w:rsidRPr="007255E6" w:rsidDel="002A60DA">
          <w:delText>фтвера: Прикупља</w:delText>
        </w:r>
        <w:r w:rsidR="00D11944" w:rsidDel="002A60DA">
          <w:delText>њ</w:delText>
        </w:r>
        <w:r w:rsidRPr="007255E6" w:rsidDel="002A60DA">
          <w:delText>а к</w:delText>
        </w:r>
        <w:r w:rsidR="00D11944" w:rsidDel="002A60DA">
          <w:delText>о</w:delText>
        </w:r>
        <w:r w:rsidRPr="007255E6" w:rsidDel="002A60DA">
          <w:delText>рисничких захтева, Анализе, Пр</w:delText>
        </w:r>
        <w:r w:rsidR="00D11944" w:rsidDel="002A60DA">
          <w:delText>о</w:delText>
        </w:r>
        <w:r w:rsidRPr="007255E6" w:rsidDel="002A60DA">
          <w:delText>јект</w:delText>
        </w:r>
        <w:r w:rsidR="00D11944" w:rsidDel="002A60DA">
          <w:delText>о</w:delText>
        </w:r>
        <w:r w:rsidRPr="007255E6" w:rsidDel="002A60DA">
          <w:delText>ва</w:delText>
        </w:r>
        <w:r w:rsidR="00D11944" w:rsidDel="002A60DA">
          <w:delText>њ</w:delText>
        </w:r>
        <w:r w:rsidRPr="007255E6" w:rsidDel="002A60DA">
          <w:delText>а, Имплементације и Тестира</w:delText>
        </w:r>
        <w:r w:rsidR="006036E4" w:rsidDel="002A60DA">
          <w:delText>њ</w:delText>
        </w:r>
        <w:r w:rsidRPr="007255E6" w:rsidDel="002A60DA">
          <w:delText>а. Прикупља</w:delText>
        </w:r>
        <w:r w:rsidR="00136A59" w:rsidDel="002A60DA">
          <w:delText>њ</w:delText>
        </w:r>
        <w:r w:rsidRPr="007255E6" w:rsidDel="002A60DA">
          <w:delText>е захтева представља фазу сарад</w:delText>
        </w:r>
        <w:r w:rsidDel="002A60DA">
          <w:delText>њ</w:delText>
        </w:r>
        <w:r w:rsidRPr="007255E6" w:rsidDel="002A60DA">
          <w:delText>е између пр</w:delText>
        </w:r>
        <w:r w:rsidDel="002A60DA">
          <w:delText>о</w:delText>
        </w:r>
        <w:r w:rsidRPr="007255E6" w:rsidDel="002A60DA">
          <w:delText>јектанта и струч</w:delText>
        </w:r>
        <w:r w:rsidDel="002A60DA">
          <w:delText>њ</w:delText>
        </w:r>
        <w:r w:rsidRPr="007255E6" w:rsidDel="002A60DA">
          <w:delText>ака к</w:delText>
        </w:r>
        <w:r w:rsidDel="002A60DA">
          <w:delText>о</w:delText>
        </w:r>
        <w:r w:rsidRPr="007255E6" w:rsidDel="002A60DA">
          <w:delText>ји п</w:delText>
        </w:r>
        <w:r w:rsidDel="002A60DA">
          <w:delText>о</w:delText>
        </w:r>
        <w:r w:rsidRPr="007255E6" w:rsidDel="002A60DA">
          <w:delText>знаје д</w:delText>
        </w:r>
        <w:r w:rsidDel="002A60DA">
          <w:delText>о</w:delText>
        </w:r>
        <w:r w:rsidRPr="007255E6" w:rsidDel="002A60DA">
          <w:delText>мен пр</w:delText>
        </w:r>
        <w:r w:rsidDel="002A60DA">
          <w:delText>о</w:delText>
        </w:r>
        <w:r w:rsidRPr="007255E6" w:rsidDel="002A60DA">
          <w:delText xml:space="preserve">блема. Фаза анализе </w:delText>
        </w:r>
        <w:r w:rsidDel="002A60DA">
          <w:delText>о</w:delText>
        </w:r>
        <w:r w:rsidRPr="007255E6" w:rsidDel="002A60DA">
          <w:delText>писује л</w:delText>
        </w:r>
        <w:r w:rsidDel="002A60DA">
          <w:delText>о</w:delText>
        </w:r>
        <w:r w:rsidRPr="007255E6" w:rsidDel="002A60DA">
          <w:delText>гичку структуру и п</w:delText>
        </w:r>
        <w:r w:rsidDel="002A60DA">
          <w:delText>о</w:delText>
        </w:r>
        <w:r w:rsidRPr="007255E6" w:rsidDel="002A60DA">
          <w:delText>наша</w:delText>
        </w:r>
        <w:r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У фази пр</w:delText>
        </w:r>
        <w:r w:rsidDel="002A60DA">
          <w:delText>о</w:delText>
        </w:r>
        <w:r w:rsidRPr="007255E6" w:rsidDel="002A60DA">
          <w:delText>јектпва</w:delText>
        </w:r>
        <w:r w:rsidDel="002A60DA">
          <w:delText>њ</w:delText>
        </w:r>
        <w:r w:rsidRPr="007255E6" w:rsidDel="002A60DA">
          <w:delText xml:space="preserve">а се </w:delText>
        </w:r>
        <w:r w:rsidDel="002A60DA">
          <w:delText>о</w:delText>
        </w:r>
        <w:r w:rsidRPr="007255E6" w:rsidDel="002A60DA">
          <w:delText>писује физичка структура и п</w:delText>
        </w:r>
        <w:r w:rsidDel="002A60DA">
          <w:delText>о</w:delText>
        </w:r>
        <w:r w:rsidRPr="007255E6" w:rsidDel="002A60DA">
          <w:delText>наша</w:delText>
        </w:r>
        <w:r w:rsidR="00401497" w:rsidDel="002A60DA">
          <w:delText>њ</w:delText>
        </w:r>
        <w:r w:rsidRPr="007255E6" w:rsidDel="002A60DA">
          <w:delText>е с</w:delText>
        </w:r>
        <w:r w:rsidDel="002A60DA">
          <w:delText>о</w:delText>
        </w:r>
        <w:r w:rsidRPr="007255E6" w:rsidDel="002A60DA">
          <w:delText>фтверск</w:delText>
        </w:r>
        <w:r w:rsidDel="002A60DA">
          <w:delText>о</w:delText>
        </w:r>
        <w:r w:rsidRPr="007255E6" w:rsidDel="002A60DA">
          <w:delText>г система, д</w:delText>
        </w:r>
        <w:r w:rsidDel="002A60DA">
          <w:delText>о</w:delText>
        </w:r>
        <w:r w:rsidRPr="007255E6" w:rsidDel="002A60DA">
          <w:delText>к се у фази имплементације врши к</w:delText>
        </w:r>
        <w:r w:rsidDel="002A60DA">
          <w:delText>о</w:delText>
        </w:r>
        <w:r w:rsidRPr="007255E6" w:rsidDel="002A60DA">
          <w:delText>дира</w:delText>
        </w:r>
        <w:r w:rsidDel="002A60DA">
          <w:delText>њ</w:delText>
        </w:r>
        <w:r w:rsidRPr="007255E6" w:rsidDel="002A60DA">
          <w:delText>е с</w:delText>
        </w:r>
        <w:r w:rsidDel="002A60DA">
          <w:delText>о</w:delText>
        </w:r>
        <w:r w:rsidRPr="007255E6" w:rsidDel="002A60DA">
          <w:delText>фтверск</w:delText>
        </w:r>
        <w:r w:rsidR="00A80476" w:rsidDel="002A60DA">
          <w:delText>о</w:delText>
        </w:r>
        <w:r w:rsidRPr="007255E6" w:rsidDel="002A60DA">
          <w:delText xml:space="preserve">г система. </w:delText>
        </w:r>
      </w:del>
    </w:p>
    <w:p w14:paraId="2D94F345" w14:textId="612EC6D8" w:rsidR="00CE5988" w:rsidDel="002A60DA" w:rsidRDefault="00CE5988" w:rsidP="007255E6">
      <w:pPr>
        <w:jc w:val="both"/>
        <w:rPr>
          <w:del w:id="1199" w:author="Andrija Ilic" w:date="2015-09-06T19:35:00Z"/>
        </w:rPr>
      </w:pPr>
      <w:del w:id="1200" w:author="Andrija Ilic" w:date="2015-09-06T19:35:00Z">
        <w:r w:rsidDel="002A60DA">
          <w:delText xml:space="preserve">Фаза имплементације обухвата коришћење више технологија, као би ситем у целости био функционалан и задовољио тражене карактеристике. База података имплементирана је уз помоћ mysqla, табеле сз </w:delText>
        </w:r>
      </w:del>
      <w:ins w:id="1201" w:author="Boni" w:date="2014-09-07T00:56:00Z">
        <w:del w:id="1202" w:author="Andrija Ilic" w:date="2015-09-06T19:35:00Z">
          <w:r w:rsidR="000549F1" w:rsidDel="002A60DA">
            <w:delText xml:space="preserve">су </w:delText>
          </w:r>
        </w:del>
      </w:ins>
      <w:del w:id="1203" w:author="Andrija Ilic" w:date="2015-09-06T19:35:00Z">
        <w:r w:rsidDel="002A60DA">
          <w:delText xml:space="preserve">креиране на основу концептуалног модела. За комуникацију са базом коришћен ке Hibernate оквир. Он је ентитеима (Java класама) уз помоћ анотација продружио одређене табеле у бази. Целокупни упити над базом као и одговори су на објектном нивоу и у њима посредује Hibernate оквир који је исконфигурисан уз помоћ анотација. Сесија се отвара и затвара приликом сваког новог упита. А комплетни резултати упита су класе ентитети који се не морају додатно трансвормисати као слогови базе. </w:delText>
        </w:r>
      </w:del>
    </w:p>
    <w:p w14:paraId="46456E51" w14:textId="68DF5EC6" w:rsidR="00CE5988" w:rsidDel="002A60DA" w:rsidRDefault="00CE5988" w:rsidP="007255E6">
      <w:pPr>
        <w:jc w:val="both"/>
        <w:rPr>
          <w:del w:id="1204" w:author="Andrija Ilic" w:date="2015-09-06T19:35:00Z"/>
        </w:rPr>
      </w:pPr>
      <w:commentRangeStart w:id="1205"/>
      <w:del w:id="1206" w:author="Andrija Ilic" w:date="2015-09-06T19:35:00Z">
        <w:r w:rsidDel="002A60DA">
          <w:delText>Језгро система представља Tapestry оквир.</w:delText>
        </w:r>
      </w:del>
      <w:ins w:id="1207" w:author="Boni" w:date="2014-09-07T01:10:00Z">
        <w:del w:id="1208" w:author="Andrija Ilic" w:date="2015-09-06T19:35:00Z">
          <w:r w:rsidR="00536B2B" w:rsidDel="002A60DA">
            <w:delText xml:space="preserve"> </w:delText>
          </w:r>
        </w:del>
      </w:ins>
      <w:ins w:id="1209" w:author="Boni" w:date="2014-09-07T01:13:00Z">
        <w:del w:id="1210" w:author="Andrija Ilic" w:date="2015-09-06T19:35:00Z">
          <w:r w:rsidR="00536B2B" w:rsidDel="002A60DA">
            <w:delText xml:space="preserve">Креирање web апликације </w:delText>
          </w:r>
        </w:del>
      </w:ins>
      <w:del w:id="1211" w:author="Andrija Ilic" w:date="2015-09-06T19:35:00Z">
        <w:r w:rsidDel="002A60DA">
          <w:delText xml:space="preserve"> Целокупни Http протокол је под његовом контролом. </w:delText>
        </w:r>
      </w:del>
      <w:ins w:id="1212" w:author="Boni" w:date="2014-09-08T00:15:00Z">
        <w:del w:id="1213" w:author="Andrija Ilic" w:date="2015-09-06T19:35:00Z">
          <w:r w:rsidR="009C6E04" w:rsidDel="002A60DA">
            <w:delText xml:space="preserve">Из угла корисника </w:delText>
          </w:r>
        </w:del>
      </w:ins>
      <w:ins w:id="1214" w:author="Boni" w:date="2014-09-08T00:16:00Z">
        <w:del w:id="1215" w:author="Andrija Ilic" w:date="2015-09-06T19:35:00Z">
          <w:r w:rsidR="009C6E04" w:rsidDel="002A60DA">
            <w:delText>систем се састоји из веб страница</w:delText>
          </w:r>
          <w:r w:rsidR="005F5A0D" w:rsidDel="002A60DA">
            <w:delText xml:space="preserve"> са којима </w:delText>
          </w:r>
        </w:del>
      </w:ins>
      <w:ins w:id="1216" w:author="Boni" w:date="2014-09-08T00:17:00Z">
        <w:del w:id="1217" w:author="Andrija Ilic" w:date="2015-09-06T19:35:00Z">
          <w:r w:rsidR="005F5A0D" w:rsidDel="002A60DA">
            <w:delText>остварују интеракцију. Сваки догађај изазван од стране корисника</w:delText>
          </w:r>
        </w:del>
      </w:ins>
      <w:ins w:id="1218" w:author="Boni" w:date="2014-09-08T00:18:00Z">
        <w:del w:id="1219" w:author="Andrija Ilic" w:date="2015-09-06T19:35:00Z">
          <w:r w:rsidR="005F5A0D" w:rsidDel="002A60DA">
            <w:delText xml:space="preserve"> обрађује се унутар контролера странице. </w:delText>
          </w:r>
        </w:del>
      </w:ins>
      <w:ins w:id="1220" w:author="Boni" w:date="2014-09-08T00:19:00Z">
        <w:del w:id="1221" w:author="Andrija Ilic" w:date="2015-09-06T19:35:00Z">
          <w:r w:rsidR="005F5A0D" w:rsidDel="002A60DA">
            <w:delText xml:space="preserve">Ови конторолери су ништа друго до POJO класе. </w:delText>
          </w:r>
        </w:del>
      </w:ins>
      <w:del w:id="1222" w:author="Andrija Ilic" w:date="2015-09-06T19:35:00Z">
        <w:r w:rsidDel="002A60DA">
          <w:delText xml:space="preserve">Комуникација клинета и сервера је сведена на руковање јава методама које одговарају позиву са клијентске стране. Тако да нема додатних имплементација </w:delText>
        </w:r>
        <w:r w:rsidR="00031F49" w:rsidDel="002A60DA">
          <w:delText>које се тичу обраде requeta и responsa типичних зa http протокол.</w:delText>
        </w:r>
      </w:del>
    </w:p>
    <w:p w14:paraId="70A5E181" w14:textId="1BD83C14" w:rsidR="00F032FF" w:rsidRPr="00F032FF" w:rsidDel="002A60DA" w:rsidRDefault="00F032FF" w:rsidP="007255E6">
      <w:pPr>
        <w:jc w:val="both"/>
        <w:rPr>
          <w:del w:id="1223" w:author="Andrija Ilic" w:date="2015-09-06T19:35:00Z"/>
        </w:rPr>
      </w:pPr>
      <w:del w:id="1224" w:author="Andrija Ilic" w:date="2015-09-06T19:35:00Z">
        <w:r w:rsidDel="002A60DA">
          <w:delText>Компоненте Tapestry оквира замењују html тагове, што за писање и руковање сложенијим табелама у многоме убрзава и упрошћава имплементацију и  контролу. Већина компоненти ипак одговара обичним html таговима али за обраду догађаја насталих њиховим руковањем имамо одређено назване или анотиране java методе.</w:delText>
        </w:r>
      </w:del>
    </w:p>
    <w:commentRangeEnd w:id="1205"/>
    <w:p w14:paraId="26C90807" w14:textId="2C58248F" w:rsidR="007255E6" w:rsidDel="002A60DA" w:rsidRDefault="0060385F" w:rsidP="007255E6">
      <w:pPr>
        <w:jc w:val="both"/>
        <w:rPr>
          <w:del w:id="1225" w:author="Andrija Ilic" w:date="2015-09-06T19:35:00Z"/>
          <w:sz w:val="22"/>
        </w:rPr>
      </w:pPr>
      <w:del w:id="1226" w:author="Andrija Ilic" w:date="2015-09-06T19:35:00Z">
        <w:r w:rsidDel="002A60DA">
          <w:rPr>
            <w:rStyle w:val="CommentReference"/>
          </w:rPr>
          <w:commentReference w:id="1205"/>
        </w:r>
      </w:del>
      <w:ins w:id="1227" w:author="Boni" w:date="2014-09-06T20:14:00Z">
        <w:del w:id="1228" w:author="Andrija Ilic" w:date="2015-09-06T19:35:00Z">
          <w:r w:rsidR="004971E7" w:rsidRPr="007255E6" w:rsidDel="002A60DA">
            <w:delText xml:space="preserve"> </w:delText>
          </w:r>
        </w:del>
      </w:ins>
      <w:del w:id="1229" w:author="Andrija Ilic" w:date="2015-09-06T19:35:00Z">
        <w:r w:rsidR="007255E6" w:rsidRPr="007255E6" w:rsidDel="002A60DA">
          <w:delText>У четврт</w:delText>
        </w:r>
        <w:r w:rsidR="007255E6" w:rsidDel="002A60DA">
          <w:delText>о</w:delText>
        </w:r>
        <w:r w:rsidR="007255E6" w:rsidRPr="007255E6" w:rsidDel="002A60DA">
          <w:delText>м п</w:delText>
        </w:r>
        <w:r w:rsidR="007255E6" w:rsidDel="002A60DA">
          <w:delText>о</w:delText>
        </w:r>
        <w:r w:rsidR="007255E6" w:rsidRPr="007255E6" w:rsidDel="002A60DA">
          <w:delText xml:space="preserve">глављу су дата завршна </w:delText>
        </w:r>
        <w:commentRangeStart w:id="1230"/>
        <w:r w:rsidR="007255E6" w:rsidRPr="007255E6" w:rsidDel="002A60DA">
          <w:delText>разматра</w:delText>
        </w:r>
        <w:r w:rsidR="007255E6" w:rsidDel="002A60DA">
          <w:delText>њ</w:delText>
        </w:r>
        <w:r w:rsidR="007255E6" w:rsidRPr="007255E6" w:rsidDel="002A60DA">
          <w:delText xml:space="preserve">а </w:delText>
        </w:r>
        <w:commentRangeEnd w:id="1230"/>
        <w:r w:rsidDel="002A60DA">
          <w:rPr>
            <w:rStyle w:val="CommentReference"/>
          </w:rPr>
          <w:commentReference w:id="1230"/>
        </w:r>
        <w:r w:rsidR="007255E6" w:rsidRPr="007255E6" w:rsidDel="002A60DA">
          <w:delText>у вези са рад</w:delText>
        </w:r>
        <w:r w:rsidR="007255E6" w:rsidDel="002A60DA">
          <w:delText>о</w:delText>
        </w:r>
        <w:r w:rsidR="007255E6" w:rsidRPr="007255E6" w:rsidDel="002A60DA">
          <w:delText>м</w:delText>
        </w:r>
        <w:r w:rsidR="007255E6" w:rsidDel="002A60DA">
          <w:rPr>
            <w:sz w:val="22"/>
          </w:rPr>
          <w:delText>.</w:delText>
        </w:r>
      </w:del>
    </w:p>
    <w:p w14:paraId="0945B942" w14:textId="4C7F5232" w:rsidR="00CE5988" w:rsidDel="002A60DA" w:rsidRDefault="00CE5988" w:rsidP="007255E6">
      <w:pPr>
        <w:jc w:val="both"/>
        <w:rPr>
          <w:del w:id="1231" w:author="Andrija Ilic" w:date="2015-09-06T19:35:00Z"/>
          <w:sz w:val="22"/>
        </w:rPr>
      </w:pPr>
    </w:p>
    <w:p w14:paraId="52E0BBBE" w14:textId="4B81369C" w:rsidR="00CE5988" w:rsidDel="002A60DA" w:rsidRDefault="00CE5988" w:rsidP="007255E6">
      <w:pPr>
        <w:jc w:val="both"/>
        <w:rPr>
          <w:del w:id="1232" w:author="Andrija Ilic" w:date="2015-09-06T19:35:00Z"/>
          <w:sz w:val="22"/>
        </w:rPr>
      </w:pPr>
    </w:p>
    <w:p w14:paraId="128F4CA8" w14:textId="3718CE79" w:rsidR="00CE5988" w:rsidDel="002A60DA" w:rsidRDefault="00CE5988" w:rsidP="007255E6">
      <w:pPr>
        <w:jc w:val="both"/>
        <w:rPr>
          <w:del w:id="1233" w:author="Andrija Ilic" w:date="2015-09-06T19:35:00Z"/>
          <w:sz w:val="22"/>
        </w:rPr>
      </w:pPr>
    </w:p>
    <w:p w14:paraId="1E7C7A56" w14:textId="4DB5BC97" w:rsidR="00CE5988" w:rsidRPr="00CE5988" w:rsidDel="002A60DA" w:rsidRDefault="00CE5988" w:rsidP="007255E6">
      <w:pPr>
        <w:jc w:val="both"/>
        <w:rPr>
          <w:del w:id="1234" w:author="Andrija Ilic" w:date="2015-09-06T19:35:00Z"/>
        </w:rPr>
      </w:pPr>
    </w:p>
    <w:p w14:paraId="286DFCA7" w14:textId="5010D561" w:rsidR="0078654E" w:rsidDel="002A60DA" w:rsidRDefault="0078654E" w:rsidP="00B816C0">
      <w:pPr>
        <w:pStyle w:val="Heading1"/>
        <w:jc w:val="center"/>
        <w:rPr>
          <w:ins w:id="1235" w:author="Boni" w:date="2014-09-08T03:09:00Z"/>
          <w:del w:id="1236" w:author="Andrija Ilic" w:date="2015-09-06T19:35:00Z"/>
        </w:rPr>
      </w:pPr>
      <w:bookmarkStart w:id="1237" w:name="_Toc395217750"/>
      <w:bookmarkStart w:id="1238" w:name="_Toc395217803"/>
      <w:bookmarkStart w:id="1239" w:name="_Toc397909059"/>
    </w:p>
    <w:p w14:paraId="1E824A1E" w14:textId="30D6D2FD" w:rsidR="0078654E" w:rsidDel="002A60DA" w:rsidRDefault="0078654E" w:rsidP="00B816C0">
      <w:pPr>
        <w:pStyle w:val="Heading1"/>
        <w:jc w:val="center"/>
        <w:rPr>
          <w:ins w:id="1240" w:author="Boni" w:date="2014-09-08T03:09:00Z"/>
          <w:del w:id="1241" w:author="Andrija Ilic" w:date="2015-09-06T19:35:00Z"/>
        </w:rPr>
      </w:pPr>
    </w:p>
    <w:p w14:paraId="07622443" w14:textId="3C690B34" w:rsidR="0078654E" w:rsidDel="002A60DA" w:rsidRDefault="0078654E" w:rsidP="00B816C0">
      <w:pPr>
        <w:pStyle w:val="Heading1"/>
        <w:jc w:val="center"/>
        <w:rPr>
          <w:ins w:id="1242" w:author="Boni" w:date="2014-09-08T03:09:00Z"/>
          <w:del w:id="1243" w:author="Andrija Ilic" w:date="2015-09-06T19:35:00Z"/>
        </w:rPr>
      </w:pPr>
    </w:p>
    <w:p w14:paraId="5B15DD21" w14:textId="24DF94D2" w:rsidR="0078654E" w:rsidDel="002A60DA" w:rsidRDefault="0078654E" w:rsidP="00B816C0">
      <w:pPr>
        <w:pStyle w:val="Heading1"/>
        <w:jc w:val="center"/>
        <w:rPr>
          <w:ins w:id="1244" w:author="Boni" w:date="2014-09-08T03:09:00Z"/>
          <w:del w:id="1245" w:author="Andrija Ilic" w:date="2015-09-06T19:35:00Z"/>
        </w:rPr>
      </w:pPr>
    </w:p>
    <w:p w14:paraId="70D11D11" w14:textId="305D0858" w:rsidR="0078654E" w:rsidDel="002A60DA" w:rsidRDefault="0078654E" w:rsidP="00B816C0">
      <w:pPr>
        <w:pStyle w:val="Heading1"/>
        <w:jc w:val="center"/>
        <w:rPr>
          <w:ins w:id="1246" w:author="Boni" w:date="2014-09-08T03:09:00Z"/>
          <w:del w:id="1247" w:author="Andrija Ilic" w:date="2015-09-06T19:35:00Z"/>
        </w:rPr>
      </w:pPr>
    </w:p>
    <w:p w14:paraId="21550C77" w14:textId="7C15D974" w:rsidR="0078654E" w:rsidDel="002A60DA" w:rsidRDefault="0078654E" w:rsidP="00B816C0">
      <w:pPr>
        <w:pStyle w:val="Heading1"/>
        <w:jc w:val="center"/>
        <w:rPr>
          <w:ins w:id="1248" w:author="Boni" w:date="2014-09-08T03:09:00Z"/>
          <w:del w:id="1249" w:author="Andrija Ilic" w:date="2015-09-06T19:35:00Z"/>
        </w:rPr>
      </w:pPr>
    </w:p>
    <w:p w14:paraId="56CBEB4D" w14:textId="6D442DE6" w:rsidR="0078654E" w:rsidDel="002A60DA" w:rsidRDefault="0078654E" w:rsidP="00B816C0">
      <w:pPr>
        <w:pStyle w:val="Heading1"/>
        <w:jc w:val="center"/>
        <w:rPr>
          <w:ins w:id="1250" w:author="Boni" w:date="2014-09-08T03:09:00Z"/>
          <w:del w:id="1251" w:author="Andrija Ilic" w:date="2015-09-06T19:35:00Z"/>
        </w:rPr>
      </w:pPr>
    </w:p>
    <w:p w14:paraId="680EBA0B" w14:textId="6BA1CD02" w:rsidR="0078654E" w:rsidDel="002A60DA" w:rsidRDefault="0078654E" w:rsidP="00B816C0">
      <w:pPr>
        <w:pStyle w:val="Heading1"/>
        <w:jc w:val="center"/>
        <w:rPr>
          <w:ins w:id="1252" w:author="Boni" w:date="2014-09-08T03:09:00Z"/>
          <w:del w:id="1253" w:author="Andrija Ilic" w:date="2015-09-06T19:35:00Z"/>
        </w:rPr>
      </w:pPr>
    </w:p>
    <w:p w14:paraId="1804265E" w14:textId="3942BAB1" w:rsidR="0078654E" w:rsidDel="002A60DA" w:rsidRDefault="0078654E" w:rsidP="00B816C0">
      <w:pPr>
        <w:pStyle w:val="Heading1"/>
        <w:jc w:val="center"/>
        <w:rPr>
          <w:ins w:id="1254" w:author="Boni" w:date="2014-09-08T03:09:00Z"/>
          <w:del w:id="1255" w:author="Andrija Ilic" w:date="2015-09-06T19:35:00Z"/>
        </w:rPr>
      </w:pPr>
    </w:p>
    <w:p w14:paraId="7240ACFA" w14:textId="5000E09B" w:rsidR="0078654E" w:rsidDel="002A60DA" w:rsidRDefault="0078654E" w:rsidP="00B816C0">
      <w:pPr>
        <w:pStyle w:val="Heading1"/>
        <w:jc w:val="center"/>
        <w:rPr>
          <w:ins w:id="1256" w:author="Boni" w:date="2014-09-08T03:09:00Z"/>
          <w:del w:id="1257" w:author="Andrija Ilic" w:date="2015-09-06T19:35:00Z"/>
        </w:rPr>
      </w:pPr>
    </w:p>
    <w:p w14:paraId="3638E1F1" w14:textId="4CB57F03" w:rsidR="0078654E" w:rsidDel="002A60DA" w:rsidRDefault="0078654E" w:rsidP="00B816C0">
      <w:pPr>
        <w:pStyle w:val="Heading1"/>
        <w:jc w:val="center"/>
        <w:rPr>
          <w:ins w:id="1258" w:author="Boni" w:date="2014-09-08T03:09:00Z"/>
          <w:del w:id="1259" w:author="Andrija Ilic" w:date="2015-09-06T19:35:00Z"/>
        </w:rPr>
      </w:pPr>
    </w:p>
    <w:p w14:paraId="3F409C6A" w14:textId="69D674B9" w:rsidR="0078654E" w:rsidDel="002A60DA" w:rsidRDefault="0078654E" w:rsidP="00B816C0">
      <w:pPr>
        <w:pStyle w:val="Heading1"/>
        <w:jc w:val="center"/>
        <w:rPr>
          <w:ins w:id="1260" w:author="Boni" w:date="2014-09-08T03:09:00Z"/>
          <w:del w:id="1261" w:author="Andrija Ilic" w:date="2015-09-06T19:35:00Z"/>
        </w:rPr>
      </w:pPr>
    </w:p>
    <w:p w14:paraId="2CBD5B63" w14:textId="6348C6DB" w:rsidR="0078654E" w:rsidDel="002A60DA" w:rsidRDefault="0078654E" w:rsidP="00B816C0">
      <w:pPr>
        <w:pStyle w:val="Heading1"/>
        <w:jc w:val="center"/>
        <w:rPr>
          <w:ins w:id="1262" w:author="Boni" w:date="2014-09-08T03:09:00Z"/>
          <w:del w:id="1263" w:author="Andrija Ilic" w:date="2015-09-06T19:35:00Z"/>
        </w:rPr>
      </w:pPr>
    </w:p>
    <w:p w14:paraId="7767A660" w14:textId="7A019DBE" w:rsidR="0078654E" w:rsidDel="002A60DA" w:rsidRDefault="0078654E" w:rsidP="00B816C0">
      <w:pPr>
        <w:pStyle w:val="Heading1"/>
        <w:jc w:val="center"/>
        <w:rPr>
          <w:ins w:id="1264" w:author="Boni" w:date="2014-09-08T03:09:00Z"/>
          <w:del w:id="1265" w:author="Andrija Ilic" w:date="2015-09-06T19:35:00Z"/>
        </w:rPr>
      </w:pPr>
    </w:p>
    <w:p w14:paraId="5E66A0AB" w14:textId="2B0D683A" w:rsidR="0078654E" w:rsidDel="002A60DA" w:rsidRDefault="0078654E" w:rsidP="00B816C0">
      <w:pPr>
        <w:pStyle w:val="Heading1"/>
        <w:jc w:val="center"/>
        <w:rPr>
          <w:ins w:id="1266" w:author="Boni" w:date="2014-09-08T03:09:00Z"/>
          <w:del w:id="1267" w:author="Andrija Ilic" w:date="2015-09-06T19:35:00Z"/>
        </w:rPr>
      </w:pPr>
    </w:p>
    <w:p w14:paraId="222E9A43" w14:textId="3C64499E" w:rsidR="0078654E" w:rsidDel="002A60DA" w:rsidRDefault="0078654E" w:rsidP="00B816C0">
      <w:pPr>
        <w:pStyle w:val="Heading1"/>
        <w:jc w:val="center"/>
        <w:rPr>
          <w:ins w:id="1268" w:author="Boni" w:date="2014-09-08T03:09:00Z"/>
          <w:del w:id="1269" w:author="Andrija Ilic" w:date="2015-09-06T19:35:00Z"/>
        </w:rPr>
      </w:pPr>
    </w:p>
    <w:p w14:paraId="70E0C385" w14:textId="6E69165A" w:rsidR="0078654E" w:rsidDel="002A60DA" w:rsidRDefault="0078654E" w:rsidP="00B816C0">
      <w:pPr>
        <w:pStyle w:val="Heading1"/>
        <w:jc w:val="center"/>
        <w:rPr>
          <w:ins w:id="1270" w:author="Boni" w:date="2014-09-08T03:09:00Z"/>
          <w:del w:id="1271" w:author="Andrija Ilic" w:date="2015-09-06T19:35:00Z"/>
        </w:rPr>
      </w:pPr>
    </w:p>
    <w:p w14:paraId="79B9B495" w14:textId="508B605F" w:rsidR="0078654E" w:rsidDel="002A60DA" w:rsidRDefault="0078654E" w:rsidP="00B816C0">
      <w:pPr>
        <w:pStyle w:val="Heading1"/>
        <w:jc w:val="center"/>
        <w:rPr>
          <w:ins w:id="1272" w:author="Boni" w:date="2014-09-08T03:09:00Z"/>
          <w:del w:id="1273" w:author="Andrija Ilic" w:date="2015-09-06T19:35:00Z"/>
        </w:rPr>
      </w:pPr>
    </w:p>
    <w:p w14:paraId="6451AE4A" w14:textId="0DFD0916" w:rsidR="0078654E" w:rsidDel="002A60DA" w:rsidRDefault="0078654E" w:rsidP="00B816C0">
      <w:pPr>
        <w:pStyle w:val="Heading1"/>
        <w:jc w:val="center"/>
        <w:rPr>
          <w:ins w:id="1274" w:author="Boni" w:date="2014-09-08T03:09:00Z"/>
          <w:del w:id="1275" w:author="Andrija Ilic" w:date="2015-09-06T19:35:00Z"/>
        </w:rPr>
      </w:pPr>
    </w:p>
    <w:p w14:paraId="2C9837F5" w14:textId="3F524C09" w:rsidR="0078654E" w:rsidDel="002A60DA" w:rsidRDefault="0078654E" w:rsidP="00B816C0">
      <w:pPr>
        <w:pStyle w:val="Heading1"/>
        <w:jc w:val="center"/>
        <w:rPr>
          <w:ins w:id="1276" w:author="Boni" w:date="2014-09-08T03:09:00Z"/>
          <w:del w:id="1277" w:author="Andrija Ilic" w:date="2015-09-06T19:35:00Z"/>
        </w:rPr>
      </w:pPr>
    </w:p>
    <w:p w14:paraId="66A77B22" w14:textId="533BD434" w:rsidR="0078654E" w:rsidDel="002A60DA" w:rsidRDefault="0078654E" w:rsidP="00B816C0">
      <w:pPr>
        <w:pStyle w:val="Heading1"/>
        <w:jc w:val="center"/>
        <w:rPr>
          <w:ins w:id="1278" w:author="Boni" w:date="2014-09-08T03:09:00Z"/>
          <w:del w:id="1279" w:author="Andrija Ilic" w:date="2015-09-06T19:35:00Z"/>
        </w:rPr>
      </w:pPr>
    </w:p>
    <w:p w14:paraId="422BABFB" w14:textId="3948AE0D" w:rsidR="0078654E" w:rsidDel="002A60DA" w:rsidRDefault="0078654E" w:rsidP="00B816C0">
      <w:pPr>
        <w:pStyle w:val="Heading1"/>
        <w:jc w:val="center"/>
        <w:rPr>
          <w:ins w:id="1280" w:author="Boni" w:date="2014-09-08T03:09:00Z"/>
          <w:del w:id="1281" w:author="Andrija Ilic" w:date="2015-09-06T19:35:00Z"/>
        </w:rPr>
      </w:pPr>
    </w:p>
    <w:p w14:paraId="207193DA" w14:textId="3449F66D" w:rsidR="0078654E" w:rsidDel="002A60DA" w:rsidRDefault="0078654E" w:rsidP="00B816C0">
      <w:pPr>
        <w:pStyle w:val="Heading1"/>
        <w:jc w:val="center"/>
        <w:rPr>
          <w:ins w:id="1282" w:author="Boni" w:date="2014-09-08T03:09:00Z"/>
          <w:del w:id="1283" w:author="Andrija Ilic" w:date="2015-09-06T19:35:00Z"/>
        </w:rPr>
      </w:pPr>
    </w:p>
    <w:p w14:paraId="4041D99A" w14:textId="7701CF7E" w:rsidR="0078654E" w:rsidDel="002A60DA" w:rsidRDefault="0078654E" w:rsidP="00B816C0">
      <w:pPr>
        <w:pStyle w:val="Heading1"/>
        <w:jc w:val="center"/>
        <w:rPr>
          <w:ins w:id="1284" w:author="Boni" w:date="2014-09-08T03:09:00Z"/>
          <w:del w:id="1285" w:author="Andrija Ilic" w:date="2015-09-06T19:36:00Z"/>
        </w:rPr>
      </w:pPr>
    </w:p>
    <w:p w14:paraId="3945C6C2" w14:textId="77777777" w:rsidR="0078654E" w:rsidRDefault="0078654E" w:rsidP="00B816C0">
      <w:pPr>
        <w:pStyle w:val="Heading1"/>
        <w:jc w:val="center"/>
        <w:rPr>
          <w:ins w:id="1286" w:author="Boni" w:date="2014-09-08T03:09:00Z"/>
        </w:rPr>
      </w:pPr>
    </w:p>
    <w:p w14:paraId="44E6C3D6" w14:textId="78B5DDA5" w:rsidR="00E9331A" w:rsidDel="002A60DA" w:rsidRDefault="00E724D0" w:rsidP="00B816C0">
      <w:pPr>
        <w:pStyle w:val="Heading1"/>
        <w:jc w:val="center"/>
        <w:rPr>
          <w:del w:id="1287" w:author="Andrija Ilic" w:date="2015-09-06T19:35:00Z"/>
        </w:rPr>
      </w:pPr>
      <w:del w:id="1288" w:author="Andrija Ilic" w:date="2015-09-06T19:35:00Z">
        <w:r w:rsidDel="002A60DA">
          <w:delText xml:space="preserve">2. </w:delText>
        </w:r>
        <w:r w:rsidR="00E9331A" w:rsidDel="002A60DA">
          <w:delText>Tapestry 5.3</w:delText>
        </w:r>
        <w:bookmarkEnd w:id="1237"/>
        <w:bookmarkEnd w:id="1238"/>
        <w:bookmarkEnd w:id="1239"/>
      </w:del>
    </w:p>
    <w:p w14:paraId="63F3CDE5" w14:textId="47C07DC2" w:rsidR="006C5206" w:rsidDel="002A60DA" w:rsidRDefault="006C5206" w:rsidP="006C5206">
      <w:pPr>
        <w:rPr>
          <w:del w:id="1289" w:author="Andrija Ilic" w:date="2015-09-06T19:35:00Z"/>
        </w:rPr>
      </w:pPr>
    </w:p>
    <w:p w14:paraId="1B2EAC46" w14:textId="15FA0CE3" w:rsidR="00252993" w:rsidDel="002A60DA" w:rsidRDefault="0060385F">
      <w:pPr>
        <w:jc w:val="both"/>
        <w:rPr>
          <w:del w:id="1290" w:author="Andrija Ilic" w:date="2015-09-06T19:35:00Z"/>
        </w:rPr>
        <w:pPrChange w:id="1291" w:author="Boni" w:date="2014-09-07T23:04:00Z">
          <w:pPr/>
        </w:pPrChange>
      </w:pPr>
      <w:ins w:id="1292" w:author="Java" w:date="2014-09-04T09:36:00Z">
        <w:del w:id="1293" w:author="Andrija Ilic" w:date="2015-09-06T19:35:00Z">
          <w:r w:rsidDel="002A60DA">
            <w:delText xml:space="preserve">Tapestry </w:delText>
          </w:r>
        </w:del>
      </w:ins>
      <w:del w:id="1294" w:author="Andrija Ilic" w:date="2015-09-06T19:35:00Z">
        <w:r w:rsidR="006C5206" w:rsidDel="002A60DA">
          <w:delText xml:space="preserve">Овај оквир је развијен у Java програмском језику. Представља </w:delText>
        </w:r>
        <w:commentRangeStart w:id="1295"/>
        <w:r w:rsidR="006C5206" w:rsidDel="002A60DA">
          <w:delText>окружење</w:delText>
        </w:r>
      </w:del>
      <w:ins w:id="1296" w:author="Boni" w:date="2014-09-07T01:15:00Z">
        <w:del w:id="1297" w:author="Andrija Ilic" w:date="2015-09-06T19:35:00Z">
          <w:r w:rsidR="00536B2B" w:rsidDel="002A60DA">
            <w:delText>оквир</w:delText>
          </w:r>
        </w:del>
      </w:ins>
      <w:del w:id="1298" w:author="Andrija Ilic" w:date="2015-09-06T19:35:00Z">
        <w:r w:rsidR="006C5206" w:rsidDel="002A60DA">
          <w:delText xml:space="preserve"> </w:delText>
        </w:r>
      </w:del>
      <w:commentRangeEnd w:id="1295"/>
      <w:ins w:id="1299" w:author="Boni" w:date="2014-09-06T20:05:00Z">
        <w:del w:id="1300" w:author="Andrija Ilic" w:date="2015-09-06T19:35:00Z">
          <w:r w:rsidR="00B42DB3" w:rsidDel="002A60DA">
            <w:delText xml:space="preserve"> </w:delText>
          </w:r>
        </w:del>
      </w:ins>
      <w:del w:id="1301" w:author="Andrija Ilic" w:date="2015-09-06T19:35:00Z">
        <w:r w:rsidDel="002A60DA">
          <w:rPr>
            <w:rStyle w:val="CommentReference"/>
          </w:rPr>
          <w:commentReference w:id="1295"/>
        </w:r>
        <w:r w:rsidR="006C5206" w:rsidDel="002A60DA">
          <w:delText>за развијање веб апликација. Његова предност јесте што омогућава да се заобиђе HTTP протокол у кодирању, и тиме знатно убрза и олакша развој. Комуникација између серверске и клијентске стране, виђено из угла програмера своди се на обраду захтева директно унутар метода Java класе</w:delText>
        </w:r>
        <w:r w:rsidR="005E2CB0" w:rsidDel="002A60DA">
          <w:delText xml:space="preserve">. </w:delText>
        </w:r>
      </w:del>
    </w:p>
    <w:p w14:paraId="6893CA5A" w14:textId="3AF2F12E" w:rsidR="005E2CB0" w:rsidDel="002A60DA" w:rsidRDefault="005E2CB0" w:rsidP="006C5206">
      <w:pPr>
        <w:rPr>
          <w:del w:id="1302" w:author="Andrija Ilic" w:date="2015-09-06T19:35:00Z"/>
        </w:rPr>
      </w:pPr>
      <w:del w:id="1303" w:author="Andrija Ilic" w:date="2015-09-06T19:35:00Z">
        <w:r w:rsidDel="002A60DA">
          <w:delText>Сама структура Tapestry оквира састоји се из веб страница. Контрола сваке странице остварује се тако што страница има свој темплејт и класу.</w:delText>
        </w:r>
      </w:del>
    </w:p>
    <w:p w14:paraId="08C6BF22" w14:textId="52061F37" w:rsidR="005E2CB0" w:rsidDel="002A60DA" w:rsidRDefault="005E2CB0" w:rsidP="006C5206">
      <w:pPr>
        <w:rPr>
          <w:ins w:id="1304" w:author="Boni" w:date="2014-09-07T23:10:00Z"/>
          <w:del w:id="1305" w:author="Andrija Ilic" w:date="2015-09-06T19:35:00Z"/>
        </w:rPr>
      </w:pPr>
      <w:del w:id="1306" w:author="Andrija Ilic" w:date="2015-09-06T19:35:00Z">
        <w:r w:rsidDel="002A60DA">
          <w:delText>-Темплејт странице је xml документ који се састоји из HTML кода и екстензија и компоненти које су део Tapestry оквира.</w:delText>
        </w:r>
      </w:del>
    </w:p>
    <w:p w14:paraId="4B9F260F" w14:textId="12F1D156" w:rsidR="00252993" w:rsidDel="002A60DA" w:rsidRDefault="00E5101C">
      <w:pPr>
        <w:jc w:val="both"/>
        <w:rPr>
          <w:del w:id="1307" w:author="Andrija Ilic" w:date="2015-09-06T19:35:00Z"/>
        </w:rPr>
        <w:pPrChange w:id="1308" w:author="Boni" w:date="2014-09-07T23:13:00Z">
          <w:pPr/>
        </w:pPrChange>
      </w:pPr>
      <w:ins w:id="1309" w:author="Boni" w:date="2014-09-07T23:10:00Z">
        <w:del w:id="1310" w:author="Andrija Ilic" w:date="2015-09-06T19:35:00Z">
          <w:r w:rsidDel="002A60DA">
            <w:delText>Један од најчешћих проблема у развоју веб апликација представља одвајање презентационог слоја од п</w:delText>
          </w:r>
        </w:del>
      </w:ins>
      <w:ins w:id="1311" w:author="Boni" w:date="2014-09-07T23:14:00Z">
        <w:del w:id="1312" w:author="Andrija Ilic" w:date="2015-09-06T19:35:00Z">
          <w:r w:rsidDel="002A60DA">
            <w:delText>о</w:delText>
          </w:r>
        </w:del>
      </w:ins>
      <w:ins w:id="1313" w:author="Boni" w:date="2014-09-07T23:10:00Z">
        <w:del w:id="1314" w:author="Andrija Ilic" w:date="2015-09-06T19:35:00Z">
          <w:r w:rsidDel="002A60DA">
            <w:delText>сл</w:delText>
          </w:r>
        </w:del>
      </w:ins>
      <w:ins w:id="1315" w:author="Boni" w:date="2014-09-07T23:11:00Z">
        <w:del w:id="1316" w:author="Andrija Ilic" w:date="2015-09-06T19:35:00Z">
          <w:r w:rsidDel="002A60DA">
            <w:delText>о</w:delText>
          </w:r>
        </w:del>
      </w:ins>
      <w:ins w:id="1317" w:author="Boni" w:date="2014-09-07T23:10:00Z">
        <w:del w:id="1318" w:author="Andrija Ilic" w:date="2015-09-06T19:35:00Z">
          <w:r w:rsidDel="002A60DA">
            <w:delText>вне л</w:delText>
          </w:r>
        </w:del>
      </w:ins>
      <w:ins w:id="1319" w:author="Boni" w:date="2014-09-07T23:11:00Z">
        <w:del w:id="1320" w:author="Andrija Ilic" w:date="2015-09-06T19:35:00Z">
          <w:r w:rsidDel="002A60DA">
            <w:delText>о</w:delText>
          </w:r>
        </w:del>
      </w:ins>
      <w:ins w:id="1321" w:author="Boni" w:date="2014-09-07T23:10:00Z">
        <w:del w:id="1322" w:author="Andrija Ilic" w:date="2015-09-06T19:35:00Z">
          <w:r w:rsidDel="002A60DA">
            <w:delText>гике. Ов</w:delText>
          </w:r>
        </w:del>
      </w:ins>
      <w:ins w:id="1323" w:author="Boni" w:date="2014-09-07T23:11:00Z">
        <w:del w:id="1324" w:author="Andrija Ilic" w:date="2015-09-06T19:35:00Z">
          <w:r w:rsidDel="002A60DA">
            <w:delText>о</w:delText>
          </w:r>
        </w:del>
      </w:ins>
      <w:ins w:id="1325" w:author="Boni" w:date="2014-09-07T23:10:00Z">
        <w:del w:id="1326" w:author="Andrija Ilic" w:date="2015-09-06T19:35:00Z">
          <w:r w:rsidDel="002A60DA">
            <w:delText xml:space="preserve"> </w:delText>
          </w:r>
        </w:del>
      </w:ins>
      <w:ins w:id="1327" w:author="Boni" w:date="2014-09-07T23:11:00Z">
        <w:del w:id="1328" w:author="Andrija Ilic" w:date="2015-09-06T19:35:00Z">
          <w:r w:rsidDel="002A60DA">
            <w:delText>о</w:delText>
          </w:r>
        </w:del>
      </w:ins>
      <w:ins w:id="1329" w:author="Boni" w:date="2014-09-07T23:10:00Z">
        <w:del w:id="1330" w:author="Andrija Ilic" w:date="2015-09-06T19:35:00Z">
          <w:r w:rsidDel="002A60DA">
            <w:delText>дваја</w:delText>
          </w:r>
        </w:del>
      </w:ins>
      <w:ins w:id="1331" w:author="Boni" w:date="2014-09-07T23:11:00Z">
        <w:del w:id="1332" w:author="Andrija Ilic" w:date="2015-09-06T19:35:00Z">
          <w:r w:rsidDel="002A60DA">
            <w:delText>њ</w:delText>
          </w:r>
        </w:del>
      </w:ins>
      <w:ins w:id="1333" w:author="Boni" w:date="2014-09-07T23:10:00Z">
        <w:del w:id="1334" w:author="Andrija Ilic" w:date="2015-09-06T19:35:00Z">
          <w:r w:rsidDel="002A60DA">
            <w:delText xml:space="preserve">е је у Tapestry </w:delText>
          </w:r>
        </w:del>
      </w:ins>
      <w:ins w:id="1335" w:author="Boni" w:date="2014-09-07T23:11:00Z">
        <w:del w:id="1336" w:author="Andrija Ilic" w:date="2015-09-06T19:35:00Z">
          <w:r w:rsidDel="002A60DA">
            <w:delText>о</w:delText>
          </w:r>
        </w:del>
      </w:ins>
      <w:ins w:id="1337" w:author="Boni" w:date="2014-09-07T23:10:00Z">
        <w:del w:id="1338" w:author="Andrija Ilic" w:date="2015-09-06T19:35:00Z">
          <w:r w:rsidDel="002A60DA">
            <w:delText>квиру једн</w:delText>
          </w:r>
        </w:del>
      </w:ins>
      <w:ins w:id="1339" w:author="Boni" w:date="2014-09-07T23:11:00Z">
        <w:del w:id="1340" w:author="Andrija Ilic" w:date="2015-09-06T19:35:00Z">
          <w:r w:rsidDel="002A60DA">
            <w:delText>о</w:delText>
          </w:r>
        </w:del>
      </w:ins>
      <w:ins w:id="1341" w:author="Boni" w:date="2014-09-07T23:10:00Z">
        <w:del w:id="1342" w:author="Andrija Ilic" w:date="2015-09-06T19:35:00Z">
          <w:r w:rsidDel="002A60DA">
            <w:delText>ставн</w:delText>
          </w:r>
        </w:del>
      </w:ins>
      <w:ins w:id="1343" w:author="Boni" w:date="2014-09-07T23:11:00Z">
        <w:del w:id="1344" w:author="Andrija Ilic" w:date="2015-09-06T19:35:00Z">
          <w:r w:rsidDel="002A60DA">
            <w:delText>о</w:delText>
          </w:r>
        </w:del>
      </w:ins>
      <w:ins w:id="1345" w:author="Boni" w:date="2014-09-07T23:10:00Z">
        <w:del w:id="1346" w:author="Andrija Ilic" w:date="2015-09-06T19:35:00Z">
          <w:r w:rsidDel="002A60DA">
            <w:delText xml:space="preserve"> имплементиран</w:delText>
          </w:r>
        </w:del>
      </w:ins>
      <w:ins w:id="1347" w:author="Boni" w:date="2014-09-07T23:11:00Z">
        <w:del w:id="1348" w:author="Andrija Ilic" w:date="2015-09-06T19:35:00Z">
          <w:r w:rsidDel="002A60DA">
            <w:delText>о</w:delText>
          </w:r>
        </w:del>
      </w:ins>
      <w:ins w:id="1349" w:author="Boni" w:date="2014-09-07T23:10:00Z">
        <w:del w:id="1350" w:author="Andrija Ilic" w:date="2015-09-06T19:35:00Z">
          <w:r w:rsidDel="002A60DA">
            <w:delText>, јер свака Tapestry страница има св</w:delText>
          </w:r>
        </w:del>
      </w:ins>
      <w:ins w:id="1351" w:author="Boni" w:date="2014-09-07T23:11:00Z">
        <w:del w:id="1352" w:author="Andrija Ilic" w:date="2015-09-06T19:35:00Z">
          <w:r w:rsidDel="002A60DA">
            <w:delText>о</w:delText>
          </w:r>
        </w:del>
      </w:ins>
      <w:ins w:id="1353" w:author="Boni" w:date="2014-09-07T23:10:00Z">
        <w:del w:id="1354" w:author="Andrija Ilic" w:date="2015-09-06T19:35:00Z">
          <w:r w:rsidDel="002A60DA">
            <w:delText xml:space="preserve">ј </w:delText>
          </w:r>
        </w:del>
      </w:ins>
      <w:ins w:id="1355" w:author="Boni" w:date="2014-09-07T23:11:00Z">
        <w:del w:id="1356" w:author="Andrija Ilic" w:date="2015-09-06T19:35:00Z">
          <w:r w:rsidDel="002A60DA">
            <w:delText>о</w:delText>
          </w:r>
        </w:del>
      </w:ins>
      <w:ins w:id="1357" w:author="Boni" w:date="2014-09-07T23:10:00Z">
        <w:del w:id="1358" w:author="Andrija Ilic" w:date="2015-09-06T19:35:00Z">
          <w:r w:rsidDel="002A60DA">
            <w:delText>бразац (template) и Јава класу. Образац је XML д</w:delText>
          </w:r>
        </w:del>
      </w:ins>
      <w:ins w:id="1359" w:author="Boni" w:date="2014-09-07T23:11:00Z">
        <w:del w:id="1360" w:author="Andrija Ilic" w:date="2015-09-06T19:35:00Z">
          <w:r w:rsidDel="002A60DA">
            <w:delText>о</w:delText>
          </w:r>
        </w:del>
      </w:ins>
      <w:ins w:id="1361" w:author="Boni" w:date="2014-09-07T23:10:00Z">
        <w:del w:id="1362" w:author="Andrija Ilic" w:date="2015-09-06T19:35:00Z">
          <w:r w:rsidDel="002A60DA">
            <w:delText>кумент, сличан XHTML д</w:delText>
          </w:r>
        </w:del>
      </w:ins>
      <w:ins w:id="1363" w:author="Boni" w:date="2014-09-07T23:11:00Z">
        <w:del w:id="1364" w:author="Andrija Ilic" w:date="2015-09-06T19:35:00Z">
          <w:r w:rsidDel="002A60DA">
            <w:delText>о</w:delText>
          </w:r>
        </w:del>
      </w:ins>
      <w:ins w:id="1365" w:author="Boni" w:date="2014-09-07T23:10:00Z">
        <w:del w:id="1366" w:author="Andrija Ilic" w:date="2015-09-06T19:35:00Z">
          <w:r w:rsidDel="002A60DA">
            <w:delText>кументу са мал</w:delText>
          </w:r>
        </w:del>
      </w:ins>
      <w:ins w:id="1367" w:author="Boni" w:date="2014-09-07T23:11:00Z">
        <w:del w:id="1368" w:author="Andrija Ilic" w:date="2015-09-06T19:35:00Z">
          <w:r w:rsidDel="002A60DA">
            <w:delText>о</w:delText>
          </w:r>
        </w:del>
      </w:ins>
      <w:ins w:id="1369" w:author="Boni" w:date="2014-09-07T23:10:00Z">
        <w:del w:id="1370" w:author="Andrija Ilic" w:date="2015-09-06T19:35:00Z">
          <w:r w:rsidDel="002A60DA">
            <w:delText xml:space="preserve"> више елемената нег</w:delText>
          </w:r>
        </w:del>
      </w:ins>
      <w:ins w:id="1371" w:author="Boni" w:date="2014-09-07T23:11:00Z">
        <w:del w:id="1372" w:author="Andrija Ilic" w:date="2015-09-06T19:35:00Z">
          <w:r w:rsidDel="002A60DA">
            <w:delText>о</w:delText>
          </w:r>
        </w:del>
      </w:ins>
      <w:ins w:id="1373" w:author="Boni" w:date="2014-09-07T23:10:00Z">
        <w:del w:id="1374" w:author="Andrija Ilic" w:date="2015-09-06T19:35:00Z">
          <w:r w:rsidDel="002A60DA">
            <w:delText xml:space="preserve"> шт</w:delText>
          </w:r>
        </w:del>
      </w:ins>
      <w:ins w:id="1375" w:author="Boni" w:date="2014-09-07T23:11:00Z">
        <w:del w:id="1376" w:author="Andrija Ilic" w:date="2015-09-06T19:35:00Z">
          <w:r w:rsidDel="002A60DA">
            <w:delText>о</w:delText>
          </w:r>
        </w:del>
      </w:ins>
      <w:ins w:id="1377" w:author="Boni" w:date="2014-09-07T23:10:00Z">
        <w:del w:id="1378" w:author="Andrija Ilic" w:date="2015-09-06T19:35:00Z">
          <w:r w:rsidDel="002A60DA">
            <w:delText xml:space="preserve"> XHTML садржи. Образац има екстензију .tml (Tapestry Markup Language) и м</w:delText>
          </w:r>
        </w:del>
      </w:ins>
      <w:ins w:id="1379" w:author="Boni" w:date="2014-09-07T23:11:00Z">
        <w:del w:id="1380" w:author="Andrija Ilic" w:date="2015-09-06T19:35:00Z">
          <w:r w:rsidDel="002A60DA">
            <w:delText>о</w:delText>
          </w:r>
        </w:del>
      </w:ins>
      <w:ins w:id="1381" w:author="Boni" w:date="2014-09-07T23:10:00Z">
        <w:del w:id="1382" w:author="Andrija Ilic" w:date="2015-09-06T19:35:00Z">
          <w:r w:rsidDel="002A60DA">
            <w:delText>ра бити ваљан</w:delText>
          </w:r>
        </w:del>
      </w:ins>
      <w:ins w:id="1383" w:author="Boni" w:date="2014-09-07T23:11:00Z">
        <w:del w:id="1384" w:author="Andrija Ilic" w:date="2015-09-06T19:35:00Z">
          <w:r w:rsidDel="002A60DA">
            <w:delText>о</w:delText>
          </w:r>
        </w:del>
      </w:ins>
      <w:ins w:id="1385" w:author="Boni" w:date="2014-09-07T23:10:00Z">
        <w:del w:id="1386" w:author="Andrija Ilic" w:date="2015-09-06T19:35:00Z">
          <w:r w:rsidDel="002A60DA">
            <w:delText xml:space="preserve"> ф</w:delText>
          </w:r>
        </w:del>
      </w:ins>
      <w:ins w:id="1387" w:author="Boni" w:date="2014-09-07T23:14:00Z">
        <w:del w:id="1388" w:author="Andrija Ilic" w:date="2015-09-06T19:35:00Z">
          <w:r w:rsidDel="002A60DA">
            <w:delText>о</w:delText>
          </w:r>
        </w:del>
      </w:ins>
      <w:ins w:id="1389" w:author="Boni" w:date="2014-09-07T23:10:00Z">
        <w:del w:id="1390" w:author="Andrija Ilic" w:date="2015-09-06T19:35:00Z">
          <w:r w:rsidDel="002A60DA">
            <w:delText>рмиран XML д</w:delText>
          </w:r>
        </w:del>
      </w:ins>
      <w:ins w:id="1391" w:author="Boni" w:date="2014-09-07T23:14:00Z">
        <w:del w:id="1392" w:author="Andrija Ilic" w:date="2015-09-06T19:35:00Z">
          <w:r w:rsidDel="002A60DA">
            <w:delText>о</w:delText>
          </w:r>
        </w:del>
      </w:ins>
      <w:ins w:id="1393" w:author="Boni" w:date="2014-09-07T23:10:00Z">
        <w:del w:id="1394" w:author="Andrija Ilic" w:date="2015-09-06T19:35:00Z">
          <w:r w:rsidDel="002A60DA">
            <w:delText>кумент, шт</w:delText>
          </w:r>
        </w:del>
      </w:ins>
      <w:ins w:id="1395" w:author="Boni" w:date="2014-09-07T23:11:00Z">
        <w:del w:id="1396" w:author="Andrija Ilic" w:date="2015-09-06T19:35:00Z">
          <w:r w:rsidDel="002A60DA">
            <w:delText>о</w:delText>
          </w:r>
        </w:del>
      </w:ins>
      <w:ins w:id="1397" w:author="Boni" w:date="2014-09-07T23:10:00Z">
        <w:del w:id="1398" w:author="Andrija Ilic" w:date="2015-09-06T19:35:00Z">
          <w:r w:rsidDel="002A60DA">
            <w:delText xml:space="preserve"> значи да сваки елемент м</w:delText>
          </w:r>
        </w:del>
      </w:ins>
      <w:ins w:id="1399" w:author="Boni" w:date="2014-09-07T23:12:00Z">
        <w:del w:id="1400" w:author="Andrija Ilic" w:date="2015-09-06T19:35:00Z">
          <w:r w:rsidDel="002A60DA">
            <w:delText>о</w:delText>
          </w:r>
        </w:del>
      </w:ins>
      <w:ins w:id="1401" w:author="Boni" w:date="2014-09-07T23:10:00Z">
        <w:del w:id="1402" w:author="Andrija Ilic" w:date="2015-09-06T19:35:00Z">
          <w:r w:rsidDel="002A60DA">
            <w:delText>ра бити празан или пр</w:delText>
          </w:r>
        </w:del>
      </w:ins>
      <w:ins w:id="1403" w:author="Boni" w:date="2014-09-07T23:12:00Z">
        <w:del w:id="1404" w:author="Andrija Ilic" w:date="2015-09-06T19:35:00Z">
          <w:r w:rsidDel="002A60DA">
            <w:delText>о</w:delText>
          </w:r>
        </w:del>
      </w:ins>
      <w:ins w:id="1405" w:author="Boni" w:date="2014-09-07T23:10:00Z">
        <w:del w:id="1406" w:author="Andrija Ilic" w:date="2015-09-06T19:35:00Z">
          <w:r w:rsidDel="002A60DA">
            <w:delText>писн</w:delText>
          </w:r>
        </w:del>
      </w:ins>
      <w:ins w:id="1407" w:author="Boni" w:date="2014-09-07T23:12:00Z">
        <w:del w:id="1408" w:author="Andrija Ilic" w:date="2015-09-06T19:35:00Z">
          <w:r w:rsidDel="002A60DA">
            <w:delText>о</w:delText>
          </w:r>
        </w:del>
      </w:ins>
      <w:ins w:id="1409" w:author="Boni" w:date="2014-09-07T23:10:00Z">
        <w:del w:id="1410" w:author="Andrija Ilic" w:date="2015-09-06T19:35:00Z">
          <w:r w:rsidDel="002A60DA">
            <w:delText xml:space="preserve"> затв</w:delText>
          </w:r>
        </w:del>
      </w:ins>
      <w:ins w:id="1411" w:author="Boni" w:date="2014-09-07T23:12:00Z">
        <w:del w:id="1412" w:author="Andrija Ilic" w:date="2015-09-06T19:35:00Z">
          <w:r w:rsidDel="002A60DA">
            <w:delText>о</w:delText>
          </w:r>
        </w:del>
      </w:ins>
      <w:ins w:id="1413" w:author="Boni" w:date="2014-09-07T23:10:00Z">
        <w:del w:id="1414" w:author="Andrija Ilic" w:date="2015-09-06T19:35:00Z">
          <w:r w:rsidDel="002A60DA">
            <w:delText>рен (</w:delText>
          </w:r>
          <w:r w:rsidDel="002A60DA">
            <w:rPr>
              <w:rFonts w:ascii="Courier New" w:hAnsi="Courier New" w:cs="Courier New"/>
              <w:sz w:val="20"/>
              <w:szCs w:val="20"/>
            </w:rPr>
            <w:delText xml:space="preserve">&lt;img src=””/&gt; </w:delText>
          </w:r>
          <w:r w:rsidDel="002A60DA">
            <w:delText xml:space="preserve">или </w:delText>
          </w:r>
          <w:r w:rsidDel="002A60DA">
            <w:rPr>
              <w:rFonts w:ascii="Courier New" w:hAnsi="Courier New" w:cs="Courier New"/>
              <w:sz w:val="20"/>
              <w:szCs w:val="20"/>
            </w:rPr>
            <w:delText xml:space="preserve">&lt;img src=””&gt;&lt;/img&gt; </w:delText>
          </w:r>
          <w:r w:rsidDel="002A60DA">
            <w:delText>,али никак</w:delText>
          </w:r>
        </w:del>
      </w:ins>
      <w:ins w:id="1415" w:author="Boni" w:date="2014-09-07T23:12:00Z">
        <w:del w:id="1416" w:author="Andrija Ilic" w:date="2015-09-06T19:35:00Z">
          <w:r w:rsidDel="002A60DA">
            <w:delText>о</w:delText>
          </w:r>
        </w:del>
      </w:ins>
      <w:ins w:id="1417" w:author="Boni" w:date="2014-09-07T23:10:00Z">
        <w:del w:id="1418" w:author="Andrija Ilic" w:date="2015-09-06T19:35:00Z">
          <w:r w:rsidDel="002A60DA">
            <w:delText xml:space="preserve"> </w:delText>
          </w:r>
          <w:r w:rsidDel="002A60DA">
            <w:rPr>
              <w:rFonts w:ascii="Courier New" w:hAnsi="Courier New" w:cs="Courier New"/>
              <w:sz w:val="20"/>
              <w:szCs w:val="20"/>
            </w:rPr>
            <w:delText>&lt;img src=””&gt;</w:delText>
          </w:r>
          <w:r w:rsidDel="002A60DA">
            <w:delText>) и све вредн</w:delText>
          </w:r>
        </w:del>
      </w:ins>
      <w:ins w:id="1419" w:author="Boni" w:date="2014-09-07T23:12:00Z">
        <w:del w:id="1420" w:author="Andrija Ilic" w:date="2015-09-06T19:35:00Z">
          <w:r w:rsidDel="002A60DA">
            <w:delText>о</w:delText>
          </w:r>
        </w:del>
      </w:ins>
      <w:ins w:id="1421" w:author="Boni" w:date="2014-09-07T23:10:00Z">
        <w:del w:id="1422" w:author="Andrija Ilic" w:date="2015-09-06T19:35:00Z">
          <w:r w:rsidDel="002A60DA">
            <w:delText>сти атрибута м</w:delText>
          </w:r>
        </w:del>
      </w:ins>
      <w:ins w:id="1423" w:author="Boni" w:date="2014-09-07T23:12:00Z">
        <w:del w:id="1424" w:author="Andrija Ilic" w:date="2015-09-06T19:35:00Z">
          <w:r w:rsidDel="002A60DA">
            <w:delText>о</w:delText>
          </w:r>
        </w:del>
      </w:ins>
      <w:ins w:id="1425" w:author="Boni" w:date="2014-09-07T23:10:00Z">
        <w:del w:id="1426" w:author="Andrija Ilic" w:date="2015-09-06T19:35:00Z">
          <w:r w:rsidDel="002A60DA">
            <w:delText>рају бити п</w:delText>
          </w:r>
        </w:del>
      </w:ins>
      <w:ins w:id="1427" w:author="Boni" w:date="2014-09-07T23:12:00Z">
        <w:del w:id="1428" w:author="Andrija Ilic" w:date="2015-09-06T19:35:00Z">
          <w:r w:rsidDel="002A60DA">
            <w:delText>о</w:delText>
          </w:r>
        </w:del>
      </w:ins>
      <w:ins w:id="1429" w:author="Boni" w:date="2014-09-07T23:10:00Z">
        <w:del w:id="1430" w:author="Andrija Ilic" w:date="2015-09-06T19:35:00Z">
          <w:r w:rsidDel="002A60DA">
            <w:delText>д нав</w:delText>
          </w:r>
        </w:del>
      </w:ins>
      <w:ins w:id="1431" w:author="Boni" w:date="2014-09-07T23:12:00Z">
        <w:del w:id="1432" w:author="Andrija Ilic" w:date="2015-09-06T19:35:00Z">
          <w:r w:rsidDel="002A60DA">
            <w:delText>о</w:delText>
          </w:r>
        </w:del>
      </w:ins>
      <w:ins w:id="1433" w:author="Boni" w:date="2014-09-07T23:10:00Z">
        <w:del w:id="1434" w:author="Andrija Ilic" w:date="2015-09-06T19:35:00Z">
          <w:r w:rsidDel="002A60DA">
            <w:delText xml:space="preserve">дницима. </w:delText>
          </w:r>
        </w:del>
      </w:ins>
    </w:p>
    <w:p w14:paraId="3383FBD2" w14:textId="30AAD86E" w:rsidR="005E2CB0" w:rsidDel="002A60DA" w:rsidRDefault="005E2CB0" w:rsidP="006C5206">
      <w:pPr>
        <w:rPr>
          <w:ins w:id="1435" w:author="Boni" w:date="2014-09-07T23:12:00Z"/>
          <w:del w:id="1436" w:author="Andrija Ilic" w:date="2015-09-06T19:35:00Z"/>
        </w:rPr>
      </w:pPr>
      <w:del w:id="1437" w:author="Andrija Ilic" w:date="2015-09-06T19:35:00Z">
        <w:r w:rsidDel="002A60DA">
          <w:delText>-Класа странице је уствари</w:delText>
        </w:r>
      </w:del>
    </w:p>
    <w:p w14:paraId="6960701E" w14:textId="4C09D650" w:rsidR="00252993" w:rsidDel="002A60DA" w:rsidRDefault="009720B2">
      <w:pPr>
        <w:jc w:val="both"/>
        <w:rPr>
          <w:ins w:id="1438" w:author="Boni" w:date="2014-09-07T23:12:00Z"/>
          <w:del w:id="1439" w:author="Andrija Ilic" w:date="2015-09-06T19:35:00Z"/>
        </w:rPr>
        <w:pPrChange w:id="1440" w:author="Boni" w:date="2014-09-07T23:13:00Z">
          <w:pPr/>
        </w:pPrChange>
      </w:pPr>
      <w:ins w:id="1441" w:author="Boni" w:date="2014-09-08T19:09:00Z">
        <w:del w:id="1442" w:author="Andrija Ilic" w:date="2015-09-06T19:35:00Z">
          <w:r w:rsidDel="002A60DA">
            <w:delText>Класа странице</w:delText>
          </w:r>
        </w:del>
      </w:ins>
      <w:ins w:id="1443" w:author="Boni" w:date="2014-09-07T23:12:00Z">
        <w:del w:id="1444" w:author="Andrija Ilic" w:date="2015-09-06T19:35:00Z">
          <w:r w:rsidR="00E5101C" w:rsidDel="002A60DA">
            <w:delText xml:space="preserve"> мора да има, за одговарајуће п</w:delText>
          </w:r>
        </w:del>
      </w:ins>
      <w:ins w:id="1445" w:author="Boni" w:date="2014-09-07T23:13:00Z">
        <w:del w:id="1446" w:author="Andrija Ilic" w:date="2015-09-06T19:35:00Z">
          <w:r w:rsidR="00E5101C" w:rsidDel="002A60DA">
            <w:delText>о</w:delText>
          </w:r>
        </w:del>
      </w:ins>
      <w:ins w:id="1447" w:author="Boni" w:date="2014-09-07T23:12:00Z">
        <w:del w:id="1448" w:author="Andrija Ilic" w:date="2015-09-06T19:35:00Z">
          <w:r w:rsidR="00E5101C" w:rsidDel="002A60DA">
            <w:delText>јављива</w:delText>
          </w:r>
        </w:del>
      </w:ins>
      <w:ins w:id="1449" w:author="Boni" w:date="2014-09-07T23:13:00Z">
        <w:del w:id="1450" w:author="Andrija Ilic" w:date="2015-09-06T19:35:00Z">
          <w:r w:rsidR="00E5101C" w:rsidDel="002A60DA">
            <w:delText>њ</w:delText>
          </w:r>
        </w:del>
      </w:ins>
      <w:ins w:id="1451" w:author="Boni" w:date="2014-09-07T23:12:00Z">
        <w:del w:id="1452" w:author="Andrija Ilic" w:date="2015-09-06T19:35:00Z">
          <w:r w:rsidR="00E5101C" w:rsidDel="002A60DA">
            <w:delText xml:space="preserve">е </w:delText>
          </w:r>
        </w:del>
      </w:ins>
      <w:ins w:id="1453" w:author="Boni" w:date="2014-09-07T23:13:00Z">
        <w:del w:id="1454" w:author="Andrija Ilic" w:date="2015-09-06T19:35:00Z">
          <w:r w:rsidR="00E5101C" w:rsidDel="002A60DA">
            <w:delText>о</w:delText>
          </w:r>
        </w:del>
      </w:ins>
      <w:ins w:id="1455" w:author="Boni" w:date="2014-09-07T23:12:00Z">
        <w:del w:id="1456" w:author="Andrija Ilic" w:date="2015-09-06T19:35:00Z">
          <w:r w:rsidR="00E5101C" w:rsidDel="002A60DA">
            <w:delText>дређен</w:delText>
          </w:r>
        </w:del>
      </w:ins>
      <w:ins w:id="1457" w:author="Boni" w:date="2014-09-07T23:13:00Z">
        <w:del w:id="1458" w:author="Andrija Ilic" w:date="2015-09-06T19:35:00Z">
          <w:r w:rsidR="00E5101C" w:rsidDel="002A60DA">
            <w:delText>о</w:delText>
          </w:r>
        </w:del>
      </w:ins>
      <w:ins w:id="1459" w:author="Boni" w:date="2014-09-07T23:12:00Z">
        <w:del w:id="1460" w:author="Andrija Ilic" w:date="2015-09-06T19:35:00Z">
          <w:r w:rsidR="00E5101C" w:rsidDel="002A60DA">
            <w:delText>г типа п</w:delText>
          </w:r>
        </w:del>
      </w:ins>
      <w:ins w:id="1461" w:author="Boni" w:date="2014-09-07T23:13:00Z">
        <w:del w:id="1462" w:author="Andrija Ilic" w:date="2015-09-06T19:35:00Z">
          <w:r w:rsidR="00E5101C" w:rsidDel="002A60DA">
            <w:delText>о</w:delText>
          </w:r>
        </w:del>
      </w:ins>
      <w:ins w:id="1463" w:author="Boni" w:date="2014-09-07T23:12:00Z">
        <w:del w:id="1464" w:author="Andrija Ilic" w:date="2015-09-06T19:35:00Z">
          <w:r w:rsidR="00E5101C" w:rsidDel="002A60DA">
            <w:delText xml:space="preserve">датка на </w:delText>
          </w:r>
        </w:del>
      </w:ins>
      <w:ins w:id="1465" w:author="Boni" w:date="2014-09-07T23:13:00Z">
        <w:del w:id="1466" w:author="Andrija Ilic" w:date="2015-09-06T19:35:00Z">
          <w:r w:rsidR="00E5101C" w:rsidDel="002A60DA">
            <w:delText>о</w:delText>
          </w:r>
        </w:del>
      </w:ins>
      <w:ins w:id="1467" w:author="Boni" w:date="2014-09-07T23:12:00Z">
        <w:del w:id="1468" w:author="Andrija Ilic" w:date="2015-09-06T19:35:00Z">
          <w:r w:rsidR="00E5101C" w:rsidDel="002A60DA">
            <w:delText xml:space="preserve">бразац страници ( </w:delText>
          </w:r>
          <w:r w:rsidR="00E5101C" w:rsidDel="002A60DA">
            <w:rPr>
              <w:sz w:val="20"/>
              <w:szCs w:val="20"/>
            </w:rPr>
            <w:delText xml:space="preserve">${tip} </w:delText>
          </w:r>
          <w:r w:rsidR="00E5101C" w:rsidDel="002A60DA">
            <w:delText xml:space="preserve">), </w:delText>
          </w:r>
        </w:del>
      </w:ins>
      <w:ins w:id="1469" w:author="Boni" w:date="2014-09-07T23:15:00Z">
        <w:del w:id="1470" w:author="Andrija Ilic" w:date="2015-09-06T19:35:00Z">
          <w:r w:rsidR="00E5101C" w:rsidDel="002A60DA">
            <w:delText>о</w:delText>
          </w:r>
        </w:del>
      </w:ins>
      <w:ins w:id="1471" w:author="Boni" w:date="2014-09-07T23:12:00Z">
        <w:del w:id="1472" w:author="Andrija Ilic" w:date="2015-09-06T19:35:00Z">
          <w:r w:rsidR="00E5101C" w:rsidDel="002A60DA">
            <w:delText>дг</w:delText>
          </w:r>
        </w:del>
      </w:ins>
      <w:ins w:id="1473" w:author="Boni" w:date="2014-09-07T23:13:00Z">
        <w:del w:id="1474" w:author="Andrija Ilic" w:date="2015-09-06T19:35:00Z">
          <w:r w:rsidR="00E5101C" w:rsidDel="002A60DA">
            <w:delText>о</w:delText>
          </w:r>
        </w:del>
      </w:ins>
      <w:ins w:id="1475" w:author="Boni" w:date="2014-09-07T23:12:00Z">
        <w:del w:id="1476" w:author="Andrija Ilic" w:date="2015-09-06T19:35:00Z">
          <w:r w:rsidR="00E5101C" w:rsidDel="002A60DA">
            <w:delText>варајући тип (н</w:delText>
          </w:r>
        </w:del>
      </w:ins>
      <w:ins w:id="1477" w:author="Boni" w:date="2014-09-07T23:15:00Z">
        <w:del w:id="1478" w:author="Andrija Ilic" w:date="2015-09-06T19:35:00Z">
          <w:r w:rsidR="00E5101C" w:rsidDel="002A60DA">
            <w:delText>п</w:delText>
          </w:r>
        </w:del>
      </w:ins>
      <w:ins w:id="1479" w:author="Boni" w:date="2014-09-07T23:12:00Z">
        <w:del w:id="1480" w:author="Andrija Ilic" w:date="2015-09-06T19:35:00Z">
          <w:r w:rsidR="00E5101C" w:rsidDel="002A60DA">
            <w:delText>р. private String tip) са get и set мет</w:delText>
          </w:r>
        </w:del>
      </w:ins>
      <w:ins w:id="1481" w:author="Boni" w:date="2014-09-07T23:15:00Z">
        <w:del w:id="1482" w:author="Andrija Ilic" w:date="2015-09-06T19:35:00Z">
          <w:r w:rsidR="00E5101C" w:rsidDel="002A60DA">
            <w:delText>о</w:delText>
          </w:r>
        </w:del>
      </w:ins>
      <w:ins w:id="1483" w:author="Boni" w:date="2014-09-07T23:12:00Z">
        <w:del w:id="1484" w:author="Andrija Ilic" w:date="2015-09-06T19:35:00Z">
          <w:r w:rsidR="00E5101C" w:rsidDel="002A60DA">
            <w:delText>дама (getTip() и setTip(String tip)). П</w:delText>
          </w:r>
        </w:del>
      </w:ins>
      <w:ins w:id="1485" w:author="Boni" w:date="2014-09-07T23:13:00Z">
        <w:del w:id="1486" w:author="Andrija Ilic" w:date="2015-09-06T19:35:00Z">
          <w:r w:rsidR="00E5101C" w:rsidDel="002A60DA">
            <w:delText>о</w:delText>
          </w:r>
        </w:del>
      </w:ins>
      <w:ins w:id="1487" w:author="Boni" w:date="2014-09-07T23:12:00Z">
        <w:del w:id="1488" w:author="Andrija Ilic" w:date="2015-09-06T19:35:00Z">
          <w:r w:rsidR="00E5101C" w:rsidDel="002A60DA">
            <w:delText xml:space="preserve">датак на </w:delText>
          </w:r>
        </w:del>
      </w:ins>
      <w:ins w:id="1489" w:author="Boni" w:date="2014-09-07T23:13:00Z">
        <w:del w:id="1490" w:author="Andrija Ilic" w:date="2015-09-06T19:35:00Z">
          <w:r w:rsidR="00E5101C" w:rsidDel="002A60DA">
            <w:delText>о</w:delText>
          </w:r>
        </w:del>
      </w:ins>
      <w:ins w:id="1491" w:author="Boni" w:date="2014-09-07T23:12:00Z">
        <w:del w:id="1492" w:author="Andrija Ilic" w:date="2015-09-06T19:35:00Z">
          <w:r w:rsidR="00E5101C" w:rsidDel="002A60DA">
            <w:delText>бразац страници узима п</w:delText>
          </w:r>
        </w:del>
      </w:ins>
      <w:ins w:id="1493" w:author="Boni" w:date="2014-09-07T23:13:00Z">
        <w:del w:id="1494" w:author="Andrija Ilic" w:date="2015-09-06T19:35:00Z">
          <w:r w:rsidR="00E5101C" w:rsidDel="002A60DA">
            <w:delText>о</w:delText>
          </w:r>
        </w:del>
      </w:ins>
      <w:ins w:id="1495" w:author="Boni" w:date="2014-09-07T23:12:00Z">
        <w:del w:id="1496" w:author="Andrija Ilic" w:date="2015-09-06T19:35:00Z">
          <w:r w:rsidR="00E5101C" w:rsidDel="002A60DA">
            <w:delText>датке из Јава класе прек</w:delText>
          </w:r>
        </w:del>
      </w:ins>
      <w:ins w:id="1497" w:author="Boni" w:date="2014-09-07T23:13:00Z">
        <w:del w:id="1498" w:author="Andrija Ilic" w:date="2015-09-06T19:35:00Z">
          <w:r w:rsidR="00E5101C" w:rsidDel="002A60DA">
            <w:delText>о</w:delText>
          </w:r>
        </w:del>
      </w:ins>
      <w:ins w:id="1499" w:author="Boni" w:date="2014-09-07T23:12:00Z">
        <w:del w:id="1500" w:author="Andrija Ilic" w:date="2015-09-06T19:35:00Z">
          <w:r w:rsidR="00E5101C" w:rsidDel="002A60DA">
            <w:delText xml:space="preserve"> get мет</w:delText>
          </w:r>
        </w:del>
      </w:ins>
      <w:ins w:id="1501" w:author="Boni" w:date="2014-09-07T23:13:00Z">
        <w:del w:id="1502" w:author="Andrija Ilic" w:date="2015-09-06T19:35:00Z">
          <w:r w:rsidR="00E5101C" w:rsidDel="002A60DA">
            <w:delText>о</w:delText>
          </w:r>
        </w:del>
      </w:ins>
      <w:ins w:id="1503" w:author="Boni" w:date="2014-09-07T23:12:00Z">
        <w:del w:id="1504" w:author="Andrija Ilic" w:date="2015-09-06T19:35:00Z">
          <w:r w:rsidR="00E5101C" w:rsidDel="002A60DA">
            <w:delText>де. Ов</w:delText>
          </w:r>
        </w:del>
      </w:ins>
      <w:ins w:id="1505" w:author="Boni" w:date="2014-09-07T23:13:00Z">
        <w:del w:id="1506" w:author="Andrija Ilic" w:date="2015-09-06T19:35:00Z">
          <w:r w:rsidR="00E5101C" w:rsidDel="002A60DA">
            <w:delText>о</w:delText>
          </w:r>
        </w:del>
      </w:ins>
      <w:ins w:id="1507" w:author="Boni" w:date="2014-09-07T23:12:00Z">
        <w:del w:id="1508" w:author="Andrija Ilic" w:date="2015-09-06T19:35:00Z">
          <w:r w:rsidR="00E5101C" w:rsidDel="002A60DA">
            <w:delText xml:space="preserve"> је најпр</w:delText>
          </w:r>
        </w:del>
      </w:ins>
      <w:ins w:id="1509" w:author="Boni" w:date="2014-09-07T23:13:00Z">
        <w:del w:id="1510" w:author="Andrija Ilic" w:date="2015-09-06T19:35:00Z">
          <w:r w:rsidR="00E5101C" w:rsidDel="002A60DA">
            <w:delText>о</w:delText>
          </w:r>
        </w:del>
      </w:ins>
      <w:ins w:id="1511" w:author="Boni" w:date="2014-09-07T23:12:00Z">
        <w:del w:id="1512" w:author="Andrija Ilic" w:date="2015-09-06T19:35:00Z">
          <w:r w:rsidR="00E5101C" w:rsidDel="002A60DA">
            <w:delText>стији и п</w:delText>
          </w:r>
        </w:del>
      </w:ins>
      <w:ins w:id="1513" w:author="Boni" w:date="2014-09-07T23:13:00Z">
        <w:del w:id="1514" w:author="Andrija Ilic" w:date="2015-09-06T19:35:00Z">
          <w:r w:rsidR="00E5101C" w:rsidDel="002A60DA">
            <w:delText>о</w:delText>
          </w:r>
        </w:del>
      </w:ins>
      <w:ins w:id="1515" w:author="Boni" w:date="2014-09-07T23:12:00Z">
        <w:del w:id="1516" w:author="Andrija Ilic" w:date="2015-09-06T19:35:00Z">
          <w:r w:rsidR="00E5101C" w:rsidDel="002A60DA">
            <w:delText>четни пример у једн</w:delText>
          </w:r>
        </w:del>
      </w:ins>
      <w:ins w:id="1517" w:author="Boni" w:date="2014-09-07T23:13:00Z">
        <w:del w:id="1518" w:author="Andrija Ilic" w:date="2015-09-06T19:35:00Z">
          <w:r w:rsidR="00E5101C" w:rsidDel="002A60DA">
            <w:delText>о</w:delText>
          </w:r>
        </w:del>
      </w:ins>
      <w:ins w:id="1519" w:author="Boni" w:date="2014-09-07T23:12:00Z">
        <w:del w:id="1520" w:author="Andrija Ilic" w:date="2015-09-06T19:35:00Z">
          <w:r w:rsidR="00E5101C" w:rsidDel="002A60DA">
            <w:delText>ј Tapestry апликацији. [4]</w:delText>
          </w:r>
        </w:del>
      </w:ins>
    </w:p>
    <w:p w14:paraId="33BA1E05" w14:textId="306F9C65" w:rsidR="00E5101C" w:rsidRPr="00E5101C" w:rsidDel="002A60DA" w:rsidRDefault="00E5101C" w:rsidP="006C5206">
      <w:pPr>
        <w:rPr>
          <w:del w:id="1521" w:author="Andrija Ilic" w:date="2015-09-06T19:35:00Z"/>
        </w:rPr>
      </w:pPr>
    </w:p>
    <w:p w14:paraId="061E679B" w14:textId="44CFA6A8" w:rsidR="005E2CB0" w:rsidDel="002A60DA" w:rsidRDefault="005E2CB0" w:rsidP="006C5206">
      <w:pPr>
        <w:rPr>
          <w:del w:id="1522" w:author="Andrija Ilic" w:date="2015-09-06T19:35:00Z"/>
        </w:rPr>
      </w:pPr>
    </w:p>
    <w:p w14:paraId="57796B37" w14:textId="49F69581" w:rsidR="00D60E97" w:rsidDel="002A60DA" w:rsidRDefault="00D60E97" w:rsidP="00D60E97">
      <w:pPr>
        <w:pStyle w:val="Heading2"/>
        <w:rPr>
          <w:del w:id="1523" w:author="Andrija Ilic" w:date="2015-09-06T19:35:00Z"/>
        </w:rPr>
      </w:pPr>
      <w:bookmarkStart w:id="1524" w:name="_Toc397909060"/>
      <w:del w:id="1525" w:author="Andrija Ilic" w:date="2015-09-06T19:35:00Z">
        <w:r w:rsidDel="002A60DA">
          <w:delText>2.1 Основне к</w:delText>
        </w:r>
      </w:del>
      <w:ins w:id="1526" w:author="Boni" w:date="2014-09-08T22:39:00Z">
        <w:del w:id="1527" w:author="Andrija Ilic" w:date="2015-09-06T19:35:00Z">
          <w:r w:rsidR="007356B2" w:rsidDel="002A60DA">
            <w:delText>К</w:delText>
          </w:r>
        </w:del>
      </w:ins>
      <w:del w:id="1528" w:author="Andrija Ilic" w:date="2015-09-06T19:35:00Z">
        <w:r w:rsidDel="002A60DA">
          <w:delText>омпоненте Tapestry оквира</w:delText>
        </w:r>
        <w:bookmarkEnd w:id="1524"/>
      </w:del>
    </w:p>
    <w:p w14:paraId="681308E0" w14:textId="2784D177" w:rsidR="00D60E97" w:rsidDel="002A60DA" w:rsidRDefault="00D60E97" w:rsidP="00D60E97">
      <w:pPr>
        <w:rPr>
          <w:del w:id="1529" w:author="Andrija Ilic" w:date="2015-09-06T19:35:00Z"/>
        </w:rPr>
      </w:pPr>
    </w:p>
    <w:p w14:paraId="3D4868CB" w14:textId="06DE3A90" w:rsidR="00D60E97" w:rsidDel="002A60DA" w:rsidRDefault="00D60E97" w:rsidP="00D60E97">
      <w:pPr>
        <w:rPr>
          <w:del w:id="1530" w:author="Andrija Ilic" w:date="2015-09-06T19:35:00Z"/>
          <w:rFonts w:eastAsia="Calibri" w:cs="Calibri"/>
          <w:color w:val="000000"/>
          <w:szCs w:val="24"/>
        </w:rPr>
      </w:pPr>
      <w:del w:id="1531" w:author="Andrija Ilic" w:date="2015-09-06T19:35:00Z">
        <w:r w:rsidDel="002A60DA">
          <w:rPr>
            <w:rFonts w:eastAsia="Calibri" w:cs="Calibri"/>
            <w:color w:val="000000"/>
            <w:szCs w:val="24"/>
          </w:rPr>
          <w:delText xml:space="preserve">U Tapestry апликацијама сви елементи на веб страници (форме, линкови, поља за унос, итд.) су представљени помоћу компоненти. </w:delText>
        </w:r>
      </w:del>
    </w:p>
    <w:p w14:paraId="1DE91169" w14:textId="167949C2" w:rsidR="00D60E97" w:rsidDel="002A60DA" w:rsidRDefault="00D60E97" w:rsidP="00D60E97">
      <w:pPr>
        <w:rPr>
          <w:del w:id="1532" w:author="Andrija Ilic" w:date="2015-09-06T19:35:00Z"/>
          <w:rFonts w:eastAsia="Calibri" w:cs="Calibri"/>
          <w:color w:val="000000"/>
          <w:szCs w:val="24"/>
        </w:rPr>
      </w:pPr>
    </w:p>
    <w:p w14:paraId="114D9E92" w14:textId="5052D9A5" w:rsidR="00D60E97" w:rsidDel="002A60DA" w:rsidRDefault="00D60E97" w:rsidP="00D60E97">
      <w:pPr>
        <w:rPr>
          <w:del w:id="1533" w:author="Andrija Ilic" w:date="2015-09-06T19:35:00Z"/>
          <w:rFonts w:eastAsia="Calibri" w:cs="Calibri"/>
          <w:color w:val="000000"/>
          <w:szCs w:val="24"/>
        </w:rPr>
      </w:pPr>
      <w:del w:id="1534" w:author="Andrija Ilic" w:date="2015-09-06T19:35:00Z">
        <w:r w:rsidDel="002A60DA">
          <w:rPr>
            <w:rFonts w:eastAsia="Calibri" w:cs="Calibri"/>
            <w:color w:val="000000"/>
            <w:szCs w:val="24"/>
          </w:rPr>
          <w:delText xml:space="preserve">Tapestry оквир је базиран на компонентама а не на операцијама. Већина веб технологија је базирана на операцијама. Tapestry апликације су састављене из страница које могу да се састоје из мањих компоненти. Компоненте могу да се састоје </w:delText>
        </w:r>
        <w:r w:rsidR="006125DD" w:rsidDel="002A60DA">
          <w:rPr>
            <w:rFonts w:eastAsia="Calibri" w:cs="Calibri"/>
            <w:color w:val="000000"/>
            <w:szCs w:val="24"/>
          </w:rPr>
          <w:delText>из више компоненти. (Слика 1) [3</w:delText>
        </w:r>
        <w:r w:rsidDel="002A60DA">
          <w:rPr>
            <w:rFonts w:eastAsia="Calibri" w:cs="Calibri"/>
            <w:color w:val="000000"/>
            <w:szCs w:val="24"/>
          </w:rPr>
          <w:delText>]</w:delText>
        </w:r>
      </w:del>
    </w:p>
    <w:p w14:paraId="69C90E12" w14:textId="15747F09" w:rsidR="00D60E97" w:rsidDel="002A60DA" w:rsidRDefault="00D60E97" w:rsidP="00D60E97">
      <w:pPr>
        <w:rPr>
          <w:del w:id="1535" w:author="Andrija Ilic" w:date="2015-09-06T19:35:00Z"/>
          <w:rFonts w:eastAsia="Calibri" w:cs="Calibri"/>
          <w:color w:val="000000"/>
          <w:szCs w:val="24"/>
        </w:rPr>
      </w:pPr>
    </w:p>
    <w:p w14:paraId="612DA9DF" w14:textId="7EC75765" w:rsidR="00D60E97" w:rsidDel="002A60DA" w:rsidRDefault="00D60E97" w:rsidP="00D60E97">
      <w:pPr>
        <w:rPr>
          <w:del w:id="1536" w:author="Andrija Ilic" w:date="2015-09-06T19:35:00Z"/>
          <w:rFonts w:eastAsia="Calibri" w:cs="Calibri"/>
          <w:color w:val="000000"/>
          <w:szCs w:val="24"/>
        </w:rPr>
      </w:pPr>
      <w:del w:id="1537" w:author="Andrija Ilic" w:date="2015-09-06T19:35:00Z">
        <w:r w:rsidDel="002A60DA">
          <w:rPr>
            <w:noProof/>
          </w:rPr>
          <w:drawing>
            <wp:anchor distT="0" distB="0" distL="0" distR="0" simplePos="0" relativeHeight="251660288" behindDoc="0" locked="0" layoutInCell="1" allowOverlap="1" wp14:anchorId="29BB0417" wp14:editId="0698A945">
              <wp:simplePos x="0" y="0"/>
              <wp:positionH relativeFrom="column">
                <wp:align>center</wp:align>
              </wp:positionH>
              <wp:positionV relativeFrom="paragraph">
                <wp:posOffset>0</wp:posOffset>
              </wp:positionV>
              <wp:extent cx="3009265" cy="1969135"/>
              <wp:effectExtent l="19050" t="0" r="635" b="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009265" cy="1969135"/>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1. Дијаграм к</w:delText>
        </w:r>
        <w:r w:rsidR="00974C1D" w:rsidDel="002A60DA">
          <w:rPr>
            <w:rFonts w:eastAsia="Calibri" w:cs="Calibri"/>
            <w:color w:val="000000"/>
            <w:szCs w:val="24"/>
          </w:rPr>
          <w:delText>ласа који приказује р</w:delText>
        </w:r>
        <w:r w:rsidDel="002A60DA">
          <w:rPr>
            <w:rFonts w:eastAsia="Calibri" w:cs="Calibri"/>
            <w:color w:val="000000"/>
            <w:szCs w:val="24"/>
          </w:rPr>
          <w:delText>елације између апликације, странице и компоненте</w:delText>
        </w:r>
      </w:del>
    </w:p>
    <w:p w14:paraId="2FDAA7FB" w14:textId="4070C995" w:rsidR="00D60E97" w:rsidDel="002A60DA" w:rsidRDefault="00D60E97" w:rsidP="00D60E97">
      <w:pPr>
        <w:rPr>
          <w:del w:id="1538" w:author="Andrija Ilic" w:date="2015-09-06T19:35:00Z"/>
          <w:rFonts w:eastAsia="Calibri" w:cs="Calibri"/>
          <w:color w:val="000000"/>
          <w:szCs w:val="24"/>
        </w:rPr>
      </w:pPr>
    </w:p>
    <w:p w14:paraId="726B0519" w14:textId="45EB8C59" w:rsidR="00252993" w:rsidDel="002A60DA" w:rsidRDefault="00D60E97">
      <w:pPr>
        <w:jc w:val="both"/>
        <w:rPr>
          <w:del w:id="1539" w:author="Andrija Ilic" w:date="2015-09-06T19:35:00Z"/>
          <w:rFonts w:eastAsia="Calibri" w:cs="Calibri"/>
          <w:color w:val="000000"/>
          <w:szCs w:val="24"/>
        </w:rPr>
        <w:pPrChange w:id="1540" w:author="Boni" w:date="2014-09-07T22:52:00Z">
          <w:pPr/>
        </w:pPrChange>
      </w:pPr>
      <w:del w:id="1541" w:author="Andrija Ilic" w:date="2015-09-06T19:35:00Z">
        <w:r w:rsidDel="002A60DA">
          <w:rPr>
            <w:rFonts w:eastAsia="Calibri" w:cs="Calibri"/>
            <w:color w:val="000000"/>
            <w:szCs w:val="24"/>
          </w:rPr>
          <w:delText>Компоненте могу имти један или више именованих параметара који  служе да детаљније опишу компоненту. Као и параметри Java метода, параметри Tapestry компоненте могу бити улазно излазни. Компонента може да чита параметар и да прикаже вредност, или да упише параметар да постави вредност. Компоненте као што су форма и компоненте форме (TextField, Checkbox, RadiGroup, итд</w:delText>
        </w:r>
        <w:r w:rsidDel="002A60DA">
          <w:rPr>
            <w:rFonts w:ascii="Calibri" w:eastAsia="Calibri" w:hAnsi="Calibri" w:cs="Calibri"/>
            <w:color w:val="000000"/>
            <w:sz w:val="22"/>
          </w:rPr>
          <w:delText xml:space="preserve"> </w:delText>
        </w:r>
        <w:r w:rsidDel="002A60DA">
          <w:rPr>
            <w:rFonts w:eastAsia="Calibri" w:cs="Calibri"/>
            <w:color w:val="000000"/>
            <w:szCs w:val="24"/>
          </w:rPr>
          <w:delText>) лако се трансформишу у HTML тагове. Општа динамика позива компоненти Tapestry  оквира приказана је дијаграмом секвенц</w:delText>
        </w:r>
        <w:r w:rsidR="006125DD" w:rsidDel="002A60DA">
          <w:rPr>
            <w:rFonts w:eastAsia="Calibri" w:cs="Calibri"/>
            <w:color w:val="000000"/>
            <w:szCs w:val="24"/>
          </w:rPr>
          <w:delText>и који је дат на Слици 2 [3]</w:delText>
        </w:r>
      </w:del>
    </w:p>
    <w:p w14:paraId="0EAF83C6" w14:textId="78741EE6" w:rsidR="00D60E97" w:rsidDel="002A60DA" w:rsidRDefault="00D60E97" w:rsidP="00D60E97">
      <w:pPr>
        <w:rPr>
          <w:del w:id="1542" w:author="Andrija Ilic" w:date="2015-09-06T19:35:00Z"/>
          <w:rFonts w:eastAsia="Calibri" w:cs="Calibri"/>
          <w:color w:val="000000"/>
          <w:szCs w:val="24"/>
        </w:rPr>
      </w:pPr>
    </w:p>
    <w:p w14:paraId="7E5F07C9" w14:textId="37860016" w:rsidR="00D60E97" w:rsidDel="002A60DA" w:rsidRDefault="00D60E97" w:rsidP="00D60E97">
      <w:pPr>
        <w:rPr>
          <w:del w:id="1543" w:author="Andrija Ilic" w:date="2015-09-06T19:35:00Z"/>
          <w:rFonts w:eastAsia="Calibri" w:cs="Calibri"/>
          <w:color w:val="000000"/>
          <w:szCs w:val="24"/>
        </w:rPr>
      </w:pPr>
      <w:del w:id="1544" w:author="Andrija Ilic" w:date="2015-09-06T19:35:00Z">
        <w:r w:rsidDel="002A60DA">
          <w:rPr>
            <w:noProof/>
          </w:rPr>
          <w:drawing>
            <wp:anchor distT="0" distB="0" distL="0" distR="0" simplePos="0" relativeHeight="251661312" behindDoc="0" locked="0" layoutInCell="1" allowOverlap="1" wp14:anchorId="29A27769" wp14:editId="58CBCB96">
              <wp:simplePos x="0" y="0"/>
              <wp:positionH relativeFrom="column">
                <wp:align>center</wp:align>
              </wp:positionH>
              <wp:positionV relativeFrom="paragraph">
                <wp:posOffset>0</wp:posOffset>
              </wp:positionV>
              <wp:extent cx="4946650" cy="3112770"/>
              <wp:effectExtent l="19050" t="0" r="6350" b="0"/>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946650" cy="3112770"/>
                      </a:xfrm>
                      <a:prstGeom prst="rect">
                        <a:avLst/>
                      </a:prstGeom>
                      <a:solidFill>
                        <a:srgbClr val="FFFFFF"/>
                      </a:solidFill>
                      <a:ln w="9525">
                        <a:noFill/>
                        <a:miter lim="800000"/>
                        <a:headEnd/>
                        <a:tailEnd/>
                      </a:ln>
                    </pic:spPr>
                  </pic:pic>
                </a:graphicData>
              </a:graphic>
            </wp:anchor>
          </w:drawing>
        </w:r>
        <w:r w:rsidDel="002A60DA">
          <w:rPr>
            <w:rFonts w:eastAsia="Calibri" w:cs="Calibri"/>
            <w:color w:val="000000"/>
            <w:szCs w:val="24"/>
          </w:rPr>
          <w:delText>Слика 2. Секвенцни дијаграм Tapestry оквира</w:delText>
        </w:r>
      </w:del>
    </w:p>
    <w:p w14:paraId="1EBAA774" w14:textId="734FF58D" w:rsidR="00D60E97" w:rsidDel="002A60DA" w:rsidRDefault="00D60E97" w:rsidP="00D60E97">
      <w:pPr>
        <w:rPr>
          <w:del w:id="1545" w:author="Andrija Ilic" w:date="2015-09-06T19:35:00Z"/>
          <w:rFonts w:eastAsia="Calibri" w:cs="Calibri"/>
          <w:color w:val="000000"/>
          <w:szCs w:val="24"/>
        </w:rPr>
      </w:pPr>
    </w:p>
    <w:p w14:paraId="79B6C350" w14:textId="052CD536" w:rsidR="00252993" w:rsidDel="002A60DA" w:rsidRDefault="005E67E1">
      <w:pPr>
        <w:pStyle w:val="Heading2"/>
        <w:rPr>
          <w:ins w:id="1546" w:author="Boni" w:date="2014-09-07T23:31:00Z"/>
          <w:del w:id="1547" w:author="Andrija Ilic" w:date="2015-09-06T19:35:00Z"/>
        </w:rPr>
        <w:pPrChange w:id="1548" w:author="Boni" w:date="2014-09-08T22:40:00Z">
          <w:pPr/>
        </w:pPrChange>
      </w:pPr>
      <w:bookmarkStart w:id="1549" w:name="_Toc397909061"/>
      <w:ins w:id="1550" w:author="Boni" w:date="2014-09-07T23:31:00Z">
        <w:del w:id="1551" w:author="Andrija Ilic" w:date="2015-09-06T19:35:00Z">
          <w:r w:rsidDel="002A60DA">
            <w:delText>2.</w:delText>
          </w:r>
        </w:del>
      </w:ins>
      <w:ins w:id="1552" w:author="Boni" w:date="2014-09-08T00:02:00Z">
        <w:del w:id="1553" w:author="Andrija Ilic" w:date="2015-09-06T19:35:00Z">
          <w:r w:rsidR="009E64C2" w:rsidDel="002A60DA">
            <w:delText>2</w:delText>
          </w:r>
        </w:del>
      </w:ins>
      <w:ins w:id="1554" w:author="Boni" w:date="2014-09-07T23:31:00Z">
        <w:del w:id="1555" w:author="Andrija Ilic" w:date="2015-09-06T19:35:00Z">
          <w:r w:rsidDel="002A60DA">
            <w:delText xml:space="preserve"> Начини дефинисања компоненти</w:delText>
          </w:r>
        </w:del>
      </w:ins>
      <w:ins w:id="1556" w:author="Boni" w:date="2014-09-07T23:36:00Z">
        <w:del w:id="1557" w:author="Andrija Ilic" w:date="2015-09-06T19:35:00Z">
          <w:r w:rsidR="00201FF6" w:rsidDel="002A60DA">
            <w:delText xml:space="preserve"> и преглед компоненти</w:delText>
          </w:r>
        </w:del>
      </w:ins>
      <w:bookmarkEnd w:id="1549"/>
    </w:p>
    <w:p w14:paraId="736FBA69" w14:textId="7DAAC9EC" w:rsidR="00252993" w:rsidDel="002A60DA" w:rsidRDefault="00252993">
      <w:pPr>
        <w:rPr>
          <w:ins w:id="1558" w:author="Boni" w:date="2014-09-07T23:31:00Z"/>
          <w:del w:id="1559" w:author="Andrija Ilic" w:date="2015-09-06T19:35:00Z"/>
        </w:rPr>
      </w:pPr>
    </w:p>
    <w:p w14:paraId="204F5325" w14:textId="481D9770" w:rsidR="00D60E97" w:rsidDel="002A60DA" w:rsidRDefault="00B24EC5" w:rsidP="00D60E97">
      <w:pPr>
        <w:rPr>
          <w:ins w:id="1560" w:author="Boni" w:date="2014-09-07T23:27:00Z"/>
          <w:del w:id="1561" w:author="Andrija Ilic" w:date="2015-09-06T19:35:00Z"/>
        </w:rPr>
      </w:pPr>
      <w:ins w:id="1562" w:author="Boni" w:date="2014-09-07T23:26:00Z">
        <w:del w:id="1563" w:author="Andrija Ilic" w:date="2015-09-06T19:35:00Z">
          <w:r w:rsidDel="002A60DA">
            <w:delText xml:space="preserve">Компоненте се дефинишу </w:delText>
          </w:r>
          <w:r w:rsidR="005E67E1" w:rsidDel="002A60DA">
            <w:delText xml:space="preserve">коришћењм xml елемената унутар Tapestry </w:delText>
          </w:r>
        </w:del>
      </w:ins>
      <w:ins w:id="1564" w:author="Boni" w:date="2014-09-07T23:27:00Z">
        <w:del w:id="1565" w:author="Andrija Ilic" w:date="2015-09-06T19:35:00Z">
          <w:r w:rsidR="005E67E1" w:rsidDel="002A60DA">
            <w:delText>простора за имена.</w:delText>
          </w:r>
        </w:del>
      </w:ins>
    </w:p>
    <w:p w14:paraId="1E3575CE" w14:textId="7AF25DDC" w:rsidR="00252993" w:rsidDel="002A60DA" w:rsidRDefault="005E67E1">
      <w:pPr>
        <w:pStyle w:val="CodeStyle"/>
        <w:rPr>
          <w:ins w:id="1566" w:author="Boni" w:date="2014-09-07T23:33:00Z"/>
          <w:del w:id="1567" w:author="Andrija Ilic" w:date="2015-09-06T19:35:00Z"/>
        </w:rPr>
        <w:pPrChange w:id="1568" w:author="Boni" w:date="2014-09-07T23:27:00Z">
          <w:pPr/>
        </w:pPrChange>
      </w:pPr>
      <w:ins w:id="1569" w:author="Boni" w:date="2014-09-07T23:27:00Z">
        <w:del w:id="1570" w:author="Andrija Ilic" w:date="2015-09-06T19:35:00Z">
          <w:r w:rsidDel="002A60DA">
            <w:delText>&lt;t:textfield t:value="message"/&gt;</w:delText>
          </w:r>
        </w:del>
      </w:ins>
    </w:p>
    <w:p w14:paraId="03F51EA1" w14:textId="3F07B7C2" w:rsidR="00252993" w:rsidDel="002A60DA" w:rsidRDefault="00252993">
      <w:pPr>
        <w:pStyle w:val="NoSpacing"/>
        <w:rPr>
          <w:ins w:id="1571" w:author="Boni" w:date="2014-09-07T23:33:00Z"/>
          <w:del w:id="1572" w:author="Andrija Ilic" w:date="2015-09-06T19:35:00Z"/>
        </w:rPr>
        <w:pPrChange w:id="1573" w:author="Boni" w:date="2014-09-07T23:33:00Z">
          <w:pPr/>
        </w:pPrChange>
      </w:pPr>
    </w:p>
    <w:p w14:paraId="6DA4C234" w14:textId="24F7CD50" w:rsidR="00252993" w:rsidDel="002A60DA" w:rsidRDefault="005E67E1">
      <w:pPr>
        <w:pStyle w:val="NoSpacing"/>
        <w:rPr>
          <w:ins w:id="1574" w:author="Boni" w:date="2014-09-07T23:31:00Z"/>
          <w:del w:id="1575" w:author="Andrija Ilic" w:date="2015-09-06T19:35:00Z"/>
        </w:rPr>
        <w:pPrChange w:id="1576" w:author="Boni" w:date="2014-09-07T23:33:00Z">
          <w:pPr/>
        </w:pPrChange>
      </w:pPr>
      <w:ins w:id="1577" w:author="Boni" w:date="2014-09-07T23:33:00Z">
        <w:del w:id="1578" w:author="Andrija Ilic" w:date="2015-09-06T19:35:00Z">
          <w:r w:rsidDel="002A60DA">
            <w:delText>Али ако у креирању веб апликације учествује одвојено развојни тим од дизајнерског тима</w:delText>
          </w:r>
        </w:del>
      </w:ins>
      <w:ins w:id="1579" w:author="Boni" w:date="2014-09-07T23:35:00Z">
        <w:del w:id="1580" w:author="Andrija Ilic" w:date="2015-09-06T19:35:00Z">
          <w:r w:rsidDel="002A60DA">
            <w:delText xml:space="preserve"> t</w:delText>
          </w:r>
        </w:del>
      </w:ins>
      <w:ins w:id="1581" w:author="Boni" w:date="2014-09-07T23:34:00Z">
        <w:del w:id="1582" w:author="Andrija Ilic" w:date="2015-09-06T19:35:00Z">
          <w:r w:rsidDel="002A60DA">
            <w:delText xml:space="preserve">apestry пружа могућност дефинисања компоненти као </w:delText>
          </w:r>
        </w:del>
      </w:ins>
      <w:ins w:id="1583" w:author="Boni" w:date="2014-09-07T23:35:00Z">
        <w:del w:id="1584" w:author="Andrija Ilic" w:date="2015-09-06T19:35:00Z">
          <w:r w:rsidDel="002A60DA">
            <w:delText>обичних HTML компоненти, што ће дизајнерском тиму омогућити да имју увид у и</w:delText>
          </w:r>
        </w:del>
      </w:ins>
      <w:ins w:id="1585" w:author="Boni" w:date="2014-09-07T23:36:00Z">
        <w:del w:id="1586" w:author="Andrija Ilic" w:date="2015-09-06T19:35:00Z">
          <w:r w:rsidDel="002A60DA">
            <w:delText xml:space="preserve">зглед </w:delText>
          </w:r>
        </w:del>
      </w:ins>
      <w:ins w:id="1587" w:author="Boni" w:date="2014-09-07T23:37:00Z">
        <w:del w:id="1588" w:author="Andrija Ilic" w:date="2015-09-06T19:35:00Z">
          <w:r w:rsidR="00201FF6" w:rsidDel="002A60DA">
            <w:delText>странице</w:delText>
          </w:r>
        </w:del>
      </w:ins>
      <w:ins w:id="1589" w:author="Boni" w:date="2014-09-07T23:36:00Z">
        <w:del w:id="1590" w:author="Andrija Ilic" w:date="2015-09-06T19:35:00Z">
          <w:r w:rsidDel="002A60DA">
            <w:delText xml:space="preserve"> без покретања целе апликације</w:delText>
          </w:r>
        </w:del>
      </w:ins>
      <w:ins w:id="1591" w:author="Boni" w:date="2014-09-07T23:37:00Z">
        <w:del w:id="1592" w:author="Andrija Ilic" w:date="2015-09-06T19:35:00Z">
          <w:r w:rsidR="00201FF6" w:rsidDel="002A60DA">
            <w:delText>.</w:delText>
          </w:r>
        </w:del>
      </w:ins>
    </w:p>
    <w:p w14:paraId="64BB3C2D" w14:textId="518C4A0E" w:rsidR="00252993" w:rsidDel="002A60DA" w:rsidRDefault="00252993">
      <w:pPr>
        <w:pStyle w:val="NoSpacing"/>
        <w:rPr>
          <w:ins w:id="1593" w:author="Boni" w:date="2014-09-07T23:30:00Z"/>
          <w:del w:id="1594" w:author="Andrija Ilic" w:date="2015-09-06T19:35:00Z"/>
        </w:rPr>
        <w:pPrChange w:id="1595" w:author="Boni" w:date="2014-09-07T23:31:00Z">
          <w:pPr/>
        </w:pPrChange>
      </w:pPr>
    </w:p>
    <w:p w14:paraId="7E006AC7" w14:textId="16AFCD8A" w:rsidR="00252993" w:rsidDel="002A60DA" w:rsidRDefault="00201FF6">
      <w:pPr>
        <w:pStyle w:val="NoSpacing"/>
        <w:rPr>
          <w:ins w:id="1596" w:author="Boni" w:date="2014-09-07T23:31:00Z"/>
          <w:del w:id="1597" w:author="Andrija Ilic" w:date="2015-09-06T19:35:00Z"/>
        </w:rPr>
        <w:pPrChange w:id="1598" w:author="Boni" w:date="2014-09-07T23:30:00Z">
          <w:pPr/>
        </w:pPrChange>
      </w:pPr>
      <w:ins w:id="1599" w:author="Boni" w:date="2014-09-07T23:37:00Z">
        <w:del w:id="1600" w:author="Andrija Ilic" w:date="2015-09-06T19:35:00Z">
          <w:r w:rsidDel="002A60DA">
            <w:delText>Овако изгледа иста компонета де</w:delText>
          </w:r>
        </w:del>
      </w:ins>
      <w:ins w:id="1601" w:author="Boni" w:date="2014-09-07T23:38:00Z">
        <w:del w:id="1602" w:author="Andrija Ilic" w:date="2015-09-06T19:35:00Z">
          <w:r w:rsidDel="002A60DA">
            <w:delText>финисана</w:delText>
          </w:r>
        </w:del>
      </w:ins>
      <w:ins w:id="1603" w:author="Boni" w:date="2014-09-07T23:30:00Z">
        <w:del w:id="1604" w:author="Andrija Ilic" w:date="2015-09-06T19:35:00Z">
          <w:r w:rsidR="005E67E1" w:rsidDel="002A60DA">
            <w:delText xml:space="preserve"> као </w:delText>
          </w:r>
        </w:del>
      </w:ins>
      <w:ins w:id="1605" w:author="Boni" w:date="2014-09-07T23:31:00Z">
        <w:del w:id="1606" w:author="Andrija Ilic" w:date="2015-09-06T19:35:00Z">
          <w:r w:rsidR="005E67E1" w:rsidDel="002A60DA">
            <w:delText>HTML елемент</w:delText>
          </w:r>
        </w:del>
      </w:ins>
      <w:ins w:id="1607" w:author="Boni" w:date="2014-09-07T23:38:00Z">
        <w:del w:id="1608" w:author="Andrija Ilic" w:date="2015-09-06T19:35:00Z">
          <w:r w:rsidDel="002A60DA">
            <w:delText>.</w:delText>
          </w:r>
        </w:del>
      </w:ins>
    </w:p>
    <w:p w14:paraId="710D4BBA" w14:textId="716CF4C1" w:rsidR="00252993" w:rsidDel="002A60DA" w:rsidRDefault="00252993">
      <w:pPr>
        <w:pStyle w:val="NoSpacing"/>
        <w:rPr>
          <w:ins w:id="1609" w:author="Boni" w:date="2014-09-07T23:31:00Z"/>
          <w:del w:id="1610" w:author="Andrija Ilic" w:date="2015-09-06T19:35:00Z"/>
        </w:rPr>
        <w:pPrChange w:id="1611" w:author="Boni" w:date="2014-09-07T23:30:00Z">
          <w:pPr/>
        </w:pPrChange>
      </w:pPr>
    </w:p>
    <w:p w14:paraId="261F0D17" w14:textId="3E13B946" w:rsidR="00252993" w:rsidDel="002A60DA" w:rsidRDefault="005E67E1">
      <w:pPr>
        <w:pStyle w:val="CodeStyle"/>
        <w:rPr>
          <w:ins w:id="1612" w:author="Boni" w:date="2014-09-07T23:32:00Z"/>
          <w:del w:id="1613" w:author="Andrija Ilic" w:date="2015-09-06T19:35:00Z"/>
        </w:rPr>
        <w:pPrChange w:id="1614" w:author="Boni" w:date="2014-09-07T23:31:00Z">
          <w:pPr/>
        </w:pPrChange>
      </w:pPr>
      <w:ins w:id="1615" w:author="Boni" w:date="2014-09-07T23:31:00Z">
        <w:del w:id="1616" w:author="Andrija Ilic" w:date="2015-09-06T19:35:00Z">
          <w:r w:rsidDel="002A60DA">
            <w:delText>&lt;input type="text" t:type="textfield" t:value="message"/&gt;</w:delText>
          </w:r>
        </w:del>
      </w:ins>
    </w:p>
    <w:p w14:paraId="10460233" w14:textId="15B7975C" w:rsidR="00252993" w:rsidDel="002A60DA" w:rsidRDefault="00252993">
      <w:pPr>
        <w:pStyle w:val="NoSpacing"/>
        <w:rPr>
          <w:ins w:id="1617" w:author="Boni" w:date="2014-09-07T23:32:00Z"/>
          <w:del w:id="1618" w:author="Andrija Ilic" w:date="2015-09-06T19:35:00Z"/>
        </w:rPr>
        <w:pPrChange w:id="1619" w:author="Boni" w:date="2014-09-07T23:32:00Z">
          <w:pPr/>
        </w:pPrChange>
      </w:pPr>
    </w:p>
    <w:p w14:paraId="68CF2602" w14:textId="2CBA18A5" w:rsidR="00252993" w:rsidDel="002A60DA" w:rsidRDefault="00201FF6">
      <w:pPr>
        <w:pStyle w:val="NoSpacing"/>
        <w:rPr>
          <w:ins w:id="1620" w:author="Boni" w:date="2014-09-07T23:40:00Z"/>
          <w:del w:id="1621" w:author="Andrija Ilic" w:date="2015-09-06T19:35:00Z"/>
        </w:rPr>
        <w:pPrChange w:id="1622" w:author="Boni" w:date="2014-09-07T23:32:00Z">
          <w:pPr/>
        </w:pPrChange>
      </w:pPr>
      <w:ins w:id="1623" w:author="Boni" w:date="2014-09-07T23:38:00Z">
        <w:del w:id="1624" w:author="Andrija Ilic" w:date="2015-09-06T19:35:00Z">
          <w:r w:rsidDel="002A60DA">
            <w:delText xml:space="preserve">Tapestry нуди преко 65 уграђених компоненти и миксина. Али сваки корисник </w:delText>
          </w:r>
        </w:del>
      </w:ins>
      <w:ins w:id="1625" w:author="Boni" w:date="2014-09-07T23:39:00Z">
        <w:del w:id="1626" w:author="Andrija Ilic" w:date="2015-09-06T19:35:00Z">
          <w:r w:rsidDel="002A60DA">
            <w:delText xml:space="preserve">може креирати своје компоненте или преузети из постојећих библиотека. </w:delText>
          </w:r>
        </w:del>
      </w:ins>
    </w:p>
    <w:p w14:paraId="6DF1FF81" w14:textId="7A502B09" w:rsidR="00252993" w:rsidDel="002A60DA" w:rsidRDefault="00252993">
      <w:pPr>
        <w:pStyle w:val="NoSpacing"/>
        <w:rPr>
          <w:ins w:id="1627" w:author="Boni" w:date="2014-09-07T23:39:00Z"/>
          <w:del w:id="1628" w:author="Andrija Ilic" w:date="2015-09-06T19:35:00Z"/>
        </w:rPr>
        <w:pPrChange w:id="1629" w:author="Boni" w:date="2014-09-07T23:32:00Z">
          <w:pPr/>
        </w:pPrChange>
      </w:pPr>
    </w:p>
    <w:p w14:paraId="77E3DD77" w14:textId="2988EDD8" w:rsidR="00252993" w:rsidDel="002A60DA" w:rsidRDefault="00201FF6">
      <w:pPr>
        <w:pStyle w:val="NoSpacing"/>
        <w:rPr>
          <w:ins w:id="1630" w:author="Boni" w:date="2014-09-07T23:42:00Z"/>
          <w:del w:id="1631" w:author="Andrija Ilic" w:date="2015-09-06T19:35:00Z"/>
        </w:rPr>
        <w:pPrChange w:id="1632" w:author="Boni" w:date="2014-09-07T23:32:00Z">
          <w:pPr/>
        </w:pPrChange>
      </w:pPr>
      <w:ins w:id="1633" w:author="Boni" w:date="2014-09-07T23:39:00Z">
        <w:del w:id="1634" w:author="Andrija Ilic" w:date="2015-09-06T19:35:00Z">
          <w:r w:rsidDel="002A60DA">
            <w:delText>Неке од основних к</w:delText>
          </w:r>
        </w:del>
      </w:ins>
      <w:ins w:id="1635" w:author="Boni" w:date="2014-09-07T23:40:00Z">
        <w:del w:id="1636" w:author="Andrija Ilic" w:date="2015-09-06T19:35:00Z">
          <w:r w:rsidDel="002A60DA">
            <w:delText>омпоненти које се срећу на већини страница су:</w:delText>
          </w:r>
        </w:del>
      </w:ins>
    </w:p>
    <w:p w14:paraId="7BB403C1" w14:textId="05194A7E" w:rsidR="00252993" w:rsidDel="002A60DA" w:rsidRDefault="00252993">
      <w:pPr>
        <w:pStyle w:val="NoSpacing"/>
        <w:rPr>
          <w:ins w:id="1637" w:author="Boni" w:date="2014-09-07T23:40:00Z"/>
          <w:del w:id="1638" w:author="Andrija Ilic" w:date="2015-09-06T19:35:00Z"/>
        </w:rPr>
        <w:pPrChange w:id="1639" w:author="Boni" w:date="2014-09-07T23:32:00Z">
          <w:pPr/>
        </w:pPrChange>
      </w:pPr>
    </w:p>
    <w:p w14:paraId="4401081C" w14:textId="364B8124" w:rsidR="00252993" w:rsidDel="002A60DA" w:rsidRDefault="00252993">
      <w:pPr>
        <w:pStyle w:val="NoSpacing"/>
        <w:rPr>
          <w:ins w:id="1640" w:author="Boni" w:date="2014-09-08T00:06:00Z"/>
          <w:del w:id="1641" w:author="Andrija Ilic" w:date="2015-09-06T19:35:00Z"/>
        </w:rPr>
        <w:pPrChange w:id="1642" w:author="Boni" w:date="2014-09-07T23:27:00Z">
          <w:pPr/>
        </w:pPrChange>
      </w:pPr>
    </w:p>
    <w:p w14:paraId="76A103E5" w14:textId="09A612DB" w:rsidR="00252993" w:rsidDel="002A60DA" w:rsidRDefault="00252993">
      <w:pPr>
        <w:pStyle w:val="NoSpacing"/>
        <w:rPr>
          <w:ins w:id="1643" w:author="Boni" w:date="2014-09-08T00:06:00Z"/>
          <w:del w:id="1644" w:author="Andrija Ilic" w:date="2015-09-06T19:35:00Z"/>
        </w:rPr>
        <w:pPrChange w:id="1645" w:author="Boni" w:date="2014-09-07T23:27:00Z">
          <w:pPr/>
        </w:pPrChange>
      </w:pPr>
    </w:p>
    <w:p w14:paraId="1A1F4D59" w14:textId="432E07B1" w:rsidR="00252993" w:rsidDel="002A60DA" w:rsidRDefault="00252993">
      <w:pPr>
        <w:pStyle w:val="NoSpacing"/>
        <w:rPr>
          <w:ins w:id="1646" w:author="Boni" w:date="2014-09-08T03:09:00Z"/>
          <w:del w:id="1647" w:author="Andrija Ilic" w:date="2015-09-06T19:35:00Z"/>
        </w:rPr>
        <w:pPrChange w:id="1648" w:author="Boni" w:date="2014-09-07T23:27:00Z">
          <w:pPr/>
        </w:pPrChange>
      </w:pPr>
    </w:p>
    <w:p w14:paraId="3DE70B33" w14:textId="57E9EA9D" w:rsidR="00252993" w:rsidDel="002A60DA" w:rsidRDefault="00252993">
      <w:pPr>
        <w:pStyle w:val="NoSpacing"/>
        <w:rPr>
          <w:ins w:id="1649" w:author="Boni" w:date="2014-09-08T03:09:00Z"/>
          <w:del w:id="1650" w:author="Andrija Ilic" w:date="2015-09-06T19:35:00Z"/>
        </w:rPr>
        <w:pPrChange w:id="1651" w:author="Boni" w:date="2014-09-07T23:27:00Z">
          <w:pPr/>
        </w:pPrChange>
      </w:pPr>
    </w:p>
    <w:p w14:paraId="63A58262" w14:textId="43DA76A8" w:rsidR="00252993" w:rsidDel="002A60DA" w:rsidRDefault="00252993">
      <w:pPr>
        <w:pStyle w:val="NoSpacing"/>
        <w:rPr>
          <w:ins w:id="1652" w:author="Boni" w:date="2014-09-08T03:09:00Z"/>
          <w:del w:id="1653" w:author="Andrija Ilic" w:date="2015-09-06T19:35:00Z"/>
        </w:rPr>
        <w:pPrChange w:id="1654" w:author="Boni" w:date="2014-09-07T23:27:00Z">
          <w:pPr/>
        </w:pPrChange>
      </w:pPr>
    </w:p>
    <w:p w14:paraId="5F87E827" w14:textId="2F06DAE8" w:rsidR="00252993" w:rsidDel="002A60DA" w:rsidRDefault="00252993">
      <w:pPr>
        <w:pStyle w:val="NoSpacing"/>
        <w:rPr>
          <w:del w:id="1655" w:author="Andrija Ilic" w:date="2015-09-06T19:35:00Z"/>
        </w:rPr>
        <w:pPrChange w:id="1656" w:author="Boni" w:date="2014-09-07T23:27:00Z">
          <w:pPr/>
        </w:pPrChange>
      </w:pPr>
    </w:p>
    <w:p w14:paraId="7BE2185A" w14:textId="7D7CEDEC" w:rsidR="00252993" w:rsidDel="002A60DA" w:rsidRDefault="005F3F8E">
      <w:pPr>
        <w:pStyle w:val="Heading3"/>
        <w:rPr>
          <w:ins w:id="1657" w:author="Boni" w:date="2014-09-07T23:55:00Z"/>
          <w:del w:id="1658" w:author="Andrija Ilic" w:date="2015-09-06T19:35:00Z"/>
          <w:rFonts w:eastAsia="Calibri"/>
        </w:rPr>
      </w:pPr>
      <w:bookmarkStart w:id="1659" w:name="_Toc397909062"/>
      <w:ins w:id="1660" w:author="Boni" w:date="2014-09-08T00:04:00Z">
        <w:del w:id="1661" w:author="Andrija Ilic" w:date="2015-09-06T19:35:00Z">
          <w:r w:rsidRPr="005F3F8E" w:rsidDel="002A60DA">
            <w:rPr>
              <w:rFonts w:eastAsia="Calibri"/>
              <w:b w:val="0"/>
              <w:bCs w:val="0"/>
              <w:rPrChange w:id="1662" w:author="Boni" w:date="2014-09-08T00:04:00Z">
                <w:rPr>
                  <w:rFonts w:eastAsia="Calibri"/>
                  <w:b w:val="0"/>
                  <w:bCs w:val="0"/>
                  <w:color w:val="0000FF" w:themeColor="hyperlink"/>
                  <w:u w:val="single"/>
                </w:rPr>
              </w:rPrChange>
            </w:rPr>
            <w:delText xml:space="preserve">2.2.1 </w:delText>
          </w:r>
        </w:del>
      </w:ins>
      <w:del w:id="1663" w:author="Andrija Ilic" w:date="2015-09-06T19:35:00Z">
        <w:r w:rsidR="00D60E97" w:rsidRPr="009E64C2" w:rsidDel="002A60DA">
          <w:rPr>
            <w:rFonts w:eastAsia="Calibri"/>
          </w:rPr>
          <w:delText>2.</w:delText>
        </w:r>
        <w:r w:rsidR="008F22AB" w:rsidRPr="009E64C2" w:rsidDel="002A60DA">
          <w:rPr>
            <w:rFonts w:eastAsia="Calibri"/>
          </w:rPr>
          <w:delText>1</w:delText>
        </w:r>
        <w:r w:rsidR="00D60E97" w:rsidRPr="009E64C2" w:rsidDel="002A60DA">
          <w:rPr>
            <w:rFonts w:eastAsia="Calibri"/>
          </w:rPr>
          <w:delText xml:space="preserve">.1 </w:delText>
        </w:r>
      </w:del>
      <w:ins w:id="1664" w:author="Boni" w:date="2014-09-06T23:35:00Z">
        <w:del w:id="1665" w:author="Andrija Ilic" w:date="2015-09-06T19:35:00Z">
          <w:r w:rsidR="00C648DA" w:rsidRPr="009E64C2" w:rsidDel="002A60DA">
            <w:rPr>
              <w:rFonts w:eastAsia="Calibri"/>
            </w:rPr>
            <w:delText xml:space="preserve">Компонента за унос </w:delText>
          </w:r>
        </w:del>
      </w:ins>
      <w:ins w:id="1666" w:author="Boni" w:date="2014-09-07T23:53:00Z">
        <w:del w:id="1667" w:author="Andrija Ilic" w:date="2015-09-06T19:35:00Z">
          <w:r w:rsidRPr="005F3F8E" w:rsidDel="002A60DA">
            <w:rPr>
              <w:rFonts w:eastAsia="Calibri"/>
              <w:b w:val="0"/>
              <w:bCs w:val="0"/>
              <w:rPrChange w:id="1668" w:author="Boni" w:date="2014-09-08T00:04:00Z">
                <w:rPr>
                  <w:rFonts w:eastAsia="Calibri"/>
                  <w:b w:val="0"/>
                  <w:bCs w:val="0"/>
                  <w:color w:val="0000FF" w:themeColor="hyperlink"/>
                  <w:u w:val="single"/>
                </w:rPr>
              </w:rPrChange>
            </w:rPr>
            <w:delText>података</w:delText>
          </w:r>
        </w:del>
      </w:ins>
      <w:bookmarkEnd w:id="1659"/>
    </w:p>
    <w:p w14:paraId="2BCD1C06" w14:textId="49F94006" w:rsidR="00D60E97" w:rsidRPr="00C648DA" w:rsidDel="002A60DA" w:rsidRDefault="00D60E97" w:rsidP="00D60E97">
      <w:pPr>
        <w:pStyle w:val="Heading3"/>
        <w:rPr>
          <w:del w:id="1669" w:author="Andrija Ilic" w:date="2015-09-06T19:35:00Z"/>
        </w:rPr>
      </w:pPr>
      <w:commentRangeStart w:id="1670"/>
      <w:del w:id="1671" w:author="Andrija Ilic" w:date="2015-09-06T19:35:00Z">
        <w:r w:rsidDel="002A60DA">
          <w:rPr>
            <w:rFonts w:eastAsia="Calibri"/>
          </w:rPr>
          <w:delText>TextField, PasswordField</w:delText>
        </w:r>
        <w:commentRangeEnd w:id="1670"/>
        <w:r w:rsidR="0060385F" w:rsidDel="002A60DA">
          <w:rPr>
            <w:rStyle w:val="CommentReference"/>
            <w:rFonts w:ascii="Times New Roman" w:eastAsiaTheme="minorHAnsi" w:hAnsi="Times New Roman" w:cstheme="minorBidi"/>
            <w:b w:val="0"/>
            <w:bCs w:val="0"/>
          </w:rPr>
          <w:commentReference w:id="1670"/>
        </w:r>
      </w:del>
    </w:p>
    <w:p w14:paraId="76B8D83C" w14:textId="38448011" w:rsidR="00AB4F49" w:rsidDel="002A60DA" w:rsidRDefault="00AB4F49" w:rsidP="00AB4F49">
      <w:pPr>
        <w:pStyle w:val="NoSpacing"/>
        <w:rPr>
          <w:ins w:id="1672" w:author="Boni" w:date="2014-09-07T23:54:00Z"/>
          <w:del w:id="1673" w:author="Andrija Ilic" w:date="2015-09-06T19:35:00Z"/>
        </w:rPr>
      </w:pPr>
      <w:ins w:id="1674" w:author="Boni" w:date="2014-09-07T23:54:00Z">
        <w:del w:id="1675" w:author="Andrija Ilic" w:date="2015-09-06T19:35:00Z">
          <w:r w:rsidRPr="00201FF6" w:rsidDel="002A60DA">
            <w:rPr>
              <w:b/>
            </w:rPr>
            <w:delText xml:space="preserve">TextField </w:delText>
          </w:r>
          <w:r w:rsidDel="002A60DA">
            <w:rPr>
              <w:b/>
            </w:rPr>
            <w:delText xml:space="preserve">– </w:delText>
          </w:r>
          <w:r w:rsidDel="002A60DA">
            <w:delText xml:space="preserve">одговара </w:delText>
          </w:r>
          <w:r w:rsidRPr="00201FF6" w:rsidDel="002A60DA">
            <w:rPr>
              <w:rStyle w:val="CodeStyleChar"/>
            </w:rPr>
            <w:delText>&lt;input type="text"&gt;</w:delText>
          </w:r>
          <w:r w:rsidDel="002A60DA">
            <w:rPr>
              <w:rStyle w:val="CodeStyleChar"/>
            </w:rPr>
            <w:delText xml:space="preserve"> </w:delText>
          </w:r>
          <w:r w:rsidRPr="00201FF6" w:rsidDel="002A60DA">
            <w:delText>HTML елементу</w:delText>
          </w:r>
          <w:r w:rsidDel="002A60DA">
            <w:delText>. Користи се за едитовање једне линије текста.</w:delText>
          </w:r>
        </w:del>
      </w:ins>
    </w:p>
    <w:p w14:paraId="2C4C6FA2" w14:textId="36F1D289" w:rsidR="00AB4F49" w:rsidDel="002A60DA" w:rsidRDefault="00AB4F49" w:rsidP="00AB4F49">
      <w:pPr>
        <w:pStyle w:val="NoSpacing"/>
        <w:rPr>
          <w:ins w:id="1676" w:author="Boni" w:date="2014-09-07T23:54:00Z"/>
          <w:del w:id="1677" w:author="Andrija Ilic" w:date="2015-09-06T19:35:00Z"/>
        </w:rPr>
      </w:pPr>
    </w:p>
    <w:p w14:paraId="0B635AD1" w14:textId="72787F18" w:rsidR="00AB4F49" w:rsidDel="002A60DA" w:rsidRDefault="00AB4F49" w:rsidP="00AB4F49">
      <w:pPr>
        <w:rPr>
          <w:ins w:id="1678" w:author="Boni" w:date="2014-09-08T22:37:00Z"/>
          <w:del w:id="1679" w:author="Andrija Ilic" w:date="2015-09-06T19:35:00Z"/>
        </w:rPr>
      </w:pPr>
      <w:ins w:id="1680" w:author="Boni" w:date="2014-09-07T23:54:00Z">
        <w:del w:id="1681" w:author="Andrija Ilic" w:date="2015-09-06T19:35:00Z">
          <w:r w:rsidRPr="00201FF6" w:rsidDel="002A60DA">
            <w:rPr>
              <w:b/>
            </w:rPr>
            <w:delText xml:space="preserve">TextArea </w:delText>
          </w:r>
          <w:r w:rsidDel="002A60DA">
            <w:delText xml:space="preserve">– одговара </w:delText>
          </w:r>
          <w:r w:rsidRPr="00201FF6" w:rsidDel="002A60DA">
            <w:rPr>
              <w:rStyle w:val="CodeStyleChar"/>
            </w:rPr>
            <w:delText>&lt;textarea&gt;</w:delText>
          </w:r>
          <w:r w:rsidDel="002A60DA">
            <w:rPr>
              <w:rStyle w:val="CodeStyleChar"/>
            </w:rPr>
            <w:delText xml:space="preserve"> </w:delText>
          </w:r>
          <w:r w:rsidRPr="00201FF6" w:rsidDel="002A60DA">
            <w:delText>HTML елементу</w:delText>
          </w:r>
          <w:r w:rsidDel="002A60DA">
            <w:delText>. Користи се за едитовање вишелинијског текста.</w:delText>
          </w:r>
        </w:del>
      </w:ins>
    </w:p>
    <w:p w14:paraId="7D9FC9E8" w14:textId="7BD3192C" w:rsidR="00F800CC" w:rsidDel="002A60DA" w:rsidRDefault="00F800CC" w:rsidP="00AB4F49">
      <w:pPr>
        <w:rPr>
          <w:ins w:id="1682" w:author="Boni" w:date="2014-09-08T22:38:00Z"/>
          <w:del w:id="1683" w:author="Andrija Ilic" w:date="2015-09-06T19:35:00Z"/>
        </w:rPr>
      </w:pPr>
      <w:ins w:id="1684" w:author="Boni" w:date="2014-09-08T22:38:00Z">
        <w:del w:id="1685" w:author="Andrija Ilic" w:date="2015-09-06T19:35:00Z">
          <w:r w:rsidDel="002A60DA">
            <w:rPr>
              <w:noProof/>
            </w:rPr>
            <w:drawing>
              <wp:inline distT="0" distB="0" distL="0" distR="0" wp14:anchorId="1D4E2E88" wp14:editId="5B5BE69B">
                <wp:extent cx="3590925" cy="907596"/>
                <wp:effectExtent l="19050" t="0" r="9525" b="0"/>
                <wp:docPr id="77" name="Picture 76" descr="Tex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 Area.jpg"/>
                        <pic:cNvPicPr/>
                      </pic:nvPicPr>
                      <pic:blipFill>
                        <a:blip r:embed="rId24" cstate="print"/>
                        <a:stretch>
                          <a:fillRect/>
                        </a:stretch>
                      </pic:blipFill>
                      <pic:spPr>
                        <a:xfrm>
                          <a:off x="0" y="0"/>
                          <a:ext cx="3590925" cy="907596"/>
                        </a:xfrm>
                        <a:prstGeom prst="rect">
                          <a:avLst/>
                        </a:prstGeom>
                      </pic:spPr>
                    </pic:pic>
                  </a:graphicData>
                </a:graphic>
              </wp:inline>
            </w:drawing>
          </w:r>
        </w:del>
      </w:ins>
    </w:p>
    <w:p w14:paraId="7611BC25" w14:textId="3C1BA0E1" w:rsidR="00F800CC" w:rsidRPr="00F800CC" w:rsidDel="002A60DA" w:rsidRDefault="00F800CC" w:rsidP="00AB4F49">
      <w:pPr>
        <w:rPr>
          <w:ins w:id="1686" w:author="Boni" w:date="2014-09-07T23:54:00Z"/>
          <w:del w:id="1687" w:author="Andrija Ilic" w:date="2015-09-06T19:35:00Z"/>
        </w:rPr>
      </w:pPr>
      <w:ins w:id="1688" w:author="Boni" w:date="2014-09-08T22:38:00Z">
        <w:del w:id="1689" w:author="Andrija Ilic" w:date="2015-09-06T19:35:00Z">
          <w:r w:rsidDel="002A60DA">
            <w:delText>Слика 2.1 Изглед TextArea компоненте</w:delText>
          </w:r>
        </w:del>
      </w:ins>
    </w:p>
    <w:p w14:paraId="216BC2D1" w14:textId="5FC5BCDE" w:rsidR="00AB4F49" w:rsidDel="002A60DA" w:rsidRDefault="00AB4F49" w:rsidP="00AB4F49">
      <w:pPr>
        <w:rPr>
          <w:ins w:id="1690" w:author="Boni" w:date="2014-09-08T22:34:00Z"/>
          <w:del w:id="1691" w:author="Andrija Ilic" w:date="2015-09-06T19:35:00Z"/>
        </w:rPr>
      </w:pPr>
      <w:ins w:id="1692" w:author="Boni" w:date="2014-09-07T23:54:00Z">
        <w:del w:id="1693" w:author="Andrija Ilic" w:date="2015-09-06T19:35:00Z">
          <w:r w:rsidRPr="00AB4F49" w:rsidDel="002A60DA">
            <w:rPr>
              <w:b/>
            </w:rPr>
            <w:delText>Select</w:delText>
          </w:r>
          <w:r w:rsidDel="002A60DA">
            <w:delText xml:space="preserve"> – одговара </w:delText>
          </w:r>
          <w:r w:rsidRPr="00AB4F49" w:rsidDel="002A60DA">
            <w:rPr>
              <w:rStyle w:val="CodeStyleChar"/>
            </w:rPr>
            <w:delText>&lt;select&gt;</w:delText>
          </w:r>
          <w:r w:rsidDel="002A60DA">
            <w:delText xml:space="preserve"> HTML компонети, служи за одабир једне од вредности из понуђене листе.</w:delText>
          </w:r>
        </w:del>
      </w:ins>
    </w:p>
    <w:p w14:paraId="3E1D8AA4" w14:textId="461626EF" w:rsidR="009B7C7B" w:rsidDel="002A60DA" w:rsidRDefault="009B7C7B" w:rsidP="00AB4F49">
      <w:pPr>
        <w:rPr>
          <w:ins w:id="1694" w:author="Boni" w:date="2014-09-08T22:35:00Z"/>
          <w:del w:id="1695" w:author="Andrija Ilic" w:date="2015-09-06T19:35:00Z"/>
        </w:rPr>
      </w:pPr>
      <w:ins w:id="1696" w:author="Boni" w:date="2014-09-08T22:34:00Z">
        <w:del w:id="1697" w:author="Andrija Ilic" w:date="2015-09-06T19:35:00Z">
          <w:r w:rsidDel="002A60DA">
            <w:rPr>
              <w:noProof/>
            </w:rPr>
            <w:drawing>
              <wp:inline distT="0" distB="0" distL="0" distR="0" wp14:anchorId="6FAAA1EC" wp14:editId="0012BDDE">
                <wp:extent cx="2781300" cy="1109438"/>
                <wp:effectExtent l="19050" t="0" r="0" b="0"/>
                <wp:docPr id="61" name="Picture 60" descr="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jpg"/>
                        <pic:cNvPicPr/>
                      </pic:nvPicPr>
                      <pic:blipFill>
                        <a:blip r:embed="rId25" cstate="print"/>
                        <a:stretch>
                          <a:fillRect/>
                        </a:stretch>
                      </pic:blipFill>
                      <pic:spPr>
                        <a:xfrm>
                          <a:off x="0" y="0"/>
                          <a:ext cx="2784262" cy="1110620"/>
                        </a:xfrm>
                        <a:prstGeom prst="rect">
                          <a:avLst/>
                        </a:prstGeom>
                      </pic:spPr>
                    </pic:pic>
                  </a:graphicData>
                </a:graphic>
              </wp:inline>
            </w:drawing>
          </w:r>
        </w:del>
      </w:ins>
    </w:p>
    <w:p w14:paraId="0E5C90B2" w14:textId="5C8EE3AC" w:rsidR="009B7C7B" w:rsidRPr="009B7C7B" w:rsidDel="002A60DA" w:rsidRDefault="009B7C7B" w:rsidP="00AB4F49">
      <w:pPr>
        <w:rPr>
          <w:ins w:id="1698" w:author="Boni" w:date="2014-09-07T23:54:00Z"/>
          <w:del w:id="1699" w:author="Andrija Ilic" w:date="2015-09-06T19:35:00Z"/>
        </w:rPr>
      </w:pPr>
      <w:ins w:id="1700" w:author="Boni" w:date="2014-09-08T22:35:00Z">
        <w:del w:id="1701" w:author="Andrija Ilic" w:date="2015-09-06T19:35:00Z">
          <w:r w:rsidDel="002A60DA">
            <w:delText>Слика 2.</w:delText>
          </w:r>
        </w:del>
      </w:ins>
      <w:ins w:id="1702" w:author="Boni" w:date="2014-09-08T22:38:00Z">
        <w:del w:id="1703" w:author="Andrija Ilic" w:date="2015-09-06T19:35:00Z">
          <w:r w:rsidR="00F800CC" w:rsidDel="002A60DA">
            <w:delText>2</w:delText>
          </w:r>
        </w:del>
      </w:ins>
      <w:ins w:id="1704" w:author="Boni" w:date="2014-09-08T22:35:00Z">
        <w:del w:id="1705" w:author="Andrija Ilic" w:date="2015-09-06T19:35:00Z">
          <w:r w:rsidDel="002A60DA">
            <w:delText xml:space="preserve"> Изглед select компоненте</w:delText>
          </w:r>
        </w:del>
      </w:ins>
    </w:p>
    <w:p w14:paraId="1027AB59" w14:textId="3F0C8A42" w:rsidR="00AB4F49" w:rsidDel="002A60DA" w:rsidRDefault="00AB4F49" w:rsidP="00AB4F49">
      <w:pPr>
        <w:rPr>
          <w:ins w:id="1706" w:author="Boni" w:date="2014-09-07T23:54:00Z"/>
          <w:del w:id="1707" w:author="Andrija Ilic" w:date="2015-09-06T19:35:00Z"/>
        </w:rPr>
      </w:pPr>
      <w:ins w:id="1708" w:author="Boni" w:date="2014-09-07T23:54:00Z">
        <w:del w:id="1709" w:author="Andrija Ilic" w:date="2015-09-06T19:35:00Z">
          <w:r w:rsidRPr="00AB4F49" w:rsidDel="002A60DA">
            <w:rPr>
              <w:b/>
            </w:rPr>
            <w:delText xml:space="preserve">RadioGroup </w:delText>
          </w:r>
          <w:r w:rsidDel="002A60DA">
            <w:delText>– групише већи број radio компоненти које се све односе на исту особину ентитета.</w:delText>
          </w:r>
        </w:del>
      </w:ins>
    </w:p>
    <w:p w14:paraId="5CE52F06" w14:textId="6BD5FB02" w:rsidR="00AB4F49" w:rsidDel="002A60DA" w:rsidRDefault="00AB4F49" w:rsidP="00AB4F49">
      <w:pPr>
        <w:rPr>
          <w:ins w:id="1710" w:author="Boni" w:date="2014-09-08T22:36:00Z"/>
          <w:del w:id="1711" w:author="Andrija Ilic" w:date="2015-09-06T19:35:00Z"/>
        </w:rPr>
      </w:pPr>
      <w:ins w:id="1712" w:author="Boni" w:date="2014-09-07T23:54:00Z">
        <w:del w:id="1713" w:author="Andrija Ilic" w:date="2015-09-06T19:35:00Z">
          <w:r w:rsidRPr="00AB4F49" w:rsidDel="002A60DA">
            <w:rPr>
              <w:b/>
            </w:rPr>
            <w:delText>Radio</w:delText>
          </w:r>
          <w:r w:rsidDel="002A60DA">
            <w:delText xml:space="preserve"> – одговара </w:delText>
          </w:r>
          <w:r w:rsidRPr="00AB4F49" w:rsidDel="002A60DA">
            <w:rPr>
              <w:rStyle w:val="CodeStyleChar"/>
            </w:rPr>
            <w:delText>&lt;input type="radio"&gt;</w:delText>
          </w:r>
          <w:r w:rsidDel="002A60DA">
            <w:rPr>
              <w:rStyle w:val="CodeStyleChar"/>
            </w:rPr>
            <w:delText xml:space="preserve"> </w:delText>
          </w:r>
          <w:r w:rsidRPr="00AB4F49" w:rsidDel="002A60DA">
            <w:delText>мора се налазити унутар RadioGroup контејнера</w:delText>
          </w:r>
          <w:r w:rsidDel="002A60DA">
            <w:delText>. Служи за одабир својства ентитета.</w:delText>
          </w:r>
        </w:del>
      </w:ins>
    </w:p>
    <w:p w14:paraId="5F49F423" w14:textId="0B0B7C15" w:rsidR="00FE049A" w:rsidRPr="00FE049A" w:rsidDel="002A60DA" w:rsidRDefault="00FE049A" w:rsidP="00AB4F49">
      <w:pPr>
        <w:rPr>
          <w:ins w:id="1714" w:author="Boni" w:date="2014-09-08T22:36:00Z"/>
          <w:del w:id="1715" w:author="Andrija Ilic" w:date="2015-09-06T19:35:00Z"/>
        </w:rPr>
      </w:pPr>
    </w:p>
    <w:p w14:paraId="3327BF54" w14:textId="75794464" w:rsidR="00FE049A" w:rsidDel="002A60DA" w:rsidRDefault="00FE049A" w:rsidP="00AB4F49">
      <w:pPr>
        <w:rPr>
          <w:ins w:id="1716" w:author="Boni" w:date="2014-09-08T22:36:00Z"/>
          <w:del w:id="1717" w:author="Andrija Ilic" w:date="2015-09-06T19:35:00Z"/>
        </w:rPr>
      </w:pPr>
      <w:ins w:id="1718" w:author="Boni" w:date="2014-09-08T22:36:00Z">
        <w:del w:id="1719" w:author="Andrija Ilic" w:date="2015-09-06T19:35:00Z">
          <w:r w:rsidDel="002A60DA">
            <w:rPr>
              <w:noProof/>
            </w:rPr>
            <w:drawing>
              <wp:inline distT="0" distB="0" distL="0" distR="0" wp14:anchorId="6A0AAD1C" wp14:editId="36A0059B">
                <wp:extent cx="3810000" cy="771525"/>
                <wp:effectExtent l="19050" t="0" r="0" b="0"/>
                <wp:docPr id="65" name="Picture 64" descr="Radio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oup.jpg"/>
                        <pic:cNvPicPr/>
                      </pic:nvPicPr>
                      <pic:blipFill>
                        <a:blip r:embed="rId26" cstate="print"/>
                        <a:stretch>
                          <a:fillRect/>
                        </a:stretch>
                      </pic:blipFill>
                      <pic:spPr>
                        <a:xfrm>
                          <a:off x="0" y="0"/>
                          <a:ext cx="3810000" cy="771525"/>
                        </a:xfrm>
                        <a:prstGeom prst="rect">
                          <a:avLst/>
                        </a:prstGeom>
                      </pic:spPr>
                    </pic:pic>
                  </a:graphicData>
                </a:graphic>
              </wp:inline>
            </w:drawing>
          </w:r>
        </w:del>
      </w:ins>
    </w:p>
    <w:p w14:paraId="16E3C07A" w14:textId="545AF913" w:rsidR="00FE049A" w:rsidRPr="00FE049A" w:rsidDel="002A60DA" w:rsidRDefault="00FE049A" w:rsidP="00AB4F49">
      <w:pPr>
        <w:rPr>
          <w:ins w:id="1720" w:author="Boni" w:date="2014-09-07T23:54:00Z"/>
          <w:del w:id="1721" w:author="Andrija Ilic" w:date="2015-09-06T19:35:00Z"/>
        </w:rPr>
      </w:pPr>
      <w:ins w:id="1722" w:author="Boni" w:date="2014-09-08T22:36:00Z">
        <w:del w:id="1723" w:author="Andrija Ilic" w:date="2015-09-06T19:35:00Z">
          <w:r w:rsidDel="002A60DA">
            <w:delText>Слика 2.</w:delText>
          </w:r>
        </w:del>
      </w:ins>
      <w:ins w:id="1724" w:author="Boni" w:date="2014-09-08T22:38:00Z">
        <w:del w:id="1725" w:author="Andrija Ilic" w:date="2015-09-06T19:35:00Z">
          <w:r w:rsidR="00F800CC" w:rsidDel="002A60DA">
            <w:delText>3</w:delText>
          </w:r>
        </w:del>
      </w:ins>
      <w:ins w:id="1726" w:author="Boni" w:date="2014-09-08T22:36:00Z">
        <w:del w:id="1727" w:author="Andrija Ilic" w:date="2015-09-06T19:35:00Z">
          <w:r w:rsidDel="002A60DA">
            <w:delText xml:space="preserve"> Изгле Radio и RadioGroup компоненте</w:delText>
          </w:r>
        </w:del>
      </w:ins>
    </w:p>
    <w:p w14:paraId="3A5BBC52" w14:textId="6A48AE9D" w:rsidR="00AB4F49" w:rsidRPr="00AB4F49" w:rsidDel="002A60DA" w:rsidRDefault="00AB4F49" w:rsidP="00AB4F49">
      <w:pPr>
        <w:rPr>
          <w:ins w:id="1728" w:author="Boni" w:date="2014-09-07T23:54:00Z"/>
          <w:del w:id="1729" w:author="Andrija Ilic" w:date="2015-09-06T19:35:00Z"/>
        </w:rPr>
      </w:pPr>
      <w:ins w:id="1730" w:author="Boni" w:date="2014-09-07T23:54:00Z">
        <w:del w:id="1731" w:author="Andrija Ilic" w:date="2015-09-06T19:35:00Z">
          <w:r w:rsidRPr="00AB4F49" w:rsidDel="002A60DA">
            <w:rPr>
              <w:b/>
            </w:rPr>
            <w:delText>Form</w:delText>
          </w:r>
          <w:r w:rsidDel="002A60DA">
            <w:delText xml:space="preserve"> – исто као и у HTML-у служи за груписање других компоненти.</w:delText>
          </w:r>
        </w:del>
      </w:ins>
    </w:p>
    <w:p w14:paraId="6C5471E0" w14:textId="20F2C364" w:rsidR="00D60E97" w:rsidRPr="009E64C2" w:rsidDel="002A60DA" w:rsidRDefault="005F3F8E" w:rsidP="00D60E97">
      <w:pPr>
        <w:rPr>
          <w:del w:id="1732" w:author="Andrija Ilic" w:date="2015-09-06T19:35:00Z"/>
        </w:rPr>
      </w:pPr>
      <w:ins w:id="1733" w:author="Boni" w:date="2014-09-08T00:04:00Z">
        <w:del w:id="1734" w:author="Andrija Ilic" w:date="2015-09-06T19:35:00Z">
          <w:r w:rsidRPr="005F3F8E" w:rsidDel="002A60DA">
            <w:rPr>
              <w:b/>
              <w:rPrChange w:id="1735" w:author="Boni" w:date="2014-09-08T00:06:00Z">
                <w:rPr>
                  <w:color w:val="0000FF" w:themeColor="hyperlink"/>
                  <w:u w:val="single"/>
                </w:rPr>
              </w:rPrChange>
            </w:rPr>
            <w:delText>PasswordField</w:delText>
          </w:r>
        </w:del>
      </w:ins>
      <w:ins w:id="1736" w:author="Boni" w:date="2014-09-08T00:05:00Z">
        <w:del w:id="1737" w:author="Andrija Ilic" w:date="2015-09-06T19:35:00Z">
          <w:r w:rsidRPr="005F3F8E" w:rsidDel="002A60DA">
            <w:rPr>
              <w:b/>
              <w:rPrChange w:id="1738" w:author="Boni" w:date="2014-09-08T00:06:00Z">
                <w:rPr>
                  <w:color w:val="0000FF" w:themeColor="hyperlink"/>
                  <w:u w:val="single"/>
                </w:rPr>
              </w:rPrChange>
            </w:rPr>
            <w:delText xml:space="preserve"> </w:delText>
          </w:r>
          <w:r w:rsidR="009E64C2" w:rsidDel="002A60DA">
            <w:delText xml:space="preserve">– приказује се као </w:delText>
          </w:r>
          <w:r w:rsidR="009E64C2" w:rsidDel="002A60DA">
            <w:rPr>
              <w:rStyle w:val="apple-converted-space"/>
              <w:rFonts w:ascii="Verdana" w:hAnsi="Verdana"/>
              <w:color w:val="000000"/>
              <w:sz w:val="16"/>
              <w:szCs w:val="16"/>
              <w:shd w:val="clear" w:color="auto" w:fill="FFFFFF"/>
            </w:rPr>
            <w:delText> </w:delText>
          </w:r>
          <w:r w:rsidRPr="005F3F8E" w:rsidDel="002A60DA">
            <w:rPr>
              <w:rStyle w:val="CodeStyleChar"/>
              <w:rPrChange w:id="1739" w:author="Boni" w:date="2014-09-08T00:06:00Z">
                <w:rPr>
                  <w:rFonts w:ascii="Verdana" w:hAnsi="Verdana"/>
                  <w:color w:val="000000"/>
                  <w:sz w:val="16"/>
                  <w:szCs w:val="16"/>
                  <w:u w:val="single"/>
                  <w:shd w:val="clear" w:color="auto" w:fill="FFFFFF"/>
                </w:rPr>
              </w:rPrChange>
            </w:rPr>
            <w:delText>&lt;input type="password"&gt;</w:delText>
          </w:r>
          <w:r w:rsidR="009E64C2" w:rsidDel="002A60DA">
            <w:rPr>
              <w:rFonts w:ascii="Verdana" w:hAnsi="Verdana"/>
              <w:color w:val="000000"/>
              <w:sz w:val="16"/>
              <w:szCs w:val="16"/>
              <w:shd w:val="clear" w:color="auto" w:fill="FFFFFF"/>
            </w:rPr>
            <w:delText xml:space="preserve"> </w:delText>
          </w:r>
          <w:r w:rsidRPr="005F3F8E" w:rsidDel="002A60DA">
            <w:rPr>
              <w:rPrChange w:id="1740" w:author="Boni" w:date="2014-09-08T00:06:00Z">
                <w:rPr>
                  <w:rFonts w:ascii="Verdana" w:hAnsi="Verdana"/>
                  <w:color w:val="000000"/>
                  <w:sz w:val="16"/>
                  <w:szCs w:val="16"/>
                  <w:u w:val="single"/>
                  <w:shd w:val="clear" w:color="auto" w:fill="FFFFFF"/>
                </w:rPr>
              </w:rPrChange>
            </w:rPr>
            <w:delText>HTML елемент</w:delText>
          </w:r>
        </w:del>
      </w:ins>
      <w:ins w:id="1741" w:author="Boni" w:date="2014-09-08T00:06:00Z">
        <w:del w:id="1742" w:author="Andrija Ilic" w:date="2015-09-06T19:35:00Z">
          <w:r w:rsidR="009E64C2" w:rsidDel="002A60DA">
            <w:delText>.</w:delText>
          </w:r>
        </w:del>
      </w:ins>
    </w:p>
    <w:p w14:paraId="7EA18147" w14:textId="277E2AB9" w:rsidR="00D60E97" w:rsidRPr="00607D5F" w:rsidDel="002A60DA" w:rsidRDefault="00D60E97" w:rsidP="00D60E97">
      <w:pPr>
        <w:rPr>
          <w:del w:id="1743" w:author="Andrija Ilic" w:date="2015-09-06T19:35:00Z"/>
        </w:rPr>
      </w:pPr>
      <w:del w:id="1744" w:author="Andrija Ilic" w:date="2015-09-06T19:35:00Z">
        <w:r w:rsidDel="002A60DA">
          <w:rPr>
            <w:rFonts w:eastAsia="Calibri" w:cs="Calibri"/>
            <w:color w:val="000000"/>
            <w:szCs w:val="24"/>
          </w:rPr>
          <w:delText xml:space="preserve">Ове компоненте морају да се налазе унутар Form компоненте. </w:delText>
        </w:r>
      </w:del>
    </w:p>
    <w:p w14:paraId="14E97802" w14:textId="2E39C3E4" w:rsidR="00D60E97" w:rsidDel="002A60DA" w:rsidRDefault="00D60E97" w:rsidP="00832451">
      <w:pPr>
        <w:pStyle w:val="CodeStyle"/>
        <w:rPr>
          <w:del w:id="1745" w:author="Andrija Ilic" w:date="2015-09-06T19:35:00Z"/>
        </w:rPr>
      </w:pPr>
      <w:commentRangeStart w:id="1746"/>
      <w:del w:id="1747" w:author="Andrija Ilic" w:date="2015-09-06T19:35:00Z">
        <w:r w:rsidDel="002A60DA">
          <w:delText xml:space="preserve">&lt;t:form t:id="loginForm"&gt; </w:delText>
        </w:r>
      </w:del>
    </w:p>
    <w:p w14:paraId="5BAD97E7" w14:textId="791CBCA5" w:rsidR="00D60E97" w:rsidDel="002A60DA" w:rsidRDefault="00D60E97" w:rsidP="00832451">
      <w:pPr>
        <w:pStyle w:val="CodeStyle"/>
        <w:rPr>
          <w:del w:id="1748" w:author="Andrija Ilic" w:date="2015-09-06T19:35:00Z"/>
        </w:rPr>
      </w:pPr>
    </w:p>
    <w:p w14:paraId="2DA95515" w14:textId="5E7DF655" w:rsidR="00D60E97" w:rsidDel="002A60DA" w:rsidRDefault="00D60E97" w:rsidP="00832451">
      <w:pPr>
        <w:pStyle w:val="CodeStyle"/>
        <w:ind w:left="1440"/>
        <w:rPr>
          <w:del w:id="1749" w:author="Andrija Ilic" w:date="2015-09-06T19:35:00Z"/>
        </w:rPr>
      </w:pPr>
      <w:del w:id="1750" w:author="Andrija Ilic" w:date="2015-09-06T19:35:00Z">
        <w:r w:rsidDel="002A60DA">
          <w:delText xml:space="preserve">&lt;input type="text" t:id="userName" </w:delText>
        </w:r>
      </w:del>
    </w:p>
    <w:p w14:paraId="5431CA23" w14:textId="21600667" w:rsidR="00D60E97" w:rsidDel="002A60DA" w:rsidRDefault="00D60E97" w:rsidP="00832451">
      <w:pPr>
        <w:pStyle w:val="CodeStyle"/>
        <w:ind w:left="1440"/>
        <w:rPr>
          <w:del w:id="1751" w:author="Andrija Ilic" w:date="2015-09-06T19:35:00Z"/>
        </w:rPr>
      </w:pPr>
    </w:p>
    <w:p w14:paraId="152493CF" w14:textId="3809278A" w:rsidR="00252993" w:rsidDel="002A60DA" w:rsidRDefault="00D60E97">
      <w:pPr>
        <w:pStyle w:val="CodeStyle"/>
        <w:rPr>
          <w:del w:id="1752" w:author="Andrija Ilic" w:date="2015-09-06T19:35:00Z"/>
        </w:rPr>
        <w:pPrChange w:id="1753" w:author="Boni" w:date="2014-09-07T23:20:00Z">
          <w:pPr>
            <w:pStyle w:val="CodeStyle"/>
            <w:ind w:left="1440"/>
          </w:pPr>
        </w:pPrChange>
      </w:pPr>
      <w:del w:id="1754" w:author="Andrija Ilic" w:date="2015-09-06T19:35:00Z">
        <w:r w:rsidDel="002A60DA">
          <w:delText>&lt;input type="text" t:id="password" t:type="TextField" t:value="userName"/&gt;</w:delText>
        </w:r>
      </w:del>
    </w:p>
    <w:p w14:paraId="37471FAD" w14:textId="523EB31F" w:rsidR="00D60E97" w:rsidDel="002A60DA" w:rsidRDefault="00D60E97" w:rsidP="00832451">
      <w:pPr>
        <w:pStyle w:val="CodeStyle"/>
        <w:ind w:left="1440"/>
        <w:rPr>
          <w:del w:id="1755" w:author="Andrija Ilic" w:date="2015-09-06T19:35:00Z"/>
        </w:rPr>
      </w:pPr>
      <w:del w:id="1756" w:author="Andrija Ilic" w:date="2015-09-06T19:35:00Z">
        <w:r w:rsidDel="002A60DA">
          <w:delText xml:space="preserve"> </w:delText>
        </w:r>
      </w:del>
    </w:p>
    <w:p w14:paraId="3E970185" w14:textId="7484BB28" w:rsidR="00D60E97" w:rsidDel="002A60DA" w:rsidRDefault="00D60E97" w:rsidP="00832451">
      <w:pPr>
        <w:pStyle w:val="CodeStyle"/>
        <w:ind w:left="1440"/>
        <w:rPr>
          <w:del w:id="1757" w:author="Andrija Ilic" w:date="2015-09-06T19:35:00Z"/>
        </w:rPr>
      </w:pPr>
      <w:del w:id="1758" w:author="Andrija Ilic" w:date="2015-09-06T19:35:00Z">
        <w:r w:rsidDel="002A60DA">
          <w:delText xml:space="preserve">&lt;input type="text" t:id="password" t:type="PasswordField" t:value="password"/&gt; </w:delText>
        </w:r>
      </w:del>
    </w:p>
    <w:p w14:paraId="422224B5" w14:textId="230CE2DF" w:rsidR="00D60E97" w:rsidDel="002A60DA" w:rsidRDefault="00D60E97" w:rsidP="00832451">
      <w:pPr>
        <w:pStyle w:val="CodeStyle"/>
        <w:ind w:left="1440"/>
        <w:rPr>
          <w:del w:id="1759" w:author="Andrija Ilic" w:date="2015-09-06T19:35:00Z"/>
        </w:rPr>
      </w:pPr>
    </w:p>
    <w:p w14:paraId="32E701FB" w14:textId="406849DF" w:rsidR="00D60E97" w:rsidDel="002A60DA" w:rsidRDefault="00D60E97" w:rsidP="00832451">
      <w:pPr>
        <w:pStyle w:val="CodeStyle"/>
        <w:ind w:left="1440"/>
        <w:rPr>
          <w:del w:id="1760" w:author="Andrija Ilic" w:date="2015-09-06T19:35:00Z"/>
        </w:rPr>
      </w:pPr>
      <w:del w:id="1761" w:author="Andrija Ilic" w:date="2015-09-06T19:35:00Z">
        <w:r w:rsidDel="002A60DA">
          <w:delText xml:space="preserve">&lt;input type="submit" value="Log In"/&gt; </w:delText>
        </w:r>
      </w:del>
    </w:p>
    <w:p w14:paraId="6343C5EF" w14:textId="7BE6C713" w:rsidR="00D60E97" w:rsidDel="002A60DA" w:rsidRDefault="00D60E97" w:rsidP="00832451">
      <w:pPr>
        <w:pStyle w:val="CodeStyle"/>
        <w:rPr>
          <w:del w:id="1762" w:author="Andrija Ilic" w:date="2015-09-06T19:35:00Z"/>
        </w:rPr>
      </w:pPr>
    </w:p>
    <w:p w14:paraId="3A0D542A" w14:textId="6C87AD28" w:rsidR="00D60E97" w:rsidDel="002A60DA" w:rsidRDefault="00D60E97" w:rsidP="00832451">
      <w:pPr>
        <w:pStyle w:val="CodeStyle"/>
        <w:rPr>
          <w:del w:id="1763" w:author="Andrija Ilic" w:date="2015-09-06T19:35:00Z"/>
          <w:rFonts w:ascii="Times New Roman" w:hAnsi="Times New Roman"/>
          <w:sz w:val="24"/>
          <w:szCs w:val="24"/>
        </w:rPr>
      </w:pPr>
      <w:del w:id="1764" w:author="Andrija Ilic" w:date="2015-09-06T19:35:00Z">
        <w:r w:rsidDel="002A60DA">
          <w:delText xml:space="preserve">&lt;/t:form&gt; </w:delText>
        </w:r>
      </w:del>
    </w:p>
    <w:commentRangeEnd w:id="1746"/>
    <w:p w14:paraId="2C62B024" w14:textId="343D18EA" w:rsidR="00D60E97" w:rsidDel="002A60DA" w:rsidRDefault="0060385F" w:rsidP="00D60E97">
      <w:pPr>
        <w:autoSpaceDE w:val="0"/>
        <w:spacing w:line="180" w:lineRule="atLeast"/>
        <w:rPr>
          <w:del w:id="1765" w:author="Andrija Ilic" w:date="2015-09-06T19:35:00Z"/>
          <w:szCs w:val="24"/>
        </w:rPr>
      </w:pPr>
      <w:del w:id="1766" w:author="Andrija Ilic" w:date="2015-09-06T19:35:00Z">
        <w:r w:rsidDel="002A60DA">
          <w:rPr>
            <w:rStyle w:val="CommentReference"/>
          </w:rPr>
          <w:commentReference w:id="1746"/>
        </w:r>
      </w:del>
    </w:p>
    <w:p w14:paraId="610C2998" w14:textId="5D4722D3" w:rsidR="00252993" w:rsidDel="002A60DA" w:rsidRDefault="00D60E97">
      <w:pPr>
        <w:autoSpaceDE w:val="0"/>
        <w:spacing w:line="180" w:lineRule="atLeast"/>
        <w:jc w:val="both"/>
        <w:rPr>
          <w:del w:id="1767" w:author="Andrija Ilic" w:date="2015-09-06T19:35:00Z"/>
          <w:szCs w:val="24"/>
        </w:rPr>
        <w:pPrChange w:id="1768" w:author="Boni" w:date="2014-09-07T23:53:00Z">
          <w:pPr>
            <w:autoSpaceDE w:val="0"/>
            <w:spacing w:line="180" w:lineRule="atLeast"/>
          </w:pPr>
        </w:pPrChange>
      </w:pPr>
      <w:del w:id="1769" w:author="Andrija Ilic" w:date="2015-09-06T19:35:00Z">
        <w:r w:rsidDel="002A60DA">
          <w:rPr>
            <w:rFonts w:eastAsia="Courier Std" w:cs="Courier Std"/>
            <w:color w:val="000000"/>
            <w:szCs w:val="24"/>
          </w:rPr>
          <w:delText>Врло се често користе и имју своје еквиваленте у HTML таговима. Међутим за разлику од HTML-a Tapestry  ове (као и друге компоненте) проширује додатним атрибутима, који омпогућују да се успостави веза између странице и метода класе у којој се имплементира логика понашања дате стране. Тако атрибут t:type говори оквиру да при приказивању странице узме у обзир да је ово Tapestry компонента и укључи је у животни циклус приказивања страница.</w:delText>
        </w:r>
        <w:r w:rsidR="008D2A63" w:rsidDel="002A60DA">
          <w:rPr>
            <w:rFonts w:eastAsia="Courier Std" w:cs="Courier Std"/>
            <w:color w:val="000000"/>
            <w:szCs w:val="24"/>
          </w:rPr>
          <w:delText>[2]</w:delText>
        </w:r>
      </w:del>
    </w:p>
    <w:p w14:paraId="2AA4A83A" w14:textId="0D0FD1E5" w:rsidR="00D60E97" w:rsidDel="002A60DA" w:rsidRDefault="00D60E97" w:rsidP="00D60E97">
      <w:pPr>
        <w:autoSpaceDE w:val="0"/>
        <w:spacing w:line="180" w:lineRule="atLeast"/>
        <w:rPr>
          <w:del w:id="1770" w:author="Andrija Ilic" w:date="2015-09-06T19:35:00Z"/>
          <w:szCs w:val="24"/>
        </w:rPr>
      </w:pPr>
    </w:p>
    <w:p w14:paraId="09D68427" w14:textId="3834F551" w:rsidR="00252993" w:rsidDel="002A60DA" w:rsidRDefault="00D60E97">
      <w:pPr>
        <w:autoSpaceDE w:val="0"/>
        <w:spacing w:line="180" w:lineRule="atLeast"/>
        <w:jc w:val="both"/>
        <w:rPr>
          <w:del w:id="1771" w:author="Andrija Ilic" w:date="2015-09-06T19:35:00Z"/>
          <w:szCs w:val="24"/>
        </w:rPr>
        <w:pPrChange w:id="1772" w:author="Boni" w:date="2014-09-07T23:53:00Z">
          <w:pPr>
            <w:autoSpaceDE w:val="0"/>
            <w:spacing w:line="180" w:lineRule="atLeast"/>
          </w:pPr>
        </w:pPrChange>
      </w:pPr>
      <w:del w:id="1773" w:author="Andrija Ilic" w:date="2015-09-06T19:35:00Z">
        <w:r w:rsidDel="002A60DA">
          <w:rPr>
            <w:rFonts w:eastAsia="Courier Std" w:cs="Courier Std"/>
            <w:color w:val="000000"/>
            <w:szCs w:val="24"/>
          </w:rPr>
          <w:delText>Јava класа која контролише дате компоненте мора имати одговарајући модел са податцима на основ</w:delText>
        </w:r>
        <w:r w:rsidR="00974C1D" w:rsidDel="002A60DA">
          <w:rPr>
            <w:rFonts w:eastAsia="Courier Std" w:cs="Courier Std"/>
            <w:color w:val="000000"/>
            <w:szCs w:val="24"/>
          </w:rPr>
          <w:delText>у којих ће дата комонента бити п</w:delText>
        </w:r>
        <w:r w:rsidDel="002A60DA">
          <w:rPr>
            <w:rFonts w:eastAsia="Courier Std" w:cs="Courier Std"/>
            <w:color w:val="000000"/>
            <w:szCs w:val="24"/>
          </w:rPr>
          <w:delText>риказана и који ће након sumbmita форме садржати податак унешен од стране клијента.</w:delText>
        </w:r>
        <w:r w:rsidR="00974C1D" w:rsidDel="002A60DA">
          <w:rPr>
            <w:rFonts w:eastAsia="Courier Std" w:cs="Courier Std"/>
            <w:color w:val="000000"/>
            <w:szCs w:val="24"/>
          </w:rPr>
          <w:delText xml:space="preserve"> Ова компонента се појављује при пријављивању корисника на систем (слика 3). </w:delText>
        </w:r>
      </w:del>
    </w:p>
    <w:p w14:paraId="05987FCC" w14:textId="70889482" w:rsidR="00D60E97" w:rsidDel="002A60DA" w:rsidRDefault="00252993" w:rsidP="00D60E97">
      <w:pPr>
        <w:autoSpaceDE w:val="0"/>
        <w:spacing w:line="180" w:lineRule="atLeast"/>
        <w:rPr>
          <w:del w:id="1774" w:author="Andrija Ilic" w:date="2015-09-06T19:35:00Z"/>
          <w:szCs w:val="24"/>
        </w:rPr>
      </w:pPr>
      <w:ins w:id="1775" w:author="Boni" w:date="2014-09-08T00:23:00Z">
        <w:del w:id="1776" w:author="Andrija Ilic" w:date="2015-09-06T19:35:00Z">
          <w:r w:rsidDel="002A60DA">
            <w:rPr>
              <w:noProof/>
              <w:szCs w:val="24"/>
              <w:rPrChange w:id="1777" w:author="Unknown">
                <w:rPr>
                  <w:noProof/>
                  <w:color w:val="0000FF" w:themeColor="hyperlink"/>
                  <w:u w:val="single"/>
                </w:rPr>
              </w:rPrChange>
            </w:rPr>
            <w:drawing>
              <wp:inline distT="0" distB="0" distL="0" distR="0" wp14:anchorId="3403EB25" wp14:editId="1560AA22">
                <wp:extent cx="3104542" cy="1185483"/>
                <wp:effectExtent l="19050" t="0" r="608" b="0"/>
                <wp:docPr id="81" name="Picture 80"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7" cstate="print"/>
                        <a:stretch>
                          <a:fillRect/>
                        </a:stretch>
                      </pic:blipFill>
                      <pic:spPr>
                        <a:xfrm>
                          <a:off x="0" y="0"/>
                          <a:ext cx="3103882" cy="1185231"/>
                        </a:xfrm>
                        <a:prstGeom prst="rect">
                          <a:avLst/>
                        </a:prstGeom>
                      </pic:spPr>
                    </pic:pic>
                  </a:graphicData>
                </a:graphic>
              </wp:inline>
            </w:drawing>
          </w:r>
        </w:del>
      </w:ins>
      <w:del w:id="1778" w:author="Andrija Ilic" w:date="2015-09-06T19:35:00Z">
        <w:r w:rsidDel="002A60DA">
          <w:rPr>
            <w:noProof/>
            <w:szCs w:val="24"/>
            <w:rPrChange w:id="1779" w:author="Unknown">
              <w:rPr>
                <w:noProof/>
                <w:color w:val="0000FF" w:themeColor="hyperlink"/>
                <w:u w:val="single"/>
              </w:rPr>
            </w:rPrChange>
          </w:rPr>
          <w:drawing>
            <wp:inline distT="0" distB="0" distL="0" distR="0" wp14:anchorId="386B9CF7" wp14:editId="13717591">
              <wp:extent cx="3101031" cy="1184142"/>
              <wp:effectExtent l="19050" t="0" r="4119" b="0"/>
              <wp:docPr id="16" name="Picture 14" descr="textField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FieldPass.jpg"/>
                      <pic:cNvPicPr/>
                    </pic:nvPicPr>
                    <pic:blipFill>
                      <a:blip r:embed="rId28" cstate="print"/>
                      <a:stretch>
                        <a:fillRect/>
                      </a:stretch>
                    </pic:blipFill>
                    <pic:spPr>
                      <a:xfrm>
                        <a:off x="0" y="0"/>
                        <a:ext cx="3103440" cy="1185062"/>
                      </a:xfrm>
                      <a:prstGeom prst="rect">
                        <a:avLst/>
                      </a:prstGeom>
                    </pic:spPr>
                  </pic:pic>
                </a:graphicData>
              </a:graphic>
            </wp:inline>
          </w:drawing>
        </w:r>
      </w:del>
    </w:p>
    <w:p w14:paraId="466B6E5B" w14:textId="3CD3E458" w:rsidR="00974C1D" w:rsidDel="002A60DA" w:rsidRDefault="00974C1D" w:rsidP="00D60E97">
      <w:pPr>
        <w:autoSpaceDE w:val="0"/>
        <w:spacing w:line="180" w:lineRule="atLeast"/>
        <w:rPr>
          <w:del w:id="1780" w:author="Andrija Ilic" w:date="2015-09-06T19:35:00Z"/>
          <w:szCs w:val="24"/>
        </w:rPr>
      </w:pPr>
      <w:del w:id="1781" w:author="Andrija Ilic" w:date="2015-09-06T19:35:00Z">
        <w:r w:rsidDel="002A60DA">
          <w:rPr>
            <w:szCs w:val="24"/>
          </w:rPr>
          <w:delText>Слика 3. Страница за пријаву запосленог</w:delText>
        </w:r>
      </w:del>
    </w:p>
    <w:p w14:paraId="22756A35" w14:textId="27EBE4EE" w:rsidR="00974C1D" w:rsidRPr="00974C1D" w:rsidDel="002A60DA" w:rsidRDefault="00974C1D" w:rsidP="00D60E97">
      <w:pPr>
        <w:autoSpaceDE w:val="0"/>
        <w:spacing w:line="180" w:lineRule="atLeast"/>
        <w:rPr>
          <w:del w:id="1782" w:author="Andrija Ilic" w:date="2015-09-06T19:35:00Z"/>
          <w:szCs w:val="24"/>
        </w:rPr>
      </w:pPr>
    </w:p>
    <w:p w14:paraId="0D78423B" w14:textId="1FBA3396" w:rsidR="00607D5F" w:rsidRPr="00FE70E6" w:rsidDel="002A60DA" w:rsidRDefault="00607D5F" w:rsidP="007A6F8A">
      <w:pPr>
        <w:pStyle w:val="CodeStyle"/>
        <w:rPr>
          <w:del w:id="1783" w:author="Andrija Ilic" w:date="2015-09-06T19:35:00Z"/>
        </w:rPr>
      </w:pPr>
      <w:del w:id="1784" w:author="Andrija Ilic" w:date="2015-09-06T19:35:00Z">
        <w:r w:rsidRPr="00FE70E6" w:rsidDel="002A60DA">
          <w:delText>public class Index {</w:delText>
        </w:r>
      </w:del>
    </w:p>
    <w:p w14:paraId="59919624" w14:textId="394125C1" w:rsidR="00607D5F" w:rsidDel="002A60DA" w:rsidRDefault="00607D5F" w:rsidP="007A6F8A">
      <w:pPr>
        <w:pStyle w:val="CodeStyle"/>
        <w:ind w:left="1440"/>
        <w:rPr>
          <w:del w:id="1785" w:author="Andrija Ilic" w:date="2015-09-06T19:35:00Z"/>
        </w:rPr>
      </w:pPr>
      <w:del w:id="1786" w:author="Andrija Ilic" w:date="2015-09-06T19:35:00Z">
        <w:r w:rsidRPr="00FE70E6" w:rsidDel="002A60DA">
          <w:delText>private String userName;</w:delText>
        </w:r>
        <w:r w:rsidR="00FE70E6" w:rsidDel="002A60DA">
          <w:br/>
        </w:r>
        <w:r w:rsidRPr="00FE70E6" w:rsidDel="002A60DA">
          <w:delText>private String password;</w:delText>
        </w:r>
      </w:del>
    </w:p>
    <w:p w14:paraId="4139D292" w14:textId="13523023" w:rsidR="007A6F8A" w:rsidRPr="007A6F8A" w:rsidDel="002A60DA" w:rsidRDefault="007A6F8A" w:rsidP="007A6F8A">
      <w:pPr>
        <w:pStyle w:val="CodeStyle"/>
        <w:ind w:left="1440"/>
        <w:rPr>
          <w:del w:id="1787" w:author="Andrija Ilic" w:date="2015-09-06T19:35:00Z"/>
        </w:rPr>
      </w:pPr>
    </w:p>
    <w:p w14:paraId="62500FAA" w14:textId="57E2C952" w:rsidR="00607D5F" w:rsidRPr="00FE70E6" w:rsidDel="002A60DA" w:rsidRDefault="00FE70E6" w:rsidP="007A6F8A">
      <w:pPr>
        <w:pStyle w:val="CodeStyle"/>
        <w:rPr>
          <w:del w:id="1788" w:author="Andrija Ilic" w:date="2015-09-06T19:35:00Z"/>
        </w:rPr>
      </w:pPr>
      <w:del w:id="1789" w:author="Andrija Ilic" w:date="2015-09-06T19:35:00Z">
        <w:r w:rsidDel="002A60DA">
          <w:delText xml:space="preserve">      </w:delText>
        </w:r>
        <w:r w:rsidR="00607D5F" w:rsidRPr="00FE70E6" w:rsidDel="002A60DA">
          <w:delText>Object onSubmitFromLoginForm() throws Exception {</w:delText>
        </w:r>
        <w:r w:rsidDel="002A60DA">
          <w:br/>
          <w:delText xml:space="preserve">        </w:delText>
        </w:r>
        <w:r w:rsidR="00607D5F" w:rsidRPr="00FE70E6" w:rsidDel="002A60DA">
          <w:delText>...</w:delText>
        </w:r>
      </w:del>
    </w:p>
    <w:p w14:paraId="3475EACA" w14:textId="66485CF1" w:rsidR="00607D5F" w:rsidRPr="00FE70E6" w:rsidDel="002A60DA" w:rsidRDefault="007A6F8A" w:rsidP="007A6F8A">
      <w:pPr>
        <w:pStyle w:val="CodeStyle"/>
        <w:ind w:left="1440"/>
        <w:rPr>
          <w:del w:id="1790" w:author="Andrija Ilic" w:date="2015-09-06T19:35:00Z"/>
        </w:rPr>
      </w:pPr>
      <w:del w:id="1791" w:author="Andrija Ilic" w:date="2015-09-06T19:35:00Z">
        <w:r w:rsidDel="002A60DA">
          <w:delText xml:space="preserve">    </w:delText>
        </w:r>
        <w:r w:rsidR="00607D5F" w:rsidRPr="00FE70E6" w:rsidDel="002A60DA">
          <w:delText>user = authenticatedUser;</w:delText>
        </w:r>
        <w:r w:rsidR="00FE70E6" w:rsidDel="002A60DA">
          <w:br/>
        </w:r>
        <w:r w:rsidDel="002A60DA">
          <w:delText xml:space="preserve">   </w:delText>
        </w:r>
        <w:r w:rsidR="00607D5F" w:rsidRPr="00FE70E6" w:rsidDel="002A60DA">
          <w:delText>next</w:delText>
        </w:r>
        <w:r w:rsidDel="002A60DA">
          <w:delText xml:space="preserve"> </w:delText>
        </w:r>
        <w:r w:rsidR="00607D5F" w:rsidRPr="00FE70E6" w:rsidDel="002A60DA">
          <w:delText>Page = About.class;</w:delText>
        </w:r>
      </w:del>
    </w:p>
    <w:p w14:paraId="2ABD0ECB" w14:textId="73845EAC" w:rsidR="00607D5F" w:rsidRPr="00FE70E6" w:rsidDel="002A60DA" w:rsidRDefault="00607D5F" w:rsidP="007A6F8A">
      <w:pPr>
        <w:pStyle w:val="CodeStyle"/>
        <w:ind w:left="1440" w:firstLine="720"/>
        <w:rPr>
          <w:del w:id="1792" w:author="Andrija Ilic" w:date="2015-09-06T19:35:00Z"/>
        </w:rPr>
      </w:pPr>
      <w:del w:id="1793" w:author="Andrija Ilic" w:date="2015-09-06T19:35:00Z">
        <w:r w:rsidRPr="00FE70E6" w:rsidDel="002A60DA">
          <w:delText>} else {</w:delText>
        </w:r>
        <w:r w:rsidR="00FE70E6" w:rsidDel="002A60DA">
          <w:br/>
          <w:delText xml:space="preserve">  </w:delText>
        </w:r>
        <w:r w:rsidRPr="00FE70E6" w:rsidDel="002A60DA">
          <w:delText>setHiddenMessage("none");</w:delText>
        </w:r>
        <w:r w:rsidR="00FE70E6" w:rsidDel="002A60DA">
          <w:br/>
          <w:delText xml:space="preserve">  </w:delText>
        </w:r>
        <w:r w:rsidRPr="00FE70E6" w:rsidDel="002A60DA">
          <w:delText>return this;</w:delText>
        </w:r>
      </w:del>
    </w:p>
    <w:p w14:paraId="31ED3932" w14:textId="3830CFFD" w:rsidR="00607D5F" w:rsidRPr="00FE70E6" w:rsidDel="002A60DA" w:rsidRDefault="00607D5F" w:rsidP="007A6F8A">
      <w:pPr>
        <w:pStyle w:val="CodeStyle"/>
        <w:rPr>
          <w:del w:id="1794" w:author="Andrija Ilic" w:date="2015-09-06T19:35:00Z"/>
        </w:rPr>
      </w:pPr>
      <w:del w:id="1795" w:author="Andrija Ilic" w:date="2015-09-06T19:35:00Z">
        <w:r w:rsidRPr="00FE70E6" w:rsidDel="002A60DA">
          <w:tab/>
        </w:r>
        <w:r w:rsidRPr="00FE70E6" w:rsidDel="002A60DA">
          <w:tab/>
          <w:delText>}</w:delText>
        </w:r>
      </w:del>
    </w:p>
    <w:p w14:paraId="74B7F686" w14:textId="7C4DAA46" w:rsidR="00D60E97" w:rsidRPr="00FE70E6" w:rsidDel="002A60DA" w:rsidRDefault="00607D5F" w:rsidP="007A6F8A">
      <w:pPr>
        <w:pStyle w:val="CodeStyle"/>
        <w:rPr>
          <w:del w:id="1796" w:author="Andrija Ilic" w:date="2015-09-06T19:35:00Z"/>
        </w:rPr>
      </w:pPr>
      <w:del w:id="1797" w:author="Andrija Ilic" w:date="2015-09-06T19:35:00Z">
        <w:r w:rsidRPr="00FE70E6" w:rsidDel="002A60DA">
          <w:tab/>
        </w:r>
        <w:r w:rsidRPr="00FE70E6" w:rsidDel="002A60DA">
          <w:tab/>
          <w:delText>return nextPage;</w:delText>
        </w:r>
        <w:r w:rsidR="00FE70E6" w:rsidDel="002A60DA">
          <w:br/>
          <w:delText xml:space="preserve">     </w:delText>
        </w:r>
        <w:r w:rsidRPr="00FE70E6" w:rsidDel="002A60DA">
          <w:delText>}</w:delText>
        </w:r>
        <w:r w:rsidR="00FE70E6" w:rsidDel="002A60DA">
          <w:br/>
        </w:r>
        <w:r w:rsidRPr="00FE70E6" w:rsidDel="002A60DA">
          <w:delText>}</w:delText>
        </w:r>
      </w:del>
    </w:p>
    <w:p w14:paraId="507957D5" w14:textId="4A8A324B" w:rsidR="00D60E97" w:rsidDel="002A60DA" w:rsidRDefault="00D60E97" w:rsidP="00D60E97">
      <w:pPr>
        <w:autoSpaceDE w:val="0"/>
        <w:spacing w:line="180" w:lineRule="atLeast"/>
        <w:rPr>
          <w:del w:id="1798" w:author="Andrija Ilic" w:date="2015-09-06T19:35:00Z"/>
          <w:szCs w:val="24"/>
        </w:rPr>
      </w:pPr>
    </w:p>
    <w:p w14:paraId="5A2B689C" w14:textId="0E90C27A" w:rsidR="005D3402" w:rsidDel="002A60DA" w:rsidRDefault="005D3402">
      <w:pPr>
        <w:jc w:val="both"/>
        <w:rPr>
          <w:ins w:id="1799" w:author="Boni" w:date="2014-09-08T22:54:00Z"/>
          <w:del w:id="1800" w:author="Andrija Ilic" w:date="2015-09-06T19:35:00Z"/>
        </w:rPr>
        <w:pPrChange w:id="1801" w:author="Boni" w:date="2014-09-08T22:53:00Z">
          <w:pPr>
            <w:pStyle w:val="Heading3"/>
          </w:pPr>
        </w:pPrChange>
      </w:pPr>
      <w:bookmarkStart w:id="1802" w:name="_Toc397909063"/>
      <w:ins w:id="1803" w:author="Boni" w:date="2014-09-08T22:48:00Z">
        <w:del w:id="1804" w:author="Andrija Ilic" w:date="2015-09-06T19:35:00Z">
          <w:r w:rsidRPr="005D3402" w:rsidDel="002A60DA">
            <w:rPr>
              <w:b/>
              <w:rPrChange w:id="1805" w:author="Boni" w:date="2014-09-08T22:53:00Z">
                <w:rPr>
                  <w:rFonts w:eastAsia="Courier Std"/>
                </w:rPr>
              </w:rPrChange>
            </w:rPr>
            <w:delText>Grid компонента</w:delText>
          </w:r>
          <w:r w:rsidDel="002A60DA">
            <w:delText xml:space="preserve"> </w:delText>
          </w:r>
          <w:r w:rsidRPr="005D3402" w:rsidDel="002A60DA">
            <w:rPr>
              <w:rPrChange w:id="1806" w:author="Boni" w:date="2014-09-08T22:49:00Z">
                <w:rPr>
                  <w:rFonts w:eastAsia="Courier Std"/>
                </w:rPr>
              </w:rPrChange>
            </w:rPr>
            <w:delText>представља</w:delText>
          </w:r>
        </w:del>
      </w:ins>
      <w:ins w:id="1807" w:author="Boni" w:date="2014-09-08T22:49:00Z">
        <w:del w:id="1808" w:author="Andrija Ilic" w:date="2015-09-06T19:35:00Z">
          <w:r w:rsidDel="002A60DA">
            <w:delText xml:space="preserve"> једну од сложенијих компонената за приказ података. Уз неке додатке ова компонента се може прилагодити и уносу података. Мног</w:delText>
          </w:r>
        </w:del>
      </w:ins>
      <w:ins w:id="1809" w:author="Boni" w:date="2014-09-08T22:50:00Z">
        <w:del w:id="1810" w:author="Andrija Ilic" w:date="2015-09-06T19:35:00Z">
          <w:r w:rsidDel="002A60DA">
            <w:delText>а</w:delText>
          </w:r>
        </w:del>
      </w:ins>
      <w:ins w:id="1811" w:author="Boni" w:date="2014-09-08T22:49:00Z">
        <w:del w:id="1812" w:author="Andrija Ilic" w:date="2015-09-06T19:35:00Z">
          <w:r w:rsidDel="002A60DA">
            <w:delText xml:space="preserve"> предефинисан</w:delText>
          </w:r>
        </w:del>
      </w:ins>
      <w:ins w:id="1813" w:author="Boni" w:date="2014-09-08T22:50:00Z">
        <w:del w:id="1814" w:author="Andrija Ilic" w:date="2015-09-06T19:35:00Z">
          <w:r w:rsidDel="002A60DA">
            <w:delText>а понашање се нуде уз њу, као што су пагинација која се остварује имплементирањем метода за одређивање опсе</w:delText>
          </w:r>
        </w:del>
      </w:ins>
      <w:ins w:id="1815" w:author="Boni" w:date="2014-09-08T22:51:00Z">
        <w:del w:id="1816" w:author="Andrija Ilic" w:date="2015-09-06T19:35:00Z">
          <w:r w:rsidDel="002A60DA">
            <w:delText>га и броја ентитета по страници. Могуће је направити табелу на основу модела који је дат у некој Java колекцији података,</w:delText>
          </w:r>
        </w:del>
      </w:ins>
      <w:ins w:id="1817" w:author="Boni" w:date="2014-09-08T22:52:00Z">
        <w:del w:id="1818" w:author="Andrija Ilic" w:date="2015-09-06T19:35:00Z">
          <w:r w:rsidDel="002A60DA">
            <w:delText xml:space="preserve"> али осим овое најпростије употребе, могуће је </w:delText>
          </w:r>
        </w:del>
      </w:ins>
      <w:ins w:id="1819" w:author="Boni" w:date="2014-09-08T22:53:00Z">
        <w:del w:id="1820" w:author="Andrija Ilic" w:date="2015-09-06T19:35:00Z">
          <w:r w:rsidDel="002A60DA">
            <w:delText>табелу проширити новим колонама као и новим функционалностима, као што су сортирање и претраживање ентитета унутар табеле.</w:delText>
          </w:r>
        </w:del>
      </w:ins>
      <w:ins w:id="1821" w:author="Boni" w:date="2014-09-08T22:52:00Z">
        <w:del w:id="1822" w:author="Andrija Ilic" w:date="2015-09-06T19:35:00Z">
          <w:r w:rsidDel="002A60DA">
            <w:delText xml:space="preserve"> </w:delText>
          </w:r>
        </w:del>
      </w:ins>
    </w:p>
    <w:p w14:paraId="4E590788" w14:textId="628172DF" w:rsidR="005D3402" w:rsidRPr="005D3402" w:rsidDel="002A60DA" w:rsidRDefault="005D3402">
      <w:pPr>
        <w:jc w:val="both"/>
        <w:rPr>
          <w:ins w:id="1823" w:author="Boni" w:date="2014-09-08T22:48:00Z"/>
          <w:del w:id="1824" w:author="Andrija Ilic" w:date="2015-09-06T19:35:00Z"/>
          <w:rPrChange w:id="1825" w:author="Boni" w:date="2014-09-08T22:52:00Z">
            <w:rPr>
              <w:ins w:id="1826" w:author="Boni" w:date="2014-09-08T22:48:00Z"/>
              <w:del w:id="1827" w:author="Andrija Ilic" w:date="2015-09-06T19:35:00Z"/>
              <w:rFonts w:eastAsia="Courier Std"/>
            </w:rPr>
          </w:rPrChange>
        </w:rPr>
        <w:pPrChange w:id="1828" w:author="Boni" w:date="2014-09-08T22:53:00Z">
          <w:pPr>
            <w:pStyle w:val="Heading3"/>
          </w:pPr>
        </w:pPrChange>
      </w:pPr>
    </w:p>
    <w:p w14:paraId="4882C499" w14:textId="601D8665" w:rsidR="00D60E97" w:rsidDel="002A60DA" w:rsidRDefault="00D60E97" w:rsidP="00D60E97">
      <w:pPr>
        <w:pStyle w:val="Heading3"/>
        <w:rPr>
          <w:ins w:id="1829" w:author="Boni" w:date="2014-09-08T00:08:00Z"/>
          <w:del w:id="1830" w:author="Andrija Ilic" w:date="2015-09-06T19:35:00Z"/>
          <w:rFonts w:eastAsia="Courier Std"/>
        </w:rPr>
      </w:pPr>
      <w:commentRangeStart w:id="1831"/>
      <w:del w:id="1832" w:author="Andrija Ilic" w:date="2015-09-06T19:35:00Z">
        <w:r w:rsidDel="002A60DA">
          <w:rPr>
            <w:rFonts w:eastAsia="Courier Std"/>
          </w:rPr>
          <w:delText>2.</w:delText>
        </w:r>
        <w:r w:rsidR="008F22AB" w:rsidDel="002A60DA">
          <w:rPr>
            <w:rFonts w:eastAsia="Courier Std"/>
          </w:rPr>
          <w:delText>1</w:delText>
        </w:r>
      </w:del>
      <w:ins w:id="1833" w:author="Boni" w:date="2014-09-08T00:08:00Z">
        <w:del w:id="1834" w:author="Andrija Ilic" w:date="2015-09-06T19:35:00Z">
          <w:r w:rsidR="009C6E04" w:rsidDel="002A60DA">
            <w:rPr>
              <w:rFonts w:eastAsia="Courier Std"/>
            </w:rPr>
            <w:delText>2</w:delText>
          </w:r>
        </w:del>
      </w:ins>
      <w:del w:id="1835" w:author="Andrija Ilic" w:date="2015-09-06T19:35:00Z">
        <w:r w:rsidDel="002A60DA">
          <w:rPr>
            <w:rFonts w:eastAsia="Courier Std"/>
          </w:rPr>
          <w:delText xml:space="preserve">.2 </w:delText>
        </w:r>
      </w:del>
      <w:ins w:id="1836" w:author="Boni" w:date="2014-09-06T23:36:00Z">
        <w:del w:id="1837" w:author="Andrija Ilic" w:date="2015-09-06T19:35:00Z">
          <w:r w:rsidR="00C648DA" w:rsidDel="002A60DA">
            <w:rPr>
              <w:rFonts w:eastAsia="Courier Std"/>
            </w:rPr>
            <w:delText xml:space="preserve">Компонента за </w:delText>
          </w:r>
        </w:del>
      </w:ins>
      <w:ins w:id="1838" w:author="Boni" w:date="2014-09-08T00:08:00Z">
        <w:del w:id="1839" w:author="Andrija Ilic" w:date="2015-09-06T19:35:00Z">
          <w:r w:rsidR="009C6E04" w:rsidDel="002A60DA">
            <w:rPr>
              <w:rFonts w:eastAsia="Courier Std"/>
            </w:rPr>
            <w:delText>интеракцију</w:delText>
          </w:r>
        </w:del>
      </w:ins>
      <w:bookmarkEnd w:id="1802"/>
      <w:del w:id="1840" w:author="Andrija Ilic" w:date="2015-09-06T19:35:00Z">
        <w:r w:rsidDel="002A60DA">
          <w:rPr>
            <w:rFonts w:eastAsia="Courier Std"/>
          </w:rPr>
          <w:delText>Loop, ActionLink If</w:delText>
        </w:r>
        <w:commentRangeEnd w:id="1831"/>
        <w:r w:rsidR="0060385F" w:rsidDel="002A60DA">
          <w:rPr>
            <w:rStyle w:val="CommentReference"/>
            <w:rFonts w:ascii="Times New Roman" w:eastAsiaTheme="minorHAnsi" w:hAnsi="Times New Roman" w:cstheme="minorBidi"/>
            <w:b w:val="0"/>
            <w:bCs w:val="0"/>
          </w:rPr>
          <w:commentReference w:id="1831"/>
        </w:r>
      </w:del>
    </w:p>
    <w:p w14:paraId="5BBCF367" w14:textId="67B9BA90" w:rsidR="00252993" w:rsidDel="002A60DA" w:rsidRDefault="00252993">
      <w:pPr>
        <w:rPr>
          <w:del w:id="1841" w:author="Andrija Ilic" w:date="2015-09-06T19:35:00Z"/>
        </w:rPr>
        <w:pPrChange w:id="1842" w:author="Boni" w:date="2014-09-08T00:08:00Z">
          <w:pPr>
            <w:pStyle w:val="Heading3"/>
          </w:pPr>
        </w:pPrChange>
      </w:pPr>
    </w:p>
    <w:p w14:paraId="7AD29DBE" w14:textId="19EADBA7" w:rsidR="009C6E04" w:rsidDel="002A60DA" w:rsidRDefault="009C6E04" w:rsidP="009C6E04">
      <w:pPr>
        <w:rPr>
          <w:ins w:id="1843" w:author="Boni" w:date="2014-09-08T00:08:00Z"/>
          <w:del w:id="1844" w:author="Andrija Ilic" w:date="2015-09-06T19:35:00Z"/>
        </w:rPr>
      </w:pPr>
      <w:ins w:id="1845" w:author="Boni" w:date="2014-09-08T00:08:00Z">
        <w:del w:id="1846" w:author="Andrija Ilic" w:date="2015-09-06T19:35:00Z">
          <w:r w:rsidRPr="00201FF6" w:rsidDel="002A60DA">
            <w:rPr>
              <w:b/>
            </w:rPr>
            <w:delText>ActionLink</w:delText>
          </w:r>
          <w:r w:rsidDel="002A60DA">
            <w:delText>- окида акцију на серверској страни уз могуће освежење целе стране.</w:delText>
          </w:r>
        </w:del>
      </w:ins>
    </w:p>
    <w:p w14:paraId="7CFA6E5E" w14:textId="6010A45C" w:rsidR="009C6E04" w:rsidDel="002A60DA" w:rsidRDefault="009C6E04" w:rsidP="009C6E04">
      <w:pPr>
        <w:rPr>
          <w:ins w:id="1847" w:author="Boni" w:date="2014-09-08T00:08:00Z"/>
          <w:del w:id="1848" w:author="Andrija Ilic" w:date="2015-09-06T19:35:00Z"/>
        </w:rPr>
      </w:pPr>
      <w:ins w:id="1849" w:author="Boni" w:date="2014-09-08T00:08:00Z">
        <w:del w:id="1850" w:author="Andrija Ilic" w:date="2015-09-06T19:35:00Z">
          <w:r w:rsidRPr="00201FF6" w:rsidDel="002A60DA">
            <w:rPr>
              <w:b/>
            </w:rPr>
            <w:delText>PageLink</w:delText>
          </w:r>
          <w:r w:rsidDel="002A60DA">
            <w:rPr>
              <w:b/>
            </w:rPr>
            <w:delText xml:space="preserve"> – </w:delText>
          </w:r>
          <w:r w:rsidDel="002A60DA">
            <w:delText>креира захтев за приказивање неке од страница из апликације.</w:delText>
          </w:r>
        </w:del>
      </w:ins>
    </w:p>
    <w:p w14:paraId="2E68FF2A" w14:textId="58821C2F" w:rsidR="009C6E04" w:rsidRPr="0078654E" w:rsidDel="002A60DA" w:rsidRDefault="005F3F8E" w:rsidP="009C6E04">
      <w:pPr>
        <w:rPr>
          <w:ins w:id="1851" w:author="Boni" w:date="2014-09-08T00:08:00Z"/>
          <w:del w:id="1852" w:author="Andrija Ilic" w:date="2015-09-06T19:35:00Z"/>
          <w:b/>
          <w:rPrChange w:id="1853" w:author="Boni" w:date="2014-09-08T03:16:00Z">
            <w:rPr>
              <w:ins w:id="1854" w:author="Boni" w:date="2014-09-08T00:08:00Z"/>
              <w:del w:id="1855" w:author="Andrija Ilic" w:date="2015-09-06T19:35:00Z"/>
            </w:rPr>
          </w:rPrChange>
        </w:rPr>
      </w:pPr>
      <w:ins w:id="1856" w:author="Boni" w:date="2014-09-08T00:08:00Z">
        <w:del w:id="1857" w:author="Andrija Ilic" w:date="2015-09-06T19:35:00Z">
          <w:r w:rsidRPr="005F3F8E" w:rsidDel="002A60DA">
            <w:rPr>
              <w:b/>
              <w:rPrChange w:id="1858" w:author="Boni" w:date="2014-09-08T01:27:00Z">
                <w:rPr>
                  <w:color w:val="0000FF" w:themeColor="hyperlink"/>
                  <w:u w:val="single"/>
                </w:rPr>
              </w:rPrChange>
            </w:rPr>
            <w:delText xml:space="preserve">If – </w:delText>
          </w:r>
        </w:del>
      </w:ins>
      <w:ins w:id="1859" w:author="Boni" w:date="2014-09-08T03:16:00Z">
        <w:del w:id="1860" w:author="Andrija Ilic" w:date="2015-09-06T19:35:00Z">
          <w:r w:rsidRPr="005F3F8E" w:rsidDel="002A60DA">
            <w:rPr>
              <w:rPrChange w:id="1861" w:author="Boni" w:date="2014-09-08T03:17:00Z">
                <w:rPr>
                  <w:b/>
                  <w:color w:val="0000FF" w:themeColor="hyperlink"/>
                  <w:u w:val="single"/>
                </w:rPr>
              </w:rPrChange>
            </w:rPr>
            <w:delText>Условно прика</w:delText>
          </w:r>
        </w:del>
      </w:ins>
      <w:ins w:id="1862" w:author="Boni" w:date="2014-09-08T03:17:00Z">
        <w:del w:id="1863" w:author="Andrija Ilic" w:date="2015-09-06T19:35:00Z">
          <w:r w:rsidRPr="005F3F8E" w:rsidDel="002A60DA">
            <w:rPr>
              <w:rPrChange w:id="1864" w:author="Boni" w:date="2014-09-08T03:17:00Z">
                <w:rPr>
                  <w:b/>
                  <w:color w:val="0000FF" w:themeColor="hyperlink"/>
                  <w:u w:val="single"/>
                </w:rPr>
              </w:rPrChange>
            </w:rPr>
            <w:delText>зивање садржаја компоненте</w:delText>
          </w:r>
        </w:del>
      </w:ins>
    </w:p>
    <w:p w14:paraId="0D11C135" w14:textId="7E1C927D" w:rsidR="009C6E04" w:rsidRPr="0078654E" w:rsidDel="002A60DA" w:rsidRDefault="005F3F8E" w:rsidP="009C6E04">
      <w:pPr>
        <w:rPr>
          <w:ins w:id="1865" w:author="Boni" w:date="2014-09-08T00:08:00Z"/>
          <w:del w:id="1866" w:author="Andrija Ilic" w:date="2015-09-06T19:35:00Z"/>
          <w:b/>
          <w:rPrChange w:id="1867" w:author="Boni" w:date="2014-09-08T03:17:00Z">
            <w:rPr>
              <w:ins w:id="1868" w:author="Boni" w:date="2014-09-08T00:08:00Z"/>
              <w:del w:id="1869" w:author="Andrija Ilic" w:date="2015-09-06T19:35:00Z"/>
            </w:rPr>
          </w:rPrChange>
        </w:rPr>
      </w:pPr>
      <w:ins w:id="1870" w:author="Boni" w:date="2014-09-08T00:08:00Z">
        <w:del w:id="1871" w:author="Andrija Ilic" w:date="2015-09-06T19:35:00Z">
          <w:r w:rsidRPr="005F3F8E" w:rsidDel="002A60DA">
            <w:rPr>
              <w:b/>
              <w:rPrChange w:id="1872" w:author="Boni" w:date="2014-09-08T01:28:00Z">
                <w:rPr>
                  <w:color w:val="0000FF" w:themeColor="hyperlink"/>
                  <w:u w:val="single"/>
                </w:rPr>
              </w:rPrChange>
            </w:rPr>
            <w:delText xml:space="preserve">Loop </w:delText>
          </w:r>
        </w:del>
      </w:ins>
      <w:ins w:id="1873" w:author="Boni" w:date="2014-09-08T03:17:00Z">
        <w:del w:id="1874" w:author="Andrija Ilic" w:date="2015-09-06T19:35:00Z">
          <w:r w:rsidR="0078654E" w:rsidDel="002A60DA">
            <w:rPr>
              <w:b/>
            </w:rPr>
            <w:delText>–</w:delText>
          </w:r>
        </w:del>
      </w:ins>
      <w:ins w:id="1875" w:author="Boni" w:date="2014-09-08T00:08:00Z">
        <w:del w:id="1876" w:author="Andrija Ilic" w:date="2015-09-06T19:35:00Z">
          <w:r w:rsidRPr="005F3F8E" w:rsidDel="002A60DA">
            <w:rPr>
              <w:b/>
              <w:rPrChange w:id="1877" w:author="Boni" w:date="2014-09-08T01:28:00Z">
                <w:rPr>
                  <w:color w:val="0000FF" w:themeColor="hyperlink"/>
                  <w:u w:val="single"/>
                </w:rPr>
              </w:rPrChange>
            </w:rPr>
            <w:delText xml:space="preserve"> </w:delText>
          </w:r>
        </w:del>
      </w:ins>
      <w:ins w:id="1878" w:author="Boni" w:date="2014-09-08T03:17:00Z">
        <w:del w:id="1879" w:author="Andrija Ilic" w:date="2015-09-06T19:35:00Z">
          <w:r w:rsidRPr="005F3F8E" w:rsidDel="002A60DA">
            <w:rPr>
              <w:rPrChange w:id="1880" w:author="Boni" w:date="2014-09-08T03:17:00Z">
                <w:rPr>
                  <w:b/>
                  <w:color w:val="0000FF" w:themeColor="hyperlink"/>
                  <w:u w:val="single"/>
                </w:rPr>
              </w:rPrChange>
            </w:rPr>
            <w:delText>пролазак кроз све елементе и приказивање садржаја</w:delText>
          </w:r>
        </w:del>
      </w:ins>
    </w:p>
    <w:p w14:paraId="7D2DC4A6" w14:textId="292CB1AF" w:rsidR="00D60E97" w:rsidDel="002A60DA" w:rsidRDefault="00D60E97" w:rsidP="00D60E97">
      <w:pPr>
        <w:autoSpaceDE w:val="0"/>
        <w:spacing w:line="180" w:lineRule="atLeast"/>
        <w:rPr>
          <w:del w:id="1881" w:author="Andrija Ilic" w:date="2015-09-06T19:35:00Z"/>
          <w:szCs w:val="24"/>
        </w:rPr>
      </w:pPr>
    </w:p>
    <w:p w14:paraId="5FDE0F8F" w14:textId="23DC771A" w:rsidR="00D60E97" w:rsidDel="002A60DA" w:rsidRDefault="00D60E97" w:rsidP="00D60E97">
      <w:pPr>
        <w:autoSpaceDE w:val="0"/>
        <w:spacing w:line="180" w:lineRule="atLeast"/>
        <w:rPr>
          <w:del w:id="1882" w:author="Andrija Ilic" w:date="2015-09-06T19:35:00Z"/>
          <w:rFonts w:eastAsia="Courier Std" w:cs="Courier Std"/>
          <w:color w:val="000000"/>
          <w:szCs w:val="24"/>
        </w:rPr>
      </w:pPr>
      <w:del w:id="1883" w:author="Andrija Ilic" w:date="2015-09-06T19:35:00Z">
        <w:r w:rsidDel="002A60DA">
          <w:rPr>
            <w:rFonts w:eastAsia="Courier Std" w:cs="Courier Std"/>
            <w:color w:val="000000"/>
            <w:szCs w:val="24"/>
          </w:rPr>
          <w:delText>Ове компоненте немају одговарајуће  HTML пандане већ се по одређеној логици преводе у неке од њих.</w:delText>
        </w:r>
      </w:del>
    </w:p>
    <w:p w14:paraId="6507D982" w14:textId="7BE2E8E4" w:rsidR="00D60E97" w:rsidRPr="00974C1D" w:rsidDel="002A60DA" w:rsidRDefault="00D60E97" w:rsidP="00D60E97">
      <w:pPr>
        <w:autoSpaceDE w:val="0"/>
        <w:spacing w:line="180" w:lineRule="atLeast"/>
        <w:rPr>
          <w:del w:id="1884" w:author="Andrija Ilic" w:date="2015-09-06T19:35:00Z"/>
          <w:szCs w:val="24"/>
        </w:rPr>
      </w:pPr>
      <w:del w:id="1885" w:author="Andrija Ilic" w:date="2015-09-06T19:35:00Z">
        <w:r w:rsidRPr="00832451" w:rsidDel="002A60DA">
          <w:rPr>
            <w:rFonts w:eastAsia="Courier Std" w:cs="Courier Std"/>
            <w:b/>
            <w:color w:val="000000"/>
            <w:szCs w:val="24"/>
          </w:rPr>
          <w:delText>Loop</w:delText>
        </w:r>
        <w:r w:rsidDel="002A60DA">
          <w:rPr>
            <w:rFonts w:eastAsia="Courier Std" w:cs="Courier Std"/>
            <w:color w:val="000000"/>
            <w:szCs w:val="24"/>
          </w:rPr>
          <w:delText xml:space="preserve"> компонента на страни контролера (Java класе) поседује модел. Унутар њега се у некој од Javа колекција чувају подаци. Итеративно Tapestry пролази кроз сваког члана колекције и генерише HTML садржан унутар loop компонента .tmp странице.</w:delText>
        </w:r>
        <w:r w:rsidR="00974C1D" w:rsidDel="002A60DA">
          <w:rPr>
            <w:rFonts w:eastAsia="Courier Std" w:cs="Courier Std"/>
            <w:color w:val="000000"/>
            <w:szCs w:val="24"/>
          </w:rPr>
          <w:delText xml:space="preserve"> Уз помоћ ове компонете лако је изгенерисати табелу, што је приказано на слииц 4.</w:delText>
        </w:r>
      </w:del>
    </w:p>
    <w:p w14:paraId="79303407" w14:textId="4B0D6ADD" w:rsidR="00D60E97" w:rsidDel="002A60DA" w:rsidRDefault="00D60E97" w:rsidP="00D60E97">
      <w:pPr>
        <w:autoSpaceDE w:val="0"/>
        <w:spacing w:line="180" w:lineRule="atLeast"/>
        <w:rPr>
          <w:del w:id="1886" w:author="Andrija Ilic" w:date="2015-09-06T19:35:00Z"/>
          <w:szCs w:val="24"/>
        </w:rPr>
      </w:pPr>
    </w:p>
    <w:p w14:paraId="4948EEA6" w14:textId="73F5686F" w:rsidR="000C7B6C" w:rsidRPr="000C7B6C" w:rsidDel="002A60DA" w:rsidRDefault="000C7B6C" w:rsidP="00EB76D0">
      <w:pPr>
        <w:pStyle w:val="CodeStyle"/>
        <w:rPr>
          <w:del w:id="1887" w:author="Andrija Ilic" w:date="2015-09-06T19:35:00Z"/>
        </w:rPr>
      </w:pPr>
      <w:del w:id="1888" w:author="Andrija Ilic" w:date="2015-09-06T19:35:00Z">
        <w:r w:rsidRPr="000C7B6C" w:rsidDel="002A60DA">
          <w:delText xml:space="preserve">&lt;tr t:type="loop" t:source="zaposleni.current.stavkaRacunas" t:value="tekucaStavka"&gt; </w:delText>
        </w:r>
        <w:r w:rsidR="00EB76D0" w:rsidDel="002A60DA">
          <w:br/>
          <w:delText xml:space="preserve">      </w:delText>
        </w:r>
        <w:r w:rsidRPr="000C7B6C" w:rsidDel="002A60DA">
          <w:delText>&lt;td style="width:150px"&gt;</w:delText>
        </w:r>
      </w:del>
    </w:p>
    <w:p w14:paraId="0DF824C2" w14:textId="2A708559" w:rsidR="000C7B6C" w:rsidRPr="000C7B6C" w:rsidDel="002A60DA" w:rsidRDefault="000C7B6C" w:rsidP="00EB76D0">
      <w:pPr>
        <w:pStyle w:val="CodeStyle"/>
        <w:ind w:left="0"/>
        <w:rPr>
          <w:del w:id="1889" w:author="Andrija Ilic" w:date="2015-09-06T19:35:00Z"/>
        </w:rPr>
      </w:pPr>
      <w:del w:id="1890" w:author="Andrija Ilic" w:date="2015-09-06T19:35:00Z">
        <w:r w:rsidRPr="000C7B6C" w:rsidDel="002A60DA">
          <w:tab/>
        </w:r>
        <w:r w:rsidRPr="000C7B6C" w:rsidDel="002A60DA">
          <w:tab/>
        </w:r>
        <w:r w:rsidRPr="000C7B6C" w:rsidDel="002A60DA">
          <w:tab/>
        </w:r>
        <w:r w:rsidRPr="000C7B6C" w:rsidDel="002A60DA">
          <w:tab/>
        </w:r>
        <w:r w:rsidRPr="000C7B6C" w:rsidDel="002A60DA">
          <w:tab/>
          <w:delText>${tekucaStavka.proizvodUsluga.naziv}</w:delText>
        </w:r>
      </w:del>
    </w:p>
    <w:p w14:paraId="03A6E0C6" w14:textId="39B87901" w:rsidR="000C7B6C" w:rsidRPr="000C7B6C" w:rsidDel="002A60DA" w:rsidRDefault="000C7B6C" w:rsidP="00EB76D0">
      <w:pPr>
        <w:pStyle w:val="CodeStyle"/>
        <w:rPr>
          <w:del w:id="1891" w:author="Andrija Ilic" w:date="2015-09-06T19:35:00Z"/>
        </w:rPr>
      </w:pPr>
      <w:del w:id="1892"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409CB8B" w14:textId="7506F4C0" w:rsidR="000C7B6C" w:rsidRPr="000C7B6C" w:rsidDel="002A60DA" w:rsidRDefault="000C7B6C" w:rsidP="00EB76D0">
      <w:pPr>
        <w:pStyle w:val="CodeStyle"/>
        <w:rPr>
          <w:del w:id="1893" w:author="Andrija Ilic" w:date="2015-09-06T19:35:00Z"/>
        </w:rPr>
      </w:pPr>
      <w:del w:id="1894"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style="width:50px"&gt;</w:delText>
        </w:r>
      </w:del>
    </w:p>
    <w:p w14:paraId="76D27580" w14:textId="26E85E57" w:rsidR="000C7B6C" w:rsidRPr="000C7B6C" w:rsidDel="002A60DA" w:rsidRDefault="000C7B6C" w:rsidP="00EB76D0">
      <w:pPr>
        <w:pStyle w:val="CodeStyle"/>
        <w:rPr>
          <w:del w:id="1895" w:author="Andrija Ilic" w:date="2015-09-06T19:35:00Z"/>
        </w:rPr>
      </w:pPr>
      <w:del w:id="1896"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${tekucaStavka.kolicina}</w:delText>
        </w:r>
      </w:del>
    </w:p>
    <w:p w14:paraId="02F29FD2" w14:textId="3B77FB5C" w:rsidR="000C7B6C" w:rsidRPr="000C7B6C" w:rsidDel="002A60DA" w:rsidRDefault="000C7B6C" w:rsidP="00EB76D0">
      <w:pPr>
        <w:pStyle w:val="CodeStyle"/>
        <w:rPr>
          <w:del w:id="1897" w:author="Andrija Ilic" w:date="2015-09-06T19:35:00Z"/>
        </w:rPr>
      </w:pPr>
      <w:del w:id="1898"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30E9F98E" w14:textId="04F2C467" w:rsidR="000C7B6C" w:rsidRPr="000C7B6C" w:rsidDel="002A60DA" w:rsidRDefault="000C7B6C" w:rsidP="00EB76D0">
      <w:pPr>
        <w:pStyle w:val="CodeStyle"/>
        <w:rPr>
          <w:del w:id="1899" w:author="Andrija Ilic" w:date="2015-09-06T19:35:00Z"/>
        </w:rPr>
      </w:pPr>
      <w:del w:id="1900" w:author="Andrija Ilic" w:date="2015-09-06T19:35:00Z">
        <w:r w:rsidRPr="000C7B6C" w:rsidDel="002A60DA">
          <w:tab/>
        </w:r>
        <w:r w:rsidRPr="000C7B6C" w:rsidDel="002A60DA">
          <w:tab/>
        </w:r>
        <w:r w:rsidRPr="000C7B6C" w:rsidDel="002A60DA">
          <w:tab/>
        </w:r>
        <w:r w:rsidRPr="000C7B6C" w:rsidDel="002A60DA">
          <w:tab/>
        </w:r>
        <w:r w:rsidRPr="000C7B6C" w:rsidDel="002A60DA">
          <w:tab/>
          <w:delText>&lt;td style="width:100px"&gt;</w:delText>
        </w:r>
      </w:del>
    </w:p>
    <w:p w14:paraId="1B179442" w14:textId="70655DEF" w:rsidR="000C7B6C" w:rsidRPr="000C7B6C" w:rsidDel="002A60DA" w:rsidRDefault="000C7B6C" w:rsidP="00EB76D0">
      <w:pPr>
        <w:pStyle w:val="CodeStyle"/>
        <w:rPr>
          <w:del w:id="1901" w:author="Andrija Ilic" w:date="2015-09-06T19:35:00Z"/>
        </w:rPr>
      </w:pPr>
      <w:del w:id="1902" w:author="Andrija Ilic" w:date="2015-09-06T19:35:00Z">
        <w:r w:rsidRPr="000C7B6C" w:rsidDel="002A60DA">
          <w:tab/>
        </w:r>
        <w:r w:rsidRPr="000C7B6C" w:rsidDel="002A60DA">
          <w:tab/>
        </w:r>
        <w:r w:rsidRPr="000C7B6C" w:rsidDel="002A60DA">
          <w:tab/>
        </w:r>
        <w:r w:rsidRPr="000C7B6C" w:rsidDel="002A60DA">
          <w:tab/>
        </w:r>
        <w:r w:rsidRPr="000C7B6C" w:rsidDel="002A60DA">
          <w:tab/>
        </w:r>
        <w:r w:rsidRPr="000C7B6C" w:rsidDel="002A60DA">
          <w:tab/>
          <w:delText>${tekucaStavka.cena}</w:delText>
        </w:r>
      </w:del>
    </w:p>
    <w:p w14:paraId="729F6005" w14:textId="7BD194B4" w:rsidR="000C7B6C" w:rsidRPr="000C7B6C" w:rsidDel="002A60DA" w:rsidRDefault="000C7B6C" w:rsidP="00EB76D0">
      <w:pPr>
        <w:pStyle w:val="CodeStyle"/>
        <w:rPr>
          <w:del w:id="1903" w:author="Andrija Ilic" w:date="2015-09-06T19:35:00Z"/>
        </w:rPr>
      </w:pPr>
      <w:del w:id="1904" w:author="Andrija Ilic" w:date="2015-09-06T19:35:00Z">
        <w:r w:rsidRPr="000C7B6C" w:rsidDel="002A60DA">
          <w:tab/>
        </w:r>
        <w:r w:rsidRPr="000C7B6C" w:rsidDel="002A60DA">
          <w:tab/>
        </w:r>
        <w:r w:rsidRPr="000C7B6C" w:rsidDel="002A60DA">
          <w:tab/>
        </w:r>
        <w:r w:rsidRPr="000C7B6C" w:rsidDel="002A60DA">
          <w:tab/>
        </w:r>
        <w:r w:rsidRPr="000C7B6C" w:rsidDel="002A60DA">
          <w:tab/>
          <w:delText>&lt;/td&gt;</w:delText>
        </w:r>
      </w:del>
    </w:p>
    <w:p w14:paraId="67339AEC" w14:textId="3242B966" w:rsidR="000C7B6C" w:rsidRPr="000C7B6C" w:rsidDel="002A60DA" w:rsidRDefault="000C7B6C" w:rsidP="00EB76D0">
      <w:pPr>
        <w:pStyle w:val="CodeStyle"/>
        <w:rPr>
          <w:del w:id="1905" w:author="Andrija Ilic" w:date="2015-09-06T19:35:00Z"/>
        </w:rPr>
      </w:pPr>
      <w:del w:id="1906" w:author="Andrija Ilic" w:date="2015-09-06T19:35:00Z">
        <w:r w:rsidRPr="000C7B6C" w:rsidDel="002A60DA">
          <w:tab/>
        </w:r>
        <w:r w:rsidRPr="000C7B6C" w:rsidDel="002A60DA">
          <w:tab/>
        </w:r>
        <w:r w:rsidRPr="000C7B6C" w:rsidDel="002A60DA">
          <w:tab/>
        </w:r>
        <w:r w:rsidRPr="000C7B6C" w:rsidDel="002A60DA">
          <w:tab/>
        </w:r>
      </w:del>
    </w:p>
    <w:p w14:paraId="41CB3A5C" w14:textId="5F385736" w:rsidR="00D60E97" w:rsidDel="002A60DA" w:rsidRDefault="000C7B6C" w:rsidP="00EB76D0">
      <w:pPr>
        <w:pStyle w:val="CodeStyle"/>
        <w:rPr>
          <w:del w:id="1907" w:author="Andrija Ilic" w:date="2015-09-06T19:35:00Z"/>
          <w:rFonts w:ascii="Times New Roman" w:hAnsi="Times New Roman"/>
          <w:sz w:val="24"/>
        </w:rPr>
      </w:pPr>
      <w:del w:id="1908" w:author="Andrija Ilic" w:date="2015-09-06T19:35:00Z">
        <w:r w:rsidRPr="000C7B6C" w:rsidDel="002A60DA">
          <w:tab/>
        </w:r>
        <w:r w:rsidRPr="000C7B6C" w:rsidDel="002A60DA">
          <w:tab/>
        </w:r>
        <w:r w:rsidRPr="000C7B6C" w:rsidDel="002A60DA">
          <w:tab/>
          <w:delText>&lt;/tr&gt;</w:delText>
        </w:r>
      </w:del>
    </w:p>
    <w:p w14:paraId="2C8AA11B" w14:textId="52367354" w:rsidR="00D60E97" w:rsidDel="002A60DA" w:rsidRDefault="00EB76D0" w:rsidP="00D60E97">
      <w:pPr>
        <w:autoSpaceDE w:val="0"/>
        <w:spacing w:line="180" w:lineRule="atLeast"/>
        <w:rPr>
          <w:del w:id="1909" w:author="Andrija Ilic" w:date="2015-09-06T19:35:00Z"/>
          <w:szCs w:val="24"/>
        </w:rPr>
      </w:pPr>
      <w:del w:id="1910" w:author="Andrija Ilic" w:date="2015-09-06T19:35:00Z">
        <w:r w:rsidDel="002A60DA">
          <w:rPr>
            <w:noProof/>
            <w:szCs w:val="24"/>
          </w:rPr>
          <w:drawing>
            <wp:inline distT="0" distB="0" distL="0" distR="0" wp14:anchorId="02B7FA3F" wp14:editId="6707E9B3">
              <wp:extent cx="2674723" cy="1481772"/>
              <wp:effectExtent l="19050" t="0" r="0" b="0"/>
              <wp:docPr id="17" name="Picture 16" descr="kupljeni artik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i artikli.jpg"/>
                      <pic:cNvPicPr/>
                    </pic:nvPicPr>
                    <pic:blipFill>
                      <a:blip r:embed="rId29" cstate="print"/>
                      <a:stretch>
                        <a:fillRect/>
                      </a:stretch>
                    </pic:blipFill>
                    <pic:spPr>
                      <a:xfrm>
                        <a:off x="0" y="0"/>
                        <a:ext cx="2674044" cy="1481396"/>
                      </a:xfrm>
                      <a:prstGeom prst="rect">
                        <a:avLst/>
                      </a:prstGeom>
                    </pic:spPr>
                  </pic:pic>
                </a:graphicData>
              </a:graphic>
            </wp:inline>
          </w:drawing>
        </w:r>
      </w:del>
    </w:p>
    <w:p w14:paraId="5D535FCD" w14:textId="45C4918F" w:rsidR="00481F9F" w:rsidRPr="00974C1D" w:rsidDel="002A60DA" w:rsidRDefault="00974C1D" w:rsidP="00D60E97">
      <w:pPr>
        <w:autoSpaceDE w:val="0"/>
        <w:spacing w:line="180" w:lineRule="atLeast"/>
        <w:rPr>
          <w:del w:id="1911" w:author="Andrija Ilic" w:date="2015-09-06T19:35:00Z"/>
          <w:szCs w:val="24"/>
        </w:rPr>
      </w:pPr>
      <w:del w:id="1912" w:author="Andrija Ilic" w:date="2015-09-06T19:35:00Z">
        <w:r w:rsidDel="002A60DA">
          <w:rPr>
            <w:szCs w:val="24"/>
          </w:rPr>
          <w:delText>Слика 4. Генерисање табеле коришћењем loop пртље</w:delText>
        </w:r>
      </w:del>
    </w:p>
    <w:p w14:paraId="628F10E4" w14:textId="31838A08" w:rsidR="00D60E97" w:rsidDel="002A60DA" w:rsidRDefault="00D60E97" w:rsidP="00D60E97">
      <w:pPr>
        <w:autoSpaceDE w:val="0"/>
        <w:spacing w:line="180" w:lineRule="atLeast"/>
        <w:rPr>
          <w:del w:id="1913" w:author="Andrija Ilic" w:date="2015-09-06T19:35:00Z"/>
          <w:szCs w:val="24"/>
        </w:rPr>
      </w:pPr>
      <w:del w:id="1914" w:author="Andrija Ilic" w:date="2015-09-06T19:35:00Z">
        <w:r w:rsidRPr="00832451" w:rsidDel="002A60DA">
          <w:rPr>
            <w:rFonts w:eastAsia="Courier Std" w:cs="Courier Std"/>
            <w:b/>
            <w:color w:val="000000"/>
            <w:szCs w:val="24"/>
          </w:rPr>
          <w:delText>ActionLink</w:delText>
        </w:r>
        <w:r w:rsidDel="002A60DA">
          <w:rPr>
            <w:rFonts w:eastAsia="Courier Std" w:cs="Courier Std"/>
            <w:color w:val="000000"/>
            <w:szCs w:val="24"/>
          </w:rPr>
          <w:delText xml:space="preserve"> је специфицан по томе што се у интеракцији са њим позива одговарајућа метода Java класе која контролише дату страницу. Овим се пребацујемо у Java методу где обрађујемо догађај натао на страници и одговарамо променом модела или учитавањем потпуно нове странице.</w:delText>
        </w:r>
      </w:del>
    </w:p>
    <w:p w14:paraId="2587D75E" w14:textId="1E5317AB" w:rsidR="00D60E97" w:rsidRPr="00210582" w:rsidDel="002A60DA" w:rsidRDefault="00D60E97" w:rsidP="00210582">
      <w:pPr>
        <w:pStyle w:val="CodeStyle"/>
        <w:rPr>
          <w:del w:id="1915" w:author="Andrija Ilic" w:date="2015-09-06T19:35:00Z"/>
          <w:color w:val="auto"/>
        </w:rPr>
      </w:pPr>
    </w:p>
    <w:p w14:paraId="675DF123" w14:textId="7D70DD83" w:rsidR="00210582" w:rsidDel="002A60DA" w:rsidRDefault="00210582" w:rsidP="00210582">
      <w:pPr>
        <w:pStyle w:val="CodeStyle"/>
        <w:rPr>
          <w:del w:id="1916" w:author="Andrija Ilic" w:date="2015-09-06T19:35:00Z"/>
          <w:rFonts w:ascii="Consolas" w:hAnsi="Consolas" w:cs="Consolas"/>
          <w:color w:val="auto"/>
        </w:rPr>
      </w:pPr>
      <w:del w:id="1917" w:author="Andrija Ilic" w:date="2015-09-06T19:35:00Z">
        <w:r w:rsidRPr="00210582" w:rsidDel="002A60DA">
          <w:rPr>
            <w:rFonts w:ascii="Consolas" w:hAnsi="Consolas" w:cs="Consolas"/>
            <w:color w:val="auto"/>
          </w:rPr>
          <w:delText>&lt;t:actionLink t:id="obrisiStavku" context="tekucaStavka.proizvodUsluga.idProizvodUsluga" zone="zoneStavke"&gt;Ukloni&lt;/t:actionLink&gt;</w:delText>
        </w:r>
      </w:del>
    </w:p>
    <w:p w14:paraId="19F8AA34" w14:textId="6DEEDEF3" w:rsidR="00210582" w:rsidRPr="00210582" w:rsidDel="002A60DA" w:rsidRDefault="00210582" w:rsidP="00210582">
      <w:pPr>
        <w:pStyle w:val="CodeStyle"/>
        <w:rPr>
          <w:del w:id="1918" w:author="Andrija Ilic" w:date="2015-09-06T19:35:00Z"/>
          <w:rFonts w:ascii="Consolas" w:hAnsi="Consolas" w:cs="Consolas"/>
          <w:color w:val="auto"/>
        </w:rPr>
      </w:pPr>
    </w:p>
    <w:p w14:paraId="73A6423D" w14:textId="11C7335E" w:rsidR="00D60E97" w:rsidDel="002A60DA" w:rsidRDefault="00D60E97" w:rsidP="00D60E97">
      <w:pPr>
        <w:autoSpaceDE w:val="0"/>
        <w:spacing w:line="180" w:lineRule="atLeast"/>
        <w:rPr>
          <w:del w:id="1919" w:author="Andrija Ilic" w:date="2015-09-06T19:35:00Z"/>
          <w:rFonts w:eastAsia="Courier Std" w:cs="Courier Std"/>
          <w:color w:val="000000"/>
          <w:szCs w:val="24"/>
        </w:rPr>
      </w:pPr>
      <w:del w:id="1920" w:author="Andrija Ilic" w:date="2015-09-06T19:35:00Z">
        <w:r w:rsidRPr="00BD11FD" w:rsidDel="002A60DA">
          <w:rPr>
            <w:rFonts w:eastAsia="Courier Std" w:cs="Courier Std"/>
            <w:b/>
            <w:color w:val="000000"/>
            <w:szCs w:val="24"/>
          </w:rPr>
          <w:delText xml:space="preserve">If </w:delText>
        </w:r>
        <w:r w:rsidDel="002A60DA">
          <w:rPr>
            <w:rFonts w:eastAsia="Courier Std" w:cs="Courier Std"/>
            <w:color w:val="000000"/>
            <w:szCs w:val="24"/>
          </w:rPr>
          <w:delText xml:space="preserve"> нам омогућује додавање одређене логике на страницу, који део кода ће бити приказан ако је услов испуњен који у супротном.</w:delText>
        </w:r>
      </w:del>
    </w:p>
    <w:p w14:paraId="4C480496" w14:textId="0208AD30" w:rsidR="00D60E97" w:rsidDel="002A60DA" w:rsidRDefault="00210582" w:rsidP="00210582">
      <w:pPr>
        <w:pStyle w:val="CodeStyle"/>
        <w:rPr>
          <w:del w:id="1921" w:author="Andrija Ilic" w:date="2015-09-06T19:35:00Z"/>
        </w:rPr>
      </w:pPr>
      <w:del w:id="1922" w:author="Andrija Ilic" w:date="2015-09-06T19:35:00Z">
        <w:r w:rsidRPr="00210582" w:rsidDel="002A60DA">
          <w:delText>&lt;t:if t:test="showUGrid"&gt;</w:delText>
        </w:r>
      </w:del>
    </w:p>
    <w:p w14:paraId="01E4D406" w14:textId="21E8B825" w:rsidR="006F2454" w:rsidDel="002A60DA" w:rsidRDefault="006F2454" w:rsidP="00210582">
      <w:pPr>
        <w:pStyle w:val="CodeStyle"/>
        <w:rPr>
          <w:del w:id="1923" w:author="Andrija Ilic" w:date="2015-09-06T19:35:00Z"/>
          <w:rFonts w:ascii="Times New Roman" w:hAnsi="Times New Roman"/>
          <w:sz w:val="24"/>
        </w:rPr>
      </w:pPr>
    </w:p>
    <w:p w14:paraId="42A6A260" w14:textId="55D89EE0" w:rsidR="00D60E97" w:rsidDel="002A60DA" w:rsidRDefault="00D60E97" w:rsidP="00D60E97">
      <w:pPr>
        <w:pStyle w:val="Heading2"/>
        <w:rPr>
          <w:del w:id="1924" w:author="Andrija Ilic" w:date="2015-09-06T19:35:00Z"/>
        </w:rPr>
      </w:pPr>
      <w:bookmarkStart w:id="1925" w:name="_Toc397909064"/>
      <w:del w:id="1926" w:author="Andrija Ilic" w:date="2015-09-06T19:35:00Z">
        <w:r w:rsidDel="002A60DA">
          <w:rPr>
            <w:rFonts w:eastAsia="Courier Std"/>
          </w:rPr>
          <w:delText>2.</w:delText>
        </w:r>
        <w:r w:rsidR="008F22AB" w:rsidDel="002A60DA">
          <w:rPr>
            <w:rFonts w:eastAsia="Courier Std"/>
          </w:rPr>
          <w:delText>2</w:delText>
        </w:r>
        <w:r w:rsidDel="002A60DA">
          <w:rPr>
            <w:rFonts w:eastAsia="Courier Std"/>
          </w:rPr>
          <w:delText xml:space="preserve"> </w:delText>
        </w:r>
        <w:commentRangeStart w:id="1927"/>
        <w:r w:rsidDel="002A60DA">
          <w:rPr>
            <w:rFonts w:eastAsia="Courier Std"/>
          </w:rPr>
          <w:delText>Tapestry5 Jquery библиотек</w:delText>
        </w:r>
      </w:del>
      <w:ins w:id="1928" w:author="Boni" w:date="2014-09-08T22:41:00Z">
        <w:del w:id="1929" w:author="Andrija Ilic" w:date="2015-09-06T19:35:00Z">
          <w:r w:rsidR="00B66062" w:rsidDel="002A60DA">
            <w:rPr>
              <w:rFonts w:eastAsia="Courier Std"/>
            </w:rPr>
            <w:delText>е</w:delText>
          </w:r>
        </w:del>
      </w:ins>
      <w:del w:id="1930" w:author="Andrija Ilic" w:date="2015-09-06T19:35:00Z">
        <w:r w:rsidDel="002A60DA">
          <w:rPr>
            <w:rFonts w:eastAsia="Courier Std"/>
          </w:rPr>
          <w:delText>а</w:delText>
        </w:r>
        <w:commentRangeEnd w:id="1927"/>
        <w:r w:rsidR="0060385F" w:rsidDel="002A60DA">
          <w:rPr>
            <w:rStyle w:val="CommentReference"/>
            <w:rFonts w:ascii="Times New Roman" w:eastAsiaTheme="minorHAnsi" w:hAnsi="Times New Roman" w:cstheme="minorBidi"/>
            <w:b w:val="0"/>
            <w:bCs w:val="0"/>
          </w:rPr>
          <w:commentReference w:id="1927"/>
        </w:r>
        <w:bookmarkEnd w:id="1925"/>
      </w:del>
    </w:p>
    <w:p w14:paraId="0DB01F90" w14:textId="2D896223" w:rsidR="00535529" w:rsidDel="002A60DA" w:rsidRDefault="00535529">
      <w:pPr>
        <w:autoSpaceDE w:val="0"/>
        <w:spacing w:line="180" w:lineRule="atLeast"/>
        <w:jc w:val="both"/>
        <w:rPr>
          <w:ins w:id="1931" w:author="Boni" w:date="2014-09-08T20:04:00Z"/>
          <w:del w:id="1932" w:author="Andrija Ilic" w:date="2015-09-06T19:35:00Z"/>
          <w:szCs w:val="24"/>
        </w:rPr>
        <w:pPrChange w:id="1933" w:author="Boni" w:date="2014-09-08T19:38:00Z">
          <w:pPr>
            <w:autoSpaceDE w:val="0"/>
            <w:spacing w:line="180" w:lineRule="atLeast"/>
          </w:pPr>
        </w:pPrChange>
      </w:pPr>
    </w:p>
    <w:p w14:paraId="38B783E5" w14:textId="638D8DA7" w:rsidR="00252993" w:rsidDel="002A60DA" w:rsidRDefault="00C44BDE">
      <w:pPr>
        <w:autoSpaceDE w:val="0"/>
        <w:spacing w:line="180" w:lineRule="atLeast"/>
        <w:jc w:val="both"/>
        <w:rPr>
          <w:ins w:id="1934" w:author="Boni" w:date="2014-09-08T19:30:00Z"/>
          <w:del w:id="1935" w:author="Andrija Ilic" w:date="2015-09-06T19:35:00Z"/>
          <w:szCs w:val="24"/>
        </w:rPr>
        <w:pPrChange w:id="1936" w:author="Boni" w:date="2014-09-08T19:38:00Z">
          <w:pPr>
            <w:autoSpaceDE w:val="0"/>
            <w:spacing w:line="180" w:lineRule="atLeast"/>
          </w:pPr>
        </w:pPrChange>
      </w:pPr>
      <w:ins w:id="1937" w:author="Boni" w:date="2014-09-08T19:26:00Z">
        <w:del w:id="1938" w:author="Andrija Ilic" w:date="2015-09-06T19:35:00Z">
          <w:r w:rsidDel="002A60DA">
            <w:rPr>
              <w:szCs w:val="24"/>
            </w:rPr>
            <w:delText>Компоненте на страни клијента комуницирају са сервером путем javascript језика,</w:delText>
          </w:r>
        </w:del>
      </w:ins>
      <w:ins w:id="1939" w:author="Boni" w:date="2014-09-08T19:27:00Z">
        <w:del w:id="1940" w:author="Andrija Ilic" w:date="2015-09-06T19:35:00Z">
          <w:r w:rsidDel="002A60DA">
            <w:rPr>
              <w:szCs w:val="24"/>
            </w:rPr>
            <w:delText xml:space="preserve"> Али цео тај процес је за онога ко развија апликацију сакривен. </w:delText>
          </w:r>
        </w:del>
      </w:ins>
      <w:ins w:id="1941" w:author="Boni" w:date="2014-09-08T19:29:00Z">
        <w:del w:id="1942" w:author="Andrija Ilic" w:date="2015-09-06T19:35:00Z">
          <w:r w:rsidDel="002A60DA">
            <w:rPr>
              <w:szCs w:val="24"/>
            </w:rPr>
            <w:delText xml:space="preserve">Тако да клијентеске компоненте преко јава скрипата имплементирају Ajax позиве, оптимизовање преноса података, логовање </w:delText>
          </w:r>
        </w:del>
      </w:ins>
      <w:ins w:id="1943" w:author="Boni" w:date="2014-09-08T19:38:00Z">
        <w:del w:id="1944" w:author="Andrija Ilic" w:date="2015-09-06T19:35:00Z">
          <w:r w:rsidR="002C320C" w:rsidDel="002A60DA">
            <w:rPr>
              <w:szCs w:val="24"/>
            </w:rPr>
            <w:delText>н</w:delText>
          </w:r>
        </w:del>
      </w:ins>
      <w:ins w:id="1945" w:author="Boni" w:date="2014-09-08T19:29:00Z">
        <w:del w:id="1946" w:author="Andrija Ilic" w:date="2015-09-06T19:35:00Z">
          <w:r w:rsidDel="002A60DA">
            <w:rPr>
              <w:szCs w:val="24"/>
            </w:rPr>
            <w:delText>а клијентској страни</w:delText>
          </w:r>
        </w:del>
      </w:ins>
      <w:ins w:id="1947" w:author="Boni" w:date="2014-09-08T19:30:00Z">
        <w:del w:id="1948" w:author="Andrija Ilic" w:date="2015-09-06T19:35:00Z">
          <w:r w:rsidDel="002A60DA">
            <w:rPr>
              <w:szCs w:val="24"/>
            </w:rPr>
            <w:delText xml:space="preserve"> и локализацију.</w:delText>
          </w:r>
        </w:del>
      </w:ins>
    </w:p>
    <w:p w14:paraId="734BC4F3" w14:textId="711B5995" w:rsidR="00C44BDE" w:rsidDel="002A60DA" w:rsidRDefault="00C44BDE">
      <w:pPr>
        <w:autoSpaceDE w:val="0"/>
        <w:spacing w:line="180" w:lineRule="atLeast"/>
        <w:jc w:val="both"/>
        <w:rPr>
          <w:ins w:id="1949" w:author="Boni" w:date="2014-09-08T19:38:00Z"/>
          <w:del w:id="1950" w:author="Andrija Ilic" w:date="2015-09-06T19:35:00Z"/>
          <w:szCs w:val="24"/>
        </w:rPr>
        <w:pPrChange w:id="1951" w:author="Boni" w:date="2014-09-08T19:38:00Z">
          <w:pPr>
            <w:autoSpaceDE w:val="0"/>
            <w:spacing w:line="180" w:lineRule="atLeast"/>
          </w:pPr>
        </w:pPrChange>
      </w:pPr>
      <w:ins w:id="1952" w:author="Boni" w:date="2014-09-08T19:30:00Z">
        <w:del w:id="1953" w:author="Andrija Ilic" w:date="2015-09-06T19:35:00Z">
          <w:r w:rsidDel="002A60DA">
            <w:rPr>
              <w:szCs w:val="24"/>
            </w:rPr>
            <w:delText xml:space="preserve">Када се дође до продукције Tapestry нуди могућност паковања свих javascript библиотека у једну као и њихово </w:delText>
          </w:r>
        </w:del>
      </w:ins>
      <w:ins w:id="1954" w:author="Boni" w:date="2014-09-08T19:31:00Z">
        <w:del w:id="1955" w:author="Andrija Ilic" w:date="2015-09-06T19:35:00Z">
          <w:r w:rsidDel="002A60DA">
            <w:rPr>
              <w:szCs w:val="24"/>
            </w:rPr>
            <w:delText>минимизовање.</w:delText>
          </w:r>
        </w:del>
      </w:ins>
    </w:p>
    <w:p w14:paraId="3CCF9989" w14:textId="4148983F" w:rsidR="002C320C" w:rsidDel="002A60DA" w:rsidRDefault="002C320C">
      <w:pPr>
        <w:autoSpaceDE w:val="0"/>
        <w:spacing w:line="180" w:lineRule="atLeast"/>
        <w:jc w:val="both"/>
        <w:rPr>
          <w:ins w:id="1956" w:author="Boni" w:date="2014-09-08T19:31:00Z"/>
          <w:del w:id="1957" w:author="Andrija Ilic" w:date="2015-09-06T19:35:00Z"/>
          <w:szCs w:val="24"/>
        </w:rPr>
        <w:pPrChange w:id="1958" w:author="Boni" w:date="2014-09-08T19:38:00Z">
          <w:pPr>
            <w:autoSpaceDE w:val="0"/>
            <w:spacing w:line="180" w:lineRule="atLeast"/>
          </w:pPr>
        </w:pPrChange>
      </w:pPr>
    </w:p>
    <w:p w14:paraId="0341EEF8" w14:textId="5BF0BA84" w:rsidR="00C44BDE" w:rsidDel="002A60DA" w:rsidRDefault="00C44BDE">
      <w:pPr>
        <w:autoSpaceDE w:val="0"/>
        <w:spacing w:line="180" w:lineRule="atLeast"/>
        <w:jc w:val="both"/>
        <w:rPr>
          <w:ins w:id="1959" w:author="Boni" w:date="2014-09-08T19:43:00Z"/>
          <w:del w:id="1960" w:author="Andrija Ilic" w:date="2015-09-06T19:35:00Z"/>
          <w:szCs w:val="24"/>
        </w:rPr>
        <w:pPrChange w:id="1961" w:author="Boni" w:date="2014-09-08T20:01:00Z">
          <w:pPr>
            <w:autoSpaceDE w:val="0"/>
            <w:spacing w:line="180" w:lineRule="atLeast"/>
          </w:pPr>
        </w:pPrChange>
      </w:pPr>
      <w:ins w:id="1962" w:author="Boni" w:date="2014-09-08T19:31:00Z">
        <w:del w:id="1963" w:author="Andrija Ilic" w:date="2015-09-06T19:35:00Z">
          <w:r w:rsidDel="002A60DA">
            <w:rPr>
              <w:szCs w:val="24"/>
            </w:rPr>
            <w:delText>Како</w:delText>
          </w:r>
        </w:del>
      </w:ins>
      <w:ins w:id="1964" w:author="Boni" w:date="2014-09-08T19:39:00Z">
        <w:del w:id="1965" w:author="Andrija Ilic" w:date="2015-09-06T19:35:00Z">
          <w:r w:rsidR="002C320C" w:rsidDel="002A60DA">
            <w:rPr>
              <w:szCs w:val="24"/>
            </w:rPr>
            <w:delText xml:space="preserve"> је </w:delText>
          </w:r>
        </w:del>
      </w:ins>
      <w:ins w:id="1966" w:author="Boni" w:date="2014-09-08T19:31:00Z">
        <w:del w:id="1967" w:author="Andrija Ilic" w:date="2015-09-06T19:35:00Z">
          <w:r w:rsidDel="002A60DA">
            <w:rPr>
              <w:szCs w:val="24"/>
            </w:rPr>
            <w:delText xml:space="preserve"> javascript </w:delText>
          </w:r>
        </w:del>
      </w:ins>
      <w:ins w:id="1968" w:author="Boni" w:date="2014-09-08T19:39:00Z">
        <w:del w:id="1969" w:author="Andrija Ilic" w:date="2015-09-06T19:35:00Z">
          <w:r w:rsidR="002C320C" w:rsidDel="002A60DA">
            <w:rPr>
              <w:szCs w:val="24"/>
            </w:rPr>
            <w:delText>на ниском нивоу апстракције,</w:delText>
          </w:r>
        </w:del>
      </w:ins>
      <w:ins w:id="1970" w:author="Boni" w:date="2014-09-08T19:40:00Z">
        <w:del w:id="1971" w:author="Andrija Ilic" w:date="2015-09-06T19:35:00Z">
          <w:r w:rsidR="002C320C" w:rsidDel="002A60DA">
            <w:rPr>
              <w:szCs w:val="24"/>
            </w:rPr>
            <w:delText xml:space="preserve"> Tapestry долази са две библиотеке Prototype и Scriptaculous</w:delText>
          </w:r>
        </w:del>
      </w:ins>
      <w:ins w:id="1972" w:author="Boni" w:date="2014-09-08T19:41:00Z">
        <w:del w:id="1973" w:author="Andrija Ilic" w:date="2015-09-06T19:35:00Z">
          <w:r w:rsidR="002C320C" w:rsidDel="002A60DA">
            <w:rPr>
              <w:szCs w:val="24"/>
            </w:rPr>
            <w:delText xml:space="preserve"> уз</w:delText>
          </w:r>
        </w:del>
      </w:ins>
      <w:ins w:id="1974" w:author="Boni" w:date="2014-09-08T19:40:00Z">
        <w:del w:id="1975" w:author="Andrija Ilic" w:date="2015-09-06T19:35:00Z">
          <w:r w:rsidR="002C320C" w:rsidDel="002A60DA">
            <w:rPr>
              <w:szCs w:val="24"/>
            </w:rPr>
            <w:delText xml:space="preserve"> </w:delText>
          </w:r>
        </w:del>
      </w:ins>
      <w:ins w:id="1976" w:author="Boni" w:date="2014-09-08T19:41:00Z">
        <w:del w:id="1977" w:author="Andrija Ilic" w:date="2015-09-06T19:35:00Z">
          <w:r w:rsidR="002C320C" w:rsidDel="002A60DA">
            <w:rPr>
              <w:szCs w:val="24"/>
            </w:rPr>
            <w:delText>помоћ којих су написане основне компонете оквира. Наравно могуће је додавање и других б</w:delText>
          </w:r>
        </w:del>
      </w:ins>
      <w:ins w:id="1978" w:author="Boni" w:date="2014-09-08T19:42:00Z">
        <w:del w:id="1979" w:author="Andrija Ilic" w:date="2015-09-06T19:35:00Z">
          <w:r w:rsidR="002C320C" w:rsidDel="002A60DA">
            <w:rPr>
              <w:szCs w:val="24"/>
            </w:rPr>
            <w:delText>иблиотека</w:delText>
          </w:r>
        </w:del>
      </w:ins>
      <w:ins w:id="1980" w:author="Boni" w:date="2014-09-08T19:43:00Z">
        <w:del w:id="1981" w:author="Andrija Ilic" w:date="2015-09-06T19:35:00Z">
          <w:r w:rsidR="002C320C" w:rsidDel="002A60DA">
            <w:rPr>
              <w:szCs w:val="24"/>
            </w:rPr>
            <w:delText xml:space="preserve"> као што је Jquery. </w:delText>
          </w:r>
        </w:del>
      </w:ins>
    </w:p>
    <w:p w14:paraId="13795D8A" w14:textId="608B20A1" w:rsidR="002C320C" w:rsidDel="002A60DA" w:rsidRDefault="002C320C">
      <w:pPr>
        <w:jc w:val="both"/>
        <w:rPr>
          <w:ins w:id="1982" w:author="Boni" w:date="2014-09-08T19:45:00Z"/>
          <w:del w:id="1983" w:author="Andrija Ilic" w:date="2015-09-06T19:35:00Z"/>
        </w:rPr>
        <w:pPrChange w:id="1984" w:author="Boni" w:date="2014-09-08T20:01:00Z">
          <w:pPr>
            <w:autoSpaceDE w:val="0"/>
            <w:spacing w:line="180" w:lineRule="atLeast"/>
          </w:pPr>
        </w:pPrChange>
      </w:pPr>
      <w:ins w:id="1985" w:author="Boni" w:date="2014-09-08T19:43:00Z">
        <w:del w:id="1986" w:author="Andrija Ilic" w:date="2015-09-06T19:35:00Z">
          <w:r w:rsidDel="002A60DA">
            <w:delText>Додавање соспствених библиотека се може урадити на више начина</w:delText>
          </w:r>
        </w:del>
      </w:ins>
      <w:ins w:id="1987" w:author="Boni" w:date="2014-09-08T19:44:00Z">
        <w:del w:id="1988" w:author="Andrija Ilic" w:date="2015-09-06T19:35:00Z">
          <w:r w:rsidDel="002A60DA">
            <w:delText xml:space="preserve">. Може се користити </w:delText>
          </w:r>
          <w:r w:rsidRPr="002C320C" w:rsidDel="002A60DA">
            <w:rPr>
              <w:rStyle w:val="CodeStyleChar"/>
              <w:rPrChange w:id="1989" w:author="Boni" w:date="2014-09-08T19:44:00Z">
                <w:rPr>
                  <w:rStyle w:val="HTMLCode"/>
                  <w:rFonts w:eastAsiaTheme="minorHAnsi"/>
                  <w:color w:val="000000"/>
                  <w:sz w:val="16"/>
                  <w:szCs w:val="16"/>
                  <w:shd w:val="clear" w:color="auto" w:fill="FFFFFF"/>
                </w:rPr>
              </w:rPrChange>
            </w:rPr>
            <w:delText>&lt;script type="text/javascript" src="xxx.js"&gt;&lt;/script&gt; </w:delText>
          </w:r>
          <w:r w:rsidRPr="002C320C" w:rsidDel="002A60DA">
            <w:rPr>
              <w:rPrChange w:id="1990" w:author="Boni" w:date="2014-09-08T19:44:00Z">
                <w:rPr>
                  <w:rStyle w:val="CodeStyleChar"/>
                </w:rPr>
              </w:rPrChange>
            </w:rPr>
            <w:delText>таг</w:delText>
          </w:r>
          <w:r w:rsidDel="002A60DA">
            <w:delText xml:space="preserve"> унут</w:delText>
          </w:r>
        </w:del>
      </w:ins>
      <w:ins w:id="1991" w:author="Boni" w:date="2014-09-08T19:45:00Z">
        <w:del w:id="1992" w:author="Andrija Ilic" w:date="2015-09-06T19:35:00Z">
          <w:r w:rsidDel="002A60DA">
            <w:delText>ар саме странице али препоручени начин је путем кода:</w:delText>
          </w:r>
        </w:del>
      </w:ins>
    </w:p>
    <w:p w14:paraId="32062884" w14:textId="5CEA075C" w:rsidR="002C320C" w:rsidRPr="002C320C" w:rsidDel="002A60DA" w:rsidRDefault="002C320C">
      <w:pPr>
        <w:pStyle w:val="CodeStyle"/>
        <w:rPr>
          <w:ins w:id="1993" w:author="Boni" w:date="2014-09-08T19:45:00Z"/>
          <w:del w:id="1994" w:author="Andrija Ilic" w:date="2015-09-06T19:35:00Z"/>
          <w:rFonts w:cs="Times New Roman"/>
          <w:sz w:val="16"/>
          <w:szCs w:val="16"/>
        </w:rPr>
        <w:pPrChange w:id="1995" w:author="Boni" w:date="2014-09-08T19:45:00Z">
          <w:pPr>
            <w:spacing w:after="0" w:line="240" w:lineRule="auto"/>
          </w:pPr>
        </w:pPrChange>
      </w:pPr>
      <w:ins w:id="1996" w:author="Boni" w:date="2014-09-08T19:45:00Z">
        <w:del w:id="1997" w:author="Andrija Ilic" w:date="2015-09-06T19:35:00Z">
          <w:r w:rsidRPr="002C320C" w:rsidDel="002A60DA">
            <w:delText>@Import(library={"context:js/jquery.js",</w:delText>
          </w:r>
        </w:del>
      </w:ins>
    </w:p>
    <w:p w14:paraId="314D0EF8" w14:textId="604FFEED" w:rsidR="002C320C" w:rsidRPr="002C320C" w:rsidDel="002A60DA" w:rsidRDefault="002C320C">
      <w:pPr>
        <w:pStyle w:val="CodeStyle"/>
        <w:rPr>
          <w:ins w:id="1998" w:author="Boni" w:date="2014-09-08T19:45:00Z"/>
          <w:del w:id="1999" w:author="Andrija Ilic" w:date="2015-09-06T19:35:00Z"/>
          <w:rFonts w:cs="Times New Roman"/>
          <w:sz w:val="16"/>
          <w:szCs w:val="16"/>
        </w:rPr>
        <w:pPrChange w:id="2000" w:author="Boni" w:date="2014-09-08T19:45:00Z">
          <w:pPr>
            <w:spacing w:after="0" w:line="240" w:lineRule="auto"/>
          </w:pPr>
        </w:pPrChange>
      </w:pPr>
      <w:ins w:id="2001" w:author="Boni" w:date="2014-09-08T19:45:00Z">
        <w:del w:id="2002" w:author="Andrija Ilic" w:date="2015-09-06T19:35:00Z">
          <w:r w:rsidRPr="002C320C" w:rsidDel="002A60DA">
            <w:delText>        "context:js/myeffects.js"})</w:delText>
          </w:r>
        </w:del>
      </w:ins>
    </w:p>
    <w:p w14:paraId="744410B7" w14:textId="503BCE12" w:rsidR="002C320C" w:rsidRPr="002C320C" w:rsidDel="002A60DA" w:rsidRDefault="002C320C">
      <w:pPr>
        <w:pStyle w:val="CodeStyle"/>
        <w:rPr>
          <w:ins w:id="2003" w:author="Boni" w:date="2014-09-08T19:45:00Z"/>
          <w:del w:id="2004" w:author="Andrija Ilic" w:date="2015-09-06T19:35:00Z"/>
          <w:rFonts w:cs="Times New Roman"/>
          <w:sz w:val="16"/>
          <w:szCs w:val="16"/>
        </w:rPr>
        <w:pPrChange w:id="2005" w:author="Boni" w:date="2014-09-08T19:45:00Z">
          <w:pPr>
            <w:spacing w:after="0" w:line="240" w:lineRule="auto"/>
          </w:pPr>
        </w:pPrChange>
      </w:pPr>
      <w:ins w:id="2006" w:author="Boni" w:date="2014-09-08T19:45:00Z">
        <w:del w:id="2007" w:author="Andrija Ilic" w:date="2015-09-06T19:35:00Z">
          <w:r w:rsidRPr="002C320C" w:rsidDel="002A60DA">
            <w:delText>public</w:delText>
          </w:r>
          <w:r w:rsidRPr="002C320C" w:rsidDel="002A60DA">
            <w:rPr>
              <w:rFonts w:cs="Times New Roman"/>
              <w:sz w:val="16"/>
              <w:szCs w:val="16"/>
            </w:rPr>
            <w:delText xml:space="preserve"> </w:delText>
          </w:r>
          <w:r w:rsidRPr="002C320C" w:rsidDel="002A60DA">
            <w:delText>class</w:delText>
          </w:r>
          <w:r w:rsidRPr="002C320C" w:rsidDel="002A60DA">
            <w:rPr>
              <w:rFonts w:cs="Times New Roman"/>
              <w:sz w:val="16"/>
              <w:szCs w:val="16"/>
            </w:rPr>
            <w:delText xml:space="preserve"> </w:delText>
          </w:r>
          <w:r w:rsidRPr="002C320C" w:rsidDel="002A60DA">
            <w:delText>MyComponent</w:delText>
          </w:r>
        </w:del>
      </w:ins>
    </w:p>
    <w:p w14:paraId="72422767" w14:textId="1987F2E6" w:rsidR="002C320C" w:rsidRPr="002C320C" w:rsidDel="002A60DA" w:rsidRDefault="002C320C">
      <w:pPr>
        <w:pStyle w:val="CodeStyle"/>
        <w:rPr>
          <w:ins w:id="2008" w:author="Boni" w:date="2014-09-08T19:45:00Z"/>
          <w:del w:id="2009" w:author="Andrija Ilic" w:date="2015-09-06T19:35:00Z"/>
          <w:rFonts w:cs="Times New Roman"/>
          <w:sz w:val="16"/>
          <w:szCs w:val="16"/>
        </w:rPr>
        <w:pPrChange w:id="2010" w:author="Boni" w:date="2014-09-08T19:45:00Z">
          <w:pPr>
            <w:spacing w:after="0" w:line="240" w:lineRule="auto"/>
          </w:pPr>
        </w:pPrChange>
      </w:pPr>
      <w:ins w:id="2011" w:author="Boni" w:date="2014-09-08T19:45:00Z">
        <w:del w:id="2012" w:author="Andrija Ilic" w:date="2015-09-06T19:35:00Z">
          <w:r w:rsidRPr="002C320C" w:rsidDel="002A60DA">
            <w:delText>{</w:delText>
          </w:r>
        </w:del>
      </w:ins>
    </w:p>
    <w:p w14:paraId="6EEE7C0C" w14:textId="773554D2" w:rsidR="002C320C" w:rsidRPr="002C320C" w:rsidDel="002A60DA" w:rsidRDefault="002C320C">
      <w:pPr>
        <w:pStyle w:val="CodeStyle"/>
        <w:rPr>
          <w:ins w:id="2013" w:author="Boni" w:date="2014-09-08T19:45:00Z"/>
          <w:del w:id="2014" w:author="Andrija Ilic" w:date="2015-09-06T19:35:00Z"/>
          <w:rFonts w:cs="Times New Roman"/>
          <w:sz w:val="16"/>
          <w:szCs w:val="16"/>
        </w:rPr>
        <w:pPrChange w:id="2015" w:author="Boni" w:date="2014-09-08T19:45:00Z">
          <w:pPr>
            <w:spacing w:after="0" w:line="240" w:lineRule="auto"/>
          </w:pPr>
        </w:pPrChange>
      </w:pPr>
      <w:ins w:id="2016" w:author="Boni" w:date="2014-09-08T19:45:00Z">
        <w:del w:id="2017" w:author="Andrija Ilic" w:date="2015-09-06T19:35:00Z">
          <w:r w:rsidRPr="002C320C" w:rsidDel="002A60DA">
            <w:delText> . . .</w:delText>
          </w:r>
        </w:del>
      </w:ins>
    </w:p>
    <w:p w14:paraId="4E19CC46" w14:textId="350C015A" w:rsidR="002C320C" w:rsidDel="002A60DA" w:rsidRDefault="002C320C">
      <w:pPr>
        <w:pStyle w:val="CodeStyle"/>
        <w:rPr>
          <w:ins w:id="2018" w:author="Boni" w:date="2014-09-08T19:47:00Z"/>
          <w:del w:id="2019" w:author="Andrija Ilic" w:date="2015-09-06T19:35:00Z"/>
        </w:rPr>
        <w:pPrChange w:id="2020" w:author="Boni" w:date="2014-09-08T19:45:00Z">
          <w:pPr>
            <w:autoSpaceDE w:val="0"/>
            <w:spacing w:line="180" w:lineRule="atLeast"/>
          </w:pPr>
        </w:pPrChange>
      </w:pPr>
      <w:ins w:id="2021" w:author="Boni" w:date="2014-09-08T19:45:00Z">
        <w:del w:id="2022" w:author="Andrija Ilic" w:date="2015-09-06T19:35:00Z">
          <w:r w:rsidRPr="002C320C" w:rsidDel="002A60DA">
            <w:delText>}</w:delText>
          </w:r>
        </w:del>
      </w:ins>
    </w:p>
    <w:p w14:paraId="4EBE7345" w14:textId="5614957E" w:rsidR="00EC13BC" w:rsidDel="002A60DA" w:rsidRDefault="00EC13BC">
      <w:pPr>
        <w:pStyle w:val="NoSpacing"/>
        <w:jc w:val="both"/>
        <w:rPr>
          <w:ins w:id="2023" w:author="Boni" w:date="2014-09-08T19:50:00Z"/>
          <w:del w:id="2024" w:author="Andrija Ilic" w:date="2015-09-06T19:35:00Z"/>
        </w:rPr>
        <w:pPrChange w:id="2025" w:author="Boni" w:date="2014-09-08T20:01:00Z">
          <w:pPr>
            <w:autoSpaceDE w:val="0"/>
            <w:spacing w:line="180" w:lineRule="atLeast"/>
          </w:pPr>
        </w:pPrChange>
      </w:pPr>
      <w:ins w:id="2026" w:author="Boni" w:date="2014-09-08T19:47:00Z">
        <w:del w:id="2027" w:author="Andrija Ilic" w:date="2015-09-06T19:35:00Z">
          <w:r w:rsidDel="002A60DA">
            <w:delText xml:space="preserve">Кључна реч </w:delText>
          </w:r>
          <w:r w:rsidRPr="00EC13BC" w:rsidDel="002A60DA">
            <w:rPr>
              <w:rStyle w:val="CodeStyleChar"/>
              <w:rPrChange w:id="2028" w:author="Boni" w:date="2014-09-08T19:47:00Z">
                <w:rPr/>
              </w:rPrChange>
            </w:rPr>
            <w:delText>context</w:delText>
          </w:r>
          <w:r w:rsidDel="002A60DA">
            <w:rPr>
              <w:rStyle w:val="CodeStyleChar"/>
            </w:rPr>
            <w:delText xml:space="preserve"> </w:delText>
          </w:r>
          <w:r w:rsidRPr="00EC13BC" w:rsidDel="002A60DA">
            <w:rPr>
              <w:rPrChange w:id="2029" w:author="Boni" w:date="2014-09-08T19:47:00Z">
                <w:rPr>
                  <w:rStyle w:val="CodeStyleChar"/>
                </w:rPr>
              </w:rPrChange>
            </w:rPr>
            <w:delText>п</w:delText>
          </w:r>
        </w:del>
      </w:ins>
      <w:ins w:id="2030" w:author="Boni" w:date="2014-09-08T19:48:00Z">
        <w:del w:id="2031" w:author="Andrija Ilic" w:date="2015-09-06T19:35:00Z">
          <w:r w:rsidDel="002A60DA">
            <w:delText xml:space="preserve">одразумева да се ради о фајлу који је у контексту веб апликације а не на путањи класа. Додавање истог јаваскрипта </w:delText>
          </w:r>
        </w:del>
      </w:ins>
      <w:ins w:id="2032" w:author="Boni" w:date="2014-09-08T19:49:00Z">
        <w:del w:id="2033" w:author="Andrija Ilic" w:date="2015-09-06T19:35:00Z">
          <w:r w:rsidDel="002A60DA">
            <w:delText xml:space="preserve">неће се испољити његовим вишеструким учитавањем већ ће бити игнорисан.  Што омогућава да се за сваку страницу додају потребне </w:delText>
          </w:r>
        </w:del>
      </w:ins>
      <w:ins w:id="2034" w:author="Boni" w:date="2014-09-08T19:50:00Z">
        <w:del w:id="2035" w:author="Andrija Ilic" w:date="2015-09-06T19:35:00Z">
          <w:r w:rsidDel="002A60DA">
            <w:delText>библиотеке.</w:delText>
          </w:r>
        </w:del>
      </w:ins>
    </w:p>
    <w:p w14:paraId="7B58EFBC" w14:textId="6EB7EF58" w:rsidR="00EC13BC" w:rsidDel="002A60DA" w:rsidRDefault="00EC13BC">
      <w:pPr>
        <w:pStyle w:val="NoSpacing"/>
        <w:rPr>
          <w:ins w:id="2036" w:author="Boni" w:date="2014-09-08T19:52:00Z"/>
          <w:del w:id="2037" w:author="Andrija Ilic" w:date="2015-09-06T19:35:00Z"/>
        </w:rPr>
        <w:pPrChange w:id="2038" w:author="Boni" w:date="2014-09-08T19:47:00Z">
          <w:pPr>
            <w:autoSpaceDE w:val="0"/>
            <w:spacing w:line="180" w:lineRule="atLeast"/>
          </w:pPr>
        </w:pPrChange>
      </w:pPr>
    </w:p>
    <w:p w14:paraId="1DF1FF0D" w14:textId="321E649F" w:rsidR="00493148" w:rsidDel="002A60DA" w:rsidRDefault="00EC13BC">
      <w:pPr>
        <w:pStyle w:val="NoSpacing"/>
        <w:jc w:val="both"/>
        <w:rPr>
          <w:ins w:id="2039" w:author="Boni" w:date="2014-09-08T19:59:00Z"/>
          <w:del w:id="2040" w:author="Andrija Ilic" w:date="2015-09-06T19:35:00Z"/>
        </w:rPr>
        <w:pPrChange w:id="2041" w:author="Boni" w:date="2014-09-08T19:59:00Z">
          <w:pPr>
            <w:autoSpaceDE w:val="0"/>
            <w:spacing w:line="180" w:lineRule="atLeast"/>
          </w:pPr>
        </w:pPrChange>
      </w:pPr>
      <w:ins w:id="2042" w:author="Boni" w:date="2014-09-08T19:52:00Z">
        <w:del w:id="2043" w:author="Andrija Ilic" w:date="2015-09-06T19:35:00Z">
          <w:r w:rsidDel="002A60DA">
            <w:delText>Логовање  на клијентској страни</w:delText>
          </w:r>
        </w:del>
      </w:ins>
      <w:ins w:id="2044" w:author="Boni" w:date="2014-09-08T19:55:00Z">
        <w:del w:id="2045" w:author="Andrija Ilic" w:date="2015-09-06T19:35:00Z">
          <w:r w:rsidDel="002A60DA">
            <w:delText xml:space="preserve"> је остварено уз помоћ Blackbird javascript конзоле. Tapestry објекти за логова</w:delText>
          </w:r>
        </w:del>
      </w:ins>
      <w:ins w:id="2046" w:author="Boni" w:date="2014-09-08T19:56:00Z">
        <w:del w:id="2047" w:author="Andrija Ilic" w:date="2015-09-06T19:35:00Z">
          <w:r w:rsidDel="002A60DA">
            <w:delText>ње имају три функције: debug, warn и error.</w:delText>
          </w:r>
          <w:r w:rsidR="001B2FB4" w:rsidDel="002A60DA">
            <w:delText xml:space="preserve"> Свак</w:delText>
          </w:r>
        </w:del>
      </w:ins>
      <w:ins w:id="2048" w:author="Boni" w:date="2014-09-08T19:57:00Z">
        <w:del w:id="2049" w:author="Andrija Ilic" w:date="2015-09-06T19:35:00Z">
          <w:r w:rsidR="001B2FB4" w:rsidDel="002A60DA">
            <w:delText>ој од њих може се доделити и опциони патерн</w:delText>
          </w:r>
        </w:del>
      </w:ins>
      <w:ins w:id="2050" w:author="Boni" w:date="2014-09-08T19:58:00Z">
        <w:del w:id="2051" w:author="Andrija Ilic" w:date="2015-09-06T19:35:00Z">
          <w:r w:rsidR="00493148" w:rsidDel="002A60DA">
            <w:delText xml:space="preserve"> на основу кога се порука форматира. У зависности да ли се ради о продукцији или развоју поруке ће бити филтриране</w:delText>
          </w:r>
        </w:del>
      </w:ins>
      <w:ins w:id="2052" w:author="Boni" w:date="2014-09-08T19:59:00Z">
        <w:del w:id="2053" w:author="Andrija Ilic" w:date="2015-09-06T19:35:00Z">
          <w:r w:rsidR="00493148" w:rsidDel="002A60DA">
            <w:delText xml:space="preserve"> тако да све поруке битне програмеру у току развоја неће се видети у продукцији.</w:delText>
          </w:r>
        </w:del>
      </w:ins>
    </w:p>
    <w:p w14:paraId="67D26405" w14:textId="5306F443" w:rsidR="00493148" w:rsidDel="002A60DA" w:rsidRDefault="00493148">
      <w:pPr>
        <w:pStyle w:val="NoSpacing"/>
        <w:jc w:val="both"/>
        <w:rPr>
          <w:ins w:id="2054" w:author="Boni" w:date="2014-09-08T19:59:00Z"/>
          <w:del w:id="2055" w:author="Andrija Ilic" w:date="2015-09-06T19:35:00Z"/>
        </w:rPr>
        <w:pPrChange w:id="2056" w:author="Boni" w:date="2014-09-08T19:59:00Z">
          <w:pPr>
            <w:autoSpaceDE w:val="0"/>
            <w:spacing w:line="180" w:lineRule="atLeast"/>
          </w:pPr>
        </w:pPrChange>
      </w:pPr>
    </w:p>
    <w:p w14:paraId="0D540CE7" w14:textId="3973E040" w:rsidR="00493148" w:rsidDel="002A60DA" w:rsidRDefault="00493148">
      <w:pPr>
        <w:pStyle w:val="NoSpacing"/>
        <w:jc w:val="both"/>
        <w:rPr>
          <w:ins w:id="2057" w:author="Boni" w:date="2014-09-08T20:00:00Z"/>
          <w:del w:id="2058" w:author="Andrija Ilic" w:date="2015-09-06T19:35:00Z"/>
        </w:rPr>
        <w:pPrChange w:id="2059" w:author="Boni" w:date="2014-09-08T19:59:00Z">
          <w:pPr>
            <w:autoSpaceDE w:val="0"/>
            <w:spacing w:line="180" w:lineRule="atLeast"/>
          </w:pPr>
        </w:pPrChange>
      </w:pPr>
      <w:ins w:id="2060" w:author="Boni" w:date="2014-09-08T19:59:00Z">
        <w:del w:id="2061" w:author="Andrija Ilic" w:date="2015-09-06T19:35:00Z">
          <w:r w:rsidDel="002A60DA">
            <w:delText>Пример кода за логовање порука</w:delText>
          </w:r>
        </w:del>
      </w:ins>
      <w:ins w:id="2062" w:author="Boni" w:date="2014-09-08T20:00:00Z">
        <w:del w:id="2063" w:author="Andrija Ilic" w:date="2015-09-06T19:35:00Z">
          <w:r w:rsidDel="002A60DA">
            <w:delText>:</w:delText>
          </w:r>
        </w:del>
      </w:ins>
    </w:p>
    <w:p w14:paraId="6C7FC1C6" w14:textId="2D6ECF84" w:rsidR="00493148" w:rsidRPr="00493148" w:rsidDel="002A60DA" w:rsidRDefault="00493148">
      <w:pPr>
        <w:pStyle w:val="NoSpacing"/>
        <w:jc w:val="both"/>
        <w:rPr>
          <w:ins w:id="2064" w:author="Boni" w:date="2014-09-08T19:59:00Z"/>
          <w:del w:id="2065" w:author="Andrija Ilic" w:date="2015-09-06T19:35:00Z"/>
        </w:rPr>
        <w:pPrChange w:id="2066" w:author="Boni" w:date="2014-09-08T19:59:00Z">
          <w:pPr>
            <w:autoSpaceDE w:val="0"/>
            <w:spacing w:line="180" w:lineRule="atLeast"/>
          </w:pPr>
        </w:pPrChange>
      </w:pPr>
    </w:p>
    <w:p w14:paraId="7C39AA2F" w14:textId="7163B4CA" w:rsidR="00493148" w:rsidRPr="00493148" w:rsidDel="002A60DA" w:rsidRDefault="00493148">
      <w:pPr>
        <w:pStyle w:val="CodeStyle"/>
        <w:rPr>
          <w:ins w:id="2067" w:author="Boni" w:date="2014-09-08T19:59:00Z"/>
          <w:del w:id="2068" w:author="Andrija Ilic" w:date="2015-09-06T19:35:00Z"/>
          <w:rFonts w:cs="Times New Roman"/>
          <w:sz w:val="15"/>
          <w:szCs w:val="15"/>
        </w:rPr>
        <w:pPrChange w:id="2069" w:author="Boni" w:date="2014-09-08T19:59:00Z">
          <w:pPr>
            <w:spacing w:after="0" w:line="240" w:lineRule="auto"/>
            <w:jc w:val="both"/>
          </w:pPr>
        </w:pPrChange>
      </w:pPr>
      <w:ins w:id="2070" w:author="Boni" w:date="2014-09-08T19:59:00Z">
        <w:del w:id="2071" w:author="Andrija Ilic" w:date="2015-09-06T19:35:00Z">
          <w:r w:rsidRPr="00493148" w:rsidDel="002A60DA">
            <w:delText>Tapestry.debug("Field id is #{id}, value is #{value}", field);</w:delText>
          </w:r>
        </w:del>
      </w:ins>
    </w:p>
    <w:p w14:paraId="4B42C496" w14:textId="191B98BB" w:rsidR="00493148" w:rsidRPr="00493148" w:rsidDel="002A60DA" w:rsidRDefault="00493148">
      <w:pPr>
        <w:pStyle w:val="CodeStyle"/>
        <w:rPr>
          <w:ins w:id="2072" w:author="Boni" w:date="2014-09-08T19:59:00Z"/>
          <w:del w:id="2073" w:author="Andrija Ilic" w:date="2015-09-06T19:35:00Z"/>
          <w:rFonts w:cs="Times New Roman"/>
          <w:sz w:val="15"/>
          <w:szCs w:val="15"/>
        </w:rPr>
        <w:pPrChange w:id="2074" w:author="Boni" w:date="2014-09-08T19:59:00Z">
          <w:pPr>
            <w:spacing w:after="0" w:line="240" w:lineRule="auto"/>
            <w:jc w:val="both"/>
          </w:pPr>
        </w:pPrChange>
      </w:pPr>
      <w:ins w:id="2075" w:author="Boni" w:date="2014-09-08T19:59:00Z">
        <w:del w:id="2076" w:author="Andrija Ilic" w:date="2015-09-06T19:35:00Z">
          <w:r w:rsidRPr="00493148" w:rsidDel="002A60DA">
            <w:rPr>
              <w:rFonts w:cs="Times New Roman"/>
              <w:sz w:val="15"/>
              <w:szCs w:val="15"/>
            </w:rPr>
            <w:delText> </w:delText>
          </w:r>
        </w:del>
      </w:ins>
    </w:p>
    <w:p w14:paraId="5B7C7D8A" w14:textId="01CD1FFE" w:rsidR="00EC13BC" w:rsidDel="002A60DA" w:rsidRDefault="00493148">
      <w:pPr>
        <w:pStyle w:val="CodeStyle"/>
        <w:rPr>
          <w:ins w:id="2077" w:author="Boni" w:date="2014-09-08T19:52:00Z"/>
          <w:del w:id="2078" w:author="Andrija Ilic" w:date="2015-09-06T19:35:00Z"/>
        </w:rPr>
        <w:pPrChange w:id="2079" w:author="Boni" w:date="2014-09-08T19:59:00Z">
          <w:pPr>
            <w:autoSpaceDE w:val="0"/>
            <w:spacing w:line="180" w:lineRule="atLeast"/>
          </w:pPr>
        </w:pPrChange>
      </w:pPr>
      <w:ins w:id="2080" w:author="Boni" w:date="2014-09-08T19:59:00Z">
        <w:del w:id="2081" w:author="Andrija Ilic" w:date="2015-09-06T19:35:00Z">
          <w:r w:rsidRPr="00493148" w:rsidDel="002A60DA">
            <w:delText>Tapestry.error("Server is not available.");</w:delText>
          </w:r>
        </w:del>
      </w:ins>
      <w:ins w:id="2082" w:author="Boni" w:date="2014-09-08T19:52:00Z">
        <w:del w:id="2083" w:author="Andrija Ilic" w:date="2015-09-06T19:35:00Z">
          <w:r w:rsidR="00EC13BC" w:rsidDel="002A60DA">
            <w:delText xml:space="preserve"> </w:delText>
          </w:r>
        </w:del>
      </w:ins>
    </w:p>
    <w:p w14:paraId="51E9092C" w14:textId="355111B1" w:rsidR="00EC13BC" w:rsidDel="002A60DA" w:rsidRDefault="00EC13BC">
      <w:pPr>
        <w:pStyle w:val="NoSpacing"/>
        <w:rPr>
          <w:ins w:id="2084" w:author="Boni" w:date="2014-09-08T20:03:00Z"/>
          <w:del w:id="2085" w:author="Andrija Ilic" w:date="2015-09-06T19:35:00Z"/>
        </w:rPr>
        <w:pPrChange w:id="2086" w:author="Boni" w:date="2014-09-08T19:47:00Z">
          <w:pPr>
            <w:autoSpaceDE w:val="0"/>
            <w:spacing w:line="180" w:lineRule="atLeast"/>
          </w:pPr>
        </w:pPrChange>
      </w:pPr>
    </w:p>
    <w:p w14:paraId="7411C85B" w14:textId="31D714AA" w:rsidR="00B66062" w:rsidDel="002A60DA" w:rsidRDefault="00B66062">
      <w:pPr>
        <w:pStyle w:val="Heading3"/>
        <w:rPr>
          <w:ins w:id="2087" w:author="Boni" w:date="2014-09-08T22:42:00Z"/>
          <w:del w:id="2088" w:author="Andrija Ilic" w:date="2015-09-06T19:35:00Z"/>
        </w:rPr>
        <w:pPrChange w:id="2089" w:author="Boni" w:date="2014-09-08T22:42:00Z">
          <w:pPr>
            <w:autoSpaceDE w:val="0"/>
            <w:spacing w:line="180" w:lineRule="atLeast"/>
          </w:pPr>
        </w:pPrChange>
      </w:pPr>
      <w:ins w:id="2090" w:author="Boni" w:date="2014-09-08T22:41:00Z">
        <w:del w:id="2091" w:author="Andrija Ilic" w:date="2015-09-06T19:35:00Z">
          <w:r w:rsidDel="002A60DA">
            <w:delText xml:space="preserve">2.2.1 Tapestry Jquery </w:delText>
          </w:r>
        </w:del>
      </w:ins>
      <w:ins w:id="2092" w:author="Boni" w:date="2014-09-08T22:42:00Z">
        <w:del w:id="2093" w:author="Andrija Ilic" w:date="2015-09-06T19:35:00Z">
          <w:r w:rsidDel="002A60DA">
            <w:delText>библиотека</w:delText>
          </w:r>
        </w:del>
      </w:ins>
    </w:p>
    <w:p w14:paraId="6940300F" w14:textId="23409341" w:rsidR="00B66062" w:rsidRPr="00B66062" w:rsidDel="002A60DA" w:rsidRDefault="00B66062">
      <w:pPr>
        <w:rPr>
          <w:ins w:id="2094" w:author="Boni" w:date="2014-09-08T22:41:00Z"/>
          <w:del w:id="2095" w:author="Andrija Ilic" w:date="2015-09-06T19:35:00Z"/>
        </w:rPr>
        <w:pPrChange w:id="2096" w:author="Boni" w:date="2014-09-08T22:42:00Z">
          <w:pPr>
            <w:autoSpaceDE w:val="0"/>
            <w:spacing w:line="180" w:lineRule="atLeast"/>
          </w:pPr>
        </w:pPrChange>
      </w:pPr>
    </w:p>
    <w:p w14:paraId="5E80A9F5" w14:textId="75B7A922" w:rsidR="00535529" w:rsidRPr="008639CA" w:rsidDel="002A60DA" w:rsidRDefault="00535529">
      <w:pPr>
        <w:pStyle w:val="NoSpacing"/>
        <w:rPr>
          <w:ins w:id="2097" w:author="Boni" w:date="2014-09-08T20:04:00Z"/>
          <w:del w:id="2098" w:author="Andrija Ilic" w:date="2015-09-06T19:35:00Z"/>
        </w:rPr>
        <w:pPrChange w:id="2099" w:author="Boni" w:date="2014-09-08T19:47:00Z">
          <w:pPr>
            <w:autoSpaceDE w:val="0"/>
            <w:spacing w:line="180" w:lineRule="atLeast"/>
          </w:pPr>
        </w:pPrChange>
      </w:pPr>
      <w:ins w:id="2100" w:author="Boni" w:date="2014-09-08T20:05:00Z">
        <w:del w:id="2101" w:author="Andrija Ilic" w:date="2015-09-06T19:35:00Z">
          <w:r w:rsidDel="002A60DA">
            <w:delText>Б</w:delText>
          </w:r>
        </w:del>
      </w:ins>
      <w:ins w:id="2102" w:author="Boni" w:date="2014-09-08T20:04:00Z">
        <w:del w:id="2103" w:author="Andrija Ilic" w:date="2015-09-06T19:35:00Z">
          <w:r w:rsidDel="002A60DA">
            <w:delText>иблиотека која је</w:delText>
          </w:r>
        </w:del>
      </w:ins>
      <w:ins w:id="2104" w:author="Boni" w:date="2014-09-08T20:05:00Z">
        <w:del w:id="2105" w:author="Andrija Ilic" w:date="2015-09-06T19:35:00Z">
          <w:r w:rsidDel="002A60DA">
            <w:delText xml:space="preserve"> такође</w:delText>
          </w:r>
        </w:del>
      </w:ins>
      <w:ins w:id="2106" w:author="Boni" w:date="2014-09-08T20:04:00Z">
        <w:del w:id="2107" w:author="Andrija Ilic" w:date="2015-09-06T19:35:00Z">
          <w:r w:rsidDel="002A60DA">
            <w:delText xml:space="preserve"> развијена уз помоћ </w:delText>
          </w:r>
        </w:del>
      </w:ins>
      <w:ins w:id="2108" w:author="Boni" w:date="2014-09-08T20:05:00Z">
        <w:del w:id="2109" w:author="Andrija Ilic" w:date="2015-09-06T19:35:00Z">
          <w:r w:rsidDel="002A60DA">
            <w:delText xml:space="preserve">javascripta је и Jquery библиотека. Уз помоћ ње </w:delText>
          </w:r>
        </w:del>
      </w:ins>
      <w:ins w:id="2110" w:author="Boni" w:date="2014-09-08T20:08:00Z">
        <w:del w:id="2111" w:author="Andrija Ilic" w:date="2015-09-06T19:35:00Z">
          <w:r w:rsidR="00D34D4B" w:rsidDel="002A60DA">
            <w:delText>су</w:delText>
          </w:r>
        </w:del>
      </w:ins>
      <w:ins w:id="2112" w:author="Boni" w:date="2014-09-08T20:09:00Z">
        <w:del w:id="2113" w:author="Andrija Ilic" w:date="2015-09-06T19:35:00Z">
          <w:r w:rsidR="00D34D4B" w:rsidDel="002A60DA">
            <w:delText xml:space="preserve"> написане све</w:delText>
          </w:r>
        </w:del>
      </w:ins>
      <w:ins w:id="2114" w:author="Boni" w:date="2014-09-08T22:46:00Z">
        <w:del w:id="2115" w:author="Andrija Ilic" w:date="2015-09-06T19:35:00Z">
          <w:r w:rsidR="008639CA" w:rsidDel="002A60DA">
            <w:delText xml:space="preserve"> основ</w:delText>
          </w:r>
        </w:del>
      </w:ins>
      <w:ins w:id="2116" w:author="Boni" w:date="2014-09-08T22:47:00Z">
        <w:del w:id="2117" w:author="Andrija Ilic" w:date="2015-09-06T19:35:00Z">
          <w:r w:rsidR="008639CA" w:rsidDel="002A60DA">
            <w:delText>не</w:delText>
          </w:r>
        </w:del>
      </w:ins>
      <w:ins w:id="2118" w:author="Boni" w:date="2014-09-08T20:09:00Z">
        <w:del w:id="2119" w:author="Andrija Ilic" w:date="2015-09-06T19:35:00Z">
          <w:r w:rsidR="00D34D4B" w:rsidDel="002A60DA">
            <w:delText xml:space="preserve"> компонете које покрива  </w:delText>
          </w:r>
        </w:del>
      </w:ins>
      <w:ins w:id="2120" w:author="Boni" w:date="2014-09-08T22:47:00Z">
        <w:del w:id="2121" w:author="Andrija Ilic" w:date="2015-09-06T19:35:00Z">
          <w:r w:rsidR="008639CA" w:rsidDel="002A60DA">
            <w:delText>Тapestry као и неке додатне.</w:delText>
          </w:r>
        </w:del>
      </w:ins>
    </w:p>
    <w:p w14:paraId="0904F52C" w14:textId="21E086FF" w:rsidR="00535529" w:rsidRPr="00535529" w:rsidDel="002A60DA" w:rsidRDefault="00535529">
      <w:pPr>
        <w:pStyle w:val="NoSpacing"/>
        <w:rPr>
          <w:del w:id="2122" w:author="Andrija Ilic" w:date="2015-09-06T19:35:00Z"/>
        </w:rPr>
        <w:pPrChange w:id="2123" w:author="Boni" w:date="2014-09-08T19:47:00Z">
          <w:pPr>
            <w:autoSpaceDE w:val="0"/>
            <w:spacing w:line="180" w:lineRule="atLeast"/>
          </w:pPr>
        </w:pPrChange>
      </w:pPr>
    </w:p>
    <w:p w14:paraId="1E3E524F" w14:textId="59E52885" w:rsidR="00D60E97" w:rsidDel="002A60DA" w:rsidRDefault="00D60E97" w:rsidP="00D60E97">
      <w:pPr>
        <w:autoSpaceDE w:val="0"/>
        <w:spacing w:line="180" w:lineRule="atLeast"/>
        <w:rPr>
          <w:del w:id="2124" w:author="Andrija Ilic" w:date="2015-09-06T19:35:00Z"/>
          <w:szCs w:val="24"/>
        </w:rPr>
      </w:pPr>
      <w:del w:id="2125" w:author="Andrija Ilic" w:date="2015-09-06T19:35:00Z">
        <w:r w:rsidDel="002A60DA">
          <w:rPr>
            <w:rFonts w:eastAsia="Courier Std" w:cs="Courier Std"/>
            <w:color w:val="000000"/>
            <w:szCs w:val="24"/>
          </w:rPr>
          <w:delText xml:space="preserve">Ово је open source библиотека </w:delText>
        </w:r>
      </w:del>
      <w:ins w:id="2126" w:author="Boni" w:date="2014-09-08T22:40:00Z">
        <w:del w:id="2127" w:author="Andrija Ilic" w:date="2015-09-06T19:35:00Z">
          <w:r w:rsidR="00B66062" w:rsidDel="002A60DA">
            <w:rPr>
              <w:rFonts w:eastAsia="Courier Std" w:cs="Courier Std"/>
              <w:color w:val="000000"/>
              <w:szCs w:val="24"/>
            </w:rPr>
            <w:delText>о</w:delText>
          </w:r>
        </w:del>
      </w:ins>
      <w:ins w:id="2128" w:author="Boni" w:date="2014-09-08T22:41:00Z">
        <w:del w:id="2129" w:author="Andrija Ilic" w:date="2015-09-06T19:35:00Z">
          <w:r w:rsidR="00B66062" w:rsidDel="002A60DA">
            <w:rPr>
              <w:rFonts w:eastAsia="Courier Std" w:cs="Courier Std"/>
              <w:color w:val="000000"/>
              <w:szCs w:val="24"/>
            </w:rPr>
            <w:delText xml:space="preserve">твореног кода </w:delText>
          </w:r>
        </w:del>
      </w:ins>
      <w:del w:id="2130" w:author="Andrija Ilic" w:date="2015-09-06T19:35:00Z">
        <w:r w:rsidDel="002A60DA">
          <w:rPr>
            <w:rFonts w:eastAsia="Courier Std" w:cs="Courier Std"/>
            <w:color w:val="000000"/>
            <w:szCs w:val="24"/>
          </w:rPr>
          <w:delText>за Tapestry 5 креирана од стране Atos WorldLine-a. Библиотека доноси неке нове компоненте које омогућују лакше интегрисање Аjax позива у логику апликације.</w:delText>
        </w:r>
      </w:del>
    </w:p>
    <w:p w14:paraId="57E85273" w14:textId="4750522E" w:rsidR="00D60E97" w:rsidDel="002A60DA" w:rsidRDefault="00D60E97" w:rsidP="00D60E97">
      <w:pPr>
        <w:autoSpaceDE w:val="0"/>
        <w:spacing w:line="180" w:lineRule="atLeast"/>
        <w:rPr>
          <w:del w:id="2131" w:author="Andrija Ilic" w:date="2015-09-06T19:35:00Z"/>
          <w:szCs w:val="24"/>
        </w:rPr>
      </w:pPr>
    </w:p>
    <w:p w14:paraId="06AFF6FF" w14:textId="436281DB" w:rsidR="00D60E97" w:rsidDel="002A60DA" w:rsidRDefault="00D60E97" w:rsidP="00D60E97">
      <w:pPr>
        <w:autoSpaceDE w:val="0"/>
        <w:spacing w:line="180" w:lineRule="atLeast"/>
        <w:rPr>
          <w:del w:id="2132" w:author="Andrija Ilic" w:date="2015-09-06T19:35:00Z"/>
          <w:rFonts w:ascii="monospace" w:hAnsi="monospace"/>
          <w:b/>
          <w:color w:val="000080"/>
          <w:sz w:val="21"/>
          <w:szCs w:val="24"/>
        </w:rPr>
      </w:pPr>
      <w:del w:id="2133" w:author="Andrija Ilic" w:date="2015-09-06T19:35:00Z">
        <w:r w:rsidDel="002A60DA">
          <w:rPr>
            <w:rFonts w:eastAsia="Courier Std" w:cs="Courier Std"/>
            <w:color w:val="000000"/>
            <w:szCs w:val="24"/>
          </w:rPr>
          <w:delText>Додавање ове као и других библиотека, с обзиром да је за структуру и праћење зависности задужен maven, врши се додавањем кода у .pom фајл.</w:delText>
        </w:r>
      </w:del>
    </w:p>
    <w:p w14:paraId="27A359B9" w14:textId="351C8E51" w:rsidR="00D60E97" w:rsidDel="002A60DA" w:rsidRDefault="00D60E97" w:rsidP="00D60E97">
      <w:pPr>
        <w:pStyle w:val="BodyText"/>
        <w:autoSpaceDE w:val="0"/>
        <w:spacing w:line="180" w:lineRule="atLeast"/>
        <w:rPr>
          <w:del w:id="2134" w:author="Andrija Ilic" w:date="2015-09-06T19:35:00Z"/>
          <w:rFonts w:ascii="monospace" w:hAnsi="monospace" w:hint="eastAsia"/>
          <w:b/>
          <w:color w:val="000080"/>
          <w:sz w:val="21"/>
        </w:rPr>
      </w:pPr>
    </w:p>
    <w:p w14:paraId="40B5D3D1" w14:textId="238C9883" w:rsidR="00D60E97" w:rsidRPr="006F2454" w:rsidDel="002A60DA" w:rsidRDefault="00D60E97" w:rsidP="006F2454">
      <w:pPr>
        <w:pStyle w:val="CodeStyle"/>
        <w:rPr>
          <w:del w:id="2135" w:author="Andrija Ilic" w:date="2015-09-06T19:35:00Z"/>
        </w:rPr>
      </w:pPr>
      <w:del w:id="2136" w:author="Andrija Ilic" w:date="2015-09-06T19:35:00Z">
        <w:r w:rsidRPr="006F2454" w:rsidDel="002A60DA">
          <w:delText>&lt;dependency&gt;</w:delText>
        </w:r>
      </w:del>
    </w:p>
    <w:p w14:paraId="1A8BC8F4" w14:textId="63C3A052" w:rsidR="00D60E97" w:rsidRPr="006F2454" w:rsidDel="002A60DA" w:rsidRDefault="00D60E97" w:rsidP="006F2454">
      <w:pPr>
        <w:pStyle w:val="CodeStyle"/>
        <w:rPr>
          <w:del w:id="2137" w:author="Andrija Ilic" w:date="2015-09-06T19:35:00Z"/>
        </w:rPr>
      </w:pPr>
      <w:del w:id="2138" w:author="Andrija Ilic" w:date="2015-09-06T19:35:00Z">
        <w:r w:rsidRPr="006F2454" w:rsidDel="002A60DA">
          <w:delText>&lt;groupId&gt;org.got5&lt;/groupId&gt;</w:delText>
        </w:r>
      </w:del>
    </w:p>
    <w:p w14:paraId="7FA8EBD0" w14:textId="62EA559C" w:rsidR="00D60E97" w:rsidRPr="006F2454" w:rsidDel="002A60DA" w:rsidRDefault="00D60E97" w:rsidP="006F2454">
      <w:pPr>
        <w:pStyle w:val="CodeStyle"/>
        <w:rPr>
          <w:del w:id="2139" w:author="Andrija Ilic" w:date="2015-09-06T19:35:00Z"/>
        </w:rPr>
      </w:pPr>
      <w:del w:id="2140" w:author="Andrija Ilic" w:date="2015-09-06T19:35:00Z">
        <w:r w:rsidRPr="006F2454" w:rsidDel="002A60DA">
          <w:delText>&lt;artifactId&gt;tapestry5-jquery&lt;/artifactId&gt;</w:delText>
        </w:r>
      </w:del>
    </w:p>
    <w:p w14:paraId="0E6B8D17" w14:textId="52E32A1F" w:rsidR="00D60E97" w:rsidRPr="006F2454" w:rsidDel="002A60DA" w:rsidRDefault="00D60E97" w:rsidP="006F2454">
      <w:pPr>
        <w:pStyle w:val="CodeStyle"/>
        <w:rPr>
          <w:del w:id="2141" w:author="Andrija Ilic" w:date="2015-09-06T19:35:00Z"/>
        </w:rPr>
      </w:pPr>
      <w:del w:id="2142" w:author="Andrija Ilic" w:date="2015-09-06T19:35:00Z">
        <w:r w:rsidRPr="006F2454" w:rsidDel="002A60DA">
          <w:delText>&lt;version&gt;3.3.1&lt;/version&gt;</w:delText>
        </w:r>
      </w:del>
    </w:p>
    <w:p w14:paraId="4F106F04" w14:textId="6FD3C90A" w:rsidR="00D60E97" w:rsidRPr="006F2454" w:rsidDel="002A60DA" w:rsidRDefault="00D60E97" w:rsidP="006F2454">
      <w:pPr>
        <w:pStyle w:val="CodeStyle"/>
        <w:rPr>
          <w:del w:id="2143" w:author="Andrija Ilic" w:date="2015-09-06T19:35:00Z"/>
        </w:rPr>
      </w:pPr>
      <w:del w:id="2144" w:author="Andrija Ilic" w:date="2015-09-06T19:35:00Z">
        <w:r w:rsidRPr="006F2454" w:rsidDel="002A60DA">
          <w:delText>&lt;/dependency&gt;</w:delText>
        </w:r>
      </w:del>
    </w:p>
    <w:p w14:paraId="447FC71E" w14:textId="2AD48669" w:rsidR="00D60E97" w:rsidDel="002A60DA" w:rsidRDefault="00D60E97" w:rsidP="00D60E97">
      <w:pPr>
        <w:rPr>
          <w:ins w:id="2145" w:author="Boni" w:date="2014-09-08T22:45:00Z"/>
          <w:del w:id="2146" w:author="Andrija Ilic" w:date="2015-09-06T19:35:00Z"/>
        </w:rPr>
      </w:pPr>
    </w:p>
    <w:p w14:paraId="75069B7E" w14:textId="3233869A" w:rsidR="008639CA" w:rsidRPr="006F2454" w:rsidDel="002A60DA" w:rsidRDefault="008639CA" w:rsidP="008639CA">
      <w:pPr>
        <w:pStyle w:val="Heading3"/>
        <w:rPr>
          <w:del w:id="2147" w:author="Andrija Ilic" w:date="2015-09-06T19:35:00Z"/>
        </w:rPr>
      </w:pPr>
      <w:moveToRangeStart w:id="2148" w:author="Boni" w:date="2014-09-08T22:45:00Z" w:name="move397979643"/>
      <w:moveTo w:id="2149" w:author="Boni" w:date="2014-09-08T22:45:00Z">
        <w:del w:id="2150" w:author="Andrija Ilic" w:date="2015-09-06T19:35:00Z">
          <w:r w:rsidRPr="006F2454" w:rsidDel="002A60DA">
            <w:rPr>
              <w:rFonts w:eastAsia="Courier Std"/>
            </w:rPr>
            <w:delText>Zone компонента</w:delText>
          </w:r>
        </w:del>
      </w:moveTo>
    </w:p>
    <w:p w14:paraId="1988298F" w14:textId="7DBF9809" w:rsidR="008639CA" w:rsidDel="002A60DA" w:rsidRDefault="008639CA" w:rsidP="008639CA">
      <w:pPr>
        <w:autoSpaceDE w:val="0"/>
        <w:spacing w:line="180" w:lineRule="atLeast"/>
        <w:rPr>
          <w:del w:id="2151" w:author="Andrija Ilic" w:date="2015-09-06T19:35:00Z"/>
          <w:szCs w:val="24"/>
        </w:rPr>
      </w:pPr>
    </w:p>
    <w:p w14:paraId="17AF254C" w14:textId="4BA64C58" w:rsidR="008639CA" w:rsidRPr="00974C1D" w:rsidDel="002A60DA" w:rsidRDefault="008639CA" w:rsidP="008639CA">
      <w:pPr>
        <w:autoSpaceDE w:val="0"/>
        <w:spacing w:line="180" w:lineRule="atLeast"/>
        <w:rPr>
          <w:del w:id="2152" w:author="Andrija Ilic" w:date="2015-09-06T19:35:00Z"/>
          <w:szCs w:val="24"/>
        </w:rPr>
      </w:pPr>
      <w:moveTo w:id="2153" w:author="Boni" w:date="2014-09-08T22:45:00Z">
        <w:del w:id="2154"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 Комонента је искоришћена при избору критеријума, што је приказано на слици 5.</w:delText>
          </w:r>
        </w:del>
      </w:moveTo>
    </w:p>
    <w:p w14:paraId="35369FFD" w14:textId="45CBB8C4" w:rsidR="008639CA" w:rsidDel="002A60DA" w:rsidRDefault="008639CA" w:rsidP="008639CA">
      <w:pPr>
        <w:autoSpaceDE w:val="0"/>
        <w:spacing w:line="180" w:lineRule="atLeast"/>
        <w:rPr>
          <w:del w:id="2155" w:author="Andrija Ilic" w:date="2015-09-06T19:35:00Z"/>
          <w:szCs w:val="24"/>
        </w:rPr>
      </w:pPr>
    </w:p>
    <w:p w14:paraId="0BA47C6A" w14:textId="382B35BD" w:rsidR="008639CA" w:rsidRPr="00970538" w:rsidDel="002A60DA" w:rsidRDefault="008639CA" w:rsidP="008639CA">
      <w:pPr>
        <w:pStyle w:val="CodeStyle"/>
        <w:rPr>
          <w:del w:id="2156" w:author="Andrija Ilic" w:date="2015-09-06T19:35:00Z"/>
          <w:color w:val="auto"/>
        </w:rPr>
      </w:pPr>
      <w:moveTo w:id="2157" w:author="Boni" w:date="2014-09-08T22:45:00Z">
        <w:del w:id="2158" w:author="Andrija Ilic" w:date="2015-09-06T19:35:00Z">
          <w:r w:rsidRPr="00970538" w:rsidDel="002A60DA">
            <w:rPr>
              <w:color w:val="auto"/>
            </w:rPr>
            <w:delText xml:space="preserve">  &lt;t:zone t:id="eqnZone" style="width: 850px;"&gt; </w:delText>
          </w:r>
        </w:del>
      </w:moveTo>
    </w:p>
    <w:p w14:paraId="40459745" w14:textId="21A1CE0D" w:rsidR="008639CA" w:rsidRPr="00970538" w:rsidDel="002A60DA" w:rsidRDefault="008639CA" w:rsidP="008639CA">
      <w:pPr>
        <w:pStyle w:val="CodeStyle"/>
        <w:rPr>
          <w:del w:id="2159" w:author="Andrija Ilic" w:date="2015-09-06T19:35:00Z"/>
          <w:color w:val="auto"/>
        </w:rPr>
      </w:pPr>
      <w:moveTo w:id="2160" w:author="Boni" w:date="2014-09-08T22:45:00Z">
        <w:del w:id="2161" w:author="Andrija Ilic" w:date="2015-09-06T19:35:00Z">
          <w:r w:rsidRPr="00970538" w:rsidDel="002A60DA">
            <w:rPr>
              <w:color w:val="auto"/>
            </w:rPr>
            <w:tab/>
            <w:delText xml:space="preserve">  </w:delText>
          </w:r>
          <w:r w:rsidRPr="00970538" w:rsidDel="002A60DA">
            <w:rPr>
              <w:color w:val="auto"/>
            </w:rPr>
            <w:tab/>
            <w:delText>&lt;div  style="visibility:${hiddenSign}"&gt;</w:delText>
          </w:r>
        </w:del>
      </w:moveTo>
    </w:p>
    <w:p w14:paraId="48C904B6" w14:textId="2F7B508A" w:rsidR="008639CA" w:rsidRPr="00970538" w:rsidDel="002A60DA" w:rsidRDefault="008639CA" w:rsidP="008639CA">
      <w:pPr>
        <w:pStyle w:val="CodeStyle"/>
        <w:rPr>
          <w:del w:id="2162" w:author="Andrija Ilic" w:date="2015-09-06T19:35:00Z"/>
          <w:color w:val="auto"/>
        </w:rPr>
      </w:pPr>
      <w:moveTo w:id="2163" w:author="Boni" w:date="2014-09-08T22:45:00Z">
        <w:del w:id="2164" w:author="Andrija Ilic" w:date="2015-09-06T19:35:00Z">
          <w:r w:rsidRPr="00970538" w:rsidDel="002A60DA">
            <w:rPr>
              <w:color w:val="auto"/>
            </w:rPr>
            <w:tab/>
          </w:r>
          <w:r w:rsidRPr="00970538" w:rsidDel="002A60DA">
            <w:rPr>
              <w:color w:val="auto"/>
            </w:rPr>
            <w:tab/>
            <w:delText xml:space="preserve"> &lt;div &gt; </w:delText>
          </w:r>
        </w:del>
      </w:moveTo>
    </w:p>
    <w:p w14:paraId="62C6A15E" w14:textId="2F5F4708" w:rsidR="008639CA" w:rsidDel="002A60DA" w:rsidRDefault="008639CA" w:rsidP="008639CA">
      <w:pPr>
        <w:pStyle w:val="CodeStyle"/>
        <w:rPr>
          <w:del w:id="2165" w:author="Andrija Ilic" w:date="2015-09-06T19:35:00Z"/>
          <w:color w:val="auto"/>
        </w:rPr>
      </w:pPr>
      <w:moveTo w:id="2166" w:author="Boni" w:date="2014-09-08T22:45:00Z">
        <w:del w:id="2167" w:author="Andrija Ilic" w:date="2015-09-06T19:35:00Z">
          <w:r w:rsidRPr="00970538" w:rsidDel="002A60DA">
            <w:rPr>
              <w:color w:val="auto"/>
            </w:rPr>
            <w:tab/>
          </w:r>
          <w:r w:rsidRPr="00970538" w:rsidDel="002A60DA">
            <w:rPr>
              <w:color w:val="auto"/>
            </w:rPr>
            <w:tab/>
            <w:delText>&lt;t:label for="mesto"/&gt;</w:delText>
          </w:r>
        </w:del>
      </w:moveTo>
    </w:p>
    <w:p w14:paraId="79297886" w14:textId="03C4B46A" w:rsidR="008639CA" w:rsidRPr="00970538" w:rsidDel="002A60DA" w:rsidRDefault="008639CA" w:rsidP="008639CA">
      <w:pPr>
        <w:pStyle w:val="CodeStyle"/>
        <w:ind w:left="1440" w:firstLine="720"/>
        <w:rPr>
          <w:del w:id="2168" w:author="Andrija Ilic" w:date="2015-09-06T19:35:00Z"/>
          <w:color w:val="auto"/>
        </w:rPr>
      </w:pPr>
      <w:moveTo w:id="2169" w:author="Boni" w:date="2014-09-08T22:45:00Z">
        <w:del w:id="2170" w:author="Andrija Ilic" w:date="2015-09-06T19:35:00Z">
          <w:r w:rsidRPr="00970538" w:rsidDel="002A60DA">
            <w:rPr>
              <w:color w:val="auto"/>
            </w:rPr>
            <w:delText>&lt;t:select t:id="mesto" blankOption="never" value="mesto" model="mesta" zone="mestoZone"/&gt;</w:delText>
          </w:r>
        </w:del>
      </w:moveTo>
    </w:p>
    <w:p w14:paraId="4701A3AA" w14:textId="2A33AACF" w:rsidR="008639CA" w:rsidRPr="00970538" w:rsidDel="002A60DA" w:rsidRDefault="008639CA" w:rsidP="008639CA">
      <w:pPr>
        <w:pStyle w:val="CodeStyle"/>
        <w:rPr>
          <w:del w:id="2171" w:author="Andrija Ilic" w:date="2015-09-06T19:35:00Z"/>
          <w:color w:val="auto"/>
        </w:rPr>
      </w:pPr>
      <w:moveTo w:id="2172" w:author="Boni" w:date="2014-09-08T22:45:00Z">
        <w:del w:id="2173" w:author="Andrija Ilic" w:date="2015-09-06T19:35:00Z">
          <w:r w:rsidRPr="00970538" w:rsidDel="002A60DA">
            <w:rPr>
              <w:color w:val="auto"/>
            </w:rPr>
            <w:tab/>
          </w:r>
          <w:r w:rsidRPr="00970538" w:rsidDel="002A60DA">
            <w:rPr>
              <w:color w:val="auto"/>
            </w:rPr>
            <w:tab/>
            <w:delText xml:space="preserve">  &lt;/div&gt;</w:delText>
          </w:r>
        </w:del>
      </w:moveTo>
    </w:p>
    <w:p w14:paraId="24F09BAF" w14:textId="1A810A6D" w:rsidR="008639CA" w:rsidRPr="00970538" w:rsidDel="002A60DA" w:rsidRDefault="008639CA" w:rsidP="008639CA">
      <w:pPr>
        <w:pStyle w:val="CodeStyle"/>
        <w:rPr>
          <w:del w:id="2174" w:author="Andrija Ilic" w:date="2015-09-06T19:35:00Z"/>
          <w:color w:val="auto"/>
        </w:rPr>
      </w:pPr>
      <w:moveTo w:id="2175" w:author="Boni" w:date="2014-09-08T22:45:00Z">
        <w:del w:id="2176" w:author="Andrija Ilic" w:date="2015-09-06T19:35:00Z">
          <w:r w:rsidRPr="00970538" w:rsidDel="002A60DA">
            <w:rPr>
              <w:color w:val="auto"/>
            </w:rPr>
            <w:tab/>
            <w:delText>&lt;/div&gt;</w:delText>
          </w:r>
        </w:del>
      </w:moveTo>
    </w:p>
    <w:p w14:paraId="3D9143C5" w14:textId="520B96E1" w:rsidR="008639CA" w:rsidRPr="00970538" w:rsidDel="002A60DA" w:rsidRDefault="008639CA" w:rsidP="008639CA">
      <w:pPr>
        <w:pStyle w:val="CodeStyle"/>
        <w:rPr>
          <w:del w:id="2177" w:author="Andrija Ilic" w:date="2015-09-06T19:35:00Z"/>
          <w:rFonts w:ascii="Times New Roman" w:hAnsi="Times New Roman"/>
          <w:sz w:val="24"/>
          <w:szCs w:val="24"/>
        </w:rPr>
      </w:pPr>
      <w:moveTo w:id="2178" w:author="Boni" w:date="2014-09-08T22:45:00Z">
        <w:del w:id="2179" w:author="Andrija Ilic" w:date="2015-09-06T19:35:00Z">
          <w:r w:rsidRPr="00970538" w:rsidDel="002A60DA">
            <w:rPr>
              <w:color w:val="auto"/>
            </w:rPr>
            <w:delText>&lt;/t:zone&gt;</w:delText>
          </w:r>
        </w:del>
      </w:moveTo>
    </w:p>
    <w:p w14:paraId="08E1A314" w14:textId="21A80AEF" w:rsidR="008639CA" w:rsidDel="002A60DA" w:rsidRDefault="008639CA" w:rsidP="008639CA">
      <w:pPr>
        <w:autoSpaceDE w:val="0"/>
        <w:spacing w:line="180" w:lineRule="atLeast"/>
        <w:rPr>
          <w:del w:id="2180" w:author="Andrija Ilic" w:date="2015-09-06T19:35:00Z"/>
          <w:szCs w:val="24"/>
        </w:rPr>
      </w:pPr>
    </w:p>
    <w:p w14:paraId="5339E6D1" w14:textId="24A766DC" w:rsidR="008639CA" w:rsidDel="002A60DA" w:rsidRDefault="008639CA" w:rsidP="008639CA">
      <w:pPr>
        <w:autoSpaceDE w:val="0"/>
        <w:spacing w:line="180" w:lineRule="atLeast"/>
        <w:rPr>
          <w:del w:id="2181" w:author="Andrija Ilic" w:date="2015-09-06T19:35:00Z"/>
          <w:szCs w:val="24"/>
        </w:rPr>
      </w:pPr>
      <w:moveTo w:id="2182" w:author="Boni" w:date="2014-09-08T22:45:00Z">
        <w:del w:id="2183" w:author="Andrija Ilic" w:date="2015-09-06T19:35:00Z">
          <w:r w:rsidDel="002A60DA">
            <w:rPr>
              <w:noProof/>
              <w:szCs w:val="24"/>
            </w:rPr>
            <w:drawing>
              <wp:inline distT="0" distB="0" distL="0" distR="0" wp14:anchorId="359D5551" wp14:editId="6FDED45F">
                <wp:extent cx="3057782" cy="1112075"/>
                <wp:effectExtent l="19050" t="0" r="9268" b="0"/>
                <wp:docPr id="84"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To>
    </w:p>
    <w:p w14:paraId="6F58D4BD" w14:textId="3A5969A6" w:rsidR="008639CA" w:rsidRPr="00974C1D" w:rsidDel="002A60DA" w:rsidRDefault="008639CA" w:rsidP="008639CA">
      <w:pPr>
        <w:autoSpaceDE w:val="0"/>
        <w:spacing w:line="180" w:lineRule="atLeast"/>
        <w:rPr>
          <w:del w:id="2184" w:author="Andrija Ilic" w:date="2015-09-06T19:35:00Z"/>
          <w:szCs w:val="24"/>
        </w:rPr>
      </w:pPr>
      <w:moveTo w:id="2185" w:author="Boni" w:date="2014-09-08T22:45:00Z">
        <w:del w:id="2186" w:author="Andrija Ilic" w:date="2015-09-06T19:35:00Z">
          <w:r w:rsidDel="002A60DA">
            <w:rPr>
              <w:szCs w:val="24"/>
            </w:rPr>
            <w:delText>Слика 5. Освежавање дела странице коришћењем znoe цомпоненте</w:delText>
          </w:r>
        </w:del>
      </w:moveTo>
    </w:p>
    <w:p w14:paraId="3DE63751" w14:textId="49BC3F50" w:rsidR="008639CA" w:rsidDel="002A60DA" w:rsidRDefault="008639CA" w:rsidP="008639CA">
      <w:pPr>
        <w:pStyle w:val="Heading3"/>
        <w:rPr>
          <w:del w:id="2187" w:author="Andrija Ilic" w:date="2015-09-06T19:35:00Z"/>
        </w:rPr>
      </w:pPr>
      <w:moveTo w:id="2188" w:author="Boni" w:date="2014-09-08T22:45:00Z">
        <w:del w:id="2189" w:author="Andrija Ilic" w:date="2015-09-06T19:35:00Z">
          <w:r w:rsidDel="002A60DA">
            <w:rPr>
              <w:rFonts w:eastAsia="Courier Std"/>
            </w:rPr>
            <w:delText>2.2.3 DataField</w:delText>
          </w:r>
        </w:del>
      </w:moveTo>
    </w:p>
    <w:p w14:paraId="43E5048E" w14:textId="55D5C909" w:rsidR="008639CA" w:rsidDel="002A60DA" w:rsidRDefault="008639CA" w:rsidP="008639CA">
      <w:pPr>
        <w:autoSpaceDE w:val="0"/>
        <w:spacing w:line="180" w:lineRule="atLeast"/>
        <w:rPr>
          <w:del w:id="2190" w:author="Andrija Ilic" w:date="2015-09-06T19:35:00Z"/>
          <w:szCs w:val="24"/>
        </w:rPr>
      </w:pPr>
    </w:p>
    <w:p w14:paraId="43EC852A" w14:textId="24329E13" w:rsidR="008639CA" w:rsidRPr="00974C1D" w:rsidDel="002A60DA" w:rsidRDefault="008639CA" w:rsidP="008639CA">
      <w:pPr>
        <w:rPr>
          <w:del w:id="2191" w:author="Andrija Ilic" w:date="2015-09-06T19:35:00Z"/>
          <w:rFonts w:eastAsia="Courier Std" w:cs="Courier Std"/>
          <w:color w:val="000000"/>
          <w:szCs w:val="24"/>
        </w:rPr>
      </w:pPr>
      <w:moveTo w:id="2192" w:author="Boni" w:date="2014-09-08T22:45:00Z">
        <w:del w:id="2193"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 Омогућава визуелно лаку навигацију кроз дане, месеце и године. Њен иуглед приказан је на слици 6.</w:delText>
          </w:r>
        </w:del>
      </w:moveTo>
    </w:p>
    <w:p w14:paraId="63BD8455" w14:textId="6B717EF5" w:rsidR="008639CA" w:rsidDel="002A60DA" w:rsidRDefault="008639CA" w:rsidP="008639CA">
      <w:pPr>
        <w:pStyle w:val="CodeStyle"/>
        <w:ind w:left="0"/>
        <w:rPr>
          <w:del w:id="2194" w:author="Andrija Ilic" w:date="2015-09-06T19:35:00Z"/>
        </w:rPr>
      </w:pPr>
      <w:moveTo w:id="2195" w:author="Boni" w:date="2014-09-08T22:45:00Z">
        <w:del w:id="2196" w:author="Andrija Ilic" w:date="2015-09-06T19:35:00Z">
          <w:r w:rsidRPr="00FB504F" w:rsidDel="002A60DA">
            <w:delText>&lt;input t:type="datefield" t:disabled="true" t:id="createDate" t:value="zaposleni.current.datumKreiranja"/&gt;</w:delText>
          </w:r>
        </w:del>
      </w:moveTo>
    </w:p>
    <w:p w14:paraId="788A962E" w14:textId="7C207F00" w:rsidR="008639CA" w:rsidDel="002A60DA" w:rsidRDefault="008639CA" w:rsidP="008639CA">
      <w:pPr>
        <w:pStyle w:val="CodeStyle"/>
        <w:ind w:left="0"/>
        <w:rPr>
          <w:ins w:id="2197" w:author="Boni" w:date="2014-09-08T22:46:00Z"/>
          <w:del w:id="2198" w:author="Andrija Ilic" w:date="2015-09-06T19:35:00Z"/>
        </w:rPr>
      </w:pPr>
    </w:p>
    <w:p w14:paraId="77B052BA" w14:textId="05B528E7" w:rsidR="008639CA" w:rsidRPr="008639CA" w:rsidDel="002A60DA" w:rsidRDefault="008639CA">
      <w:pPr>
        <w:pStyle w:val="NoSpacing"/>
        <w:rPr>
          <w:del w:id="2199" w:author="Andrija Ilic" w:date="2015-09-06T19:35:00Z"/>
          <w:rPrChange w:id="2200" w:author="Boni" w:date="2014-09-08T22:46:00Z">
            <w:rPr>
              <w:del w:id="2201" w:author="Andrija Ilic" w:date="2015-09-06T19:35:00Z"/>
            </w:rPr>
          </w:rPrChange>
        </w:rPr>
        <w:pPrChange w:id="2202" w:author="Boni" w:date="2014-09-08T22:46:00Z">
          <w:pPr>
            <w:pStyle w:val="CodeStyle"/>
            <w:ind w:left="0"/>
          </w:pPr>
        </w:pPrChange>
      </w:pPr>
    </w:p>
    <w:p w14:paraId="426298B0" w14:textId="10C0E444" w:rsidR="008639CA" w:rsidDel="002A60DA" w:rsidRDefault="008639CA" w:rsidP="008639CA">
      <w:pPr>
        <w:pStyle w:val="CodeStyle"/>
        <w:ind w:left="0"/>
        <w:rPr>
          <w:ins w:id="2203" w:author="Boni" w:date="2014-09-08T22:46:00Z"/>
          <w:del w:id="2204" w:author="Andrija Ilic" w:date="2015-09-06T19:35:00Z"/>
          <w:rFonts w:ascii="Times New Roman" w:hAnsi="Times New Roman" w:cs="Times New Roman"/>
        </w:rPr>
      </w:pPr>
      <w:moveTo w:id="2205" w:author="Boni" w:date="2014-09-08T22:45:00Z">
        <w:del w:id="2206" w:author="Andrija Ilic" w:date="2015-09-06T19:35:00Z">
          <w:r w:rsidDel="002A60DA">
            <w:rPr>
              <w:noProof/>
            </w:rPr>
            <w:drawing>
              <wp:inline distT="0" distB="0" distL="0" distR="0" wp14:anchorId="52863972" wp14:editId="0256AADA">
                <wp:extent cx="2816826" cy="1369563"/>
                <wp:effectExtent l="19050" t="0" r="2574" b="0"/>
                <wp:docPr id="94"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To>
    </w:p>
    <w:p w14:paraId="5B888029" w14:textId="5301C4EA" w:rsidR="008639CA" w:rsidRPr="008639CA" w:rsidDel="002A60DA" w:rsidRDefault="008639CA">
      <w:pPr>
        <w:pStyle w:val="NoSpacing"/>
        <w:rPr>
          <w:del w:id="2207" w:author="Andrija Ilic" w:date="2015-09-06T19:35:00Z"/>
          <w:rPrChange w:id="2208" w:author="Boni" w:date="2014-09-08T22:46:00Z">
            <w:rPr>
              <w:del w:id="2209" w:author="Andrija Ilic" w:date="2015-09-06T19:35:00Z"/>
              <w:rFonts w:ascii="Times New Roman" w:hAnsi="Times New Roman" w:cs="Times New Roman"/>
            </w:rPr>
          </w:rPrChange>
        </w:rPr>
        <w:pPrChange w:id="2210" w:author="Boni" w:date="2014-09-08T22:46:00Z">
          <w:pPr>
            <w:pStyle w:val="CodeStyle"/>
            <w:ind w:left="0"/>
          </w:pPr>
        </w:pPrChange>
      </w:pPr>
    </w:p>
    <w:p w14:paraId="1EA99823" w14:textId="73B106F7" w:rsidR="008639CA" w:rsidRPr="008639CA" w:rsidDel="002A60DA" w:rsidRDefault="008639CA" w:rsidP="008639CA">
      <w:pPr>
        <w:pStyle w:val="CodeStyle"/>
        <w:ind w:left="0"/>
        <w:rPr>
          <w:del w:id="2211" w:author="Andrija Ilic" w:date="2015-09-06T19:35:00Z"/>
          <w:rFonts w:cs="Courier New"/>
          <w:sz w:val="24"/>
          <w:szCs w:val="24"/>
          <w:rPrChange w:id="2212" w:author="Boni" w:date="2014-09-08T22:45:00Z">
            <w:rPr>
              <w:del w:id="2213" w:author="Andrija Ilic" w:date="2015-09-06T19:35:00Z"/>
              <w:rFonts w:cs="Courier New"/>
            </w:rPr>
          </w:rPrChange>
        </w:rPr>
      </w:pPr>
      <w:moveTo w:id="2214" w:author="Boni" w:date="2014-09-08T22:45:00Z">
        <w:del w:id="2215" w:author="Andrija Ilic" w:date="2015-09-06T19:35:00Z">
          <w:r w:rsidRPr="008639CA" w:rsidDel="002A60DA">
            <w:rPr>
              <w:rFonts w:cs="Times New Roman"/>
              <w:sz w:val="24"/>
              <w:szCs w:val="24"/>
              <w:rPrChange w:id="2216" w:author="Boni" w:date="2014-09-08T22:45:00Z">
                <w:rPr>
                  <w:rFonts w:cs="Times New Roman"/>
                </w:rPr>
              </w:rPrChange>
            </w:rPr>
            <w:delText>Слика 6. Изглед dataField компоненте</w:delText>
          </w:r>
        </w:del>
      </w:moveTo>
    </w:p>
    <w:p w14:paraId="6B3E3820" w14:textId="6A61ADC2" w:rsidR="008639CA" w:rsidRPr="008639CA" w:rsidDel="002A60DA" w:rsidRDefault="008639CA" w:rsidP="008639CA">
      <w:pPr>
        <w:rPr>
          <w:del w:id="2217" w:author="Andrija Ilic" w:date="2015-09-06T19:35:00Z"/>
          <w:szCs w:val="24"/>
        </w:rPr>
      </w:pPr>
      <w:moveTo w:id="2218" w:author="Boni" w:date="2014-09-08T22:45:00Z">
        <w:del w:id="2219" w:author="Andrija Ilic" w:date="2015-09-06T19:35:00Z">
          <w:r w:rsidRPr="008639CA" w:rsidDel="002A60DA">
            <w:rPr>
              <w:szCs w:val="24"/>
            </w:rPr>
            <w:delText xml:space="preserve"> </w:delText>
          </w:r>
        </w:del>
      </w:moveTo>
    </w:p>
    <w:moveToRangeEnd w:id="2148"/>
    <w:p w14:paraId="4CFC136B" w14:textId="4053DEDE" w:rsidR="008639CA" w:rsidRPr="008639CA" w:rsidDel="002A60DA" w:rsidRDefault="008639CA" w:rsidP="00D60E97">
      <w:pPr>
        <w:rPr>
          <w:del w:id="2220" w:author="Andrija Ilic" w:date="2015-09-06T19:35:00Z"/>
        </w:rPr>
      </w:pPr>
    </w:p>
    <w:p w14:paraId="7D81CA02" w14:textId="18009D66" w:rsidR="00D60E97" w:rsidDel="002A60DA" w:rsidRDefault="00D60E97" w:rsidP="00D60E97">
      <w:pPr>
        <w:autoSpaceDE w:val="0"/>
        <w:spacing w:line="180" w:lineRule="atLeast"/>
        <w:rPr>
          <w:del w:id="2221" w:author="Andrija Ilic" w:date="2015-09-06T19:35:00Z"/>
          <w:b/>
          <w:bCs/>
          <w:szCs w:val="24"/>
        </w:rPr>
      </w:pPr>
    </w:p>
    <w:p w14:paraId="772F9C45" w14:textId="10F5D910" w:rsidR="00D60E97" w:rsidDel="002A60DA" w:rsidRDefault="00D60E97" w:rsidP="00D60E97">
      <w:pPr>
        <w:pStyle w:val="Heading3"/>
        <w:rPr>
          <w:del w:id="2222" w:author="Andrija Ilic" w:date="2015-09-06T19:35:00Z"/>
        </w:rPr>
      </w:pPr>
      <w:bookmarkStart w:id="2223" w:name="_Toc397909065"/>
      <w:commentRangeStart w:id="2224"/>
      <w:del w:id="2225" w:author="Andrija Ilic" w:date="2015-09-06T19:35:00Z">
        <w:r w:rsidDel="002A60DA">
          <w:rPr>
            <w:rFonts w:eastAsia="Courier Std"/>
          </w:rPr>
          <w:delText xml:space="preserve">2.2.1 </w:delText>
        </w:r>
      </w:del>
      <w:ins w:id="2226" w:author="Boni" w:date="2014-09-08T22:42:00Z">
        <w:del w:id="2227" w:author="Andrija Ilic" w:date="2015-09-06T19:35:00Z">
          <w:r w:rsidR="00B66062" w:rsidDel="002A60DA">
            <w:rPr>
              <w:rFonts w:eastAsia="Courier Std"/>
            </w:rPr>
            <w:delText xml:space="preserve">2 </w:delText>
          </w:r>
        </w:del>
      </w:ins>
      <w:del w:id="2228" w:author="Andrija Ilic" w:date="2015-09-06T19:35:00Z">
        <w:r w:rsidDel="002A60DA">
          <w:rPr>
            <w:rFonts w:eastAsia="Courier Std"/>
          </w:rPr>
          <w:delText xml:space="preserve">AutoComplete </w:delText>
        </w:r>
      </w:del>
      <w:ins w:id="2229" w:author="Boni" w:date="2014-09-08T00:51:00Z">
        <w:del w:id="2230" w:author="Andrija Ilic" w:date="2015-09-06T19:35:00Z">
          <w:r w:rsidR="000A0BC3" w:rsidDel="002A60DA">
            <w:rPr>
              <w:rFonts w:eastAsia="Courier Std"/>
            </w:rPr>
            <w:delText>Ta</w:delText>
          </w:r>
        </w:del>
      </w:ins>
      <w:ins w:id="2231" w:author="Boni" w:date="2014-09-08T00:52:00Z">
        <w:del w:id="2232" w:author="Andrija Ilic" w:date="2015-09-06T19:35:00Z">
          <w:r w:rsidR="000A0BC3" w:rsidDel="002A60DA">
            <w:rPr>
              <w:rFonts w:eastAsia="Courier Std"/>
            </w:rPr>
            <w:delText>pestry</w:delText>
          </w:r>
        </w:del>
      </w:ins>
      <w:ins w:id="2233" w:author="Boni" w:date="2014-09-08T00:51:00Z">
        <w:del w:id="2234" w:author="Andrija Ilic" w:date="2015-09-06T19:35:00Z">
          <w:r w:rsidR="000A0BC3" w:rsidDel="002A60DA">
            <w:rPr>
              <w:rFonts w:eastAsia="Courier Std"/>
            </w:rPr>
            <w:delText xml:space="preserve"> </w:delText>
          </w:r>
        </w:del>
      </w:ins>
      <w:del w:id="2235" w:author="Andrija Ilic" w:date="2015-09-06T19:35:00Z">
        <w:r w:rsidDel="002A60DA">
          <w:rPr>
            <w:rFonts w:eastAsia="Courier Std"/>
          </w:rPr>
          <w:delText>Mixin</w:delText>
        </w:r>
        <w:commentRangeEnd w:id="2224"/>
        <w:r w:rsidR="0060385F" w:rsidDel="002A60DA">
          <w:rPr>
            <w:rStyle w:val="CommentReference"/>
            <w:rFonts w:ascii="Times New Roman" w:eastAsiaTheme="minorHAnsi" w:hAnsi="Times New Roman" w:cstheme="minorBidi"/>
            <w:b w:val="0"/>
            <w:bCs w:val="0"/>
          </w:rPr>
          <w:commentReference w:id="2224"/>
        </w:r>
        <w:bookmarkEnd w:id="2223"/>
      </w:del>
    </w:p>
    <w:p w14:paraId="788AF27B" w14:textId="78FDCDA5" w:rsidR="00D60E97" w:rsidDel="002A60DA" w:rsidRDefault="00D60E97" w:rsidP="00D60E97">
      <w:pPr>
        <w:autoSpaceDE w:val="0"/>
        <w:spacing w:line="180" w:lineRule="atLeast"/>
        <w:rPr>
          <w:ins w:id="2236" w:author="Boni" w:date="2014-09-08T00:52:00Z"/>
          <w:del w:id="2237" w:author="Andrija Ilic" w:date="2015-09-06T19:35:00Z"/>
          <w:szCs w:val="24"/>
        </w:rPr>
      </w:pPr>
    </w:p>
    <w:p w14:paraId="05855CC9" w14:textId="6C9D12AD" w:rsidR="000A0BC3" w:rsidRPr="000A0BC3" w:rsidDel="002A60DA" w:rsidRDefault="000A0BC3" w:rsidP="00D60E97">
      <w:pPr>
        <w:autoSpaceDE w:val="0"/>
        <w:spacing w:line="180" w:lineRule="atLeast"/>
        <w:rPr>
          <w:ins w:id="2238" w:author="Boni" w:date="2014-09-08T00:51:00Z"/>
          <w:del w:id="2239" w:author="Andrija Ilic" w:date="2015-09-06T19:35:00Z"/>
          <w:szCs w:val="24"/>
        </w:rPr>
      </w:pPr>
      <w:ins w:id="2240" w:author="Boni" w:date="2014-09-08T00:52:00Z">
        <w:del w:id="2241" w:author="Andrija Ilic" w:date="2015-09-06T19:35:00Z">
          <w:r w:rsidDel="002A60DA">
            <w:rPr>
              <w:szCs w:val="24"/>
            </w:rPr>
            <w:delText>Mixin се користи за измену понаша</w:delText>
          </w:r>
        </w:del>
      </w:ins>
      <w:ins w:id="2242" w:author="Boni" w:date="2014-09-08T00:53:00Z">
        <w:del w:id="2243" w:author="Andrija Ilic" w:date="2015-09-06T19:35:00Z">
          <w:r w:rsidDel="002A60DA">
            <w:rPr>
              <w:szCs w:val="24"/>
            </w:rPr>
            <w:delText>ња компоне</w:delText>
          </w:r>
        </w:del>
      </w:ins>
      <w:ins w:id="2244" w:author="Boni" w:date="2014-09-08T00:54:00Z">
        <w:del w:id="2245" w:author="Andrija Ilic" w:date="2015-09-06T19:35:00Z">
          <w:r w:rsidDel="002A60DA">
            <w:rPr>
              <w:szCs w:val="24"/>
            </w:rPr>
            <w:delText>нт</w:delText>
          </w:r>
        </w:del>
      </w:ins>
      <w:ins w:id="2246" w:author="Boni" w:date="2014-09-08T00:53:00Z">
        <w:del w:id="2247" w:author="Andrija Ilic" w:date="2015-09-06T19:35:00Z">
          <w:r w:rsidDel="002A60DA">
            <w:rPr>
              <w:szCs w:val="24"/>
            </w:rPr>
            <w:delText xml:space="preserve">и. Такође како компоненте могу бити изведене </w:delText>
          </w:r>
        </w:del>
      </w:ins>
      <w:ins w:id="2248" w:author="Boni" w:date="2014-09-08T00:54:00Z">
        <w:del w:id="2249" w:author="Andrija Ilic" w:date="2015-09-06T19:35:00Z">
          <w:r w:rsidDel="002A60DA">
            <w:rPr>
              <w:szCs w:val="24"/>
            </w:rPr>
            <w:delText>с</w:delText>
          </w:r>
        </w:del>
      </w:ins>
      <w:ins w:id="2250" w:author="Boni" w:date="2014-09-08T00:53:00Z">
        <w:del w:id="2251" w:author="Andrija Ilic" w:date="2015-09-06T19:35:00Z">
          <w:r w:rsidDel="002A60DA">
            <w:rPr>
              <w:szCs w:val="24"/>
            </w:rPr>
            <w:delText>амо из једне над класе,</w:delText>
          </w:r>
        </w:del>
      </w:ins>
      <w:ins w:id="2252" w:author="Boni" w:date="2014-09-08T00:55:00Z">
        <w:del w:id="2253" w:author="Andrija Ilic" w:date="2015-09-06T19:35:00Z">
          <w:r w:rsidDel="002A60DA">
            <w:rPr>
              <w:szCs w:val="24"/>
            </w:rPr>
            <w:delText xml:space="preserve"> али зато им може бити додато више mixina. </w:delText>
          </w:r>
        </w:del>
      </w:ins>
      <w:ins w:id="2254" w:author="Boni" w:date="2014-09-08T00:53:00Z">
        <w:del w:id="2255" w:author="Andrija Ilic" w:date="2015-09-06T19:35:00Z">
          <w:r w:rsidDel="002A60DA">
            <w:rPr>
              <w:szCs w:val="24"/>
            </w:rPr>
            <w:delText xml:space="preserve"> </w:delText>
          </w:r>
        </w:del>
      </w:ins>
    </w:p>
    <w:p w14:paraId="6845477C" w14:textId="60E25987" w:rsidR="000A0BC3" w:rsidRPr="000A0BC3" w:rsidDel="002A60DA" w:rsidRDefault="000A0BC3" w:rsidP="00D60E97">
      <w:pPr>
        <w:autoSpaceDE w:val="0"/>
        <w:spacing w:line="180" w:lineRule="atLeast"/>
        <w:rPr>
          <w:del w:id="2256" w:author="Andrija Ilic" w:date="2015-09-06T19:35:00Z"/>
          <w:szCs w:val="24"/>
        </w:rPr>
      </w:pPr>
    </w:p>
    <w:p w14:paraId="44D4504A" w14:textId="3E25B0DB" w:rsidR="00D60E97" w:rsidDel="002A60DA" w:rsidRDefault="00D60E97" w:rsidP="00D60E97">
      <w:pPr>
        <w:autoSpaceDE w:val="0"/>
        <w:spacing w:line="180" w:lineRule="atLeast"/>
        <w:rPr>
          <w:del w:id="2257" w:author="Andrija Ilic" w:date="2015-09-06T19:35:00Z"/>
          <w:szCs w:val="24"/>
        </w:rPr>
      </w:pPr>
      <w:del w:id="2258" w:author="Andrija Ilic" w:date="2015-09-06T19:35:00Z">
        <w:r w:rsidDel="002A60DA">
          <w:rPr>
            <w:rFonts w:eastAsia="Courier Std" w:cs="Courier Std"/>
            <w:color w:val="000000"/>
            <w:szCs w:val="24"/>
          </w:rPr>
          <w:delText>Ова компонента приказје сугестије након уноса текста у TextField. Неопходно је обезбедити листу предложених речи из које ће се приказати све које почињу или садржњ дато слово. Сама имплементација ове методе је остављена кориснику.</w:delText>
        </w:r>
      </w:del>
    </w:p>
    <w:p w14:paraId="20190478" w14:textId="46FE9434" w:rsidR="00D60E97" w:rsidDel="002A60DA" w:rsidRDefault="00D60E97" w:rsidP="00D60E97">
      <w:pPr>
        <w:autoSpaceDE w:val="0"/>
        <w:spacing w:line="180" w:lineRule="atLeast"/>
        <w:rPr>
          <w:del w:id="2259" w:author="Andrija Ilic" w:date="2015-09-06T19:35:00Z"/>
          <w:szCs w:val="24"/>
        </w:rPr>
      </w:pPr>
    </w:p>
    <w:p w14:paraId="7ACD4469" w14:textId="702BA36A" w:rsidR="00D60E97" w:rsidDel="002A60DA" w:rsidRDefault="006008E1" w:rsidP="006008E1">
      <w:pPr>
        <w:pStyle w:val="CodeStyle"/>
        <w:ind w:left="0"/>
        <w:rPr>
          <w:del w:id="2260" w:author="Andrija Ilic" w:date="2015-09-06T19:35:00Z"/>
          <w:rFonts w:ascii="Times New Roman" w:hAnsi="Times New Roman"/>
          <w:sz w:val="24"/>
        </w:rPr>
      </w:pPr>
      <w:del w:id="2261" w:author="Andrija Ilic" w:date="2015-09-06T19:35:00Z">
        <w:r w:rsidRPr="006008E1" w:rsidDel="002A60DA">
          <w:delText>&lt;t:textfield t:value="searchPhrase" t:mixins="jquery/Autocomplete"/&gt; &lt;</w:delText>
        </w:r>
        <w:r w:rsidDel="002A60DA">
          <w:delText>input</w:delText>
        </w:r>
        <w:r w:rsidRPr="006008E1" w:rsidDel="002A60DA">
          <w:delText xml:space="preserve"> t:type="submit" t:id="submitButton" type="submit" value="Select" /&gt;</w:delText>
        </w:r>
      </w:del>
    </w:p>
    <w:p w14:paraId="2FC661AA" w14:textId="55290661" w:rsidR="00D60E97" w:rsidDel="002A60DA" w:rsidRDefault="00D60E97" w:rsidP="00D60E97">
      <w:pPr>
        <w:autoSpaceDE w:val="0"/>
        <w:spacing w:line="180" w:lineRule="atLeast"/>
        <w:rPr>
          <w:del w:id="2262" w:author="Andrija Ilic" w:date="2015-09-06T19:35:00Z"/>
          <w:rFonts w:eastAsia="Courier Std" w:cs="Courier Std"/>
          <w:color w:val="000000"/>
          <w:szCs w:val="24"/>
        </w:rPr>
      </w:pPr>
    </w:p>
    <w:p w14:paraId="689D716D" w14:textId="21E68E3B" w:rsidR="00D60E97" w:rsidDel="002A60DA" w:rsidRDefault="00D60E97" w:rsidP="00D60E97">
      <w:pPr>
        <w:autoSpaceDE w:val="0"/>
        <w:spacing w:line="180" w:lineRule="atLeast"/>
        <w:rPr>
          <w:del w:id="2263" w:author="Andrija Ilic" w:date="2015-09-06T19:35:00Z"/>
          <w:szCs w:val="24"/>
        </w:rPr>
      </w:pPr>
    </w:p>
    <w:p w14:paraId="7B15450D" w14:textId="272DC94A" w:rsidR="00D60E97" w:rsidRPr="006F2454" w:rsidDel="002A60DA" w:rsidRDefault="006F2454" w:rsidP="008639CA">
      <w:pPr>
        <w:pStyle w:val="Heading3"/>
        <w:rPr>
          <w:del w:id="2264" w:author="Andrija Ilic" w:date="2015-09-06T19:35:00Z"/>
        </w:rPr>
      </w:pPr>
      <w:bookmarkStart w:id="2265" w:name="_Toc397909066"/>
      <w:del w:id="2266" w:author="Andrija Ilic" w:date="2015-09-06T19:35:00Z">
        <w:r w:rsidDel="002A60DA">
          <w:rPr>
            <w:rFonts w:eastAsia="Courier Std"/>
          </w:rPr>
          <w:delText xml:space="preserve">2.2.2 </w:delText>
        </w:r>
      </w:del>
      <w:moveFromRangeStart w:id="2267" w:author="Boni" w:date="2014-09-08T22:45:00Z" w:name="move397979643"/>
      <w:moveFrom w:id="2268" w:author="Boni" w:date="2014-09-08T22:45:00Z">
        <w:del w:id="2269" w:author="Andrija Ilic" w:date="2015-09-06T19:35:00Z">
          <w:r w:rsidR="00D60E97" w:rsidRPr="006F2454" w:rsidDel="002A60DA">
            <w:rPr>
              <w:rFonts w:eastAsia="Courier Std"/>
            </w:rPr>
            <w:delText>Zone компонента</w:delText>
          </w:r>
        </w:del>
      </w:moveFrom>
      <w:bookmarkEnd w:id="2265"/>
    </w:p>
    <w:p w14:paraId="7A06F77C" w14:textId="228FD428" w:rsidR="00D60E97" w:rsidDel="002A60DA" w:rsidRDefault="00D60E97">
      <w:pPr>
        <w:pStyle w:val="Heading3"/>
        <w:rPr>
          <w:del w:id="2270" w:author="Andrija Ilic" w:date="2015-09-06T19:35:00Z"/>
          <w:szCs w:val="24"/>
        </w:rPr>
        <w:pPrChange w:id="2271" w:author="Boni" w:date="2014-09-08T22:45:00Z">
          <w:pPr>
            <w:autoSpaceDE w:val="0"/>
            <w:spacing w:line="180" w:lineRule="atLeast"/>
          </w:pPr>
        </w:pPrChange>
      </w:pPr>
    </w:p>
    <w:p w14:paraId="7851424F" w14:textId="15E08B6E" w:rsidR="00D60E97" w:rsidRPr="00974C1D" w:rsidDel="002A60DA" w:rsidRDefault="00D60E97">
      <w:pPr>
        <w:pStyle w:val="Heading3"/>
        <w:rPr>
          <w:del w:id="2272" w:author="Andrija Ilic" w:date="2015-09-06T19:35:00Z"/>
          <w:szCs w:val="24"/>
        </w:rPr>
        <w:pPrChange w:id="2273" w:author="Boni" w:date="2014-09-08T22:45:00Z">
          <w:pPr>
            <w:autoSpaceDE w:val="0"/>
            <w:spacing w:line="180" w:lineRule="atLeast"/>
          </w:pPr>
        </w:pPrChange>
      </w:pPr>
      <w:moveFrom w:id="2274" w:author="Boni" w:date="2014-09-08T22:45:00Z">
        <w:del w:id="2275" w:author="Andrija Ilic" w:date="2015-09-06T19:35:00Z">
          <w:r w:rsidDel="002A60DA">
            <w:rPr>
              <w:rFonts w:eastAsia="Courier Std" w:cs="Courier Std"/>
              <w:color w:val="000000"/>
              <w:szCs w:val="24"/>
            </w:rPr>
            <w:delText>Ако желимо да изменимо само одређени део странице, без освежења целокупног садржаја који може трајати дуго, користимо zone комоненту и на одређени догађај, који обрађујемо у контролеру, можемо променити модел који се идноси на све компонете унутар zone тага, након чега ће се освежити изглед само тог дела стране са новим подацима.</w:delText>
          </w:r>
          <w:r w:rsidR="00974C1D" w:rsidDel="002A60DA">
            <w:rPr>
              <w:rFonts w:eastAsia="Courier Std" w:cs="Courier Std"/>
              <w:color w:val="000000"/>
              <w:szCs w:val="24"/>
            </w:rPr>
            <w:delText xml:space="preserve"> Комонента је искоришћена при избору критеријума, што је приказано на слици 5.</w:delText>
          </w:r>
        </w:del>
      </w:moveFrom>
    </w:p>
    <w:p w14:paraId="6069D10D" w14:textId="6251AF7C" w:rsidR="00D60E97" w:rsidDel="002A60DA" w:rsidRDefault="00D60E97">
      <w:pPr>
        <w:pStyle w:val="Heading3"/>
        <w:rPr>
          <w:del w:id="2276" w:author="Andrija Ilic" w:date="2015-09-06T19:35:00Z"/>
          <w:szCs w:val="24"/>
        </w:rPr>
        <w:pPrChange w:id="2277" w:author="Boni" w:date="2014-09-08T22:45:00Z">
          <w:pPr>
            <w:autoSpaceDE w:val="0"/>
            <w:spacing w:line="180" w:lineRule="atLeast"/>
          </w:pPr>
        </w:pPrChange>
      </w:pPr>
    </w:p>
    <w:p w14:paraId="5685BF68" w14:textId="3328FD48" w:rsidR="00970538" w:rsidRPr="00970538" w:rsidDel="002A60DA" w:rsidRDefault="00970538">
      <w:pPr>
        <w:pStyle w:val="Heading3"/>
        <w:rPr>
          <w:del w:id="2278" w:author="Andrija Ilic" w:date="2015-09-06T19:35:00Z"/>
        </w:rPr>
        <w:pPrChange w:id="2279" w:author="Boni" w:date="2014-09-08T22:45:00Z">
          <w:pPr>
            <w:pStyle w:val="CodeStyle"/>
          </w:pPr>
        </w:pPrChange>
      </w:pPr>
      <w:moveFrom w:id="2280" w:author="Boni" w:date="2014-09-08T22:45:00Z">
        <w:del w:id="2281" w:author="Andrija Ilic" w:date="2015-09-06T19:35:00Z">
          <w:r w:rsidRPr="00970538" w:rsidDel="002A60DA">
            <w:delText xml:space="preserve">  &lt;t:zone t:id="eqnZone" style="width: 850px;"&gt; </w:delText>
          </w:r>
        </w:del>
      </w:moveFrom>
    </w:p>
    <w:p w14:paraId="640CD0E5" w14:textId="25016F2D" w:rsidR="00970538" w:rsidRPr="00970538" w:rsidDel="002A60DA" w:rsidRDefault="00970538">
      <w:pPr>
        <w:pStyle w:val="Heading3"/>
        <w:rPr>
          <w:del w:id="2282" w:author="Andrija Ilic" w:date="2015-09-06T19:35:00Z"/>
        </w:rPr>
        <w:pPrChange w:id="2283" w:author="Boni" w:date="2014-09-08T22:45:00Z">
          <w:pPr>
            <w:pStyle w:val="CodeStyle"/>
          </w:pPr>
        </w:pPrChange>
      </w:pPr>
      <w:moveFrom w:id="2284" w:author="Boni" w:date="2014-09-08T22:45:00Z">
        <w:del w:id="2285" w:author="Andrija Ilic" w:date="2015-09-06T19:35:00Z">
          <w:r w:rsidRPr="00970538" w:rsidDel="002A60DA">
            <w:tab/>
            <w:delText xml:space="preserve">  </w:delText>
          </w:r>
          <w:r w:rsidRPr="00970538" w:rsidDel="002A60DA">
            <w:tab/>
            <w:delText>&lt;div  style="visibility:${hiddenSign}"&gt;</w:delText>
          </w:r>
        </w:del>
      </w:moveFrom>
    </w:p>
    <w:p w14:paraId="5AB6D268" w14:textId="4226E38C" w:rsidR="00970538" w:rsidRPr="00970538" w:rsidDel="002A60DA" w:rsidRDefault="00970538">
      <w:pPr>
        <w:pStyle w:val="Heading3"/>
        <w:rPr>
          <w:del w:id="2286" w:author="Andrija Ilic" w:date="2015-09-06T19:35:00Z"/>
        </w:rPr>
        <w:pPrChange w:id="2287" w:author="Boni" w:date="2014-09-08T22:45:00Z">
          <w:pPr>
            <w:pStyle w:val="CodeStyle"/>
          </w:pPr>
        </w:pPrChange>
      </w:pPr>
      <w:moveFrom w:id="2288" w:author="Boni" w:date="2014-09-08T22:45:00Z">
        <w:del w:id="2289" w:author="Andrija Ilic" w:date="2015-09-06T19:35:00Z">
          <w:r w:rsidRPr="00970538" w:rsidDel="002A60DA">
            <w:tab/>
          </w:r>
          <w:r w:rsidRPr="00970538" w:rsidDel="002A60DA">
            <w:tab/>
            <w:delText xml:space="preserve"> &lt;div &gt; </w:delText>
          </w:r>
        </w:del>
      </w:moveFrom>
    </w:p>
    <w:p w14:paraId="32B2CB3B" w14:textId="0102CCF1" w:rsidR="00970538" w:rsidDel="002A60DA" w:rsidRDefault="00970538">
      <w:pPr>
        <w:pStyle w:val="Heading3"/>
        <w:rPr>
          <w:del w:id="2290" w:author="Andrija Ilic" w:date="2015-09-06T19:35:00Z"/>
        </w:rPr>
        <w:pPrChange w:id="2291" w:author="Boni" w:date="2014-09-08T22:45:00Z">
          <w:pPr>
            <w:pStyle w:val="CodeStyle"/>
          </w:pPr>
        </w:pPrChange>
      </w:pPr>
      <w:moveFrom w:id="2292" w:author="Boni" w:date="2014-09-08T22:45:00Z">
        <w:del w:id="2293" w:author="Andrija Ilic" w:date="2015-09-06T19:35:00Z">
          <w:r w:rsidRPr="00970538" w:rsidDel="002A60DA">
            <w:tab/>
          </w:r>
          <w:r w:rsidRPr="00970538" w:rsidDel="002A60DA">
            <w:tab/>
            <w:delText>&lt;t:label for="mesto"/&gt;</w:delText>
          </w:r>
        </w:del>
      </w:moveFrom>
    </w:p>
    <w:p w14:paraId="102B5C0C" w14:textId="4B16B1C9" w:rsidR="00970538" w:rsidRPr="00970538" w:rsidDel="002A60DA" w:rsidRDefault="00970538">
      <w:pPr>
        <w:pStyle w:val="Heading3"/>
        <w:rPr>
          <w:del w:id="2294" w:author="Andrija Ilic" w:date="2015-09-06T19:35:00Z"/>
        </w:rPr>
        <w:pPrChange w:id="2295" w:author="Boni" w:date="2014-09-08T22:45:00Z">
          <w:pPr>
            <w:pStyle w:val="CodeStyle"/>
            <w:ind w:left="1440" w:firstLine="720"/>
          </w:pPr>
        </w:pPrChange>
      </w:pPr>
      <w:moveFrom w:id="2296" w:author="Boni" w:date="2014-09-08T22:45:00Z">
        <w:del w:id="2297" w:author="Andrija Ilic" w:date="2015-09-06T19:35:00Z">
          <w:r w:rsidRPr="00970538" w:rsidDel="002A60DA">
            <w:delText>&lt;t:select t:id="mesto" blankOption="never" value="mesto" model="mesta" zone="mestoZone"/&gt;</w:delText>
          </w:r>
        </w:del>
      </w:moveFrom>
    </w:p>
    <w:p w14:paraId="6A76E204" w14:textId="1DCD4978" w:rsidR="00970538" w:rsidRPr="00970538" w:rsidDel="002A60DA" w:rsidRDefault="00970538">
      <w:pPr>
        <w:pStyle w:val="Heading3"/>
        <w:rPr>
          <w:del w:id="2298" w:author="Andrija Ilic" w:date="2015-09-06T19:35:00Z"/>
        </w:rPr>
        <w:pPrChange w:id="2299" w:author="Boni" w:date="2014-09-08T22:45:00Z">
          <w:pPr>
            <w:pStyle w:val="CodeStyle"/>
          </w:pPr>
        </w:pPrChange>
      </w:pPr>
      <w:moveFrom w:id="2300" w:author="Boni" w:date="2014-09-08T22:45:00Z">
        <w:del w:id="2301" w:author="Andrija Ilic" w:date="2015-09-06T19:35:00Z">
          <w:r w:rsidRPr="00970538" w:rsidDel="002A60DA">
            <w:tab/>
          </w:r>
          <w:r w:rsidRPr="00970538" w:rsidDel="002A60DA">
            <w:tab/>
            <w:delText xml:space="preserve">  &lt;/div&gt;</w:delText>
          </w:r>
        </w:del>
      </w:moveFrom>
    </w:p>
    <w:p w14:paraId="6DC9B35A" w14:textId="71397194" w:rsidR="00970538" w:rsidRPr="00970538" w:rsidDel="002A60DA" w:rsidRDefault="00970538">
      <w:pPr>
        <w:pStyle w:val="Heading3"/>
        <w:rPr>
          <w:del w:id="2302" w:author="Andrija Ilic" w:date="2015-09-06T19:35:00Z"/>
        </w:rPr>
        <w:pPrChange w:id="2303" w:author="Boni" w:date="2014-09-08T22:45:00Z">
          <w:pPr>
            <w:pStyle w:val="CodeStyle"/>
          </w:pPr>
        </w:pPrChange>
      </w:pPr>
      <w:moveFrom w:id="2304" w:author="Boni" w:date="2014-09-08T22:45:00Z">
        <w:del w:id="2305" w:author="Andrija Ilic" w:date="2015-09-06T19:35:00Z">
          <w:r w:rsidRPr="00970538" w:rsidDel="002A60DA">
            <w:tab/>
            <w:delText>&lt;/div&gt;</w:delText>
          </w:r>
        </w:del>
      </w:moveFrom>
    </w:p>
    <w:p w14:paraId="6DF28638" w14:textId="48852370" w:rsidR="00D60E97" w:rsidRPr="00970538" w:rsidDel="002A60DA" w:rsidRDefault="00970538">
      <w:pPr>
        <w:pStyle w:val="Heading3"/>
        <w:rPr>
          <w:del w:id="2306" w:author="Andrija Ilic" w:date="2015-09-06T19:35:00Z"/>
          <w:rFonts w:ascii="Times New Roman" w:hAnsi="Times New Roman"/>
          <w:sz w:val="24"/>
          <w:szCs w:val="24"/>
        </w:rPr>
        <w:pPrChange w:id="2307" w:author="Boni" w:date="2014-09-08T22:45:00Z">
          <w:pPr>
            <w:pStyle w:val="CodeStyle"/>
          </w:pPr>
        </w:pPrChange>
      </w:pPr>
      <w:moveFrom w:id="2308" w:author="Boni" w:date="2014-09-08T22:45:00Z">
        <w:del w:id="2309" w:author="Andrija Ilic" w:date="2015-09-06T19:35:00Z">
          <w:r w:rsidRPr="00970538" w:rsidDel="002A60DA">
            <w:delText>&lt;/t:zone&gt;</w:delText>
          </w:r>
        </w:del>
      </w:moveFrom>
    </w:p>
    <w:p w14:paraId="0C13FC5F" w14:textId="36AD48F8" w:rsidR="00D60E97" w:rsidDel="002A60DA" w:rsidRDefault="00D60E97">
      <w:pPr>
        <w:pStyle w:val="Heading3"/>
        <w:rPr>
          <w:del w:id="2310" w:author="Andrija Ilic" w:date="2015-09-06T19:35:00Z"/>
          <w:szCs w:val="24"/>
        </w:rPr>
        <w:pPrChange w:id="2311" w:author="Boni" w:date="2014-09-08T22:45:00Z">
          <w:pPr>
            <w:autoSpaceDE w:val="0"/>
            <w:spacing w:line="180" w:lineRule="atLeast"/>
          </w:pPr>
        </w:pPrChange>
      </w:pPr>
    </w:p>
    <w:p w14:paraId="75C57CE2" w14:textId="7AF81908" w:rsidR="00D60E97" w:rsidDel="002A60DA" w:rsidRDefault="0057457A">
      <w:pPr>
        <w:pStyle w:val="Heading3"/>
        <w:rPr>
          <w:del w:id="2312" w:author="Andrija Ilic" w:date="2015-09-06T19:35:00Z"/>
          <w:szCs w:val="24"/>
        </w:rPr>
        <w:pPrChange w:id="2313" w:author="Boni" w:date="2014-09-08T22:45:00Z">
          <w:pPr>
            <w:autoSpaceDE w:val="0"/>
            <w:spacing w:line="180" w:lineRule="atLeast"/>
          </w:pPr>
        </w:pPrChange>
      </w:pPr>
      <w:moveFrom w:id="2314" w:author="Boni" w:date="2014-09-08T22:45:00Z">
        <w:del w:id="2315" w:author="Andrija Ilic" w:date="2015-09-06T19:35:00Z">
          <w:r w:rsidDel="002A60DA">
            <w:rPr>
              <w:b w:val="0"/>
              <w:bCs w:val="0"/>
              <w:noProof/>
              <w:szCs w:val="24"/>
            </w:rPr>
            <w:drawing>
              <wp:inline distT="0" distB="0" distL="0" distR="0" wp14:anchorId="51E517E7" wp14:editId="5CD2E74A">
                <wp:extent cx="3057782" cy="1112075"/>
                <wp:effectExtent l="19050" t="0" r="9268" b="0"/>
                <wp:docPr id="19" name="Picture 18" descr="zone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necomp.jpg"/>
                        <pic:cNvPicPr/>
                      </pic:nvPicPr>
                      <pic:blipFill>
                        <a:blip r:embed="rId30" cstate="print"/>
                        <a:stretch>
                          <a:fillRect/>
                        </a:stretch>
                      </pic:blipFill>
                      <pic:spPr>
                        <a:xfrm>
                          <a:off x="0" y="0"/>
                          <a:ext cx="3061589" cy="1113459"/>
                        </a:xfrm>
                        <a:prstGeom prst="rect">
                          <a:avLst/>
                        </a:prstGeom>
                      </pic:spPr>
                    </pic:pic>
                  </a:graphicData>
                </a:graphic>
              </wp:inline>
            </w:drawing>
          </w:r>
        </w:del>
      </w:moveFrom>
    </w:p>
    <w:p w14:paraId="3454E908" w14:textId="6A141888" w:rsidR="00A05D0E" w:rsidRPr="00974C1D" w:rsidDel="002A60DA" w:rsidRDefault="00974C1D">
      <w:pPr>
        <w:pStyle w:val="Heading3"/>
        <w:rPr>
          <w:del w:id="2316" w:author="Andrija Ilic" w:date="2015-09-06T19:35:00Z"/>
          <w:szCs w:val="24"/>
        </w:rPr>
        <w:pPrChange w:id="2317" w:author="Boni" w:date="2014-09-08T22:45:00Z">
          <w:pPr>
            <w:autoSpaceDE w:val="0"/>
            <w:spacing w:line="180" w:lineRule="atLeast"/>
          </w:pPr>
        </w:pPrChange>
      </w:pPr>
      <w:moveFrom w:id="2318" w:author="Boni" w:date="2014-09-08T22:45:00Z">
        <w:del w:id="2319" w:author="Andrija Ilic" w:date="2015-09-06T19:35:00Z">
          <w:r w:rsidDel="002A60DA">
            <w:rPr>
              <w:szCs w:val="24"/>
            </w:rPr>
            <w:delText>Слика 5. Освежавање дела странице коришћењем znoe цомпоненте</w:delText>
          </w:r>
        </w:del>
      </w:moveFrom>
    </w:p>
    <w:p w14:paraId="387CA65B" w14:textId="2E9EF183" w:rsidR="00D60E97" w:rsidDel="002A60DA" w:rsidRDefault="00D60E97" w:rsidP="008639CA">
      <w:pPr>
        <w:pStyle w:val="Heading3"/>
        <w:rPr>
          <w:del w:id="2320" w:author="Andrija Ilic" w:date="2015-09-06T19:35:00Z"/>
        </w:rPr>
      </w:pPr>
      <w:bookmarkStart w:id="2321" w:name="_Toc397909067"/>
      <w:moveFrom w:id="2322" w:author="Boni" w:date="2014-09-08T22:45:00Z">
        <w:del w:id="2323" w:author="Andrija Ilic" w:date="2015-09-06T19:35:00Z">
          <w:r w:rsidDel="002A60DA">
            <w:rPr>
              <w:rFonts w:eastAsia="Courier Std"/>
            </w:rPr>
            <w:delText>2.2.</w:delText>
          </w:r>
          <w:r w:rsidR="00686702" w:rsidDel="002A60DA">
            <w:rPr>
              <w:rFonts w:eastAsia="Courier Std"/>
            </w:rPr>
            <w:delText xml:space="preserve">3 </w:delText>
          </w:r>
          <w:r w:rsidDel="002A60DA">
            <w:rPr>
              <w:rFonts w:eastAsia="Courier Std"/>
            </w:rPr>
            <w:delText>DataField</w:delText>
          </w:r>
        </w:del>
      </w:moveFrom>
      <w:bookmarkEnd w:id="2321"/>
    </w:p>
    <w:p w14:paraId="2106D1B8" w14:textId="22A3F1E1" w:rsidR="00D60E97" w:rsidDel="002A60DA" w:rsidRDefault="00D60E97">
      <w:pPr>
        <w:pStyle w:val="Heading3"/>
        <w:rPr>
          <w:del w:id="2324" w:author="Andrija Ilic" w:date="2015-09-06T19:35:00Z"/>
          <w:szCs w:val="24"/>
        </w:rPr>
        <w:pPrChange w:id="2325" w:author="Boni" w:date="2014-09-08T22:45:00Z">
          <w:pPr>
            <w:autoSpaceDE w:val="0"/>
            <w:spacing w:line="180" w:lineRule="atLeast"/>
          </w:pPr>
        </w:pPrChange>
      </w:pPr>
    </w:p>
    <w:p w14:paraId="1DA83F76" w14:textId="63E708B7" w:rsidR="00D60E97" w:rsidRPr="00974C1D" w:rsidDel="002A60DA" w:rsidRDefault="00D60E97">
      <w:pPr>
        <w:pStyle w:val="Heading3"/>
        <w:rPr>
          <w:del w:id="2326" w:author="Andrija Ilic" w:date="2015-09-06T19:35:00Z"/>
          <w:rFonts w:eastAsia="Courier Std" w:cs="Courier Std"/>
          <w:color w:val="000000"/>
          <w:szCs w:val="24"/>
        </w:rPr>
        <w:pPrChange w:id="2327" w:author="Boni" w:date="2014-09-08T22:45:00Z">
          <w:pPr/>
        </w:pPrChange>
      </w:pPr>
      <w:moveFrom w:id="2328" w:author="Boni" w:date="2014-09-08T22:45:00Z">
        <w:del w:id="2329" w:author="Andrija Ilic" w:date="2015-09-06T19:35:00Z">
          <w:r w:rsidDel="002A60DA">
            <w:rPr>
              <w:rFonts w:eastAsia="Courier Std" w:cs="Courier Std"/>
              <w:color w:val="000000"/>
              <w:szCs w:val="24"/>
            </w:rPr>
            <w:delText>Ово је сложена компонета која омогућава лако манипулисање датумима.</w:delText>
          </w:r>
          <w:r w:rsidR="00974C1D" w:rsidDel="002A60DA">
            <w:rPr>
              <w:rFonts w:eastAsia="Courier Std" w:cs="Courier Std"/>
              <w:color w:val="000000"/>
              <w:szCs w:val="24"/>
            </w:rPr>
            <w:delText xml:space="preserve"> Омогућава визуелно лаку навигацију кроз дане, месеце и године. Њен иуглед приказан је на слици 6.</w:delText>
          </w:r>
        </w:del>
      </w:moveFrom>
    </w:p>
    <w:p w14:paraId="5A974D82" w14:textId="26714C80" w:rsidR="005E2CB0" w:rsidDel="002A60DA" w:rsidRDefault="00FB504F">
      <w:pPr>
        <w:pStyle w:val="Heading3"/>
        <w:rPr>
          <w:del w:id="2330" w:author="Andrija Ilic" w:date="2015-09-06T19:35:00Z"/>
        </w:rPr>
        <w:pPrChange w:id="2331" w:author="Boni" w:date="2014-09-08T22:45:00Z">
          <w:pPr>
            <w:pStyle w:val="CodeStyle"/>
            <w:ind w:left="0"/>
          </w:pPr>
        </w:pPrChange>
      </w:pPr>
      <w:moveFrom w:id="2332" w:author="Boni" w:date="2014-09-08T22:45:00Z">
        <w:del w:id="2333" w:author="Andrija Ilic" w:date="2015-09-06T19:35:00Z">
          <w:r w:rsidRPr="00FB504F" w:rsidDel="002A60DA">
            <w:delText>&lt;input t:type="datefield" t:disabled="true" t:id="createDate" t:value="zaposleni.current.datumKreiranja"/&gt;</w:delText>
          </w:r>
        </w:del>
      </w:moveFrom>
    </w:p>
    <w:p w14:paraId="7985648A" w14:textId="63907E93" w:rsidR="00FB504F" w:rsidDel="002A60DA" w:rsidRDefault="00FB504F">
      <w:pPr>
        <w:pStyle w:val="Heading3"/>
        <w:rPr>
          <w:del w:id="2334" w:author="Andrija Ilic" w:date="2015-09-06T19:35:00Z"/>
        </w:rPr>
        <w:pPrChange w:id="2335" w:author="Boni" w:date="2014-09-08T22:45:00Z">
          <w:pPr>
            <w:pStyle w:val="CodeStyle"/>
            <w:ind w:left="0"/>
          </w:pPr>
        </w:pPrChange>
      </w:pPr>
    </w:p>
    <w:p w14:paraId="0D6F0D0E" w14:textId="0102574B" w:rsidR="00974C1D" w:rsidDel="002A60DA" w:rsidRDefault="00FB504F">
      <w:pPr>
        <w:pStyle w:val="Heading3"/>
        <w:rPr>
          <w:del w:id="2336" w:author="Andrija Ilic" w:date="2015-09-06T19:35:00Z"/>
          <w:rFonts w:ascii="Times New Roman" w:hAnsi="Times New Roman"/>
        </w:rPr>
        <w:pPrChange w:id="2337" w:author="Boni" w:date="2014-09-08T22:45:00Z">
          <w:pPr>
            <w:pStyle w:val="CodeStyle"/>
            <w:ind w:left="0"/>
          </w:pPr>
        </w:pPrChange>
      </w:pPr>
      <w:moveFrom w:id="2338" w:author="Boni" w:date="2014-09-08T22:45:00Z">
        <w:del w:id="2339" w:author="Andrija Ilic" w:date="2015-09-06T19:35:00Z">
          <w:r w:rsidDel="002A60DA">
            <w:rPr>
              <w:b w:val="0"/>
              <w:bCs w:val="0"/>
              <w:noProof/>
            </w:rPr>
            <w:drawing>
              <wp:inline distT="0" distB="0" distL="0" distR="0" wp14:anchorId="21FFE1B8" wp14:editId="70830F88">
                <wp:extent cx="2816826" cy="1369563"/>
                <wp:effectExtent l="19050" t="0" r="2574" b="0"/>
                <wp:docPr id="20" name="Picture 19" descr="dateF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FIeld.jpg"/>
                        <pic:cNvPicPr/>
                      </pic:nvPicPr>
                      <pic:blipFill>
                        <a:blip r:embed="rId31" cstate="print"/>
                        <a:stretch>
                          <a:fillRect/>
                        </a:stretch>
                      </pic:blipFill>
                      <pic:spPr>
                        <a:xfrm>
                          <a:off x="0" y="0"/>
                          <a:ext cx="2817398" cy="1369841"/>
                        </a:xfrm>
                        <a:prstGeom prst="rect">
                          <a:avLst/>
                        </a:prstGeom>
                      </pic:spPr>
                    </pic:pic>
                  </a:graphicData>
                </a:graphic>
              </wp:inline>
            </w:drawing>
          </w:r>
        </w:del>
      </w:moveFrom>
    </w:p>
    <w:p w14:paraId="78547C91" w14:textId="6D4178C0" w:rsidR="00FB504F" w:rsidRPr="00974C1D" w:rsidDel="002A60DA" w:rsidRDefault="00974C1D">
      <w:pPr>
        <w:pStyle w:val="Heading3"/>
        <w:rPr>
          <w:del w:id="2340" w:author="Andrija Ilic" w:date="2015-09-06T19:35:00Z"/>
          <w:rFonts w:cs="Courier New"/>
        </w:rPr>
        <w:pPrChange w:id="2341" w:author="Boni" w:date="2014-09-08T22:45:00Z">
          <w:pPr>
            <w:pStyle w:val="CodeStyle"/>
            <w:ind w:left="0"/>
          </w:pPr>
        </w:pPrChange>
      </w:pPr>
      <w:moveFrom w:id="2342" w:author="Boni" w:date="2014-09-08T22:45:00Z">
        <w:del w:id="2343" w:author="Andrija Ilic" w:date="2015-09-06T19:35:00Z">
          <w:r w:rsidRPr="00974C1D" w:rsidDel="002A60DA">
            <w:rPr>
              <w:rFonts w:ascii="Times New Roman" w:hAnsi="Times New Roman"/>
            </w:rPr>
            <w:delText>Слика 6. Изглед dataField компоненте</w:delText>
          </w:r>
        </w:del>
      </w:moveFrom>
    </w:p>
    <w:p w14:paraId="5C3BC681" w14:textId="03C2502B" w:rsidR="00D340E3" w:rsidDel="002A60DA" w:rsidRDefault="00D340E3">
      <w:pPr>
        <w:pStyle w:val="Heading3"/>
        <w:rPr>
          <w:del w:id="2344" w:author="Andrija Ilic" w:date="2015-09-06T19:35:00Z"/>
        </w:rPr>
        <w:pPrChange w:id="2345" w:author="Boni" w:date="2014-09-08T22:45:00Z">
          <w:pPr>
            <w:pStyle w:val="Heading1"/>
            <w:jc w:val="center"/>
          </w:pPr>
        </w:pPrChange>
      </w:pPr>
    </w:p>
    <w:moveFromRangeEnd w:id="2267"/>
    <w:p w14:paraId="7C3B1834" w14:textId="508A432F" w:rsidR="00B6429D" w:rsidRPr="00E5101C" w:rsidDel="002A60DA" w:rsidRDefault="00B6429D">
      <w:pPr>
        <w:pStyle w:val="Heading3"/>
        <w:rPr>
          <w:del w:id="2346" w:author="Andrija Ilic" w:date="2015-09-06T19:35:00Z"/>
        </w:rPr>
        <w:pPrChange w:id="2347" w:author="Boni" w:date="2014-09-08T22:45:00Z">
          <w:pPr/>
        </w:pPrChange>
      </w:pPr>
    </w:p>
    <w:p w14:paraId="021C7ED3" w14:textId="6244E07A" w:rsidR="00B6429D" w:rsidDel="002A60DA" w:rsidRDefault="00B6429D" w:rsidP="00B6429D">
      <w:pPr>
        <w:rPr>
          <w:del w:id="2348" w:author="Andrija Ilic" w:date="2015-09-06T19:35:00Z"/>
        </w:rPr>
      </w:pPr>
    </w:p>
    <w:p w14:paraId="1A3A28EA" w14:textId="07649B90" w:rsidR="00B6429D" w:rsidDel="002A60DA" w:rsidRDefault="00B6429D" w:rsidP="00B6429D">
      <w:pPr>
        <w:rPr>
          <w:del w:id="2349" w:author="Andrija Ilic" w:date="2015-09-06T19:35:00Z"/>
        </w:rPr>
      </w:pPr>
    </w:p>
    <w:p w14:paraId="44405EB2" w14:textId="39B0A4BA" w:rsidR="00B6429D" w:rsidDel="002A60DA" w:rsidRDefault="00B6429D" w:rsidP="00B6429D">
      <w:pPr>
        <w:rPr>
          <w:del w:id="2350" w:author="Andrija Ilic" w:date="2015-09-06T19:35:00Z"/>
        </w:rPr>
      </w:pPr>
    </w:p>
    <w:p w14:paraId="747D9A4B" w14:textId="48AC3D00" w:rsidR="00B6429D" w:rsidDel="002A60DA" w:rsidRDefault="00B6429D" w:rsidP="00B6429D">
      <w:pPr>
        <w:rPr>
          <w:del w:id="2351" w:author="Andrija Ilic" w:date="2015-09-06T19:35:00Z"/>
        </w:rPr>
      </w:pPr>
    </w:p>
    <w:p w14:paraId="119521F7" w14:textId="12AD0324" w:rsidR="00B6429D" w:rsidDel="002A60DA" w:rsidRDefault="00B6429D" w:rsidP="00B6429D">
      <w:pPr>
        <w:rPr>
          <w:del w:id="2352" w:author="Andrija Ilic" w:date="2015-09-06T19:35:00Z"/>
        </w:rPr>
      </w:pPr>
    </w:p>
    <w:p w14:paraId="2144B7CE" w14:textId="125E4343" w:rsidR="00B6429D" w:rsidDel="002A60DA" w:rsidRDefault="00B6429D" w:rsidP="00B6429D">
      <w:pPr>
        <w:rPr>
          <w:del w:id="2353" w:author="Andrija Ilic" w:date="2015-09-06T19:35:00Z"/>
        </w:rPr>
      </w:pPr>
    </w:p>
    <w:p w14:paraId="644C20B7" w14:textId="45472A3F" w:rsidR="00B6429D" w:rsidDel="002A60DA" w:rsidRDefault="00B6429D" w:rsidP="00B6429D">
      <w:pPr>
        <w:rPr>
          <w:del w:id="2354" w:author="Andrija Ilic" w:date="2015-09-06T19:35:00Z"/>
        </w:rPr>
      </w:pPr>
    </w:p>
    <w:p w14:paraId="5790063D" w14:textId="562C829C" w:rsidR="00B6429D" w:rsidDel="002A60DA" w:rsidRDefault="00B6429D" w:rsidP="00B6429D">
      <w:pPr>
        <w:rPr>
          <w:del w:id="2355" w:author="Andrija Ilic" w:date="2015-09-06T19:35:00Z"/>
        </w:rPr>
      </w:pPr>
    </w:p>
    <w:p w14:paraId="4B4C325E" w14:textId="049B7EB5" w:rsidR="00B6429D" w:rsidDel="002A60DA" w:rsidRDefault="00B6429D" w:rsidP="00B6429D">
      <w:pPr>
        <w:rPr>
          <w:del w:id="2356" w:author="Andrija Ilic" w:date="2015-09-06T19:35:00Z"/>
        </w:rPr>
      </w:pPr>
    </w:p>
    <w:p w14:paraId="453522AE" w14:textId="5C5885AC" w:rsidR="00B6429D" w:rsidDel="002A60DA" w:rsidRDefault="00B6429D" w:rsidP="00B6429D">
      <w:pPr>
        <w:rPr>
          <w:del w:id="2357" w:author="Andrija Ilic" w:date="2015-09-06T19:35:00Z"/>
        </w:rPr>
      </w:pPr>
    </w:p>
    <w:p w14:paraId="22804195" w14:textId="4B0CFFDC" w:rsidR="00B6429D" w:rsidDel="002A60DA" w:rsidRDefault="00B6429D" w:rsidP="00B6429D">
      <w:pPr>
        <w:rPr>
          <w:del w:id="2358" w:author="Andrija Ilic" w:date="2015-09-06T19:35:00Z"/>
        </w:rPr>
      </w:pPr>
    </w:p>
    <w:p w14:paraId="2D60B8D6" w14:textId="4CC075BC" w:rsidR="00B6429D" w:rsidDel="002A60DA" w:rsidRDefault="00B6429D" w:rsidP="00B6429D">
      <w:pPr>
        <w:rPr>
          <w:del w:id="2359" w:author="Andrija Ilic" w:date="2015-09-06T19:35:00Z"/>
        </w:rPr>
      </w:pPr>
    </w:p>
    <w:p w14:paraId="729FBD0F" w14:textId="0E718CD5" w:rsidR="00B6429D" w:rsidDel="002A60DA" w:rsidRDefault="00B6429D" w:rsidP="00B6429D">
      <w:pPr>
        <w:rPr>
          <w:del w:id="2360" w:author="Andrija Ilic" w:date="2015-09-06T19:35:00Z"/>
        </w:rPr>
      </w:pPr>
    </w:p>
    <w:p w14:paraId="7524E80D" w14:textId="3534918F" w:rsidR="005308AA" w:rsidDel="002A60DA" w:rsidRDefault="005308AA" w:rsidP="00B6429D">
      <w:pPr>
        <w:rPr>
          <w:del w:id="2361" w:author="Andrija Ilic" w:date="2015-09-06T19:35:00Z"/>
        </w:rPr>
      </w:pPr>
    </w:p>
    <w:p w14:paraId="23E72174" w14:textId="3CC0EE0C" w:rsidR="005308AA" w:rsidDel="002A60DA" w:rsidRDefault="005308AA" w:rsidP="00B6429D">
      <w:pPr>
        <w:rPr>
          <w:ins w:id="2362" w:author="Boni" w:date="2014-09-08T03:18:00Z"/>
          <w:del w:id="2363" w:author="Andrija Ilic" w:date="2015-09-06T19:35:00Z"/>
        </w:rPr>
      </w:pPr>
    </w:p>
    <w:p w14:paraId="74FB13D0" w14:textId="77777777" w:rsidR="004B0F82" w:rsidRPr="002A60DA" w:rsidRDefault="004B0F82" w:rsidP="00B6429D">
      <w:pPr>
        <w:rPr>
          <w:lang w:val="sr-Cyrl-RS"/>
          <w:rPrChange w:id="2364" w:author="Andrija Ilic" w:date="2015-09-06T19:35:00Z">
            <w:rPr/>
          </w:rPrChange>
        </w:rPr>
      </w:pPr>
    </w:p>
    <w:p w14:paraId="5F340700" w14:textId="39F9275C" w:rsidR="00CC7996" w:rsidRDefault="003007E7">
      <w:pPr>
        <w:pStyle w:val="Heading1"/>
        <w:jc w:val="center"/>
        <w:rPr>
          <w:ins w:id="2365" w:author="Boni" w:date="2014-09-07T20:56:00Z"/>
        </w:rPr>
      </w:pPr>
      <w:bookmarkStart w:id="2366" w:name="_Toc397909068"/>
      <w:ins w:id="2367" w:author="Andrija Ilic" w:date="2015-09-14T16:53:00Z">
        <w:r>
          <w:t>4</w:t>
        </w:r>
      </w:ins>
      <w:ins w:id="2368" w:author="Boni" w:date="2014-09-07T17:36:00Z">
        <w:del w:id="2369" w:author="Andrija Ilic" w:date="2015-09-14T16:53:00Z">
          <w:r w:rsidR="00CC7996" w:rsidRPr="00CC7996" w:rsidDel="003007E7">
            <w:delText>3</w:delText>
          </w:r>
        </w:del>
        <w:r w:rsidR="00CC7996" w:rsidRPr="00CC7996">
          <w:t xml:space="preserve">. </w:t>
        </w:r>
        <w:r w:rsidR="005F3F8E" w:rsidRPr="005F3F8E">
          <w:rPr>
            <w:rPrChange w:id="2370" w:author="Boni" w:date="2014-09-07T17:36:00Z">
              <w:rPr>
                <w:color w:val="0000FF" w:themeColor="hyperlink"/>
                <w:u w:val="single"/>
              </w:rPr>
            </w:rPrChange>
          </w:rPr>
          <w:t>Студијски пример</w:t>
        </w:r>
      </w:ins>
      <w:bookmarkEnd w:id="2366"/>
    </w:p>
    <w:p w14:paraId="69FD6F54" w14:textId="77777777" w:rsidR="00252993" w:rsidRDefault="00252993">
      <w:pPr>
        <w:rPr>
          <w:ins w:id="2371" w:author="Boni" w:date="2014-09-07T17:36:00Z"/>
        </w:rPr>
        <w:pPrChange w:id="2372" w:author="Boni" w:date="2014-09-07T20:56:00Z">
          <w:pPr>
            <w:pStyle w:val="Heading1"/>
            <w:jc w:val="center"/>
          </w:pPr>
        </w:pPrChange>
      </w:pPr>
    </w:p>
    <w:p w14:paraId="3AA4CBAC" w14:textId="12C7C327" w:rsidR="00252993" w:rsidRDefault="00CC7996">
      <w:pPr>
        <w:jc w:val="both"/>
        <w:rPr>
          <w:ins w:id="2373" w:author="Boni" w:date="2014-09-07T17:39:00Z"/>
        </w:rPr>
        <w:pPrChange w:id="2374" w:author="Boni" w:date="2014-09-07T20:58:00Z">
          <w:pPr>
            <w:pStyle w:val="Heading1"/>
            <w:jc w:val="center"/>
          </w:pPr>
        </w:pPrChange>
      </w:pPr>
      <w:ins w:id="2375" w:author="Boni" w:date="2014-09-07T17:38:00Z">
        <w:r>
          <w:t xml:space="preserve">У овом поглављу дат је пример развоја софтверског система за </w:t>
        </w:r>
      </w:ins>
      <w:ins w:id="2376" w:author="Andrija Ilic" w:date="2015-09-15T09:23:00Z">
        <w:r w:rsidR="004C3D2D">
          <w:rPr>
            <w:lang w:val="sr-Cyrl-RS"/>
          </w:rPr>
          <w:t>вођење евиденције у настави</w:t>
        </w:r>
      </w:ins>
      <w:ins w:id="2377" w:author="Boni" w:date="2014-09-07T17:38:00Z">
        <w:del w:id="2378" w:author="Andrija Ilic" w:date="2015-09-15T09:23:00Z">
          <w:r w:rsidDel="004C3D2D">
            <w:delText>праћење продаје</w:delText>
          </w:r>
        </w:del>
        <w:r>
          <w:t xml:space="preserve"> у java окружењу</w:t>
        </w:r>
      </w:ins>
      <w:ins w:id="2379" w:author="Boni" w:date="2014-09-07T17:39:00Z">
        <w:r>
          <w:t xml:space="preserve"> применом Ларманове методе. По Лармановој методи развој софтверског система се сатоји од следећих фаза:</w:t>
        </w:r>
      </w:ins>
    </w:p>
    <w:p w14:paraId="5F265D60" w14:textId="77777777" w:rsidR="00252993" w:rsidRDefault="00CC7996">
      <w:pPr>
        <w:pStyle w:val="ListParagraph"/>
        <w:numPr>
          <w:ilvl w:val="0"/>
          <w:numId w:val="29"/>
        </w:numPr>
        <w:rPr>
          <w:ins w:id="2380" w:author="Boni" w:date="2014-09-07T17:40:00Z"/>
        </w:rPr>
        <w:pPrChange w:id="2381" w:author="Boni" w:date="2014-09-07T17:39:00Z">
          <w:pPr>
            <w:pStyle w:val="Heading1"/>
            <w:jc w:val="center"/>
          </w:pPr>
        </w:pPrChange>
      </w:pPr>
      <w:ins w:id="2382" w:author="Boni" w:date="2014-09-07T17:40:00Z">
        <w:r>
          <w:t>Прикупљање захтева од корисника</w:t>
        </w:r>
      </w:ins>
    </w:p>
    <w:p w14:paraId="5DD9082F" w14:textId="77777777" w:rsidR="00252993" w:rsidRDefault="00CC7996">
      <w:pPr>
        <w:pStyle w:val="ListParagraph"/>
        <w:numPr>
          <w:ilvl w:val="0"/>
          <w:numId w:val="29"/>
        </w:numPr>
        <w:rPr>
          <w:ins w:id="2383" w:author="Boni" w:date="2014-09-07T17:40:00Z"/>
        </w:rPr>
        <w:pPrChange w:id="2384" w:author="Boni" w:date="2014-09-07T17:39:00Z">
          <w:pPr>
            <w:pStyle w:val="Heading1"/>
            <w:jc w:val="center"/>
          </w:pPr>
        </w:pPrChange>
      </w:pPr>
      <w:ins w:id="2385" w:author="Boni" w:date="2014-09-07T17:40:00Z">
        <w:r>
          <w:t>Анализа</w:t>
        </w:r>
      </w:ins>
    </w:p>
    <w:p w14:paraId="6A1BEAE2" w14:textId="77777777" w:rsidR="00252993" w:rsidRDefault="00CC7996">
      <w:pPr>
        <w:pStyle w:val="ListParagraph"/>
        <w:numPr>
          <w:ilvl w:val="0"/>
          <w:numId w:val="29"/>
        </w:numPr>
        <w:rPr>
          <w:ins w:id="2386" w:author="Boni" w:date="2014-09-07T17:40:00Z"/>
        </w:rPr>
        <w:pPrChange w:id="2387" w:author="Boni" w:date="2014-09-07T17:39:00Z">
          <w:pPr>
            <w:pStyle w:val="Heading1"/>
            <w:jc w:val="center"/>
          </w:pPr>
        </w:pPrChange>
      </w:pPr>
      <w:ins w:id="2388" w:author="Boni" w:date="2014-09-07T17:40:00Z">
        <w:r>
          <w:t>Пројектовање</w:t>
        </w:r>
      </w:ins>
    </w:p>
    <w:p w14:paraId="4C0ECAF3" w14:textId="77777777" w:rsidR="00252993" w:rsidRDefault="00CC7996">
      <w:pPr>
        <w:pStyle w:val="ListParagraph"/>
        <w:numPr>
          <w:ilvl w:val="0"/>
          <w:numId w:val="29"/>
        </w:numPr>
        <w:rPr>
          <w:ins w:id="2389" w:author="Boni" w:date="2014-09-07T17:40:00Z"/>
        </w:rPr>
        <w:pPrChange w:id="2390" w:author="Boni" w:date="2014-09-07T17:39:00Z">
          <w:pPr>
            <w:pStyle w:val="Heading1"/>
            <w:jc w:val="center"/>
          </w:pPr>
        </w:pPrChange>
      </w:pPr>
      <w:ins w:id="2391" w:author="Boni" w:date="2014-09-07T17:40:00Z">
        <w:r>
          <w:t>Имплементација</w:t>
        </w:r>
      </w:ins>
    </w:p>
    <w:p w14:paraId="6E8CA6DD" w14:textId="77777777" w:rsidR="00252993" w:rsidRDefault="00CC7996">
      <w:pPr>
        <w:pStyle w:val="ListParagraph"/>
        <w:numPr>
          <w:ilvl w:val="0"/>
          <w:numId w:val="29"/>
        </w:numPr>
        <w:rPr>
          <w:ins w:id="2392" w:author="Boni" w:date="2014-09-07T17:40:00Z"/>
        </w:rPr>
        <w:pPrChange w:id="2393" w:author="Boni" w:date="2014-09-07T17:39:00Z">
          <w:pPr>
            <w:pStyle w:val="Heading1"/>
            <w:jc w:val="center"/>
          </w:pPr>
        </w:pPrChange>
      </w:pPr>
      <w:ins w:id="2394" w:author="Boni" w:date="2014-09-07T17:40:00Z">
        <w:r>
          <w:t>Тестирање</w:t>
        </w:r>
      </w:ins>
    </w:p>
    <w:p w14:paraId="24EA5D47" w14:textId="77777777" w:rsidR="00252993" w:rsidRDefault="00252993">
      <w:pPr>
        <w:pStyle w:val="ListParagraph"/>
        <w:rPr>
          <w:ins w:id="2395" w:author="Boni" w:date="2014-09-07T17:40:00Z"/>
        </w:rPr>
        <w:pPrChange w:id="2396" w:author="Boni" w:date="2014-09-07T17:40:00Z">
          <w:pPr>
            <w:pStyle w:val="Heading1"/>
            <w:jc w:val="center"/>
          </w:pPr>
        </w:pPrChange>
      </w:pPr>
    </w:p>
    <w:p w14:paraId="4E094356" w14:textId="77777777" w:rsidR="00252993" w:rsidRDefault="005F3F8E">
      <w:pPr>
        <w:pStyle w:val="ListParagraph"/>
        <w:ind w:left="0"/>
        <w:jc w:val="both"/>
        <w:rPr>
          <w:ins w:id="2397" w:author="Boni" w:date="2014-09-07T17:44:00Z"/>
        </w:rPr>
        <w:pPrChange w:id="2398" w:author="Boni" w:date="2014-09-07T20:58:00Z">
          <w:pPr>
            <w:pStyle w:val="Heading1"/>
            <w:jc w:val="center"/>
          </w:pPr>
        </w:pPrChange>
      </w:pPr>
      <w:ins w:id="2399" w:author="Boni" w:date="2014-09-07T17:40:00Z">
        <w:r w:rsidRPr="005F3F8E">
          <w:rPr>
            <w:b/>
            <w:rPrChange w:id="2400" w:author="Boni" w:date="2014-09-07T20:56:00Z">
              <w:rPr>
                <w:b w:val="0"/>
                <w:bCs w:val="0"/>
                <w:color w:val="0000FF" w:themeColor="hyperlink"/>
                <w:u w:val="single"/>
              </w:rPr>
            </w:rPrChange>
          </w:rPr>
          <w:t>У</w:t>
        </w:r>
      </w:ins>
      <w:ins w:id="2401" w:author="Boni" w:date="2014-09-07T17:41:00Z">
        <w:r w:rsidRPr="005F3F8E">
          <w:rPr>
            <w:b/>
            <w:rPrChange w:id="2402" w:author="Boni" w:date="2014-09-07T20:56:00Z">
              <w:rPr>
                <w:b w:val="0"/>
                <w:bCs w:val="0"/>
                <w:color w:val="0000FF" w:themeColor="hyperlink"/>
                <w:u w:val="single"/>
              </w:rPr>
            </w:rPrChange>
          </w:rPr>
          <w:t xml:space="preserve"> фази прикупљања захтева</w:t>
        </w:r>
        <w:r w:rsidR="00354A5F">
          <w:t xml:space="preserve"> се дефинишу својства и услови које софтверски систем треба да задовољи. Ти захтеви се могу поделити на функционалне</w:t>
        </w:r>
      </w:ins>
      <w:ins w:id="2403" w:author="Boni" w:date="2014-09-07T17:42:00Z">
        <w:r w:rsidR="00354A5F">
          <w:t xml:space="preserve">, који дефинишу захтеве функције система, и нефункционалне који представљају све остале захтеве. Нефункционални захтеви представљају атрибуте </w:t>
        </w:r>
      </w:ins>
      <w:ins w:id="2404" w:author="Boni" w:date="2014-09-07T17:43:00Z">
        <w:r w:rsidR="00354A5F">
          <w:t>квалитета софтверског система и у њих спадају: употребљивост, поузданост, перформансе и одрживост система. Функционалн</w:t>
        </w:r>
      </w:ins>
      <w:ins w:id="2405" w:author="Boni" w:date="2014-09-07T17:44:00Z">
        <w:r w:rsidR="00354A5F">
          <w:t>и захтеви се описују преко модела случајева  коришћења.</w:t>
        </w:r>
      </w:ins>
    </w:p>
    <w:p w14:paraId="54690C36" w14:textId="77777777" w:rsidR="00252993" w:rsidRDefault="00252993">
      <w:pPr>
        <w:pStyle w:val="ListParagraph"/>
        <w:ind w:left="0"/>
        <w:jc w:val="both"/>
        <w:rPr>
          <w:ins w:id="2406" w:author="Boni" w:date="2014-09-07T17:44:00Z"/>
        </w:rPr>
        <w:pPrChange w:id="2407" w:author="Boni" w:date="2014-09-07T20:58:00Z">
          <w:pPr>
            <w:pStyle w:val="Heading1"/>
            <w:jc w:val="center"/>
          </w:pPr>
        </w:pPrChange>
      </w:pPr>
    </w:p>
    <w:p w14:paraId="5D0668E1" w14:textId="77777777" w:rsidR="00252993" w:rsidRDefault="005F3F8E">
      <w:pPr>
        <w:pStyle w:val="ListParagraph"/>
        <w:ind w:left="0"/>
        <w:jc w:val="both"/>
        <w:rPr>
          <w:ins w:id="2408" w:author="Boni" w:date="2014-09-07T17:46:00Z"/>
        </w:rPr>
        <w:pPrChange w:id="2409" w:author="Boni" w:date="2014-09-07T20:58:00Z">
          <w:pPr>
            <w:pStyle w:val="Heading1"/>
            <w:jc w:val="center"/>
          </w:pPr>
        </w:pPrChange>
      </w:pPr>
      <w:ins w:id="2410" w:author="Boni" w:date="2014-09-07T17:44:00Z">
        <w:r w:rsidRPr="005F3F8E">
          <w:rPr>
            <w:b/>
            <w:rPrChange w:id="2411" w:author="Boni" w:date="2014-09-07T20:56:00Z">
              <w:rPr>
                <w:b w:val="0"/>
                <w:bCs w:val="0"/>
                <w:color w:val="0000FF" w:themeColor="hyperlink"/>
                <w:u w:val="single"/>
              </w:rPr>
            </w:rPrChange>
          </w:rPr>
          <w:t>У фази анализе</w:t>
        </w:r>
        <w:r w:rsidR="00354A5F">
          <w:t xml:space="preserve"> се описују структура и понашање софтверског система, односно</w:t>
        </w:r>
      </w:ins>
      <w:ins w:id="2412" w:author="Boni" w:date="2014-09-07T17:45:00Z">
        <w:r w:rsidR="00354A5F">
          <w:t xml:space="preserve"> пословна логика софтверског система. Структура софтверског система се описује преко концептуалног и релационог модела, док се понашање софтверског система описује преко</w:t>
        </w:r>
      </w:ins>
      <w:ins w:id="2413" w:author="Boni" w:date="2014-09-07T17:46:00Z">
        <w:r w:rsidR="00354A5F">
          <w:t xml:space="preserve"> секвенцних дијаграма и дефинисања системских операција.</w:t>
        </w:r>
      </w:ins>
    </w:p>
    <w:p w14:paraId="59F263D7" w14:textId="77777777" w:rsidR="00252993" w:rsidRDefault="00252993">
      <w:pPr>
        <w:pStyle w:val="ListParagraph"/>
        <w:ind w:left="0"/>
        <w:jc w:val="both"/>
        <w:rPr>
          <w:ins w:id="2414" w:author="Boni" w:date="2014-09-07T17:46:00Z"/>
        </w:rPr>
        <w:pPrChange w:id="2415" w:author="Boni" w:date="2014-09-07T20:58:00Z">
          <w:pPr>
            <w:pStyle w:val="Heading1"/>
            <w:jc w:val="center"/>
          </w:pPr>
        </w:pPrChange>
      </w:pPr>
    </w:p>
    <w:p w14:paraId="42ED22B8" w14:textId="77777777" w:rsidR="00252993" w:rsidRDefault="005F3F8E">
      <w:pPr>
        <w:pStyle w:val="ListParagraph"/>
        <w:ind w:left="0"/>
        <w:jc w:val="both"/>
        <w:rPr>
          <w:ins w:id="2416" w:author="Boni" w:date="2014-09-07T17:50:00Z"/>
        </w:rPr>
        <w:pPrChange w:id="2417" w:author="Boni" w:date="2014-09-07T20:58:00Z">
          <w:pPr>
            <w:pStyle w:val="Heading1"/>
            <w:jc w:val="center"/>
          </w:pPr>
        </w:pPrChange>
      </w:pPr>
      <w:ins w:id="2418" w:author="Boni" w:date="2014-09-07T17:46:00Z">
        <w:r w:rsidRPr="005F3F8E">
          <w:rPr>
            <w:b/>
            <w:rPrChange w:id="2419" w:author="Boni" w:date="2014-09-07T20:56:00Z">
              <w:rPr>
                <w:b w:val="0"/>
                <w:bCs w:val="0"/>
                <w:color w:val="0000FF" w:themeColor="hyperlink"/>
                <w:u w:val="single"/>
              </w:rPr>
            </w:rPrChange>
          </w:rPr>
          <w:t>У фази пројектовања</w:t>
        </w:r>
        <w:r w:rsidR="00354A5F">
          <w:t xml:space="preserve"> се дефинише архитектура софтверског система која је тронивоска и састоји се од:</w:t>
        </w:r>
      </w:ins>
      <w:ins w:id="2420" w:author="Boni" w:date="2014-09-07T17:47:00Z">
        <w:r w:rsidR="00354A5F">
          <w:t xml:space="preserve"> корисничког интерфејса, апликационе логике и складишта података. Код корисничког интерфејса треба пројектовати екранске форме и контролере кор</w:t>
        </w:r>
      </w:ins>
      <w:ins w:id="2421" w:author="Boni" w:date="2014-09-07T17:48:00Z">
        <w:r w:rsidR="00354A5F">
          <w:t xml:space="preserve">исничког интерфејса. За апликациону логику треба пројектовати: контролера апликационе логике, пословну логику и брокера базе података. Пословна логика се преноси у ову фазу </w:t>
        </w:r>
      </w:ins>
      <w:ins w:id="2422" w:author="Boni" w:date="2014-09-07T17:49:00Z">
        <w:r w:rsidR="00354A5F">
          <w:t>из фазе анализе, и постаје њен саставни део. За њу треба извршити пројектовање доменских класа, које дефинишу структуру система, и системских операција које дефинишу пона</w:t>
        </w:r>
      </w:ins>
      <w:ins w:id="2423" w:author="Boni" w:date="2014-09-07T17:50:00Z">
        <w:r w:rsidR="00354A5F">
          <w:t>шање система. Складиште података се пројектује на основу релационог модела који је добијен у фази анализе.</w:t>
        </w:r>
      </w:ins>
    </w:p>
    <w:p w14:paraId="1E59D11A" w14:textId="77777777" w:rsidR="00252993" w:rsidRDefault="00252993">
      <w:pPr>
        <w:pStyle w:val="ListParagraph"/>
        <w:ind w:left="0"/>
        <w:jc w:val="both"/>
        <w:rPr>
          <w:ins w:id="2424" w:author="Boni" w:date="2014-09-07T17:50:00Z"/>
        </w:rPr>
        <w:pPrChange w:id="2425" w:author="Boni" w:date="2014-09-07T20:58:00Z">
          <w:pPr>
            <w:pStyle w:val="Heading1"/>
            <w:jc w:val="center"/>
          </w:pPr>
        </w:pPrChange>
      </w:pPr>
    </w:p>
    <w:p w14:paraId="76B78744" w14:textId="77777777" w:rsidR="00252993" w:rsidRDefault="005F3F8E">
      <w:pPr>
        <w:pStyle w:val="ListParagraph"/>
        <w:ind w:left="0"/>
        <w:jc w:val="both"/>
        <w:rPr>
          <w:ins w:id="2426" w:author="Boni" w:date="2014-09-07T17:52:00Z"/>
        </w:rPr>
        <w:pPrChange w:id="2427" w:author="Boni" w:date="2014-09-07T20:58:00Z">
          <w:pPr>
            <w:pStyle w:val="Heading1"/>
            <w:jc w:val="center"/>
          </w:pPr>
        </w:pPrChange>
      </w:pPr>
      <w:ins w:id="2428" w:author="Boni" w:date="2014-09-07T17:50:00Z">
        <w:r w:rsidRPr="005F3F8E">
          <w:rPr>
            <w:b/>
            <w:rPrChange w:id="2429" w:author="Boni" w:date="2014-09-07T20:56:00Z">
              <w:rPr>
                <w:b w:val="0"/>
                <w:bCs w:val="0"/>
                <w:color w:val="0000FF" w:themeColor="hyperlink"/>
                <w:u w:val="single"/>
              </w:rPr>
            </w:rPrChange>
          </w:rPr>
          <w:t>У фази имплементације</w:t>
        </w:r>
        <w:r w:rsidR="00E87F18">
          <w:t xml:space="preserve"> се праве имплементационе компоненте за ч</w:t>
        </w:r>
      </w:ins>
      <w:ins w:id="2430" w:author="Boni" w:date="2014-09-07T17:51:00Z">
        <w:r w:rsidR="00E87F18">
          <w:t xml:space="preserve">ију реализацију могу да се користе Java, .NET или нека друга од постојећих технологија. Ове имплементационе компоненте </w:t>
        </w:r>
      </w:ins>
      <w:ins w:id="2431" w:author="Boni" w:date="2014-09-07T17:52:00Z">
        <w:r w:rsidR="00E87F18">
          <w:t>треба да реализују компоненте које су добијене у фази пројектовања.</w:t>
        </w:r>
      </w:ins>
    </w:p>
    <w:p w14:paraId="79CD3E13" w14:textId="77777777" w:rsidR="00252993" w:rsidRDefault="00252993">
      <w:pPr>
        <w:pStyle w:val="ListParagraph"/>
        <w:ind w:left="0"/>
        <w:jc w:val="both"/>
        <w:rPr>
          <w:ins w:id="2432" w:author="Boni" w:date="2014-09-07T17:52:00Z"/>
        </w:rPr>
        <w:pPrChange w:id="2433" w:author="Boni" w:date="2014-09-07T20:58:00Z">
          <w:pPr>
            <w:pStyle w:val="Heading1"/>
            <w:jc w:val="center"/>
          </w:pPr>
        </w:pPrChange>
      </w:pPr>
    </w:p>
    <w:p w14:paraId="51D36134" w14:textId="77777777" w:rsidR="00252993" w:rsidRDefault="005F3F8E">
      <w:pPr>
        <w:pStyle w:val="ListParagraph"/>
        <w:ind w:left="0"/>
        <w:jc w:val="both"/>
        <w:rPr>
          <w:ins w:id="2434" w:author="Andrija Ilic" w:date="2015-09-15T13:24:00Z"/>
        </w:rPr>
        <w:pPrChange w:id="2435" w:author="Boni" w:date="2014-09-07T20:58:00Z">
          <w:pPr>
            <w:pStyle w:val="Heading1"/>
            <w:jc w:val="center"/>
          </w:pPr>
        </w:pPrChange>
      </w:pPr>
      <w:ins w:id="2436" w:author="Boni" w:date="2014-09-07T17:52:00Z">
        <w:r w:rsidRPr="005F3F8E">
          <w:rPr>
            <w:b/>
            <w:rPrChange w:id="2437" w:author="Boni" w:date="2014-09-07T20:56:00Z">
              <w:rPr>
                <w:b w:val="0"/>
                <w:bCs w:val="0"/>
                <w:color w:val="0000FF" w:themeColor="hyperlink"/>
                <w:u w:val="single"/>
              </w:rPr>
            </w:rPrChange>
          </w:rPr>
          <w:t>У фази тестирања</w:t>
        </w:r>
        <w:r w:rsidR="00E87F18">
          <w:t xml:space="preserve"> се врши тестирање сваке од компоненти из фазе имплементације, тестирање</w:t>
        </w:r>
      </w:ins>
      <w:ins w:id="2438" w:author="Boni" w:date="2014-09-07T17:53:00Z">
        <w:r w:rsidR="00E87F18">
          <w:t xml:space="preserve"> њихове међусобне интеракције и тестирање функционисања система у целини. Пре спровођења ове фазе потребно је дефинисати: </w:t>
        </w:r>
      </w:ins>
      <w:ins w:id="2439" w:author="Boni" w:date="2014-09-07T17:54:00Z">
        <w:r w:rsidR="00E87F18">
          <w:t>тест план, тест случајеве и тест сценарије.</w:t>
        </w:r>
      </w:ins>
    </w:p>
    <w:p w14:paraId="7DC5FF1A" w14:textId="77777777" w:rsidR="000E3815" w:rsidRDefault="000E3815">
      <w:pPr>
        <w:pStyle w:val="ListParagraph"/>
        <w:ind w:left="0"/>
        <w:jc w:val="both"/>
        <w:rPr>
          <w:ins w:id="2440" w:author="Boni" w:date="2014-09-07T17:36:00Z"/>
        </w:rPr>
        <w:pPrChange w:id="2441" w:author="Boni" w:date="2014-09-07T20:58:00Z">
          <w:pPr>
            <w:pStyle w:val="Heading1"/>
            <w:jc w:val="center"/>
          </w:pPr>
        </w:pPrChange>
      </w:pPr>
    </w:p>
    <w:p w14:paraId="3544DCEF" w14:textId="77777777" w:rsidR="005E2CB0" w:rsidDel="00E87F18" w:rsidRDefault="0078467F" w:rsidP="00D90870">
      <w:pPr>
        <w:pStyle w:val="Heading1"/>
        <w:jc w:val="center"/>
        <w:rPr>
          <w:del w:id="2442" w:author="Boni" w:date="2014-09-07T17:54:00Z"/>
        </w:rPr>
      </w:pPr>
      <w:commentRangeStart w:id="2443"/>
      <w:del w:id="2444" w:author="Boni" w:date="2014-09-07T17:54:00Z">
        <w:r w:rsidDel="00E87F18">
          <w:delText>3. Пример ситема за праћење продаје у Java окружењу</w:delText>
        </w:r>
        <w:commentRangeEnd w:id="2443"/>
        <w:r w:rsidR="0060385F" w:rsidDel="00E87F18">
          <w:rPr>
            <w:rStyle w:val="CommentReference"/>
            <w:rFonts w:eastAsiaTheme="minorHAnsi" w:cstheme="minorBidi"/>
            <w:b w:val="0"/>
            <w:bCs w:val="0"/>
          </w:rPr>
          <w:commentReference w:id="2443"/>
        </w:r>
      </w:del>
    </w:p>
    <w:p w14:paraId="2DDC9CE2" w14:textId="5635D40C" w:rsidR="00252993" w:rsidRDefault="00D512B8">
      <w:pPr>
        <w:pStyle w:val="Heading2"/>
        <w:rPr>
          <w:ins w:id="2445" w:author="Boni" w:date="2014-09-07T17:55:00Z"/>
        </w:rPr>
        <w:pPrChange w:id="2446" w:author="Boni" w:date="2014-09-07T17:55:00Z">
          <w:pPr/>
        </w:pPrChange>
      </w:pPr>
      <w:bookmarkStart w:id="2447" w:name="_Toc397909069"/>
      <w:ins w:id="2448" w:author="Andrija Ilic" w:date="2015-09-14T22:37:00Z">
        <w:r>
          <w:rPr>
            <w:lang w:val="sr-Cyrl-RS"/>
          </w:rPr>
          <w:t>4</w:t>
        </w:r>
      </w:ins>
      <w:ins w:id="2449" w:author="Boni" w:date="2014-09-07T17:54:00Z">
        <w:del w:id="2450" w:author="Andrija Ilic" w:date="2015-09-14T22:37:00Z">
          <w:r w:rsidR="00E87F18" w:rsidDel="00D512B8">
            <w:delText>3</w:delText>
          </w:r>
        </w:del>
        <w:r w:rsidR="00E87F18">
          <w:t>.1 Прикупљање захтева од корис</w:t>
        </w:r>
      </w:ins>
      <w:ins w:id="2451" w:author="Boni" w:date="2014-09-07T17:55:00Z">
        <w:r w:rsidR="00E87F18">
          <w:t>ника</w:t>
        </w:r>
        <w:bookmarkEnd w:id="2447"/>
      </w:ins>
    </w:p>
    <w:p w14:paraId="037B5EB3" w14:textId="77777777" w:rsidR="00252993" w:rsidRDefault="00252993"/>
    <w:p w14:paraId="2EECAF47" w14:textId="77777777" w:rsidR="005B6BA2" w:rsidRPr="005B6BA2" w:rsidDel="00E87F18" w:rsidRDefault="005B6BA2" w:rsidP="0078467F">
      <w:pPr>
        <w:rPr>
          <w:del w:id="2452" w:author="Boni" w:date="2014-09-07T17:55:00Z"/>
        </w:rPr>
      </w:pPr>
      <w:commentRangeStart w:id="2453"/>
      <w:del w:id="2454" w:author="Boni" w:date="2014-09-07T00:34:00Z">
        <w:r w:rsidDel="00743B6C">
          <w:delText>U</w:delText>
        </w:r>
      </w:del>
      <w:del w:id="2455" w:author="Boni" w:date="2014-09-07T17:55:00Z">
        <w:r w:rsidDel="00E87F18">
          <w:delText xml:space="preserve"> </w:delText>
        </w:r>
        <w:commentRangeEnd w:id="2453"/>
        <w:r w:rsidR="0060385F" w:rsidDel="00E87F18">
          <w:rPr>
            <w:rStyle w:val="CommentReference"/>
          </w:rPr>
          <w:commentReference w:id="2453"/>
        </w:r>
        <w:r w:rsidDel="00E87F18">
          <w:delText xml:space="preserve">развоју овог система коришћене је Ларманова </w:delText>
        </w:r>
      </w:del>
    </w:p>
    <w:p w14:paraId="490CFDC0" w14:textId="77777777" w:rsidR="0078467F" w:rsidDel="00467877" w:rsidRDefault="0078467F" w:rsidP="0078467F">
      <w:pPr>
        <w:pStyle w:val="Heading2"/>
        <w:rPr>
          <w:del w:id="2456" w:author="Boni" w:date="2014-09-07T18:44:00Z"/>
        </w:rPr>
      </w:pPr>
      <w:del w:id="2457" w:author="Boni" w:date="2014-09-07T18:44:00Z">
        <w:r w:rsidRPr="0078467F" w:rsidDel="00467877">
          <w:delText>3.1</w:delText>
        </w:r>
        <w:r w:rsidDel="00467877">
          <w:delText xml:space="preserve"> Кориснички захтеви</w:delText>
        </w:r>
      </w:del>
    </w:p>
    <w:p w14:paraId="126F891E" w14:textId="77777777" w:rsidR="00C47830" w:rsidRPr="00C47830" w:rsidDel="00467877" w:rsidRDefault="00C47830" w:rsidP="00C47830">
      <w:pPr>
        <w:rPr>
          <w:del w:id="2458" w:author="Boni" w:date="2014-09-07T18:45:00Z"/>
        </w:rPr>
      </w:pPr>
      <w:del w:id="2459" w:author="Boni" w:date="2014-09-07T18:45:00Z">
        <w:r w:rsidDel="00467877">
          <w:delText>Захтеви представљају својства и услове које систем или шире гледано пројекат мора да задовољи. Постоје различити типови захтева које систем мора да задовољи и они су категоризовани према функционалности, употребљивости, поузданости, перформансама, подрживости. [1]</w:delText>
        </w:r>
      </w:del>
    </w:p>
    <w:p w14:paraId="5BEBF99F" w14:textId="77777777" w:rsidR="00D90870" w:rsidDel="00467877" w:rsidRDefault="0078467F" w:rsidP="00D90870">
      <w:pPr>
        <w:pStyle w:val="Heading3"/>
        <w:rPr>
          <w:del w:id="2460" w:author="Boni" w:date="2014-09-07T18:45:00Z"/>
        </w:rPr>
      </w:pPr>
      <w:del w:id="2461" w:author="Boni" w:date="2014-09-07T18:45:00Z">
        <w:r w:rsidDel="00467877">
          <w:delText>3.1.1 Почетни кориснички захтев</w:delText>
        </w:r>
      </w:del>
    </w:p>
    <w:p w14:paraId="06D42BAC" w14:textId="2B0BC65F" w:rsidR="00FA55CD" w:rsidRPr="00FA55CD" w:rsidDel="000E3815" w:rsidRDefault="00FA55CD" w:rsidP="00FA55CD">
      <w:pPr>
        <w:rPr>
          <w:del w:id="2462" w:author="Andrija Ilic" w:date="2015-09-15T13:24:00Z"/>
        </w:rPr>
      </w:pPr>
    </w:p>
    <w:p w14:paraId="149C0FF9" w14:textId="77777777" w:rsidR="00D90870" w:rsidRDefault="00D90870" w:rsidP="00D90870">
      <w:pPr>
        <w:jc w:val="both"/>
        <w:rPr>
          <w:b/>
        </w:rPr>
      </w:pPr>
      <w:r w:rsidRPr="00D90870">
        <w:rPr>
          <w:b/>
        </w:rPr>
        <w:t>Вербални опис:</w:t>
      </w:r>
      <w:r>
        <w:rPr>
          <w:b/>
        </w:rPr>
        <w:t xml:space="preserve"> </w:t>
      </w:r>
    </w:p>
    <w:p w14:paraId="62305849" w14:textId="77777777" w:rsidR="000C3090" w:rsidRDefault="000C3090" w:rsidP="00D90870">
      <w:pPr>
        <w:jc w:val="both"/>
        <w:rPr>
          <w:ins w:id="2463" w:author="Andrija Ilic" w:date="2015-09-15T09:35:00Z"/>
        </w:rPr>
      </w:pPr>
      <w:ins w:id="2464" w:author="Andrija Ilic" w:date="2015-09-15T09:33:00Z">
        <w:r>
          <w:t xml:space="preserve">Софтвер пружа </w:t>
        </w:r>
        <w:r>
          <w:rPr>
            <w:lang w:val="sr-Cyrl-RS"/>
          </w:rPr>
          <w:t>вођење евиденције у настави</w:t>
        </w:r>
        <w:r>
          <w:t>. Корисник система може бити пријављен као обичан корисник</w:t>
        </w:r>
      </w:ins>
      <w:ins w:id="2465" w:author="Andrija Ilic" w:date="2015-09-15T09:35:00Z">
        <w:r>
          <w:rPr>
            <w:lang w:val="sr-Cyrl-RS"/>
          </w:rPr>
          <w:t xml:space="preserve"> (студент)</w:t>
        </w:r>
      </w:ins>
      <w:ins w:id="2466" w:author="Andrija Ilic" w:date="2015-09-15T09:33:00Z">
        <w:r>
          <w:t xml:space="preserve"> и као администратор</w:t>
        </w:r>
      </w:ins>
      <w:ins w:id="2467" w:author="Andrija Ilic" w:date="2015-09-15T09:35:00Z">
        <w:r>
          <w:rPr>
            <w:lang w:val="sr-Cyrl-RS"/>
          </w:rPr>
          <w:t xml:space="preserve"> (предавач)</w:t>
        </w:r>
      </w:ins>
      <w:ins w:id="2468" w:author="Andrija Ilic" w:date="2015-09-15T09:33:00Z">
        <w:r>
          <w:t>.</w:t>
        </w:r>
      </w:ins>
    </w:p>
    <w:p w14:paraId="02F6B403" w14:textId="178EFCFD" w:rsidR="00B731DE" w:rsidRDefault="00B731DE" w:rsidP="00D90870">
      <w:pPr>
        <w:jc w:val="both"/>
        <w:rPr>
          <w:ins w:id="2469" w:author="Andrija Ilic" w:date="2015-09-15T09:47:00Z"/>
          <w:lang w:val="sr-Cyrl-RS"/>
        </w:rPr>
      </w:pPr>
      <w:ins w:id="2470" w:author="Andrija Ilic" w:date="2015-09-15T09:44:00Z">
        <w:r>
          <w:rPr>
            <w:lang w:val="sr-Cyrl-RS"/>
          </w:rPr>
          <w:t>Студент је неопходно да изврши регистрацију и активацију</w:t>
        </w:r>
      </w:ins>
      <w:ins w:id="2471" w:author="Andrija Ilic" w:date="2015-09-15T09:46:00Z">
        <w:r>
          <w:rPr>
            <w:lang w:val="sr-Cyrl-RS"/>
          </w:rPr>
          <w:t>.</w:t>
        </w:r>
      </w:ins>
      <w:ins w:id="2472" w:author="Andrija Ilic" w:date="2015-09-15T09:44:00Z">
        <w:r>
          <w:rPr>
            <w:lang w:val="sr-Cyrl-RS"/>
          </w:rPr>
          <w:t xml:space="preserve"> </w:t>
        </w:r>
      </w:ins>
      <w:ins w:id="2473" w:author="Andrija Ilic" w:date="2015-09-15T09:46:00Z">
        <w:r>
          <w:rPr>
            <w:lang w:val="sr-Cyrl-RS"/>
          </w:rPr>
          <w:t>Н</w:t>
        </w:r>
      </w:ins>
      <w:ins w:id="2474" w:author="Andrija Ilic" w:date="2015-09-15T09:44:00Z">
        <w:r>
          <w:rPr>
            <w:lang w:val="sr-Cyrl-RS"/>
          </w:rPr>
          <w:t xml:space="preserve">акон </w:t>
        </w:r>
      </w:ins>
      <w:ins w:id="2475" w:author="Andrija Ilic" w:date="2015-09-15T09:46:00Z">
        <w:r>
          <w:rPr>
            <w:lang w:val="sr-Cyrl-RS"/>
          </w:rPr>
          <w:t>успешн</w:t>
        </w:r>
      </w:ins>
      <w:ins w:id="2476" w:author="Andrija Ilic" w:date="2015-09-15T09:49:00Z">
        <w:r>
          <w:rPr>
            <w:lang w:val="sr-Cyrl-RS"/>
          </w:rPr>
          <w:t>ог</w:t>
        </w:r>
      </w:ins>
      <w:ins w:id="2477" w:author="Andrija Ilic" w:date="2015-09-15T09:46:00Z">
        <w:r>
          <w:rPr>
            <w:lang w:val="sr-Cyrl-RS"/>
          </w:rPr>
          <w:t xml:space="preserve"> </w:t>
        </w:r>
      </w:ins>
      <w:ins w:id="2478" w:author="Andrija Ilic" w:date="2015-09-15T09:49:00Z">
        <w:r>
          <w:rPr>
            <w:lang w:val="sr-Cyrl-RS"/>
          </w:rPr>
          <w:t>логовања, за коју је предуслов успешна активација,</w:t>
        </w:r>
      </w:ins>
      <w:ins w:id="2479" w:author="Andrija Ilic" w:date="2015-09-15T09:44:00Z">
        <w:r>
          <w:rPr>
            <w:lang w:val="sr-Cyrl-RS"/>
          </w:rPr>
          <w:t xml:space="preserve"> </w:t>
        </w:r>
      </w:ins>
      <w:ins w:id="2480" w:author="Andrija Ilic" w:date="2015-09-15T09:47:00Z">
        <w:r>
          <w:rPr>
            <w:lang w:val="sr-Cyrl-RS"/>
          </w:rPr>
          <w:t>студент има могућност да</w:t>
        </w:r>
      </w:ins>
      <w:ins w:id="2481" w:author="Andrija Ilic" w:date="2015-09-15T09:44:00Z">
        <w:r>
          <w:rPr>
            <w:lang w:val="sr-Cyrl-RS"/>
          </w:rPr>
          <w:t xml:space="preserve"> изврши преглед и промену</w:t>
        </w:r>
      </w:ins>
      <w:ins w:id="2482" w:author="Andrija Ilic" w:date="2015-09-15T09:47:00Z">
        <w:r>
          <w:rPr>
            <w:lang w:val="sr-Cyrl-RS"/>
          </w:rPr>
          <w:t xml:space="preserve"> сопствених података као и преглед извршених и неизвршених активности.</w:t>
        </w:r>
      </w:ins>
    </w:p>
    <w:p w14:paraId="34C6D5A0" w14:textId="11F5923A" w:rsidR="00877E39" w:rsidRDefault="005B1285" w:rsidP="00D90870">
      <w:pPr>
        <w:jc w:val="both"/>
        <w:rPr>
          <w:ins w:id="2483" w:author="Andrija Ilic" w:date="2015-09-15T09:59:00Z"/>
          <w:lang w:val="sr-Cyrl-RS"/>
        </w:rPr>
      </w:pPr>
      <w:ins w:id="2484" w:author="Andrija Ilic" w:date="2015-09-15T09:56:00Z">
        <w:r>
          <w:rPr>
            <w:lang w:val="sr-Cyrl-RS"/>
          </w:rPr>
          <w:t>Након аутентикације за п</w:t>
        </w:r>
      </w:ins>
      <w:ins w:id="2485" w:author="Andrija Ilic" w:date="2015-09-15T09:50:00Z">
        <w:r w:rsidR="00B731DE">
          <w:rPr>
            <w:lang w:val="sr-Cyrl-RS"/>
          </w:rPr>
          <w:t>редавач</w:t>
        </w:r>
      </w:ins>
      <w:ins w:id="2486" w:author="Andrija Ilic" w:date="2015-09-15T09:56:00Z">
        <w:r>
          <w:rPr>
            <w:lang w:val="sr-Cyrl-RS"/>
          </w:rPr>
          <w:t>а</w:t>
        </w:r>
      </w:ins>
      <w:ins w:id="2487" w:author="Andrija Ilic" w:date="2015-09-15T09:50:00Z">
        <w:r w:rsidR="00B731DE">
          <w:rPr>
            <w:lang w:val="sr-Cyrl-RS"/>
          </w:rPr>
          <w:t>, који има функцију администратора</w:t>
        </w:r>
      </w:ins>
      <w:ins w:id="2488" w:author="Andrija Ilic" w:date="2015-09-15T09:57:00Z">
        <w:r>
          <w:rPr>
            <w:lang w:val="sr-Cyrl-RS"/>
          </w:rPr>
          <w:t>, се учитавају предмети на којима је предавач активан. Након тога он</w:t>
        </w:r>
      </w:ins>
      <w:ins w:id="2489" w:author="Andrija Ilic" w:date="2015-09-15T09:49:00Z">
        <w:r>
          <w:rPr>
            <w:lang w:val="sr-Cyrl-RS"/>
          </w:rPr>
          <w:t xml:space="preserve"> има могућност креирања</w:t>
        </w:r>
      </w:ins>
      <w:ins w:id="2490" w:author="Andrija Ilic" w:date="2015-09-15T09:57:00Z">
        <w:r>
          <w:rPr>
            <w:lang w:val="sr-Cyrl-RS"/>
          </w:rPr>
          <w:t xml:space="preserve"> и измене</w:t>
        </w:r>
      </w:ins>
      <w:ins w:id="2491" w:author="Andrija Ilic" w:date="2015-09-15T09:49:00Z">
        <w:r>
          <w:rPr>
            <w:lang w:val="sr-Cyrl-RS"/>
          </w:rPr>
          <w:t xml:space="preserve"> програма</w:t>
        </w:r>
      </w:ins>
      <w:ins w:id="2492" w:author="Andrija Ilic" w:date="2015-09-15T09:57:00Z">
        <w:r>
          <w:rPr>
            <w:lang w:val="sr-Cyrl-RS"/>
          </w:rPr>
          <w:t xml:space="preserve"> за предмет</w:t>
        </w:r>
      </w:ins>
      <w:ins w:id="2493" w:author="Andrija Ilic" w:date="2015-09-15T09:53:00Z">
        <w:r>
          <w:rPr>
            <w:lang w:val="sr-Cyrl-RS"/>
          </w:rPr>
          <w:t xml:space="preserve"> и приказа информација о предмету, информација о студентима пријављен</w:t>
        </w:r>
        <w:r w:rsidR="00A12AA2">
          <w:rPr>
            <w:lang w:val="sr-Cyrl-RS"/>
          </w:rPr>
          <w:t xml:space="preserve">им на програм, као и </w:t>
        </w:r>
      </w:ins>
      <w:ins w:id="2494" w:author="Andrija Ilic" w:date="2015-09-15T10:04:00Z">
        <w:r w:rsidR="00A12AA2">
          <w:rPr>
            <w:lang w:val="sr-Cyrl-RS"/>
          </w:rPr>
          <w:t xml:space="preserve">преглед и унос </w:t>
        </w:r>
      </w:ins>
      <w:ins w:id="2495" w:author="Andrija Ilic" w:date="2015-09-15T09:53:00Z">
        <w:r w:rsidR="00A12AA2">
          <w:rPr>
            <w:lang w:val="sr-Cyrl-RS"/>
          </w:rPr>
          <w:t>информациј</w:t>
        </w:r>
      </w:ins>
      <w:ins w:id="2496" w:author="Andrija Ilic" w:date="2015-09-15T10:04:00Z">
        <w:r w:rsidR="00A12AA2">
          <w:rPr>
            <w:lang w:val="sr-Cyrl-RS"/>
          </w:rPr>
          <w:t>а</w:t>
        </w:r>
      </w:ins>
      <w:ins w:id="2497" w:author="Andrija Ilic" w:date="2015-09-15T09:53:00Z">
        <w:r>
          <w:rPr>
            <w:lang w:val="sr-Cyrl-RS"/>
          </w:rPr>
          <w:t xml:space="preserve"> о извршеним и предстојећим активностима. </w:t>
        </w:r>
      </w:ins>
    </w:p>
    <w:p w14:paraId="7124BFE3" w14:textId="77777777" w:rsidR="00877E39" w:rsidRDefault="00877E39" w:rsidP="00D90870">
      <w:pPr>
        <w:jc w:val="both"/>
        <w:rPr>
          <w:ins w:id="2498" w:author="Andrija Ilic" w:date="2015-09-15T10:00:00Z"/>
          <w:lang w:val="sr-Cyrl-RS"/>
        </w:rPr>
      </w:pPr>
      <w:ins w:id="2499" w:author="Andrija Ilic" w:date="2015-09-15T09:59:00Z">
        <w:r>
          <w:rPr>
            <w:lang w:val="sr-Cyrl-RS"/>
          </w:rPr>
          <w:t xml:space="preserve">На страници за креирање програма предавач има могућност додавања нових, измену и брисање постојећих </w:t>
        </w:r>
      </w:ins>
      <w:ins w:id="2500" w:author="Andrija Ilic" w:date="2015-09-15T10:00:00Z">
        <w:r>
          <w:rPr>
            <w:lang w:val="sr-Cyrl-RS"/>
          </w:rPr>
          <w:t xml:space="preserve">активности </w:t>
        </w:r>
      </w:ins>
      <w:ins w:id="2501" w:author="Andrija Ilic" w:date="2015-09-15T09:59:00Z">
        <w:r>
          <w:rPr>
            <w:lang w:val="sr-Cyrl-RS"/>
          </w:rPr>
          <w:t xml:space="preserve">као </w:t>
        </w:r>
      </w:ins>
      <w:ins w:id="2502" w:author="Andrija Ilic" w:date="2015-09-15T10:00:00Z">
        <w:r>
          <w:rPr>
            <w:lang w:val="sr-Cyrl-RS"/>
          </w:rPr>
          <w:t xml:space="preserve">и промену других података специфичних за одабрани програм. </w:t>
        </w:r>
      </w:ins>
    </w:p>
    <w:p w14:paraId="3045592A" w14:textId="6C624FB4" w:rsidR="00877E39" w:rsidRDefault="00877E39" w:rsidP="00D90870">
      <w:pPr>
        <w:jc w:val="both"/>
        <w:rPr>
          <w:ins w:id="2503" w:author="Andrija Ilic" w:date="2015-09-15T10:02:00Z"/>
          <w:lang w:val="sr-Cyrl-RS"/>
        </w:rPr>
      </w:pPr>
      <w:ins w:id="2504" w:author="Andrija Ilic" w:date="2015-09-15T10:00:00Z">
        <w:r>
          <w:rPr>
            <w:lang w:val="sr-Cyrl-RS"/>
          </w:rPr>
          <w:t xml:space="preserve">На страници за пријаву студената предавач одабира програм за који жели да пријави студенте који се исчитавају из </w:t>
        </w:r>
      </w:ins>
      <w:ins w:id="2505" w:author="Andrija Ilic" w:date="2015-09-15T10:01:00Z">
        <w:r>
          <w:rPr>
            <w:lang w:val="sr-Cyrl-RS"/>
          </w:rPr>
          <w:t>ексел табеле.</w:t>
        </w:r>
      </w:ins>
      <w:ins w:id="2506" w:author="Andrija Ilic" w:date="2015-09-15T10:02:00Z">
        <w:r>
          <w:rPr>
            <w:lang w:val="sr-Cyrl-RS"/>
          </w:rPr>
          <w:t xml:space="preserve"> Након тога предавач може извршити преглед студената, </w:t>
        </w:r>
        <w:r w:rsidR="00A12AA2">
          <w:rPr>
            <w:lang w:val="sr-Cyrl-RS"/>
          </w:rPr>
          <w:t>информацију о тренутним и коначним оценама, као и детаљније информације о самом студенту.</w:t>
        </w:r>
      </w:ins>
    </w:p>
    <w:p w14:paraId="138B91BA" w14:textId="772A168F" w:rsidR="00A12AA2" w:rsidRDefault="00A12AA2" w:rsidP="00D90870">
      <w:pPr>
        <w:jc w:val="both"/>
        <w:rPr>
          <w:ins w:id="2507" w:author="Andrija Ilic" w:date="2015-09-15T10:06:00Z"/>
          <w:lang w:val="sr-Cyrl-RS"/>
        </w:rPr>
      </w:pPr>
      <w:ins w:id="2508" w:author="Andrija Ilic" w:date="2015-09-15T10:03:00Z">
        <w:r>
          <w:rPr>
            <w:lang w:val="sr-Cyrl-RS"/>
          </w:rPr>
          <w:t>На страници за унос резултата</w:t>
        </w:r>
      </w:ins>
      <w:ins w:id="2509" w:author="Andrija Ilic" w:date="2015-09-15T10:04:00Z">
        <w:r>
          <w:rPr>
            <w:lang w:val="sr-Cyrl-RS"/>
          </w:rPr>
          <w:t xml:space="preserve"> активности предавач одабира </w:t>
        </w:r>
      </w:ins>
      <w:ins w:id="2510" w:author="Andrija Ilic" w:date="2015-09-15T10:05:00Z">
        <w:r>
          <w:rPr>
            <w:lang w:val="sr-Cyrl-RS"/>
          </w:rPr>
          <w:t>критеријуме за активност за коју жели да унесе податке након чега одабира ексел документ из кога се врши унос рез</w:t>
        </w:r>
      </w:ins>
      <w:ins w:id="2511" w:author="Andrija Ilic" w:date="2015-09-15T10:06:00Z">
        <w:r>
          <w:rPr>
            <w:lang w:val="sr-Cyrl-RS"/>
          </w:rPr>
          <w:t>ултата. Систем аутоматски освежава број бодова студенту за одабрани предмет, проверава услове за полагање активности, односно комплетног предмета. На страници за приказ студената се освежавају подаци о броју бодова и тренутној/коначној оцени. Такође, на страници за преглед активности се приказују информације о активностима, као и ко је извршио преглед, односно унос саме активности.</w:t>
        </w:r>
      </w:ins>
    </w:p>
    <w:p w14:paraId="421D768F" w14:textId="6F7A5C1F" w:rsidR="00022341" w:rsidDel="00880EA8" w:rsidRDefault="00D90870" w:rsidP="00D90870">
      <w:pPr>
        <w:jc w:val="both"/>
        <w:rPr>
          <w:ins w:id="2512" w:author="Boni" w:date="2014-09-07T20:13:00Z"/>
          <w:del w:id="2513" w:author="Andrija Ilic" w:date="2015-08-19T19:50:00Z"/>
        </w:rPr>
      </w:pPr>
      <w:del w:id="2514" w:author="Andrija Ilic" w:date="2015-08-19T19:50:00Z">
        <w:r w:rsidDel="00880EA8">
          <w:delText xml:space="preserve">Софтвер пружа основне услуге праћења продаје. </w:delText>
        </w:r>
      </w:del>
      <w:ins w:id="2515" w:author="Boni" w:date="2014-09-07T20:05:00Z">
        <w:del w:id="2516" w:author="Andrija Ilic" w:date="2015-08-19T19:50:00Z">
          <w:r w:rsidR="002968B3" w:rsidDel="00880EA8">
            <w:delText xml:space="preserve">Пословање се </w:delText>
          </w:r>
        </w:del>
      </w:ins>
      <w:ins w:id="2517" w:author="Boni" w:date="2014-09-07T20:06:00Z">
        <w:del w:id="2518" w:author="Andrija Ilic" w:date="2015-08-19T19:50:00Z">
          <w:r w:rsidR="002968B3" w:rsidDel="00880EA8">
            <w:delText xml:space="preserve">врши са правним и  физичким лицима. </w:delText>
          </w:r>
        </w:del>
      </w:ins>
      <w:ins w:id="2519" w:author="Boni" w:date="2014-09-07T20:13:00Z">
        <w:del w:id="2520" w:author="Andrija Ilic" w:date="2015-08-19T19:50:00Z">
          <w:r w:rsidR="00022341" w:rsidDel="00880EA8">
            <w:delText>Корисник система може бити пријав</w:delText>
          </w:r>
        </w:del>
      </w:ins>
      <w:ins w:id="2521" w:author="Boni" w:date="2014-09-07T20:14:00Z">
        <w:del w:id="2522" w:author="Andrija Ilic" w:date="2015-08-19T19:50:00Z">
          <w:r w:rsidR="00022341" w:rsidDel="00880EA8">
            <w:delText>љен као обичан корисник и као администратор.</w:delText>
          </w:r>
        </w:del>
      </w:ins>
      <w:ins w:id="2523" w:author="Boni" w:date="2014-09-07T20:27:00Z">
        <w:del w:id="2524" w:author="Andrija Ilic" w:date="2015-08-19T19:50:00Z">
          <w:r w:rsidR="00153E1F" w:rsidDel="00880EA8">
            <w:delText>Обичан корисник</w:delText>
          </w:r>
        </w:del>
      </w:ins>
      <w:ins w:id="2525" w:author="Boni" w:date="2014-09-07T20:14:00Z">
        <w:del w:id="2526" w:author="Andrija Ilic" w:date="2015-08-19T19:50:00Z">
          <w:r w:rsidR="00022341" w:rsidDel="00880EA8">
            <w:delText xml:space="preserve"> </w:delText>
          </w:r>
        </w:del>
      </w:ins>
      <w:ins w:id="2527" w:author="Boni" w:date="2014-09-07T20:27:00Z">
        <w:del w:id="2528" w:author="Andrija Ilic" w:date="2015-08-19T19:50:00Z">
          <w:r w:rsidR="00153E1F" w:rsidDel="00880EA8">
            <w:delText>н</w:delText>
          </w:r>
        </w:del>
      </w:ins>
      <w:ins w:id="2529" w:author="Boni" w:date="2014-09-07T20:14:00Z">
        <w:del w:id="2530" w:author="Andrija Ilic" w:date="2015-08-19T19:50:00Z">
          <w:r w:rsidR="00022341" w:rsidDel="00880EA8">
            <w:delText>акон аутентикације</w:delText>
          </w:r>
        </w:del>
      </w:ins>
      <w:ins w:id="2531" w:author="Boni" w:date="2014-09-07T20:28:00Z">
        <w:del w:id="2532" w:author="Andrija Ilic" w:date="2015-08-19T19:50:00Z">
          <w:r w:rsidR="00153E1F" w:rsidDel="00880EA8">
            <w:delText xml:space="preserve"> </w:delText>
          </w:r>
        </w:del>
      </w:ins>
      <w:ins w:id="2533" w:author="Boni" w:date="2014-09-07T20:16:00Z">
        <w:del w:id="2534" w:author="Andrija Ilic" w:date="2015-08-19T19:50:00Z">
          <w:r w:rsidR="00022341" w:rsidDel="00880EA8">
            <w:delText>даље</w:delText>
          </w:r>
        </w:del>
      </w:ins>
      <w:ins w:id="2535" w:author="Boni" w:date="2014-09-07T20:14:00Z">
        <w:del w:id="2536" w:author="Andrija Ilic" w:date="2015-08-19T19:50:00Z">
          <w:r w:rsidR="00022341" w:rsidDel="00880EA8">
            <w:delText xml:space="preserve"> приступа </w:delText>
          </w:r>
        </w:del>
      </w:ins>
      <w:ins w:id="2537" w:author="Boni" w:date="2014-09-07T20:15:00Z">
        <w:del w:id="2538" w:author="Andrija Ilic" w:date="2015-08-19T19:50:00Z">
          <w:r w:rsidR="00022341" w:rsidDel="00880EA8">
            <w:delText>претрази пословних партнера, продаји производа и услуга и издавању рачуна.</w:delText>
          </w:r>
        </w:del>
      </w:ins>
    </w:p>
    <w:p w14:paraId="7F5A2124" w14:textId="77777777" w:rsidR="00022341" w:rsidDel="00880EA8" w:rsidRDefault="002968B3" w:rsidP="00D90870">
      <w:pPr>
        <w:jc w:val="both"/>
        <w:rPr>
          <w:ins w:id="2539" w:author="Boni" w:date="2014-09-07T20:16:00Z"/>
          <w:del w:id="2540" w:author="Andrija Ilic" w:date="2015-08-19T19:50:00Z"/>
        </w:rPr>
      </w:pPr>
      <w:ins w:id="2541" w:author="Boni" w:date="2014-09-07T20:06:00Z">
        <w:del w:id="2542" w:author="Andrija Ilic" w:date="2015-08-19T19:50:00Z">
          <w:r w:rsidDel="00880EA8">
            <w:delText xml:space="preserve">На основу специфичних карактеристика корисник система </w:delText>
          </w:r>
        </w:del>
      </w:ins>
      <w:ins w:id="2543" w:author="Boni" w:date="2014-09-07T20:07:00Z">
        <w:del w:id="2544" w:author="Andrija Ilic" w:date="2015-08-19T19:50:00Z">
          <w:r w:rsidDel="00880EA8">
            <w:delText xml:space="preserve">може извршити претрагу пословних партнера по задатом критеријуму. За правна лица то је назив предузећа који је јединствен, </w:delText>
          </w:r>
        </w:del>
      </w:ins>
      <w:ins w:id="2545" w:author="Boni" w:date="2014-09-07T20:08:00Z">
        <w:del w:id="2546" w:author="Andrija Ilic" w:date="2015-08-19T19:50:00Z">
          <w:r w:rsidDel="00880EA8">
            <w:delText xml:space="preserve">док код физичких лица претрага се осим по презимену може вршити и по месту </w:delText>
          </w:r>
        </w:del>
      </w:ins>
      <w:ins w:id="2547" w:author="Boni" w:date="2014-09-07T20:10:00Z">
        <w:del w:id="2548" w:author="Andrija Ilic" w:date="2015-08-19T19:50:00Z">
          <w:r w:rsidDel="00880EA8">
            <w:delText>где</w:delText>
          </w:r>
        </w:del>
      </w:ins>
      <w:ins w:id="2549" w:author="Boni" w:date="2014-09-07T20:08:00Z">
        <w:del w:id="2550" w:author="Andrija Ilic" w:date="2015-08-19T19:50:00Z">
          <w:r w:rsidDel="00880EA8">
            <w:delText xml:space="preserve"> је физичко лице пријављено. Рез</w:delText>
          </w:r>
        </w:del>
      </w:ins>
      <w:ins w:id="2551" w:author="Boni" w:date="2014-09-07T20:09:00Z">
        <w:del w:id="2552" w:author="Andrija Ilic" w:date="2015-08-19T19:50:00Z">
          <w:r w:rsidDel="00880EA8">
            <w:delText>ултат претраге је приказан у табели и над пословним партнерима који одговарају критеријумима претраге да</w:delText>
          </w:r>
        </w:del>
      </w:ins>
      <w:ins w:id="2553" w:author="Boni" w:date="2014-09-07T20:10:00Z">
        <w:del w:id="2554" w:author="Andrija Ilic" w:date="2015-08-19T19:50:00Z">
          <w:r w:rsidDel="00880EA8">
            <w:delText xml:space="preserve">ље се врше услуге продаје. </w:delText>
          </w:r>
        </w:del>
      </w:ins>
      <w:ins w:id="2555" w:author="Boni" w:date="2014-09-07T20:11:00Z">
        <w:del w:id="2556" w:author="Andrija Ilic" w:date="2015-08-19T19:50:00Z">
          <w:r w:rsidDel="00880EA8">
            <w:delText xml:space="preserve">Запослени након </w:delText>
          </w:r>
        </w:del>
      </w:ins>
      <w:ins w:id="2557" w:author="Boni" w:date="2014-09-07T20:28:00Z">
        <w:del w:id="2558" w:author="Andrija Ilic" w:date="2015-08-19T19:50:00Z">
          <w:r w:rsidR="00153E1F" w:rsidDel="00880EA8">
            <w:delText xml:space="preserve">тога </w:delText>
          </w:r>
        </w:del>
      </w:ins>
      <w:ins w:id="2559" w:author="Boni" w:date="2014-09-07T20:11:00Z">
        <w:del w:id="2560" w:author="Andrija Ilic" w:date="2015-08-19T19:50:00Z">
          <w:r w:rsidDel="00880EA8">
            <w:delText>приступа страници на к</w:delText>
          </w:r>
          <w:r w:rsidR="00022341" w:rsidDel="00880EA8">
            <w:delText>ојој се врши продаја</w:delText>
          </w:r>
        </w:del>
      </w:ins>
      <w:ins w:id="2561" w:author="Boni" w:date="2014-09-07T20:28:00Z">
        <w:del w:id="2562" w:author="Andrija Ilic" w:date="2015-08-19T19:50:00Z">
          <w:r w:rsidR="00153E1F" w:rsidDel="00880EA8">
            <w:delText xml:space="preserve"> и </w:delText>
          </w:r>
        </w:del>
      </w:ins>
      <w:ins w:id="2563" w:author="Boni" w:date="2014-09-07T20:11:00Z">
        <w:del w:id="2564" w:author="Andrija Ilic" w:date="2015-08-19T19:50:00Z">
          <w:r w:rsidR="00022341" w:rsidDel="00880EA8">
            <w:delText xml:space="preserve"> има присту</w:delText>
          </w:r>
        </w:del>
      </w:ins>
      <w:ins w:id="2565" w:author="Boni" w:date="2014-09-07T20:13:00Z">
        <w:del w:id="2566" w:author="Andrija Ilic" w:date="2015-08-19T19:50:00Z">
          <w:r w:rsidR="00022341" w:rsidDel="00880EA8">
            <w:delText>п</w:delText>
          </w:r>
        </w:del>
      </w:ins>
      <w:ins w:id="2567" w:author="Boni" w:date="2014-09-07T20:11:00Z">
        <w:del w:id="2568" w:author="Andrija Ilic" w:date="2015-08-19T19:50:00Z">
          <w:r w:rsidDel="00880EA8">
            <w:delText xml:space="preserve"> свим производима и услугама који су тренутно доступни. </w:delText>
          </w:r>
        </w:del>
      </w:ins>
    </w:p>
    <w:p w14:paraId="3FB65013" w14:textId="77777777" w:rsidR="00022341" w:rsidDel="00880EA8" w:rsidRDefault="00022341" w:rsidP="00D90870">
      <w:pPr>
        <w:jc w:val="both"/>
        <w:rPr>
          <w:ins w:id="2569" w:author="Boni" w:date="2014-09-07T20:21:00Z"/>
          <w:del w:id="2570" w:author="Andrija Ilic" w:date="2015-08-19T19:50:00Z"/>
        </w:rPr>
      </w:pPr>
      <w:ins w:id="2571" w:author="Boni" w:date="2014-09-07T20:16:00Z">
        <w:del w:id="2572" w:author="Andrija Ilic" w:date="2015-08-19T19:50:00Z">
          <w:r w:rsidDel="00880EA8">
            <w:delText xml:space="preserve">Корисник бира </w:delText>
          </w:r>
        </w:del>
      </w:ins>
      <w:ins w:id="2573" w:author="Boni" w:date="2014-09-07T20:17:00Z">
        <w:del w:id="2574" w:author="Andrija Ilic" w:date="2015-08-19T19:50:00Z">
          <w:r w:rsidDel="00880EA8">
            <w:delText>производе и услуге за које је купац заинтересован и додаје их на рачун купца. Рачун је у том тренутку већ креиран, и сачуван у бази</w:delText>
          </w:r>
        </w:del>
      </w:ins>
      <w:ins w:id="2575" w:author="Boni" w:date="2014-09-07T20:18:00Z">
        <w:del w:id="2576" w:author="Andrija Ilic" w:date="2015-08-19T19:50:00Z">
          <w:r w:rsidDel="00880EA8">
            <w:delText xml:space="preserve"> са бројем који је јединствен у систему. Потребно је још одредити датум доспећа рачуна и додати ставке.</w:delText>
          </w:r>
        </w:del>
      </w:ins>
      <w:ins w:id="2577" w:author="Boni" w:date="2014-09-07T20:19:00Z">
        <w:del w:id="2578" w:author="Andrija Ilic" w:date="2015-08-19T19:50:00Z">
          <w:r w:rsidDel="00880EA8">
            <w:br/>
            <w:delText>Сви производи приказани су са количином која је тренутно доступна. При продаји количина се ажурира и ново стање је доступно свима</w:delText>
          </w:r>
        </w:del>
      </w:ins>
      <w:ins w:id="2579" w:author="Boni" w:date="2014-09-07T20:20:00Z">
        <w:del w:id="2580" w:author="Andrija Ilic" w:date="2015-08-19T19:50:00Z">
          <w:r w:rsidDel="00880EA8">
            <w:delText xml:space="preserve"> који у том тренутку такође врше продају, тако да не може доћи до ситуације да се производ кога нема стању </w:delText>
          </w:r>
        </w:del>
      </w:ins>
      <w:ins w:id="2581" w:author="Boni" w:date="2014-09-07T20:29:00Z">
        <w:del w:id="2582" w:author="Andrija Ilic" w:date="2015-08-19T19:50:00Z">
          <w:r w:rsidR="00153E1F" w:rsidDel="00880EA8">
            <w:delText>б</w:delText>
          </w:r>
        </w:del>
      </w:ins>
      <w:ins w:id="2583" w:author="Boni" w:date="2014-09-07T20:20:00Z">
        <w:del w:id="2584" w:author="Andrija Ilic" w:date="2015-08-19T19:50:00Z">
          <w:r w:rsidDel="00880EA8">
            <w:delText>уде продат клијен</w:delText>
          </w:r>
        </w:del>
      </w:ins>
      <w:ins w:id="2585" w:author="Boni" w:date="2014-09-07T20:21:00Z">
        <w:del w:id="2586" w:author="Andrija Ilic" w:date="2015-08-19T19:50:00Z">
          <w:r w:rsidDel="00880EA8">
            <w:delText>ту. Ако се то ипак деси клијент ће бити обавештен да датог производа нема на стању.</w:delText>
          </w:r>
        </w:del>
      </w:ins>
      <w:ins w:id="2587" w:author="Boni" w:date="2014-09-07T20:29:00Z">
        <w:del w:id="2588" w:author="Andrija Ilic" w:date="2015-08-19T19:50:00Z">
          <w:r w:rsidR="00153E1F" w:rsidDel="00880EA8">
            <w:delText xml:space="preserve"> Приликом додавања сваке нове ставке в</w:delText>
          </w:r>
        </w:del>
      </w:ins>
      <w:ins w:id="2589" w:author="Boni" w:date="2014-09-07T20:30:00Z">
        <w:del w:id="2590" w:author="Andrija Ilic" w:date="2015-08-19T19:50:00Z">
          <w:r w:rsidR="00153E1F" w:rsidDel="00880EA8">
            <w:delText>рши се ажурирање коначног салда рачуна, тако да је у сваком тренутку доступан увид у коначан износ рачуна као и у све продате производе у ус</w:delText>
          </w:r>
        </w:del>
      </w:ins>
      <w:ins w:id="2591" w:author="Boni" w:date="2014-09-07T20:31:00Z">
        <w:del w:id="2592" w:author="Andrija Ilic" w:date="2015-08-19T19:50:00Z">
          <w:r w:rsidR="00153E1F" w:rsidDel="00880EA8">
            <w:delText xml:space="preserve">луге. </w:delText>
          </w:r>
        </w:del>
      </w:ins>
      <w:ins w:id="2593" w:author="Boni" w:date="2014-09-07T20:29:00Z">
        <w:del w:id="2594" w:author="Andrija Ilic" w:date="2015-08-19T19:50:00Z">
          <w:r w:rsidR="00153E1F" w:rsidDel="00880EA8">
            <w:delText>Ако се клијент предомисли приликом куповине могуће је отказати неку ставку рачуна</w:delText>
          </w:r>
        </w:del>
      </w:ins>
      <w:ins w:id="2595" w:author="Boni" w:date="2014-09-07T20:31:00Z">
        <w:del w:id="2596" w:author="Andrija Ilic" w:date="2015-08-19T19:50:00Z">
          <w:r w:rsidR="00153E1F" w:rsidDel="00880EA8">
            <w:delText xml:space="preserve"> самим тим износ рачуна се смањује и уколико је у питању производ количина која је била резервисана се враћа и опе</w:delText>
          </w:r>
        </w:del>
      </w:ins>
      <w:ins w:id="2597" w:author="Boni" w:date="2014-09-07T20:32:00Z">
        <w:del w:id="2598" w:author="Andrija Ilic" w:date="2015-08-19T19:50:00Z">
          <w:r w:rsidR="00153E1F" w:rsidDel="00880EA8">
            <w:delText>т</w:delText>
          </w:r>
        </w:del>
      </w:ins>
      <w:ins w:id="2599" w:author="Boni" w:date="2014-09-07T20:31:00Z">
        <w:del w:id="2600" w:author="Andrija Ilic" w:date="2015-08-19T19:50:00Z">
          <w:r w:rsidR="00153E1F" w:rsidDel="00880EA8">
            <w:delText xml:space="preserve"> додаје у базу </w:delText>
          </w:r>
        </w:del>
      </w:ins>
      <w:ins w:id="2601" w:author="Boni" w:date="2014-09-07T20:32:00Z">
        <w:del w:id="2602" w:author="Andrija Ilic" w:date="2015-08-19T19:50:00Z">
          <w:r w:rsidR="00153E1F" w:rsidDel="00880EA8">
            <w:delText xml:space="preserve">на постојећу количину за дати производ.  Тако да сви други запослени који у том тренутку врше продају опет ће имати на располагању </w:delText>
          </w:r>
        </w:del>
      </w:ins>
      <w:ins w:id="2603" w:author="Boni" w:date="2014-09-07T20:33:00Z">
        <w:del w:id="2604" w:author="Andrija Ilic" w:date="2015-08-19T19:50:00Z">
          <w:r w:rsidR="00914012" w:rsidDel="00880EA8">
            <w:delText>стварно стање за одређени производ. Услуге немају количину и оне се не ажурирају у бази приликом продаје.</w:delText>
          </w:r>
        </w:del>
      </w:ins>
    </w:p>
    <w:p w14:paraId="502AB541" w14:textId="77777777" w:rsidR="00153E1F" w:rsidDel="00880EA8" w:rsidRDefault="00022341" w:rsidP="00D90870">
      <w:pPr>
        <w:jc w:val="both"/>
        <w:rPr>
          <w:ins w:id="2605" w:author="Boni" w:date="2014-09-07T20:24:00Z"/>
          <w:del w:id="2606" w:author="Andrija Ilic" w:date="2015-08-19T19:50:00Z"/>
        </w:rPr>
      </w:pPr>
      <w:ins w:id="2607" w:author="Boni" w:date="2014-09-07T20:21:00Z">
        <w:del w:id="2608" w:author="Andrija Ilic" w:date="2015-08-19T19:50:00Z">
          <w:r w:rsidDel="00880EA8">
            <w:delText xml:space="preserve">По завршетку продеје комплетан </w:delText>
          </w:r>
        </w:del>
      </w:ins>
      <w:ins w:id="2609" w:author="Boni" w:date="2014-09-07T20:22:00Z">
        <w:del w:id="2610" w:author="Andrija Ilic" w:date="2015-08-19T19:50:00Z">
          <w:r w:rsidDel="00880EA8">
            <w:delText>приказ рачуна омогућава детаљан увид у све ставке и датуме издавања и доспећа</w:delText>
          </w:r>
          <w:r w:rsidR="00153E1F" w:rsidDel="00880EA8">
            <w:delText>. У случају да се клијент предомисли још увек је могућ</w:delText>
          </w:r>
        </w:del>
      </w:ins>
      <w:ins w:id="2611" w:author="Boni" w:date="2014-09-07T20:23:00Z">
        <w:del w:id="2612" w:author="Andrija Ilic" w:date="2015-08-19T19:50:00Z">
          <w:r w:rsidR="00153E1F" w:rsidDel="00880EA8">
            <w:delText xml:space="preserve"> отказ рачуна. А ако је куповина завршена приступа се издавању рачуна </w:delText>
          </w:r>
        </w:del>
      </w:ins>
      <w:ins w:id="2613" w:author="Boni" w:date="2014-09-07T20:34:00Z">
        <w:del w:id="2614" w:author="Andrija Ilic" w:date="2015-08-19T19:50:00Z">
          <w:r w:rsidR="00914012" w:rsidDel="00880EA8">
            <w:delText>и</w:delText>
          </w:r>
        </w:del>
      </w:ins>
      <w:ins w:id="2615" w:author="Boni" w:date="2014-09-07T20:23:00Z">
        <w:del w:id="2616" w:author="Andrija Ilic" w:date="2015-08-19T19:50:00Z">
          <w:r w:rsidR="00153E1F" w:rsidDel="00880EA8">
            <w:delText xml:space="preserve"> се он са свим ставкама и датумом креирања </w:delText>
          </w:r>
        </w:del>
      </w:ins>
      <w:ins w:id="2617" w:author="Boni" w:date="2014-09-07T20:24:00Z">
        <w:del w:id="2618" w:author="Andrija Ilic" w:date="2015-08-19T19:50:00Z">
          <w:r w:rsidR="00153E1F" w:rsidDel="00880EA8">
            <w:delText xml:space="preserve">и доспећа чува у бази података. </w:delText>
          </w:r>
        </w:del>
      </w:ins>
    </w:p>
    <w:p w14:paraId="11785BFA" w14:textId="77777777" w:rsidR="00022341" w:rsidDel="00880EA8" w:rsidRDefault="00153E1F" w:rsidP="00D90870">
      <w:pPr>
        <w:jc w:val="both"/>
        <w:rPr>
          <w:ins w:id="2619" w:author="Boni" w:date="2014-09-07T20:07:00Z"/>
          <w:del w:id="2620" w:author="Andrija Ilic" w:date="2015-08-19T19:50:00Z"/>
        </w:rPr>
      </w:pPr>
      <w:ins w:id="2621" w:author="Boni" w:date="2014-09-07T20:24:00Z">
        <w:del w:id="2622" w:author="Andrija Ilic" w:date="2015-08-19T19:50:00Z">
          <w:r w:rsidDel="00880EA8">
            <w:delText>Корисник се затим аутоматски враћа на страницу за претрагу пословних партнер</w:delText>
          </w:r>
        </w:del>
      </w:ins>
      <w:ins w:id="2623" w:author="Boni" w:date="2014-09-07T20:25:00Z">
        <w:del w:id="2624" w:author="Andrija Ilic" w:date="2015-08-19T19:50:00Z">
          <w:r w:rsidDel="00880EA8">
            <w:delText>а и све је спремно за нову продају.</w:delText>
          </w:r>
        </w:del>
      </w:ins>
      <w:ins w:id="2625" w:author="Boni" w:date="2014-09-07T20:19:00Z">
        <w:del w:id="2626" w:author="Andrija Ilic" w:date="2015-08-19T19:50:00Z">
          <w:r w:rsidR="00022341" w:rsidDel="00880EA8">
            <w:delText xml:space="preserve"> </w:delText>
          </w:r>
        </w:del>
      </w:ins>
    </w:p>
    <w:p w14:paraId="516D45BC" w14:textId="77777777" w:rsidR="002D0920" w:rsidDel="00880EA8" w:rsidRDefault="00467877" w:rsidP="00D90870">
      <w:pPr>
        <w:jc w:val="both"/>
        <w:rPr>
          <w:ins w:id="2627" w:author="Boni" w:date="2014-09-07T20:47:00Z"/>
          <w:del w:id="2628" w:author="Andrija Ilic" w:date="2015-08-19T19:50:00Z"/>
        </w:rPr>
      </w:pPr>
      <w:ins w:id="2629" w:author="Boni" w:date="2014-09-07T18:46:00Z">
        <w:del w:id="2630" w:author="Andrija Ilic" w:date="2015-08-19T19:50:00Z">
          <w:r w:rsidDel="00880EA8">
            <w:delText>Софтверском систему се може</w:delText>
          </w:r>
        </w:del>
      </w:ins>
      <w:ins w:id="2631" w:author="Boni" w:date="2014-09-07T18:47:00Z">
        <w:del w:id="2632" w:author="Andrija Ilic" w:date="2015-08-19T19:50:00Z">
          <w:r w:rsidDel="00880EA8">
            <w:delText xml:space="preserve"> приступити као администратор. </w:delText>
          </w:r>
        </w:del>
      </w:ins>
      <w:del w:id="2633" w:author="Andrija Ilic" w:date="2015-08-19T19:50:00Z">
        <w:r w:rsidR="00D90870" w:rsidDel="00880EA8">
          <w:delText xml:space="preserve">Од додавања нових запослених, преко претраге пословних партнера и увида у њихове податке до креирања рачуна кроз додавање нових ставки уз праћење коначног салда на рачуну. </w:delText>
        </w:r>
      </w:del>
      <w:ins w:id="2634" w:author="Boni" w:date="2014-09-07T20:35:00Z">
        <w:del w:id="2635" w:author="Andrija Ilic" w:date="2015-08-19T19:50:00Z">
          <w:r w:rsidR="00914012" w:rsidDel="00880EA8">
            <w:delText>Ако је корисник препознат у систему као администратор он поред могућности које има обичан корисник добија и додатне могућности</w:delText>
          </w:r>
        </w:del>
      </w:ins>
      <w:ins w:id="2636" w:author="Boni" w:date="2014-09-07T20:39:00Z">
        <w:del w:id="2637" w:author="Andrija Ilic" w:date="2015-08-19T19:50:00Z">
          <w:r w:rsidR="00914012" w:rsidDel="00880EA8">
            <w:delText xml:space="preserve"> увида у постојеће рачуне и њихово брисање као и манипулацију</w:delText>
          </w:r>
        </w:del>
      </w:ins>
      <w:ins w:id="2638" w:author="Boni" w:date="2014-09-07T20:40:00Z">
        <w:del w:id="2639" w:author="Andrija Ilic" w:date="2015-08-19T19:50:00Z">
          <w:r w:rsidR="00914012" w:rsidDel="00880EA8">
            <w:delText xml:space="preserve"> корисницима од додавања нових преко ажурирања постојећих до брисања. </w:delText>
          </w:r>
        </w:del>
      </w:ins>
      <w:ins w:id="2640" w:author="Boni" w:date="2014-09-07T20:41:00Z">
        <w:del w:id="2641" w:author="Andrija Ilic" w:date="2015-08-19T19:50:00Z">
          <w:r w:rsidR="00914012" w:rsidDel="00880EA8">
            <w:delText xml:space="preserve">За увид у рачуне потребно је одабрати критеријум а то је прво да ли желимо увид у рачуне физичких или правник лица затим </w:delText>
          </w:r>
        </w:del>
      </w:ins>
      <w:ins w:id="2642" w:author="Boni" w:date="2014-09-07T20:42:00Z">
        <w:del w:id="2643" w:author="Andrija Ilic" w:date="2015-08-19T19:50:00Z">
          <w:r w:rsidR="00914012" w:rsidDel="00880EA8">
            <w:delText>од понуђених одабирамо одређено физичко или правно лице наког чега се сви његови рачуни приказују у виду табеле. Рачуне није могуће на</w:delText>
          </w:r>
        </w:del>
      </w:ins>
      <w:ins w:id="2644" w:author="Boni" w:date="2014-09-07T20:43:00Z">
        <w:del w:id="2645" w:author="Andrija Ilic" w:date="2015-08-19T19:50:00Z">
          <w:r w:rsidR="00914012" w:rsidDel="00880EA8">
            <w:delText xml:space="preserve">кнадно ажурирати, али је могуће обрисати сваки од </w:delText>
          </w:r>
          <w:r w:rsidR="002D0920" w:rsidDel="00880EA8">
            <w:delText>њих. То се врши селекцијом жељеног рачуна и позивања акције за ње</w:delText>
          </w:r>
        </w:del>
      </w:ins>
      <w:ins w:id="2646" w:author="Boni" w:date="2014-09-07T20:44:00Z">
        <w:del w:id="2647" w:author="Andrija Ilic" w:date="2015-08-19T19:50:00Z">
          <w:r w:rsidR="002D0920" w:rsidDel="00880EA8">
            <w:delText xml:space="preserve">гово брисање. Рад са корисницима омогућава додавање нових, приликом чега се попуњавају сва поља </w:delText>
          </w:r>
        </w:del>
      </w:ins>
      <w:ins w:id="2648" w:author="Boni" w:date="2014-09-07T20:45:00Z">
        <w:del w:id="2649" w:author="Andrija Ilic" w:date="2015-08-19T19:50:00Z">
          <w:r w:rsidR="002D0920" w:rsidDel="00880EA8">
            <w:delText>приликом чега поље корисничког имена мора бити јединствено у систему. Ако администратор приликом додавања ипак упише већ постојеће кори</w:delText>
          </w:r>
        </w:del>
      </w:ins>
      <w:ins w:id="2650" w:author="Boni" w:date="2014-09-07T20:46:00Z">
        <w:del w:id="2651" w:author="Andrija Ilic" w:date="2015-08-19T19:50:00Z">
          <w:r w:rsidR="002D0920" w:rsidDel="00880EA8">
            <w:delText>сничко име биће обавештен о томе. Брисање корисника је исто као и брисање рацуна. Из табеле са свим корисницима одабира се онај ко</w:delText>
          </w:r>
        </w:del>
      </w:ins>
      <w:ins w:id="2652" w:author="Boni" w:date="2014-09-07T20:47:00Z">
        <w:del w:id="2653" w:author="Andrija Ilic" w:date="2015-08-19T19:50:00Z">
          <w:r w:rsidR="002D0920" w:rsidDel="00880EA8">
            <w:delText>јег желимо обристаи и позива се акција за његово брисање.</w:delText>
          </w:r>
        </w:del>
      </w:ins>
    </w:p>
    <w:p w14:paraId="681914D0" w14:textId="06938736" w:rsidR="00D90870" w:rsidRPr="00914012" w:rsidRDefault="00D90870" w:rsidP="00D90870">
      <w:pPr>
        <w:jc w:val="both"/>
      </w:pPr>
      <w:del w:id="2654" w:author="Andrija Ilic" w:date="2015-09-15T09:44:00Z">
        <w:r w:rsidDel="00B731DE">
          <w:delText>Као и брисања услед грешке или отказа. Рачуне је могуће касније прегледати, без накнадног мењања. Сваки запослени на апликацији пролази аутентикацију која подразумева његово претходно регистровање када се креирају корисничко име и лозинка уз помоћ које запослени приступа систему.</w:delText>
        </w:r>
      </w:del>
    </w:p>
    <w:p w14:paraId="25404F66" w14:textId="77777777" w:rsidR="00D90870" w:rsidRDefault="00D90870" w:rsidP="00D90870">
      <w:pPr>
        <w:rPr>
          <w:ins w:id="2655" w:author="Andrija Ilic" w:date="2015-09-15T09:25:00Z"/>
          <w:b/>
        </w:rPr>
      </w:pPr>
      <w:r>
        <w:rPr>
          <w:b/>
        </w:rPr>
        <w:t>Корисници</w:t>
      </w:r>
      <w:r w:rsidRPr="00D90870">
        <w:rPr>
          <w:b/>
        </w:rPr>
        <w:t xml:space="preserve">: </w:t>
      </w:r>
    </w:p>
    <w:p w14:paraId="53E5BD9B" w14:textId="436A9865" w:rsidR="00C21A4E" w:rsidRPr="00C21A4E" w:rsidRDefault="00C21A4E" w:rsidP="00D90870">
      <w:pPr>
        <w:rPr>
          <w:lang w:val="sr-Cyrl-RS"/>
          <w:rPrChange w:id="2656" w:author="Andrija Ilic" w:date="2015-09-15T09:25:00Z">
            <w:rPr>
              <w:b/>
            </w:rPr>
          </w:rPrChange>
        </w:rPr>
      </w:pPr>
      <w:ins w:id="2657" w:author="Andrija Ilic" w:date="2015-09-15T09:25:00Z">
        <w:r w:rsidRPr="00C21A4E">
          <w:rPr>
            <w:lang w:val="sr-Cyrl-RS"/>
            <w:rPrChange w:id="2658" w:author="Andrija Ilic" w:date="2015-09-15T09:25:00Z">
              <w:rPr>
                <w:b/>
                <w:lang w:val="sr-Cyrl-RS"/>
              </w:rPr>
            </w:rPrChange>
          </w:rPr>
          <w:t>Студе</w:t>
        </w:r>
        <w:r>
          <w:rPr>
            <w:lang w:val="sr-Cyrl-RS"/>
          </w:rPr>
          <w:t>нти</w:t>
        </w:r>
      </w:ins>
      <w:ins w:id="2659" w:author="Andrija Ilic" w:date="2015-09-15T09:42:00Z">
        <w:r w:rsidR="00B731DE">
          <w:rPr>
            <w:lang w:val="sr-Cyrl-RS"/>
          </w:rPr>
          <w:t xml:space="preserve"> као клијенти</w:t>
        </w:r>
      </w:ins>
      <w:ins w:id="2660" w:author="Andrija Ilic" w:date="2015-09-15T09:25:00Z">
        <w:r>
          <w:rPr>
            <w:lang w:val="sr-Cyrl-RS"/>
          </w:rPr>
          <w:t xml:space="preserve"> </w:t>
        </w:r>
      </w:ins>
      <w:ins w:id="2661" w:author="Andrija Ilic" w:date="2015-09-15T09:27:00Z">
        <w:r>
          <w:rPr>
            <w:lang w:val="sr-Cyrl-RS"/>
          </w:rPr>
          <w:t>и предавачи</w:t>
        </w:r>
      </w:ins>
      <w:ins w:id="2662" w:author="Andrija Ilic" w:date="2015-09-15T10:11:00Z">
        <w:r w:rsidR="008E1C1D">
          <w:rPr>
            <w:lang w:val="sr-Cyrl-RS"/>
          </w:rPr>
          <w:t xml:space="preserve"> који имају функцију</w:t>
        </w:r>
      </w:ins>
      <w:ins w:id="2663" w:author="Andrija Ilic" w:date="2015-09-15T09:42:00Z">
        <w:r w:rsidR="00B731DE">
          <w:rPr>
            <w:lang w:val="sr-Cyrl-RS"/>
          </w:rPr>
          <w:t xml:space="preserve"> администратор</w:t>
        </w:r>
      </w:ins>
      <w:ins w:id="2664" w:author="Andrija Ilic" w:date="2015-09-15T10:11:00Z">
        <w:r w:rsidR="008E1C1D">
          <w:rPr>
            <w:lang w:val="sr-Cyrl-RS"/>
          </w:rPr>
          <w:t>а</w:t>
        </w:r>
      </w:ins>
      <w:ins w:id="2665" w:author="Andrija Ilic" w:date="2015-09-15T09:42:00Z">
        <w:r w:rsidR="008E1C1D">
          <w:rPr>
            <w:lang w:val="sr-Cyrl-RS"/>
          </w:rPr>
          <w:t xml:space="preserve"> система</w:t>
        </w:r>
        <w:r w:rsidR="00B731DE">
          <w:rPr>
            <w:lang w:val="sr-Cyrl-RS"/>
          </w:rPr>
          <w:t>.</w:t>
        </w:r>
      </w:ins>
      <w:ins w:id="2666" w:author="Andrija Ilic" w:date="2015-09-15T09:27:00Z">
        <w:r>
          <w:rPr>
            <w:lang w:val="sr-Cyrl-RS"/>
          </w:rPr>
          <w:t xml:space="preserve"> </w:t>
        </w:r>
      </w:ins>
    </w:p>
    <w:p w14:paraId="2F32BBBF" w14:textId="77777777" w:rsidR="00D90870" w:rsidRPr="002D0920" w:rsidDel="00880EA8" w:rsidRDefault="00D90870" w:rsidP="00D90870">
      <w:pPr>
        <w:rPr>
          <w:del w:id="2667" w:author="Andrija Ilic" w:date="2015-08-19T19:50:00Z"/>
        </w:rPr>
      </w:pPr>
      <w:del w:id="2668" w:author="Andrija Ilic" w:date="2015-08-19T19:50:00Z">
        <w:r w:rsidDel="00880EA8">
          <w:lastRenderedPageBreak/>
          <w:delText>Запослени на продајним шалтерима или експозитурама</w:delText>
        </w:r>
      </w:del>
      <w:ins w:id="2669" w:author="Boni" w:date="2014-09-07T20:47:00Z">
        <w:del w:id="2670" w:author="Andrija Ilic" w:date="2015-08-19T19:50:00Z">
          <w:r w:rsidR="002D0920" w:rsidDel="00880EA8">
            <w:delText xml:space="preserve"> и администратори</w:delText>
          </w:r>
        </w:del>
      </w:ins>
    </w:p>
    <w:p w14:paraId="485950FF" w14:textId="77777777" w:rsidR="00D90870" w:rsidRPr="00D90870" w:rsidRDefault="00D90870" w:rsidP="00D90870">
      <w:pPr>
        <w:rPr>
          <w:b/>
        </w:rPr>
      </w:pPr>
      <w:r>
        <w:rPr>
          <w:b/>
        </w:rPr>
        <w:t>Циљеви</w:t>
      </w:r>
      <w:r w:rsidRPr="00D90870">
        <w:rPr>
          <w:b/>
        </w:rPr>
        <w:t xml:space="preserve">: </w:t>
      </w:r>
    </w:p>
    <w:p w14:paraId="258532D6" w14:textId="42E1ADA1" w:rsidR="00D90870" w:rsidRPr="008C6DFB" w:rsidDel="00880EA8" w:rsidRDefault="00FB782E" w:rsidP="00CE7A92">
      <w:pPr>
        <w:jc w:val="both"/>
        <w:rPr>
          <w:del w:id="2671" w:author="Andrija Ilic" w:date="2015-08-19T19:50:00Z"/>
        </w:rPr>
      </w:pPr>
      <w:ins w:id="2672" w:author="Andrija Ilic" w:date="2015-09-15T09:28:00Z">
        <w:r>
          <w:rPr>
            <w:lang w:val="sr-Cyrl-RS"/>
          </w:rPr>
          <w:t xml:space="preserve">Циљ је да се олакша вођење </w:t>
        </w:r>
      </w:ins>
      <w:ins w:id="2673" w:author="Andrija Ilic" w:date="2015-09-15T09:29:00Z">
        <w:r>
          <w:rPr>
            <w:lang w:val="sr-Cyrl-RS"/>
          </w:rPr>
          <w:t>наставе, креирање програма за предмет, вођење евиденције о свим активностима по програму, као и вођење евиденције о ин</w:t>
        </w:r>
      </w:ins>
      <w:ins w:id="2674" w:author="Andrija Ilic" w:date="2015-09-15T09:30:00Z">
        <w:r>
          <w:rPr>
            <w:lang w:val="sr-Cyrl-RS"/>
          </w:rPr>
          <w:t>формацијама о студентима. На овај начин је постигнуто то да се предавачи м</w:t>
        </w:r>
      </w:ins>
      <w:ins w:id="2675" w:author="Andrija Ilic" w:date="2015-09-15T09:31:00Z">
        <w:r>
          <w:rPr>
            <w:lang w:val="sr-Cyrl-RS"/>
          </w:rPr>
          <w:t>огу лакше приступити и обрадити потребне информације. Исто тако олакшан је преглед ективности самих студен</w:t>
        </w:r>
      </w:ins>
      <w:ins w:id="2676" w:author="Andrija Ilic" w:date="2015-09-15T09:32:00Z">
        <w:r>
          <w:rPr>
            <w:lang w:val="sr-Cyrl-RS"/>
          </w:rPr>
          <w:t>а</w:t>
        </w:r>
      </w:ins>
      <w:ins w:id="2677" w:author="Andrija Ilic" w:date="2015-09-15T09:31:00Z">
        <w:r>
          <w:rPr>
            <w:lang w:val="sr-Cyrl-RS"/>
          </w:rPr>
          <w:t>та</w:t>
        </w:r>
      </w:ins>
      <w:ins w:id="2678" w:author="Andrija Ilic" w:date="2015-09-15T09:32:00Z">
        <w:r>
          <w:rPr>
            <w:lang w:val="sr-Cyrl-RS"/>
          </w:rPr>
          <w:t>.</w:t>
        </w:r>
      </w:ins>
      <w:ins w:id="2679" w:author="Andrija Ilic" w:date="2015-09-15T09:30:00Z">
        <w:r>
          <w:rPr>
            <w:lang w:val="sr-Cyrl-RS"/>
          </w:rPr>
          <w:t xml:space="preserve"> </w:t>
        </w:r>
      </w:ins>
      <w:del w:id="2680" w:author="Andrija Ilic" w:date="2015-08-19T19:50:00Z">
        <w:r w:rsidR="00D90870" w:rsidDel="00880EA8">
          <w:delText xml:space="preserve">Циљ је да се обезбеди обрада информација у реалном времену и убрза услужна делатност као и </w:delText>
        </w:r>
        <w:r w:rsidR="00CE7A92" w:rsidDel="00880EA8">
          <w:delText>омогући лакше манипулисање рачунима самим тим и бржа продаја што доприноси бољим односима са пословним партнерима и лакше уговарање будућих  послова</w:delText>
        </w:r>
        <w:r w:rsidR="00D90870" w:rsidDel="00880EA8">
          <w:delText>.</w:delText>
        </w:r>
      </w:del>
    </w:p>
    <w:p w14:paraId="01FBFA50" w14:textId="77777777" w:rsidR="00D90870" w:rsidRDefault="00D90870" w:rsidP="00D90870">
      <w:pPr>
        <w:jc w:val="both"/>
      </w:pPr>
    </w:p>
    <w:p w14:paraId="3ABE75E0" w14:textId="77777777" w:rsidR="00D90870" w:rsidRPr="00D90870" w:rsidRDefault="00D90870" w:rsidP="00D90870">
      <w:pPr>
        <w:jc w:val="both"/>
      </w:pPr>
    </w:p>
    <w:p w14:paraId="37BCEFAA" w14:textId="6A14B5A9" w:rsidR="0078467F" w:rsidRPr="0081022B" w:rsidRDefault="00D512B8" w:rsidP="00D90870">
      <w:pPr>
        <w:pStyle w:val="Heading3"/>
      </w:pPr>
      <w:bookmarkStart w:id="2681" w:name="_Toc397909070"/>
      <w:ins w:id="2682" w:author="Andrija Ilic" w:date="2015-09-14T22:37:00Z">
        <w:r>
          <w:rPr>
            <w:lang w:val="sr-Cyrl-RS"/>
          </w:rPr>
          <w:t>4</w:t>
        </w:r>
      </w:ins>
      <w:del w:id="2683" w:author="Andrija Ilic" w:date="2015-09-14T22:37:00Z">
        <w:r w:rsidR="0078467F" w:rsidDel="00D512B8">
          <w:delText>3</w:delText>
        </w:r>
      </w:del>
      <w:r w:rsidR="0078467F">
        <w:t>.1.</w:t>
      </w:r>
      <w:del w:id="2684" w:author="Boni" w:date="2014-09-07T21:00:00Z">
        <w:r w:rsidR="0078467F" w:rsidDel="0081022B">
          <w:delText xml:space="preserve">2 </w:delText>
        </w:r>
      </w:del>
      <w:ins w:id="2685" w:author="Boni" w:date="2014-09-07T21:00:00Z">
        <w:r w:rsidR="0081022B">
          <w:t xml:space="preserve">1 </w:t>
        </w:r>
      </w:ins>
      <w:del w:id="2686" w:author="Boni" w:date="2014-09-07T21:00:00Z">
        <w:r w:rsidR="0078467F" w:rsidDel="0081022B">
          <w:delText>Спецификација захтева помоћу случаја коришћења</w:delText>
        </w:r>
      </w:del>
      <w:ins w:id="2687" w:author="Boni" w:date="2014-09-07T21:00:00Z">
        <w:r w:rsidR="0081022B">
          <w:t>Дефинисање случајева коришћења на основу захтева корисника</w:t>
        </w:r>
      </w:ins>
      <w:bookmarkEnd w:id="2681"/>
    </w:p>
    <w:p w14:paraId="66431CB4" w14:textId="77777777" w:rsidR="00CE7A92" w:rsidRPr="00CE7A92" w:rsidRDefault="00CE7A92" w:rsidP="00CE7A92"/>
    <w:p w14:paraId="37B11E53" w14:textId="77777777" w:rsidR="00CE7A92" w:rsidRDefault="00CE7A92" w:rsidP="00CE7A92">
      <w:pPr>
        <w:rPr>
          <w:ins w:id="2688" w:author="Boni" w:date="2014-09-07T20:47:00Z"/>
        </w:rPr>
      </w:pPr>
      <w:r>
        <w:t xml:space="preserve">У систему за праћење продаје идентификовани су следећи случајеви коришћења: </w:t>
      </w:r>
    </w:p>
    <w:p w14:paraId="20E53670" w14:textId="77777777" w:rsidR="00880EA8" w:rsidRDefault="00880EA8" w:rsidP="00880EA8">
      <w:pPr>
        <w:pStyle w:val="ListParagraph"/>
        <w:rPr>
          <w:ins w:id="2689" w:author="Andrija Ilic" w:date="2015-08-19T19:51:00Z"/>
        </w:rPr>
      </w:pPr>
      <w:ins w:id="2690" w:author="Andrija Ilic" w:date="2015-08-19T19:51:00Z">
        <w:r>
          <w:t xml:space="preserve">Случајеви коришћења за </w:t>
        </w:r>
        <w:r>
          <w:rPr>
            <w:lang w:val="sr-Cyrl-RS"/>
          </w:rPr>
          <w:t>корисника (</w:t>
        </w:r>
      </w:ins>
      <w:ins w:id="2691" w:author="Andrija Ilic" w:date="2015-08-19T19:52:00Z">
        <w:r>
          <w:rPr>
            <w:lang w:val="sr-Cyrl-RS"/>
          </w:rPr>
          <w:t>студента</w:t>
        </w:r>
      </w:ins>
      <w:ins w:id="2692" w:author="Andrija Ilic" w:date="2015-08-19T19:51:00Z">
        <w:r>
          <w:rPr>
            <w:lang w:val="sr-Cyrl-RS"/>
          </w:rPr>
          <w:t>)</w:t>
        </w:r>
        <w:r>
          <w:t xml:space="preserve"> сис</w:t>
        </w:r>
        <w:r>
          <w:rPr>
            <w:lang w:val="sr-Cyrl-RS"/>
          </w:rPr>
          <w:t>т</w:t>
        </w:r>
        <w:r>
          <w:t>ема:</w:t>
        </w:r>
      </w:ins>
    </w:p>
    <w:p w14:paraId="146629D4" w14:textId="77777777" w:rsidR="00880EA8" w:rsidRDefault="00880EA8">
      <w:pPr>
        <w:pStyle w:val="ListParagraph"/>
        <w:rPr>
          <w:ins w:id="2693" w:author="Andrija Ilic" w:date="2015-08-19T19:51:00Z"/>
        </w:rPr>
        <w:pPrChange w:id="2694" w:author="Boni" w:date="2014-09-07T20:48:00Z">
          <w:pPr>
            <w:ind w:left="360"/>
          </w:pPr>
        </w:pPrChange>
      </w:pPr>
    </w:p>
    <w:p w14:paraId="2E5F53E7" w14:textId="77777777" w:rsidR="00880EA8" w:rsidRPr="00880EA8" w:rsidRDefault="00880EA8">
      <w:pPr>
        <w:pStyle w:val="ListParagraph"/>
        <w:numPr>
          <w:ilvl w:val="0"/>
          <w:numId w:val="41"/>
        </w:numPr>
        <w:rPr>
          <w:ins w:id="2695" w:author="Andrija Ilic" w:date="2015-08-19T19:52:00Z"/>
          <w:rPrChange w:id="2696" w:author="Andrija Ilic" w:date="2015-08-19T19:52:00Z">
            <w:rPr>
              <w:ins w:id="2697" w:author="Andrija Ilic" w:date="2015-08-19T19:52:00Z"/>
              <w:lang w:val="sr-Cyrl-RS"/>
            </w:rPr>
          </w:rPrChange>
        </w:rPr>
        <w:pPrChange w:id="2698" w:author="Andrija Ilic" w:date="2015-08-19T19:52:00Z">
          <w:pPr>
            <w:ind w:left="360"/>
          </w:pPr>
        </w:pPrChange>
      </w:pPr>
      <w:ins w:id="2699" w:author="Andrija Ilic" w:date="2015-08-19T19:51:00Z">
        <w:r>
          <w:rPr>
            <w:lang w:val="sr-Cyrl-RS"/>
          </w:rPr>
          <w:t>Регистрација</w:t>
        </w:r>
      </w:ins>
      <w:ins w:id="2700" w:author="Andrija Ilic" w:date="2015-08-19T19:52:00Z">
        <w:r>
          <w:rPr>
            <w:lang w:val="sr-Cyrl-RS"/>
          </w:rPr>
          <w:t xml:space="preserve"> корисника</w:t>
        </w:r>
      </w:ins>
    </w:p>
    <w:p w14:paraId="4921A555" w14:textId="722856C2" w:rsidR="003C5E11" w:rsidRPr="003C5E11" w:rsidRDefault="00455F53">
      <w:pPr>
        <w:pStyle w:val="ListParagraph"/>
        <w:numPr>
          <w:ilvl w:val="0"/>
          <w:numId w:val="41"/>
        </w:numPr>
        <w:rPr>
          <w:ins w:id="2701" w:author="Andrija Ilic" w:date="2015-08-19T19:59:00Z"/>
          <w:rPrChange w:id="2702" w:author="Andrija Ilic" w:date="2015-08-19T20:00:00Z">
            <w:rPr>
              <w:ins w:id="2703" w:author="Andrija Ilic" w:date="2015-08-19T19:59:00Z"/>
              <w:lang w:val="sr-Cyrl-RS"/>
            </w:rPr>
          </w:rPrChange>
        </w:rPr>
        <w:pPrChange w:id="2704" w:author="Andrija Ilic" w:date="2015-08-19T19:52:00Z">
          <w:pPr>
            <w:ind w:left="360"/>
          </w:pPr>
        </w:pPrChange>
      </w:pPr>
      <w:ins w:id="2705" w:author="Andrija Ilic" w:date="2015-09-06T11:15:00Z">
        <w:r>
          <w:rPr>
            <w:lang w:val="sr-Cyrl-RS"/>
          </w:rPr>
          <w:t>Измена података о</w:t>
        </w:r>
      </w:ins>
      <w:ins w:id="2706" w:author="Andrija Ilic" w:date="2015-08-19T19:59:00Z">
        <w:r w:rsidR="003C5E11">
          <w:rPr>
            <w:lang w:val="sr-Cyrl-RS"/>
          </w:rPr>
          <w:t xml:space="preserve"> корисник</w:t>
        </w:r>
      </w:ins>
      <w:ins w:id="2707" w:author="Andrija Ilic" w:date="2015-09-06T11:15:00Z">
        <w:r>
          <w:rPr>
            <w:lang w:val="sr-Cyrl-RS"/>
          </w:rPr>
          <w:t>у</w:t>
        </w:r>
      </w:ins>
    </w:p>
    <w:p w14:paraId="2AD096A1" w14:textId="77777777" w:rsidR="003C5E11" w:rsidRPr="00880EA8" w:rsidRDefault="003C5E11">
      <w:pPr>
        <w:pStyle w:val="ListParagraph"/>
        <w:numPr>
          <w:ilvl w:val="0"/>
          <w:numId w:val="41"/>
        </w:numPr>
        <w:rPr>
          <w:ins w:id="2708" w:author="Andrija Ilic" w:date="2015-08-19T19:52:00Z"/>
          <w:rPrChange w:id="2709" w:author="Andrija Ilic" w:date="2015-08-19T19:52:00Z">
            <w:rPr>
              <w:ins w:id="2710" w:author="Andrija Ilic" w:date="2015-08-19T19:52:00Z"/>
              <w:lang w:val="sr-Cyrl-RS"/>
            </w:rPr>
          </w:rPrChange>
        </w:rPr>
        <w:pPrChange w:id="2711" w:author="Andrija Ilic" w:date="2015-08-19T19:52:00Z">
          <w:pPr>
            <w:ind w:left="360"/>
          </w:pPr>
        </w:pPrChange>
      </w:pPr>
      <w:ins w:id="2712" w:author="Andrija Ilic" w:date="2015-08-19T20:01:00Z">
        <w:r>
          <w:rPr>
            <w:lang w:val="sr-Cyrl-RS"/>
          </w:rPr>
          <w:t>Преглед активности корисника</w:t>
        </w:r>
      </w:ins>
    </w:p>
    <w:p w14:paraId="1F2F75C8" w14:textId="77777777" w:rsidR="002D0920" w:rsidRPr="002D0920" w:rsidDel="00880EA8" w:rsidRDefault="002D0920">
      <w:pPr>
        <w:rPr>
          <w:del w:id="2713" w:author="Andrija Ilic" w:date="2015-08-19T19:51:00Z"/>
        </w:rPr>
      </w:pPr>
      <w:ins w:id="2714" w:author="Boni" w:date="2014-09-07T20:48:00Z">
        <w:del w:id="2715" w:author="Andrija Ilic" w:date="2015-08-19T19:51:00Z">
          <w:r w:rsidDel="00880EA8">
            <w:delText>Заједничк</w:delText>
          </w:r>
        </w:del>
        <w:del w:id="2716" w:author="Andrija Ilic" w:date="2015-08-19T19:50:00Z">
          <w:r w:rsidDel="00880EA8">
            <w:delText>о</w:delText>
          </w:r>
        </w:del>
        <w:del w:id="2717" w:author="Andrija Ilic" w:date="2015-08-19T19:51:00Z">
          <w:r w:rsidDel="00880EA8">
            <w:delText xml:space="preserve"> случајеви коришћења:</w:delText>
          </w:r>
        </w:del>
      </w:ins>
    </w:p>
    <w:p w14:paraId="7AC64495" w14:textId="77777777" w:rsidR="00CE7A92" w:rsidDel="00880EA8" w:rsidRDefault="00CE7A92">
      <w:pPr>
        <w:rPr>
          <w:del w:id="2718" w:author="Andrija Ilic" w:date="2015-08-19T19:51:00Z"/>
        </w:rPr>
        <w:pPrChange w:id="2719" w:author="Andrija Ilic" w:date="2015-08-19T19:52:00Z">
          <w:pPr>
            <w:pStyle w:val="ListParagraph"/>
            <w:numPr>
              <w:numId w:val="2"/>
            </w:numPr>
            <w:ind w:left="1080" w:hanging="360"/>
          </w:pPr>
        </w:pPrChange>
      </w:pPr>
      <w:del w:id="2720" w:author="Andrija Ilic" w:date="2015-08-19T19:51:00Z">
        <w:r w:rsidDel="00880EA8">
          <w:delText>Аутентикација корисника</w:delText>
        </w:r>
      </w:del>
    </w:p>
    <w:p w14:paraId="2341FA8C" w14:textId="77777777" w:rsidR="00CE7A92" w:rsidDel="00880EA8" w:rsidRDefault="00CE7A92">
      <w:pPr>
        <w:rPr>
          <w:del w:id="2721" w:author="Andrija Ilic" w:date="2015-08-19T19:51:00Z"/>
        </w:rPr>
        <w:pPrChange w:id="2722" w:author="Andrija Ilic" w:date="2015-08-19T19:52:00Z">
          <w:pPr>
            <w:pStyle w:val="ListParagraph"/>
            <w:numPr>
              <w:numId w:val="2"/>
            </w:numPr>
            <w:ind w:left="1080" w:hanging="360"/>
          </w:pPr>
        </w:pPrChange>
      </w:pPr>
      <w:del w:id="2723" w:author="Andrija Ilic" w:date="2015-08-19T19:51:00Z">
        <w:r w:rsidDel="00880EA8">
          <w:delText>Претрага пословних партнера</w:delText>
        </w:r>
      </w:del>
    </w:p>
    <w:p w14:paraId="35358E6C" w14:textId="77777777" w:rsidR="00CE7A92" w:rsidDel="00880EA8" w:rsidRDefault="00CE7A92">
      <w:pPr>
        <w:rPr>
          <w:del w:id="2724" w:author="Andrija Ilic" w:date="2015-08-19T19:51:00Z"/>
        </w:rPr>
        <w:pPrChange w:id="2725" w:author="Andrija Ilic" w:date="2015-08-19T19:52:00Z">
          <w:pPr>
            <w:pStyle w:val="ListParagraph"/>
            <w:numPr>
              <w:numId w:val="2"/>
            </w:numPr>
            <w:ind w:left="1080" w:hanging="360"/>
          </w:pPr>
        </w:pPrChange>
      </w:pPr>
      <w:del w:id="2726" w:author="Andrija Ilic" w:date="2015-08-19T19:51:00Z">
        <w:r w:rsidDel="00880EA8">
          <w:delText>Креирање рачуна</w:delText>
        </w:r>
      </w:del>
    </w:p>
    <w:p w14:paraId="62A59C99" w14:textId="77777777" w:rsidR="00252993" w:rsidDel="00880EA8" w:rsidRDefault="00CE7A92">
      <w:pPr>
        <w:rPr>
          <w:del w:id="2727" w:author="Andrija Ilic" w:date="2015-08-19T19:51:00Z"/>
        </w:rPr>
        <w:pPrChange w:id="2728" w:author="Andrija Ilic" w:date="2015-08-19T19:52:00Z">
          <w:pPr>
            <w:ind w:left="360"/>
          </w:pPr>
        </w:pPrChange>
      </w:pPr>
      <w:del w:id="2729" w:author="Andrija Ilic" w:date="2015-08-19T19:51:00Z">
        <w:r w:rsidDel="00880EA8">
          <w:delText>Додавање нових запослених</w:delText>
        </w:r>
      </w:del>
    </w:p>
    <w:p w14:paraId="067591D9" w14:textId="77777777" w:rsidR="002D0920" w:rsidDel="00880EA8" w:rsidRDefault="002D0920">
      <w:pPr>
        <w:rPr>
          <w:ins w:id="2730" w:author="Boni" w:date="2014-09-07T20:48:00Z"/>
          <w:del w:id="2731" w:author="Andrija Ilic" w:date="2015-08-19T19:51:00Z"/>
        </w:rPr>
        <w:pPrChange w:id="2732" w:author="Andrija Ilic" w:date="2015-08-19T19:52:00Z">
          <w:pPr>
            <w:pStyle w:val="ListParagraph"/>
            <w:numPr>
              <w:numId w:val="2"/>
            </w:numPr>
            <w:ind w:left="1080" w:hanging="360"/>
          </w:pPr>
        </w:pPrChange>
      </w:pPr>
    </w:p>
    <w:p w14:paraId="6768D366" w14:textId="77777777" w:rsidR="00252993" w:rsidDel="00880EA8" w:rsidRDefault="002D0920">
      <w:pPr>
        <w:rPr>
          <w:ins w:id="2733" w:author="Boni" w:date="2014-09-07T20:48:00Z"/>
          <w:del w:id="2734" w:author="Andrija Ilic" w:date="2015-08-19T19:51:00Z"/>
        </w:rPr>
        <w:pPrChange w:id="2735" w:author="Andrija Ilic" w:date="2015-08-19T19:52:00Z">
          <w:pPr>
            <w:ind w:left="360"/>
          </w:pPr>
        </w:pPrChange>
      </w:pPr>
      <w:ins w:id="2736" w:author="Boni" w:date="2014-09-07T20:49:00Z">
        <w:del w:id="2737" w:author="Andrija Ilic" w:date="2015-08-19T19:51:00Z">
          <w:r w:rsidDel="00880EA8">
            <w:delText>Одјава са система</w:delText>
          </w:r>
        </w:del>
      </w:ins>
    </w:p>
    <w:p w14:paraId="3B82D848" w14:textId="77777777" w:rsidR="00252993" w:rsidDel="00880EA8" w:rsidRDefault="00252993">
      <w:pPr>
        <w:rPr>
          <w:ins w:id="2738" w:author="Boni" w:date="2014-09-07T20:49:00Z"/>
          <w:del w:id="2739" w:author="Andrija Ilic" w:date="2015-08-19T19:51:00Z"/>
        </w:rPr>
        <w:pPrChange w:id="2740" w:author="Andrija Ilic" w:date="2015-08-19T19:52:00Z">
          <w:pPr>
            <w:ind w:left="360"/>
          </w:pPr>
        </w:pPrChange>
      </w:pPr>
    </w:p>
    <w:p w14:paraId="25B00F09" w14:textId="77777777" w:rsidR="00880EA8" w:rsidRDefault="00880EA8">
      <w:pPr>
        <w:rPr>
          <w:ins w:id="2741" w:author="Andrija Ilic" w:date="2015-08-19T19:51:00Z"/>
        </w:rPr>
        <w:pPrChange w:id="2742" w:author="Andrija Ilic" w:date="2015-08-19T19:52:00Z">
          <w:pPr>
            <w:ind w:left="360"/>
          </w:pPr>
        </w:pPrChange>
      </w:pPr>
    </w:p>
    <w:p w14:paraId="6E3D8DAE" w14:textId="5DBE8711" w:rsidR="00252993" w:rsidRDefault="00BE6367">
      <w:pPr>
        <w:pStyle w:val="ListParagraph"/>
        <w:rPr>
          <w:ins w:id="2743" w:author="Andrija Ilic" w:date="2015-09-05T10:08:00Z"/>
        </w:rPr>
        <w:pPrChange w:id="2744" w:author="Boni" w:date="2014-09-07T20:48:00Z">
          <w:pPr>
            <w:ind w:left="360"/>
          </w:pPr>
        </w:pPrChange>
      </w:pPr>
      <w:ins w:id="2745" w:author="Boni" w:date="2014-09-07T20:49:00Z">
        <w:r>
          <w:t>Случајеви коришћења за администратора сис</w:t>
        </w:r>
      </w:ins>
      <w:ins w:id="2746" w:author="Andrija Ilic" w:date="2015-09-08T18:00:00Z">
        <w:r w:rsidR="00C02B4B">
          <w:rPr>
            <w:lang w:val="sr-Cyrl-RS"/>
          </w:rPr>
          <w:t>т</w:t>
        </w:r>
      </w:ins>
      <w:ins w:id="2747" w:author="Boni" w:date="2014-09-07T20:49:00Z">
        <w:r>
          <w:t>ема:</w:t>
        </w:r>
      </w:ins>
    </w:p>
    <w:p w14:paraId="546D9883" w14:textId="77777777" w:rsidR="00F11783" w:rsidRDefault="00F11783">
      <w:pPr>
        <w:pStyle w:val="ListParagraph"/>
        <w:rPr>
          <w:ins w:id="2748" w:author="Boni" w:date="2014-09-07T20:49:00Z"/>
        </w:rPr>
        <w:pPrChange w:id="2749" w:author="Boni" w:date="2014-09-07T20:48:00Z">
          <w:pPr>
            <w:ind w:left="360"/>
          </w:pPr>
        </w:pPrChange>
      </w:pPr>
    </w:p>
    <w:p w14:paraId="09BD4A61" w14:textId="69E018B2" w:rsidR="00F11783" w:rsidRDefault="00F11783" w:rsidP="00BE6367">
      <w:pPr>
        <w:pStyle w:val="ListParagraph"/>
        <w:numPr>
          <w:ilvl w:val="0"/>
          <w:numId w:val="30"/>
        </w:numPr>
        <w:rPr>
          <w:ins w:id="2750" w:author="Andrija Ilic" w:date="2015-09-05T10:05:00Z"/>
        </w:rPr>
      </w:pPr>
      <w:ins w:id="2751" w:author="Andrija Ilic" w:date="2015-09-05T10:05:00Z">
        <w:r>
          <w:rPr>
            <w:lang w:val="sr-Cyrl-RS"/>
          </w:rPr>
          <w:t>Креирање</w:t>
        </w:r>
      </w:ins>
      <w:ins w:id="2752" w:author="Andrija Ilic" w:date="2015-09-06T11:25:00Z">
        <w:r w:rsidR="004E4E37">
          <w:rPr>
            <w:lang w:val="sr-Cyrl-RS"/>
          </w:rPr>
          <w:t xml:space="preserve"> и измена</w:t>
        </w:r>
      </w:ins>
      <w:ins w:id="2753" w:author="Andrija Ilic" w:date="2015-09-05T10:05:00Z">
        <w:r>
          <w:rPr>
            <w:lang w:val="sr-Cyrl-RS"/>
          </w:rPr>
          <w:t xml:space="preserve"> програм</w:t>
        </w:r>
      </w:ins>
      <w:ins w:id="2754" w:author="Andrija Ilic" w:date="2015-09-06T10:42:00Z">
        <w:r w:rsidR="0016016C">
          <w:rPr>
            <w:lang w:val="sr-Cyrl-RS"/>
          </w:rPr>
          <w:t>а</w:t>
        </w:r>
      </w:ins>
      <w:ins w:id="2755" w:author="Andrija Ilic" w:date="2015-09-05T10:05:00Z">
        <w:r>
          <w:rPr>
            <w:lang w:val="sr-Cyrl-RS"/>
          </w:rPr>
          <w:t xml:space="preserve"> </w:t>
        </w:r>
      </w:ins>
    </w:p>
    <w:p w14:paraId="4A713C01" w14:textId="77777777" w:rsidR="00BE6367" w:rsidRPr="0016016C" w:rsidRDefault="00BE6367" w:rsidP="00BE6367">
      <w:pPr>
        <w:pStyle w:val="ListParagraph"/>
        <w:numPr>
          <w:ilvl w:val="0"/>
          <w:numId w:val="30"/>
        </w:numPr>
        <w:rPr>
          <w:ins w:id="2756" w:author="Andrija Ilic" w:date="2015-09-06T10:45:00Z"/>
          <w:rPrChange w:id="2757" w:author="Andrija Ilic" w:date="2015-09-06T10:45:00Z">
            <w:rPr>
              <w:ins w:id="2758" w:author="Andrija Ilic" w:date="2015-09-06T10:45:00Z"/>
              <w:lang w:val="sr-Cyrl-RS"/>
            </w:rPr>
          </w:rPrChange>
        </w:rPr>
      </w:pPr>
      <w:ins w:id="2759" w:author="Boni" w:date="2014-09-07T20:52:00Z">
        <w:del w:id="2760" w:author="Andrija Ilic" w:date="2015-08-19T20:03:00Z">
          <w:r w:rsidDel="003C5E11">
            <w:delText>Преглед рачуна</w:delText>
          </w:r>
        </w:del>
      </w:ins>
      <w:ins w:id="2761" w:author="Andrija Ilic" w:date="2015-08-19T20:03:00Z">
        <w:r w:rsidR="003C5E11">
          <w:rPr>
            <w:lang w:val="sr-Cyrl-RS"/>
          </w:rPr>
          <w:t>Пријава студената на предмет</w:t>
        </w:r>
      </w:ins>
    </w:p>
    <w:p w14:paraId="544C208E" w14:textId="0789D5F6" w:rsidR="0016016C" w:rsidRPr="00BE6367" w:rsidRDefault="0016016C" w:rsidP="00BE6367">
      <w:pPr>
        <w:pStyle w:val="ListParagraph"/>
        <w:numPr>
          <w:ilvl w:val="0"/>
          <w:numId w:val="30"/>
        </w:numPr>
        <w:rPr>
          <w:ins w:id="2762" w:author="Boni" w:date="2014-09-07T20:53:00Z"/>
        </w:rPr>
      </w:pPr>
      <w:ins w:id="2763" w:author="Andrija Ilic" w:date="2015-09-06T10:45:00Z">
        <w:r>
          <w:rPr>
            <w:lang w:val="sr-Cyrl-RS"/>
          </w:rPr>
          <w:t>Преглед информација о студентима</w:t>
        </w:r>
      </w:ins>
    </w:p>
    <w:p w14:paraId="7517CC80" w14:textId="4DE1EC4C" w:rsidR="00BE6367" w:rsidRPr="00BE6367" w:rsidRDefault="00BE6367" w:rsidP="00BE6367">
      <w:pPr>
        <w:pStyle w:val="ListParagraph"/>
        <w:numPr>
          <w:ilvl w:val="0"/>
          <w:numId w:val="30"/>
        </w:numPr>
        <w:rPr>
          <w:ins w:id="2764" w:author="Boni" w:date="2014-09-07T20:52:00Z"/>
        </w:rPr>
      </w:pPr>
      <w:ins w:id="2765" w:author="Boni" w:date="2014-09-07T20:53:00Z">
        <w:del w:id="2766" w:author="Andrija Ilic" w:date="2015-08-19T20:06:00Z">
          <w:r w:rsidDel="003C5E11">
            <w:delText>Брисање рачуна</w:delText>
          </w:r>
        </w:del>
      </w:ins>
      <w:ins w:id="2767" w:author="Andrija Ilic" w:date="2015-08-19T20:06:00Z">
        <w:r w:rsidR="003C5E11">
          <w:rPr>
            <w:lang w:val="sr-Cyrl-RS"/>
          </w:rPr>
          <w:t>Унос резултата</w:t>
        </w:r>
      </w:ins>
      <w:ins w:id="2768" w:author="Andrija Ilic" w:date="2015-09-06T10:45:00Z">
        <w:r w:rsidR="0016016C">
          <w:rPr>
            <w:lang w:val="sr-Cyrl-RS"/>
          </w:rPr>
          <w:t xml:space="preserve"> за задату активност</w:t>
        </w:r>
      </w:ins>
    </w:p>
    <w:p w14:paraId="2D0D380C" w14:textId="13954B90" w:rsidR="00252993" w:rsidRPr="00B475BE" w:rsidRDefault="00BE6367">
      <w:pPr>
        <w:pStyle w:val="ListParagraph"/>
        <w:numPr>
          <w:ilvl w:val="0"/>
          <w:numId w:val="30"/>
        </w:numPr>
        <w:rPr>
          <w:ins w:id="2769" w:author="Andrija Ilic" w:date="2015-08-19T20:47:00Z"/>
          <w:rPrChange w:id="2770" w:author="Andrija Ilic" w:date="2015-08-19T20:47:00Z">
            <w:rPr>
              <w:ins w:id="2771" w:author="Andrija Ilic" w:date="2015-08-19T20:47:00Z"/>
              <w:lang w:val="sr-Cyrl-RS"/>
            </w:rPr>
          </w:rPrChange>
        </w:rPr>
        <w:pPrChange w:id="2772" w:author="Boni" w:date="2014-09-07T20:49:00Z">
          <w:pPr>
            <w:ind w:left="360"/>
          </w:pPr>
        </w:pPrChange>
      </w:pPr>
      <w:ins w:id="2773" w:author="Boni" w:date="2014-09-07T20:52:00Z">
        <w:del w:id="2774" w:author="Andrija Ilic" w:date="2015-08-19T20:08:00Z">
          <w:r w:rsidDel="003C5E11">
            <w:delText>Преглед корисника</w:delText>
          </w:r>
        </w:del>
      </w:ins>
      <w:ins w:id="2775" w:author="Andrija Ilic" w:date="2015-08-19T20:08:00Z">
        <w:r w:rsidR="003C5E11">
          <w:rPr>
            <w:lang w:val="sr-Cyrl-RS"/>
          </w:rPr>
          <w:t>Пр</w:t>
        </w:r>
      </w:ins>
      <w:ins w:id="2776" w:author="Andrija Ilic" w:date="2015-09-06T10:45:00Z">
        <w:r w:rsidR="0016016C">
          <w:rPr>
            <w:lang w:val="sr-Cyrl-RS"/>
          </w:rPr>
          <w:t>еглед</w:t>
        </w:r>
      </w:ins>
      <w:ins w:id="2777" w:author="Andrija Ilic" w:date="2015-08-19T20:08:00Z">
        <w:r w:rsidR="003C5E11">
          <w:rPr>
            <w:lang w:val="sr-Cyrl-RS"/>
          </w:rPr>
          <w:t xml:space="preserve"> активности по предмету </w:t>
        </w:r>
      </w:ins>
      <w:ins w:id="2778" w:author="Andrija Ilic" w:date="2015-08-19T20:09:00Z">
        <w:r w:rsidR="003C5E11">
          <w:t>/</w:t>
        </w:r>
        <w:r w:rsidR="003C5E11">
          <w:rPr>
            <w:lang w:val="sr-Cyrl-RS"/>
          </w:rPr>
          <w:t xml:space="preserve"> години</w:t>
        </w:r>
      </w:ins>
    </w:p>
    <w:p w14:paraId="033FD92C" w14:textId="77777777" w:rsidR="00B475BE" w:rsidRDefault="00B475BE">
      <w:pPr>
        <w:pStyle w:val="ListParagraph"/>
        <w:ind w:left="1080"/>
        <w:rPr>
          <w:ins w:id="2779" w:author="Andrija Ilic" w:date="2015-09-08T21:26:00Z"/>
        </w:rPr>
        <w:pPrChange w:id="2780" w:author="Andrija Ilic" w:date="2015-08-19T20:48:00Z">
          <w:pPr>
            <w:ind w:left="360"/>
          </w:pPr>
        </w:pPrChange>
      </w:pPr>
    </w:p>
    <w:p w14:paraId="221B2560" w14:textId="4CD4F4A2" w:rsidR="00C722DC" w:rsidRDefault="00C722DC">
      <w:pPr>
        <w:pStyle w:val="ListParagraph"/>
        <w:ind w:left="1080"/>
        <w:rPr>
          <w:ins w:id="2781" w:author="Boni" w:date="2014-09-07T20:52:00Z"/>
        </w:rPr>
        <w:pPrChange w:id="2782" w:author="Andrija Ilic" w:date="2015-08-19T20:48:00Z">
          <w:pPr>
            <w:ind w:left="360"/>
          </w:pPr>
        </w:pPrChange>
      </w:pPr>
      <w:ins w:id="2783" w:author="Andrija Ilic" w:date="2015-09-08T21:27:00Z">
        <w:r>
          <w:rPr>
            <w:noProof/>
          </w:rPr>
          <w:drawing>
            <wp:inline distT="0" distB="0" distL="0" distR="0" wp14:anchorId="20B9CF2F" wp14:editId="3CB6E1DD">
              <wp:extent cx="5732145" cy="29540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orisnik.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4020"/>
                      </a:xfrm>
                      <a:prstGeom prst="rect">
                        <a:avLst/>
                      </a:prstGeom>
                    </pic:spPr>
                  </pic:pic>
                </a:graphicData>
              </a:graphic>
            </wp:inline>
          </w:drawing>
        </w:r>
      </w:ins>
    </w:p>
    <w:p w14:paraId="5EB5A74B" w14:textId="672D430F" w:rsidR="00C722DC" w:rsidRDefault="00C722DC" w:rsidP="00C722DC">
      <w:pPr>
        <w:ind w:left="360"/>
        <w:jc w:val="center"/>
        <w:rPr>
          <w:ins w:id="2784" w:author="Andrija Ilic" w:date="2015-09-08T21:34:00Z"/>
          <w:lang w:val="sr-Cyrl-RS"/>
        </w:rPr>
      </w:pPr>
      <w:ins w:id="2785" w:author="Andrija Ilic" w:date="2015-09-08T21:27:00Z">
        <w:r>
          <w:lastRenderedPageBreak/>
          <w:t xml:space="preserve">Дијаграм 1. </w:t>
        </w:r>
        <w:r>
          <w:rPr>
            <w:lang w:val="sr-Cyrl-RS"/>
          </w:rPr>
          <w:t>С</w:t>
        </w:r>
        <w:r>
          <w:t>лучајеви коришћења</w:t>
        </w:r>
        <w:r>
          <w:rPr>
            <w:lang w:val="sr-Cyrl-RS"/>
          </w:rPr>
          <w:t xml:space="preserve"> за корисника</w:t>
        </w:r>
      </w:ins>
    </w:p>
    <w:p w14:paraId="080D16BC" w14:textId="7564E654" w:rsidR="008C5A11" w:rsidRDefault="008C5A11" w:rsidP="00C722DC">
      <w:pPr>
        <w:ind w:left="360"/>
        <w:jc w:val="center"/>
        <w:rPr>
          <w:ins w:id="2786" w:author="Andrija Ilic" w:date="2015-09-08T21:28:00Z"/>
          <w:lang w:val="sr-Cyrl-RS"/>
        </w:rPr>
      </w:pPr>
      <w:ins w:id="2787" w:author="Andrija Ilic" w:date="2015-09-08T21:34:00Z">
        <w:r>
          <w:rPr>
            <w:noProof/>
          </w:rPr>
          <w:drawing>
            <wp:inline distT="0" distB="0" distL="0" distR="0" wp14:anchorId="3AE50BC4" wp14:editId="018DD950">
              <wp:extent cx="5732145" cy="350774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07740"/>
                      </a:xfrm>
                      <a:prstGeom prst="rect">
                        <a:avLst/>
                      </a:prstGeom>
                    </pic:spPr>
                  </pic:pic>
                </a:graphicData>
              </a:graphic>
            </wp:inline>
          </w:drawing>
        </w:r>
      </w:ins>
    </w:p>
    <w:p w14:paraId="7C194315" w14:textId="046E9D8A" w:rsidR="002F768C" w:rsidRPr="00C722DC" w:rsidRDefault="002F768C" w:rsidP="00C722DC">
      <w:pPr>
        <w:ind w:left="360"/>
        <w:jc w:val="center"/>
        <w:rPr>
          <w:ins w:id="2788" w:author="Andrija Ilic" w:date="2015-09-08T21:27:00Z"/>
          <w:lang w:val="sr-Cyrl-RS"/>
          <w:rPrChange w:id="2789" w:author="Andrija Ilic" w:date="2015-09-08T21:27:00Z">
            <w:rPr>
              <w:ins w:id="2790" w:author="Andrija Ilic" w:date="2015-09-08T21:27:00Z"/>
            </w:rPr>
          </w:rPrChange>
        </w:rPr>
      </w:pPr>
      <w:ins w:id="2791" w:author="Andrija Ilic" w:date="2015-09-08T21:28:00Z">
        <w:r>
          <w:t xml:space="preserve">Дијаграм </w:t>
        </w:r>
        <w:r>
          <w:rPr>
            <w:lang w:val="sr-Cyrl-RS"/>
          </w:rPr>
          <w:t>2</w:t>
        </w:r>
        <w:r>
          <w:t xml:space="preserve">. </w:t>
        </w:r>
        <w:r>
          <w:rPr>
            <w:lang w:val="sr-Cyrl-RS"/>
          </w:rPr>
          <w:t>С</w:t>
        </w:r>
        <w:r>
          <w:t>лучајеви коришћења</w:t>
        </w:r>
        <w:r>
          <w:rPr>
            <w:lang w:val="sr-Cyrl-RS"/>
          </w:rPr>
          <w:t xml:space="preserve"> за администратора</w:t>
        </w:r>
      </w:ins>
    </w:p>
    <w:p w14:paraId="437B228F" w14:textId="77777777" w:rsidR="00252993" w:rsidDel="00B475BE" w:rsidRDefault="00BE6367">
      <w:pPr>
        <w:pStyle w:val="ListParagraph"/>
        <w:numPr>
          <w:ilvl w:val="0"/>
          <w:numId w:val="30"/>
        </w:numPr>
        <w:rPr>
          <w:ins w:id="2792" w:author="Boni" w:date="2014-09-07T20:52:00Z"/>
          <w:del w:id="2793" w:author="Andrija Ilic" w:date="2015-08-19T20:46:00Z"/>
        </w:rPr>
        <w:pPrChange w:id="2794" w:author="Boni" w:date="2014-09-07T20:49:00Z">
          <w:pPr>
            <w:ind w:left="360"/>
          </w:pPr>
        </w:pPrChange>
      </w:pPr>
      <w:ins w:id="2795" w:author="Boni" w:date="2014-09-07T20:52:00Z">
        <w:del w:id="2796" w:author="Andrija Ilic" w:date="2015-08-19T20:09:00Z">
          <w:r w:rsidDel="003C5E11">
            <w:delText>Додавање корисника</w:delText>
          </w:r>
        </w:del>
      </w:ins>
    </w:p>
    <w:p w14:paraId="65E99CEB" w14:textId="77777777" w:rsidR="00252993" w:rsidDel="00B475BE" w:rsidRDefault="00BE6367">
      <w:pPr>
        <w:pStyle w:val="ListParagraph"/>
        <w:numPr>
          <w:ilvl w:val="0"/>
          <w:numId w:val="30"/>
        </w:numPr>
        <w:rPr>
          <w:ins w:id="2797" w:author="Boni" w:date="2014-09-07T20:52:00Z"/>
          <w:del w:id="2798" w:author="Andrija Ilic" w:date="2015-08-19T20:46:00Z"/>
        </w:rPr>
        <w:pPrChange w:id="2799" w:author="Boni" w:date="2014-09-07T20:49:00Z">
          <w:pPr>
            <w:ind w:left="360"/>
          </w:pPr>
        </w:pPrChange>
      </w:pPr>
      <w:ins w:id="2800" w:author="Boni" w:date="2014-09-07T20:52:00Z">
        <w:del w:id="2801" w:author="Andrija Ilic" w:date="2015-08-19T20:46:00Z">
          <w:r w:rsidDel="00B475BE">
            <w:delText>Измена података о кориснику</w:delText>
          </w:r>
        </w:del>
      </w:ins>
    </w:p>
    <w:p w14:paraId="4E35D377" w14:textId="77777777" w:rsidR="00252993" w:rsidDel="00B475BE" w:rsidRDefault="00BE6367">
      <w:pPr>
        <w:pStyle w:val="ListParagraph"/>
        <w:numPr>
          <w:ilvl w:val="0"/>
          <w:numId w:val="30"/>
        </w:numPr>
        <w:rPr>
          <w:ins w:id="2802" w:author="Boni" w:date="2014-09-07T20:48:00Z"/>
          <w:del w:id="2803" w:author="Andrija Ilic" w:date="2015-08-19T20:46:00Z"/>
        </w:rPr>
        <w:pPrChange w:id="2804" w:author="Boni" w:date="2014-09-07T20:49:00Z">
          <w:pPr>
            <w:ind w:left="360"/>
          </w:pPr>
        </w:pPrChange>
      </w:pPr>
      <w:ins w:id="2805" w:author="Boni" w:date="2014-09-07T20:52:00Z">
        <w:del w:id="2806" w:author="Andrija Ilic" w:date="2015-08-19T20:46:00Z">
          <w:r w:rsidDel="00B475BE">
            <w:delText>Брисање корисника</w:delText>
          </w:r>
        </w:del>
      </w:ins>
    </w:p>
    <w:p w14:paraId="01FE4BE2" w14:textId="77777777" w:rsidR="00252993" w:rsidRDefault="00CE7A92">
      <w:pPr>
        <w:pStyle w:val="ListParagraph"/>
        <w:rPr>
          <w:del w:id="2807" w:author="Boni" w:date="2014-09-07T20:48:00Z"/>
        </w:rPr>
        <w:pPrChange w:id="2808" w:author="Boni" w:date="2014-09-07T20:48:00Z">
          <w:pPr>
            <w:pStyle w:val="ListParagraph"/>
            <w:numPr>
              <w:numId w:val="2"/>
            </w:numPr>
            <w:ind w:left="1080" w:hanging="360"/>
          </w:pPr>
        </w:pPrChange>
      </w:pPr>
      <w:del w:id="2809" w:author="Boni" w:date="2014-09-07T20:48:00Z">
        <w:r w:rsidDel="002D0920">
          <w:delText>Преглед рачуна</w:delText>
        </w:r>
      </w:del>
    </w:p>
    <w:p w14:paraId="13B1D3CD" w14:textId="3955F468" w:rsidR="00252993" w:rsidDel="00C02B4B" w:rsidRDefault="00CE7A92">
      <w:pPr>
        <w:pStyle w:val="ListParagraph"/>
        <w:rPr>
          <w:del w:id="2810" w:author="Andrija Ilic" w:date="2015-09-08T18:00:00Z"/>
        </w:rPr>
        <w:pPrChange w:id="2811" w:author="Boni" w:date="2014-09-07T20:48:00Z">
          <w:pPr>
            <w:ind w:left="360"/>
          </w:pPr>
        </w:pPrChange>
      </w:pPr>
      <w:del w:id="2812" w:author="Andrija Ilic" w:date="2015-09-08T18:00:00Z">
        <w:r w:rsidDel="00C02B4B">
          <w:delText>Дијаграм</w:delText>
        </w:r>
      </w:del>
      <w:ins w:id="2813" w:author="Boni" w:date="2014-09-07T20:54:00Z">
        <w:del w:id="2814" w:author="Andrija Ilic" w:date="2015-09-08T18:00:00Z">
          <w:r w:rsidR="0081022B" w:rsidDel="00C02B4B">
            <w:delText>и</w:delText>
          </w:r>
        </w:del>
      </w:ins>
      <w:del w:id="2815" w:author="Andrija Ilic" w:date="2015-09-08T18:00:00Z">
        <w:r w:rsidDel="00C02B4B">
          <w:delText xml:space="preserve"> случајева коришћења је </w:delText>
        </w:r>
      </w:del>
      <w:ins w:id="2816" w:author="Boni" w:date="2014-09-07T20:55:00Z">
        <w:del w:id="2817" w:author="Andrija Ilic" w:date="2015-09-08T18:00:00Z">
          <w:r w:rsidR="0081022B" w:rsidDel="00C02B4B">
            <w:delText xml:space="preserve">су </w:delText>
          </w:r>
        </w:del>
      </w:ins>
      <w:del w:id="2818" w:author="Andrija Ilic" w:date="2015-09-08T18:00:00Z">
        <w:r w:rsidDel="00C02B4B">
          <w:delText>приказан</w:delText>
        </w:r>
      </w:del>
      <w:ins w:id="2819" w:author="Boni" w:date="2014-09-07T20:55:00Z">
        <w:del w:id="2820" w:author="Andrija Ilic" w:date="2015-09-08T18:00:00Z">
          <w:r w:rsidR="0081022B" w:rsidDel="00C02B4B">
            <w:delText>и</w:delText>
          </w:r>
        </w:del>
      </w:ins>
      <w:del w:id="2821" w:author="Andrija Ilic" w:date="2015-09-08T18:00:00Z">
        <w:r w:rsidDel="00C02B4B">
          <w:delText xml:space="preserve"> на слици:</w:delText>
        </w:r>
      </w:del>
    </w:p>
    <w:p w14:paraId="281729E1" w14:textId="5F7657EF" w:rsidR="005B6BA2" w:rsidDel="00F615B4" w:rsidRDefault="00252993">
      <w:pPr>
        <w:ind w:left="360"/>
        <w:jc w:val="center"/>
        <w:rPr>
          <w:del w:id="2822" w:author="Andrija Ilic" w:date="2015-09-06T10:46:00Z"/>
        </w:rPr>
      </w:pPr>
      <w:ins w:id="2823" w:author="Boni" w:date="2014-09-07T20:54:00Z">
        <w:del w:id="2824" w:author="Andrija Ilic" w:date="2015-09-06T10:46:00Z">
          <w:r w:rsidDel="00F615B4">
            <w:rPr>
              <w:noProof/>
              <w:rPrChange w:id="2825" w:author="Unknown">
                <w:rPr>
                  <w:noProof/>
                  <w:color w:val="0000FF" w:themeColor="hyperlink"/>
                  <w:u w:val="single"/>
                </w:rPr>
              </w:rPrChange>
            </w:rPr>
            <w:drawing>
              <wp:inline distT="0" distB="0" distL="0" distR="0" wp14:anchorId="6EF7BD61" wp14:editId="635F70C6">
                <wp:extent cx="3116036" cy="1923057"/>
                <wp:effectExtent l="19050" t="0" r="8164" b="0"/>
                <wp:docPr id="63" name="Picture 62"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4" cstate="print"/>
                        <a:stretch>
                          <a:fillRect/>
                        </a:stretch>
                      </pic:blipFill>
                      <pic:spPr>
                        <a:xfrm>
                          <a:off x="0" y="0"/>
                          <a:ext cx="3118618" cy="1924651"/>
                        </a:xfrm>
                        <a:prstGeom prst="rect">
                          <a:avLst/>
                        </a:prstGeom>
                      </pic:spPr>
                    </pic:pic>
                  </a:graphicData>
                </a:graphic>
              </wp:inline>
            </w:drawing>
          </w:r>
        </w:del>
      </w:ins>
      <w:del w:id="2826" w:author="Boni" w:date="2014-09-07T00:13:00Z">
        <w:r>
          <w:rPr>
            <w:noProof/>
            <w:rPrChange w:id="2827" w:author="Unknown">
              <w:rPr>
                <w:noProof/>
                <w:color w:val="0000FF" w:themeColor="hyperlink"/>
                <w:u w:val="single"/>
              </w:rPr>
            </w:rPrChange>
          </w:rPr>
          <w:drawing>
            <wp:inline distT="0" distB="0" distL="0" distR="0" wp14:anchorId="11844D34" wp14:editId="1B926D8E">
              <wp:extent cx="2965107" cy="2915835"/>
              <wp:effectExtent l="19050" t="0" r="6693" b="0"/>
              <wp:docPr id="22" name="Picture 21" descr="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35" cstate="print"/>
                      <a:stretch>
                        <a:fillRect/>
                      </a:stretch>
                    </pic:blipFill>
                    <pic:spPr>
                      <a:xfrm>
                        <a:off x="0" y="0"/>
                        <a:ext cx="2966272" cy="2916980"/>
                      </a:xfrm>
                      <a:prstGeom prst="rect">
                        <a:avLst/>
                      </a:prstGeom>
                    </pic:spPr>
                  </pic:pic>
                </a:graphicData>
              </a:graphic>
            </wp:inline>
          </w:drawing>
        </w:r>
      </w:del>
    </w:p>
    <w:p w14:paraId="1BAE7562" w14:textId="2BBCAD7B" w:rsidR="00974C1D" w:rsidRPr="00F6125F" w:rsidDel="00F615B4" w:rsidRDefault="00974C1D">
      <w:pPr>
        <w:ind w:left="360"/>
        <w:jc w:val="center"/>
        <w:rPr>
          <w:ins w:id="2828" w:author="Boni" w:date="2014-09-07T00:14:00Z"/>
          <w:del w:id="2829" w:author="Andrija Ilic" w:date="2015-09-06T10:46:00Z"/>
        </w:rPr>
      </w:pPr>
      <w:del w:id="2830" w:author="Andrija Ilic" w:date="2015-09-06T10:46:00Z">
        <w:r w:rsidDel="00F615B4">
          <w:delText xml:space="preserve">Слика </w:delText>
        </w:r>
      </w:del>
      <w:ins w:id="2831" w:author="Boni" w:date="2014-09-07T21:07:00Z">
        <w:del w:id="2832" w:author="Andrija Ilic" w:date="2015-09-06T10:46:00Z">
          <w:r w:rsidR="00F6125F" w:rsidDel="00F615B4">
            <w:delText xml:space="preserve">Дијаграм </w:delText>
          </w:r>
        </w:del>
      </w:ins>
      <w:del w:id="2833" w:author="Andrija Ilic" w:date="2015-09-06T10:46:00Z">
        <w:r w:rsidDel="00F615B4">
          <w:delText>7</w:delText>
        </w:r>
      </w:del>
      <w:ins w:id="2834" w:author="Boni" w:date="2014-09-07T21:07:00Z">
        <w:del w:id="2835" w:author="Andrija Ilic" w:date="2015-09-06T10:46:00Z">
          <w:r w:rsidR="00F6125F" w:rsidDel="00F615B4">
            <w:delText>1</w:delText>
          </w:r>
        </w:del>
      </w:ins>
      <w:del w:id="2836" w:author="Andrija Ilic" w:date="2015-09-06T10:46:00Z">
        <w:r w:rsidDel="00F615B4">
          <w:delText>. Дијаграм случајева коришћења</w:delText>
        </w:r>
      </w:del>
      <w:ins w:id="2837" w:author="Boni" w:date="2014-09-07T21:07:00Z">
        <w:del w:id="2838" w:author="Andrija Ilic" w:date="2015-09-06T10:46:00Z">
          <w:r w:rsidR="00F6125F" w:rsidDel="00F615B4">
            <w:delText>Заједнички случајеви коришћења</w:delText>
          </w:r>
        </w:del>
      </w:ins>
    </w:p>
    <w:p w14:paraId="0ED9DF83" w14:textId="00581C35" w:rsidR="009331F4" w:rsidRDefault="00252993">
      <w:pPr>
        <w:ind w:left="360"/>
        <w:jc w:val="center"/>
        <w:rPr>
          <w:ins w:id="2839" w:author="Boni" w:date="2014-09-07T00:13:00Z"/>
        </w:rPr>
      </w:pPr>
      <w:ins w:id="2840" w:author="Boni" w:date="2014-09-07T00:14:00Z">
        <w:del w:id="2841" w:author="Andrija Ilic" w:date="2015-09-06T10:46:00Z">
          <w:r w:rsidDel="00F615B4">
            <w:rPr>
              <w:noProof/>
              <w:rPrChange w:id="2842" w:author="Unknown">
                <w:rPr>
                  <w:noProof/>
                  <w:color w:val="0000FF" w:themeColor="hyperlink"/>
                  <w:u w:val="single"/>
                </w:rPr>
              </w:rPrChange>
            </w:rPr>
            <w:drawing>
              <wp:inline distT="0" distB="0" distL="0" distR="0" wp14:anchorId="5B8193C3" wp14:editId="150E7C01">
                <wp:extent cx="2524365" cy="2441590"/>
                <wp:effectExtent l="19050" t="0" r="9285" b="0"/>
                <wp:docPr id="62" name="Picture 61" descr="sk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dministrator.jpg"/>
                        <pic:cNvPicPr/>
                      </pic:nvPicPr>
                      <pic:blipFill>
                        <a:blip r:embed="rId36" cstate="print"/>
                        <a:stretch>
                          <a:fillRect/>
                        </a:stretch>
                      </pic:blipFill>
                      <pic:spPr>
                        <a:xfrm>
                          <a:off x="0" y="0"/>
                          <a:ext cx="2523378" cy="2440636"/>
                        </a:xfrm>
                        <a:prstGeom prst="rect">
                          <a:avLst/>
                        </a:prstGeom>
                      </pic:spPr>
                    </pic:pic>
                  </a:graphicData>
                </a:graphic>
              </wp:inline>
            </w:drawing>
          </w:r>
        </w:del>
      </w:ins>
    </w:p>
    <w:p w14:paraId="6DFD0E4E" w14:textId="7A83DF06" w:rsidR="00776C24" w:rsidRPr="00455F53" w:rsidRDefault="00776C24" w:rsidP="00776C24">
      <w:pPr>
        <w:rPr>
          <w:ins w:id="2843" w:author="Andrija Ilic" w:date="2015-09-06T11:00:00Z"/>
          <w:b/>
        </w:rPr>
      </w:pPr>
      <w:ins w:id="2844" w:author="Andrija Ilic" w:date="2015-09-06T11:00:00Z">
        <w:r w:rsidRPr="00455F53">
          <w:rPr>
            <w:b/>
          </w:rPr>
          <w:t xml:space="preserve">Случај коришћења 1: </w:t>
        </w:r>
      </w:ins>
      <w:ins w:id="2845" w:author="Andrija Ilic" w:date="2015-09-06T11:01:00Z">
        <w:r w:rsidRPr="00455F53">
          <w:rPr>
            <w:b/>
            <w:lang w:val="sr-Cyrl-RS"/>
            <w:rPrChange w:id="2846" w:author="Andrija Ilic" w:date="2015-09-06T11:16:00Z">
              <w:rPr>
                <w:lang w:val="sr-Cyrl-RS"/>
              </w:rPr>
            </w:rPrChange>
          </w:rPr>
          <w:t>Регистрација корисника</w:t>
        </w:r>
      </w:ins>
      <w:ins w:id="2847" w:author="Andrija Ilic" w:date="2015-09-06T11:00:00Z">
        <w:r w:rsidRPr="00455F53" w:rsidDel="00F11783">
          <w:rPr>
            <w:b/>
          </w:rPr>
          <w:t xml:space="preserve"> </w:t>
        </w:r>
      </w:ins>
    </w:p>
    <w:p w14:paraId="22EE56BD" w14:textId="77777777" w:rsidR="00776C24" w:rsidRDefault="00776C24" w:rsidP="00776C24">
      <w:pPr>
        <w:rPr>
          <w:ins w:id="2848" w:author="Andrija Ilic" w:date="2015-09-06T11:01:00Z"/>
          <w:b/>
        </w:rPr>
      </w:pPr>
      <w:ins w:id="2849" w:author="Andrija Ilic" w:date="2015-09-06T11:00:00Z">
        <w:r>
          <w:rPr>
            <w:b/>
          </w:rPr>
          <w:t>Назив СК:</w:t>
        </w:r>
        <w:r>
          <w:rPr>
            <w:b/>
          </w:rPr>
          <w:br/>
        </w:r>
      </w:ins>
      <w:ins w:id="2850" w:author="Andrija Ilic" w:date="2015-09-06T11:01:00Z">
        <w:r>
          <w:rPr>
            <w:lang w:val="sr-Cyrl-RS"/>
          </w:rPr>
          <w:t>Регистрација корисника</w:t>
        </w:r>
        <w:r w:rsidRPr="005B6BA2" w:rsidDel="00F11783">
          <w:rPr>
            <w:b/>
          </w:rPr>
          <w:t xml:space="preserve"> </w:t>
        </w:r>
      </w:ins>
    </w:p>
    <w:p w14:paraId="3CB2BFBA" w14:textId="2C824436" w:rsidR="00776C24" w:rsidRDefault="00776C24" w:rsidP="00776C24">
      <w:pPr>
        <w:rPr>
          <w:ins w:id="2851" w:author="Andrija Ilic" w:date="2015-09-06T11:00:00Z"/>
        </w:rPr>
      </w:pPr>
      <w:ins w:id="2852" w:author="Andrija Ilic" w:date="2015-09-06T11:00:00Z">
        <w:r>
          <w:rPr>
            <w:b/>
          </w:rPr>
          <w:t>Учесници CК:</w:t>
        </w:r>
        <w:r>
          <w:rPr>
            <w:b/>
          </w:rPr>
          <w:br/>
        </w:r>
        <w:r>
          <w:t>Корисник и програм</w:t>
        </w:r>
      </w:ins>
    </w:p>
    <w:p w14:paraId="30721C30" w14:textId="4A19387C" w:rsidR="00776C24" w:rsidRDefault="00776C24" w:rsidP="00776C24">
      <w:pPr>
        <w:rPr>
          <w:ins w:id="2853" w:author="Andrija Ilic" w:date="2015-09-06T11:00:00Z"/>
        </w:rPr>
      </w:pPr>
      <w:ins w:id="2854" w:author="Andrija Ilic" w:date="2015-09-06T11:00:00Z">
        <w:r>
          <w:rPr>
            <w:b/>
          </w:rPr>
          <w:t>Предуслов:</w:t>
        </w:r>
        <w:r>
          <w:rPr>
            <w:b/>
          </w:rPr>
          <w:br/>
        </w:r>
      </w:ins>
      <w:ins w:id="2855" w:author="Andrija Ilic" w:date="2015-09-06T11:02:00Z">
        <w:r>
          <w:rPr>
            <w:sz w:val="22"/>
          </w:rPr>
          <w:t>Систем је укључен и птвпрена је страна за регистрацију нпвпг кприсника.</w:t>
        </w:r>
      </w:ins>
    </w:p>
    <w:p w14:paraId="24B01A35" w14:textId="77777777" w:rsidR="00776C24" w:rsidRDefault="00776C24" w:rsidP="00776C24">
      <w:pPr>
        <w:rPr>
          <w:ins w:id="2856" w:author="Andrija Ilic" w:date="2015-09-06T11:00:00Z"/>
          <w:b/>
        </w:rPr>
      </w:pPr>
      <w:ins w:id="2857" w:author="Andrija Ilic" w:date="2015-09-06T11:00:00Z">
        <w:r>
          <w:rPr>
            <w:b/>
          </w:rPr>
          <w:t>Основни сценарио СК</w:t>
        </w:r>
      </w:ins>
    </w:p>
    <w:p w14:paraId="12EA22A5" w14:textId="74814DE7" w:rsidR="00776C24" w:rsidRDefault="00776C24" w:rsidP="00776C24">
      <w:pPr>
        <w:pStyle w:val="ListParagraph"/>
        <w:numPr>
          <w:ilvl w:val="0"/>
          <w:numId w:val="4"/>
        </w:numPr>
        <w:ind w:left="720"/>
        <w:rPr>
          <w:ins w:id="2858" w:author="Andrija Ilic" w:date="2015-09-06T11:00:00Z"/>
        </w:rPr>
      </w:pPr>
      <w:ins w:id="2859" w:author="Andrija Ilic" w:date="2015-09-06T11:00:00Z">
        <w:r>
          <w:t xml:space="preserve">Корисник </w:t>
        </w:r>
        <w:r w:rsidRPr="00A10AA6">
          <w:rPr>
            <w:u w:val="single"/>
          </w:rPr>
          <w:t>уноси</w:t>
        </w:r>
        <w:r>
          <w:t xml:space="preserve"> </w:t>
        </w:r>
      </w:ins>
      <w:ins w:id="2860" w:author="Andrija Ilic" w:date="2015-09-06T11:02:00Z">
        <w:r>
          <w:rPr>
            <w:lang w:val="sr-Cyrl-RS"/>
          </w:rPr>
          <w:t>своје податке</w:t>
        </w:r>
      </w:ins>
      <w:ins w:id="2861" w:author="Andrija Ilic" w:date="2015-09-06T11:35:00Z">
        <w:r w:rsidR="00B63789">
          <w:rPr>
            <w:lang w:val="sr-Cyrl-RS"/>
          </w:rPr>
          <w:t>.</w:t>
        </w:r>
      </w:ins>
      <w:ins w:id="2862" w:author="Andrija Ilic" w:date="2015-09-06T11:00:00Z">
        <w:r>
          <w:t xml:space="preserve"> (АПУСО)</w:t>
        </w:r>
      </w:ins>
    </w:p>
    <w:p w14:paraId="3B3FE10B" w14:textId="1F968FA1" w:rsidR="00776C24" w:rsidRDefault="00776C24" w:rsidP="00776C24">
      <w:pPr>
        <w:pStyle w:val="ListParagraph"/>
        <w:numPr>
          <w:ilvl w:val="0"/>
          <w:numId w:val="4"/>
        </w:numPr>
        <w:ind w:left="720"/>
        <w:rPr>
          <w:ins w:id="2863" w:author="Andrija Ilic" w:date="2015-09-06T11:00:00Z"/>
        </w:rPr>
      </w:pPr>
      <w:ins w:id="2864" w:author="Andrija Ilic" w:date="2015-09-06T11:00:00Z">
        <w:r>
          <w:t xml:space="preserve">Корисник </w:t>
        </w:r>
        <w:r w:rsidRPr="00A10AA6">
          <w:rPr>
            <w:u w:val="single"/>
          </w:rPr>
          <w:t>позива</w:t>
        </w:r>
        <w:r>
          <w:t xml:space="preserve"> систем да </w:t>
        </w:r>
      </w:ins>
      <w:ins w:id="2865" w:author="Andrija Ilic" w:date="2015-09-06T11:02:00Z">
        <w:r>
          <w:rPr>
            <w:lang w:val="sr-Cyrl-RS"/>
          </w:rPr>
          <w:t xml:space="preserve">га </w:t>
        </w:r>
        <w:r w:rsidRPr="00223837">
          <w:rPr>
            <w:u w:val="single"/>
            <w:lang w:val="sr-Cyrl-RS"/>
            <w:rPrChange w:id="2866" w:author="Andrija Ilic" w:date="2015-09-15T12:00:00Z">
              <w:rPr>
                <w:lang w:val="sr-Cyrl-RS"/>
              </w:rPr>
            </w:rPrChange>
          </w:rPr>
          <w:t>регист</w:t>
        </w:r>
      </w:ins>
      <w:ins w:id="2867" w:author="Andrija Ilic" w:date="2015-09-06T11:03:00Z">
        <w:r w:rsidRPr="00223837">
          <w:rPr>
            <w:u w:val="single"/>
            <w:lang w:val="sr-Cyrl-RS"/>
            <w:rPrChange w:id="2868" w:author="Andrija Ilic" w:date="2015-09-15T12:00:00Z">
              <w:rPr>
                <w:lang w:val="sr-Cyrl-RS"/>
              </w:rPr>
            </w:rPrChange>
          </w:rPr>
          <w:t>р</w:t>
        </w:r>
      </w:ins>
      <w:ins w:id="2869" w:author="Andrija Ilic" w:date="2015-09-06T11:02:00Z">
        <w:r w:rsidRPr="00223837">
          <w:rPr>
            <w:u w:val="single"/>
            <w:lang w:val="sr-Cyrl-RS"/>
            <w:rPrChange w:id="2870" w:author="Andrija Ilic" w:date="2015-09-15T12:00:00Z">
              <w:rPr>
                <w:lang w:val="sr-Cyrl-RS"/>
              </w:rPr>
            </w:rPrChange>
          </w:rPr>
          <w:t>ује</w:t>
        </w:r>
      </w:ins>
      <w:ins w:id="2871" w:author="Andrija Ilic" w:date="2015-09-06T11:35:00Z">
        <w:r w:rsidR="00B63789">
          <w:rPr>
            <w:lang w:val="sr-Cyrl-RS"/>
          </w:rPr>
          <w:t xml:space="preserve">. </w:t>
        </w:r>
      </w:ins>
      <w:ins w:id="2872" w:author="Andrija Ilic" w:date="2015-09-06T11:00:00Z">
        <w:r>
          <w:t>(АПСО)</w:t>
        </w:r>
      </w:ins>
    </w:p>
    <w:p w14:paraId="1CA93951" w14:textId="6E10DEF0" w:rsidR="00776C24" w:rsidRDefault="00776C24" w:rsidP="00776C24">
      <w:pPr>
        <w:pStyle w:val="ListParagraph"/>
        <w:numPr>
          <w:ilvl w:val="0"/>
          <w:numId w:val="4"/>
        </w:numPr>
        <w:ind w:left="720"/>
        <w:rPr>
          <w:ins w:id="2873" w:author="Andrija Ilic" w:date="2015-09-06T11:00:00Z"/>
        </w:rPr>
      </w:pPr>
      <w:ins w:id="2874" w:author="Andrija Ilic" w:date="2015-09-06T11:00:00Z">
        <w:r>
          <w:t xml:space="preserve">Систем </w:t>
        </w:r>
      </w:ins>
      <w:ins w:id="2875" w:author="Andrija Ilic" w:date="2015-09-06T11:03:00Z">
        <w:r>
          <w:rPr>
            <w:u w:val="single"/>
            <w:lang w:val="sr-Cyrl-RS"/>
          </w:rPr>
          <w:t>чува</w:t>
        </w:r>
        <w:r>
          <w:rPr>
            <w:lang w:val="sr-Cyrl-RS"/>
          </w:rPr>
          <w:t xml:space="preserve"> податке о новом к</w:t>
        </w:r>
      </w:ins>
      <w:ins w:id="2876" w:author="Andrija Ilic" w:date="2015-09-06T11:00:00Z">
        <w:r>
          <w:t>орисник</w:t>
        </w:r>
      </w:ins>
      <w:ins w:id="2877" w:author="Andrija Ilic" w:date="2015-09-06T11:03:00Z">
        <w:r>
          <w:rPr>
            <w:lang w:val="sr-Cyrl-RS"/>
          </w:rPr>
          <w:t>у</w:t>
        </w:r>
      </w:ins>
      <w:ins w:id="2878" w:author="Andrija Ilic" w:date="2015-09-06T11:35:00Z">
        <w:r w:rsidR="00B63789">
          <w:rPr>
            <w:lang w:val="sr-Cyrl-RS"/>
          </w:rPr>
          <w:t xml:space="preserve">. </w:t>
        </w:r>
      </w:ins>
      <w:ins w:id="2879" w:author="Andrija Ilic" w:date="2015-09-06T11:00:00Z">
        <w:r>
          <w:t>(СО)</w:t>
        </w:r>
      </w:ins>
    </w:p>
    <w:p w14:paraId="2308957F" w14:textId="18459A05" w:rsidR="00776C24" w:rsidRDefault="00776C24" w:rsidP="00776C24">
      <w:pPr>
        <w:pStyle w:val="ListParagraph"/>
        <w:numPr>
          <w:ilvl w:val="0"/>
          <w:numId w:val="4"/>
        </w:numPr>
        <w:ind w:left="720"/>
        <w:rPr>
          <w:ins w:id="2880" w:author="Andrija Ilic" w:date="2015-09-06T11:00:00Z"/>
        </w:rPr>
      </w:pPr>
      <w:ins w:id="2881" w:author="Andrija Ilic" w:date="2015-09-06T11:00:00Z">
        <w:r>
          <w:t xml:space="preserve">Систем </w:t>
        </w:r>
        <w:r w:rsidRPr="00A10AA6">
          <w:rPr>
            <w:u w:val="single"/>
          </w:rPr>
          <w:t>приказује</w:t>
        </w:r>
        <w:r>
          <w:t xml:space="preserve"> кориснику поруку о успешној регистрацији и </w:t>
        </w:r>
      </w:ins>
      <w:ins w:id="2882" w:author="Andrija Ilic" w:date="2015-09-06T11:05:00Z">
        <w:r>
          <w:rPr>
            <w:lang w:val="sr-Cyrl-RS"/>
          </w:rPr>
          <w:t>прослеђује поруку кориснику</w:t>
        </w:r>
      </w:ins>
      <w:ins w:id="2883" w:author="Andrija Ilic" w:date="2015-09-06T11:00:00Z">
        <w:r>
          <w:t>.</w:t>
        </w:r>
      </w:ins>
      <w:ins w:id="2884" w:author="Andrija Ilic" w:date="2015-09-06T11:35:00Z">
        <w:r w:rsidR="00B63789">
          <w:rPr>
            <w:lang w:val="sr-Cyrl-RS"/>
          </w:rPr>
          <w:t xml:space="preserve"> </w:t>
        </w:r>
      </w:ins>
      <w:ins w:id="2885" w:author="Andrija Ilic" w:date="2015-09-06T11:00:00Z">
        <w:r>
          <w:t>(ИА)</w:t>
        </w:r>
      </w:ins>
    </w:p>
    <w:p w14:paraId="25D8300F" w14:textId="551DEC53" w:rsidR="00776C24" w:rsidRDefault="00776C24" w:rsidP="00776C24">
      <w:pPr>
        <w:pStyle w:val="ListParagraph"/>
        <w:numPr>
          <w:ilvl w:val="0"/>
          <w:numId w:val="4"/>
        </w:numPr>
        <w:ind w:left="720"/>
        <w:rPr>
          <w:ins w:id="2886" w:author="Andrija Ilic" w:date="2015-09-15T11:45:00Z"/>
        </w:rPr>
      </w:pPr>
      <w:ins w:id="2887" w:author="Andrija Ilic" w:date="2015-09-06T11:08:00Z">
        <w:r>
          <w:t xml:space="preserve">Корисник </w:t>
        </w:r>
        <w:r>
          <w:rPr>
            <w:u w:val="single"/>
            <w:lang w:val="sr-Cyrl-RS"/>
          </w:rPr>
          <w:t>уписује</w:t>
        </w:r>
        <w:r>
          <w:t xml:space="preserve"> </w:t>
        </w:r>
        <w:r>
          <w:rPr>
            <w:lang w:val="sr-Cyrl-RS"/>
          </w:rPr>
          <w:t>линк који му је прослеђен од стране система</w:t>
        </w:r>
        <w:r>
          <w:t>. (АПУСО)</w:t>
        </w:r>
      </w:ins>
    </w:p>
    <w:p w14:paraId="4AA94A5E" w14:textId="54EDD3D2" w:rsidR="0034769E" w:rsidRDefault="0034769E" w:rsidP="00776C24">
      <w:pPr>
        <w:pStyle w:val="ListParagraph"/>
        <w:numPr>
          <w:ilvl w:val="0"/>
          <w:numId w:val="4"/>
        </w:numPr>
        <w:ind w:left="720"/>
        <w:rPr>
          <w:ins w:id="2888" w:author="Andrija Ilic" w:date="2015-09-06T11:09:00Z"/>
        </w:rPr>
      </w:pPr>
      <w:ins w:id="2889" w:author="Andrija Ilic" w:date="2015-09-15T11:45:00Z">
        <w:r>
          <w:rPr>
            <w:lang w:val="sr-Cyrl-RS"/>
          </w:rPr>
          <w:t xml:space="preserve">Клијент </w:t>
        </w:r>
        <w:r w:rsidRPr="00223837">
          <w:rPr>
            <w:u w:val="single"/>
            <w:lang w:val="sr-Cyrl-RS"/>
            <w:rPrChange w:id="2890" w:author="Andrija Ilic" w:date="2015-09-15T12:01:00Z">
              <w:rPr>
                <w:lang w:val="sr-Cyrl-RS"/>
              </w:rPr>
            </w:rPrChange>
          </w:rPr>
          <w:t>позива</w:t>
        </w:r>
        <w:r>
          <w:rPr>
            <w:lang w:val="sr-Cyrl-RS"/>
          </w:rPr>
          <w:t xml:space="preserve"> систем да </w:t>
        </w:r>
        <w:r w:rsidRPr="0034769E">
          <w:rPr>
            <w:u w:val="single"/>
            <w:lang w:val="sr-Cyrl-RS"/>
            <w:rPrChange w:id="2891" w:author="Andrija Ilic" w:date="2015-09-15T11:46:00Z">
              <w:rPr>
                <w:lang w:val="sr-Cyrl-RS"/>
              </w:rPr>
            </w:rPrChange>
          </w:rPr>
          <w:t>активира</w:t>
        </w:r>
        <w:r>
          <w:rPr>
            <w:lang w:val="sr-Cyrl-RS"/>
          </w:rPr>
          <w:t xml:space="preserve"> корисника. (АП</w:t>
        </w:r>
      </w:ins>
      <w:ins w:id="2892" w:author="Andrija Ilic" w:date="2015-09-15T11:46:00Z">
        <w:r>
          <w:rPr>
            <w:lang w:val="sr-Cyrl-RS"/>
          </w:rPr>
          <w:t>С</w:t>
        </w:r>
      </w:ins>
      <w:ins w:id="2893" w:author="Andrija Ilic" w:date="2015-09-15T11:45:00Z">
        <w:r>
          <w:rPr>
            <w:lang w:val="sr-Cyrl-RS"/>
          </w:rPr>
          <w:t>О)</w:t>
        </w:r>
      </w:ins>
    </w:p>
    <w:p w14:paraId="7BE4047D" w14:textId="41327CF8" w:rsidR="00776C24" w:rsidRDefault="00776C24" w:rsidP="00776C24">
      <w:pPr>
        <w:pStyle w:val="ListParagraph"/>
        <w:numPr>
          <w:ilvl w:val="0"/>
          <w:numId w:val="4"/>
        </w:numPr>
        <w:ind w:left="720"/>
        <w:rPr>
          <w:ins w:id="2894" w:author="Andrija Ilic" w:date="2015-09-06T11:09:00Z"/>
        </w:rPr>
      </w:pPr>
      <w:ins w:id="2895" w:author="Andrija Ilic" w:date="2015-09-06T11:09:00Z">
        <w:r>
          <w:t xml:space="preserve">Систем </w:t>
        </w:r>
        <w:r>
          <w:rPr>
            <w:u w:val="single"/>
            <w:lang w:val="sr-Cyrl-RS"/>
          </w:rPr>
          <w:t>проверава</w:t>
        </w:r>
        <w:r>
          <w:rPr>
            <w:lang w:val="sr-Cyrl-RS"/>
          </w:rPr>
          <w:t xml:space="preserve"> активациони линк</w:t>
        </w:r>
        <w:r>
          <w:t>.</w:t>
        </w:r>
      </w:ins>
      <w:ins w:id="2896" w:author="Andrija Ilic" w:date="2015-09-06T11:35:00Z">
        <w:r w:rsidR="00B63789">
          <w:rPr>
            <w:lang w:val="sr-Cyrl-RS"/>
          </w:rPr>
          <w:t xml:space="preserve"> </w:t>
        </w:r>
      </w:ins>
      <w:ins w:id="2897" w:author="Andrija Ilic" w:date="2015-09-06T11:09:00Z">
        <w:r>
          <w:t>(СО)</w:t>
        </w:r>
      </w:ins>
    </w:p>
    <w:p w14:paraId="0BD5CFEF" w14:textId="48F1170D" w:rsidR="00776C24" w:rsidRDefault="00776C24" w:rsidP="00776C24">
      <w:pPr>
        <w:pStyle w:val="ListParagraph"/>
        <w:numPr>
          <w:ilvl w:val="0"/>
          <w:numId w:val="4"/>
        </w:numPr>
        <w:ind w:left="720"/>
        <w:rPr>
          <w:ins w:id="2898" w:author="Andrija Ilic" w:date="2015-09-06T11:09:00Z"/>
        </w:rPr>
      </w:pPr>
      <w:ins w:id="2899" w:author="Andrija Ilic" w:date="2015-09-06T11:09:00Z">
        <w:r>
          <w:lastRenderedPageBreak/>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ins>
      <w:ins w:id="2900" w:author="Andrija Ilic" w:date="2015-09-06T11:35:00Z">
        <w:r w:rsidR="00B63789">
          <w:rPr>
            <w:lang w:val="sr-Cyrl-RS"/>
          </w:rPr>
          <w:t xml:space="preserve"> </w:t>
        </w:r>
      </w:ins>
      <w:ins w:id="2901" w:author="Andrija Ilic" w:date="2015-09-06T11:09:00Z">
        <w:r>
          <w:t>(ИА)</w:t>
        </w:r>
      </w:ins>
    </w:p>
    <w:p w14:paraId="7C318910" w14:textId="77777777" w:rsidR="00776C24" w:rsidRDefault="00776C24" w:rsidP="00776C24">
      <w:pPr>
        <w:rPr>
          <w:ins w:id="2902" w:author="Andrija Ilic" w:date="2015-09-06T11:00:00Z"/>
          <w:b/>
        </w:rPr>
      </w:pPr>
      <w:ins w:id="2903" w:author="Andrija Ilic" w:date="2015-09-06T11:00:00Z">
        <w:r>
          <w:rPr>
            <w:b/>
          </w:rPr>
          <w:t>Алтернативни сценарио:</w:t>
        </w:r>
      </w:ins>
    </w:p>
    <w:p w14:paraId="13642686" w14:textId="2D6AD80E" w:rsidR="00776C24" w:rsidRDefault="00776C24" w:rsidP="00776C24">
      <w:pPr>
        <w:rPr>
          <w:ins w:id="2904" w:author="Andrija Ilic" w:date="2015-09-06T11:10:00Z"/>
          <w:sz w:val="22"/>
        </w:rPr>
      </w:pPr>
      <w:ins w:id="2905" w:author="Andrija Ilic" w:date="2015-09-06T11:00:00Z">
        <w:r>
          <w:rPr>
            <w:b/>
          </w:rPr>
          <w:tab/>
        </w:r>
        <w:r>
          <w:t xml:space="preserve">4.1 </w:t>
        </w:r>
      </w:ins>
      <w:ins w:id="2906" w:author="Andrija Ilic" w:date="2015-09-06T11:06:00Z">
        <w:r>
          <w:rPr>
            <w:sz w:val="22"/>
          </w:rPr>
          <w:t>Уколико систем не м</w:t>
        </w:r>
        <w:r>
          <w:rPr>
            <w:sz w:val="22"/>
            <w:lang w:val="sr-Cyrl-RS"/>
          </w:rPr>
          <w:t>о</w:t>
        </w:r>
        <w:r>
          <w:rPr>
            <w:sz w:val="22"/>
          </w:rPr>
          <w:t>же да региструје к</w:t>
        </w:r>
      </w:ins>
      <w:ins w:id="2907" w:author="Andrija Ilic" w:date="2015-09-06T11:07:00Z">
        <w:r>
          <w:rPr>
            <w:sz w:val="22"/>
            <w:lang w:val="sr-Cyrl-RS"/>
          </w:rPr>
          <w:t>о</w:t>
        </w:r>
      </w:ins>
      <w:ins w:id="2908" w:author="Andrija Ilic" w:date="2015-09-06T11:06:00Z">
        <w:r>
          <w:rPr>
            <w:sz w:val="22"/>
          </w:rPr>
          <w:t>рисника, приказује к</w:t>
        </w:r>
      </w:ins>
      <w:ins w:id="2909" w:author="Andrija Ilic" w:date="2015-09-06T11:07:00Z">
        <w:r>
          <w:rPr>
            <w:sz w:val="22"/>
            <w:lang w:val="sr-Cyrl-RS"/>
          </w:rPr>
          <w:t>о</w:t>
        </w:r>
      </w:ins>
      <w:ins w:id="2910" w:author="Andrija Ilic" w:date="2015-09-06T11:06:00Z">
        <w:r>
          <w:rPr>
            <w:sz w:val="22"/>
          </w:rPr>
          <w:t>риснику п</w:t>
        </w:r>
      </w:ins>
      <w:ins w:id="2911" w:author="Andrija Ilic" w:date="2015-09-06T11:07:00Z">
        <w:r>
          <w:rPr>
            <w:sz w:val="22"/>
            <w:lang w:val="sr-Cyrl-RS"/>
          </w:rPr>
          <w:t>о</w:t>
        </w:r>
      </w:ins>
      <w:ins w:id="2912" w:author="Andrija Ilic" w:date="2015-09-06T11:06:00Z">
        <w:r>
          <w:rPr>
            <w:sz w:val="22"/>
          </w:rPr>
          <w:t>руку да не м</w:t>
        </w:r>
      </w:ins>
      <w:ins w:id="2913" w:author="Andrija Ilic" w:date="2015-09-06T11:07:00Z">
        <w:r>
          <w:rPr>
            <w:sz w:val="22"/>
            <w:lang w:val="sr-Cyrl-RS"/>
          </w:rPr>
          <w:t>о</w:t>
        </w:r>
      </w:ins>
      <w:ins w:id="2914" w:author="Andrija Ilic" w:date="2015-09-06T11:06:00Z">
        <w:r>
          <w:rPr>
            <w:sz w:val="22"/>
          </w:rPr>
          <w:t>же да га региструје (ИА). Прекида се изврше</w:t>
        </w:r>
      </w:ins>
      <w:ins w:id="2915" w:author="Andrija Ilic" w:date="2015-09-06T11:07:00Z">
        <w:r>
          <w:rPr>
            <w:sz w:val="22"/>
            <w:lang w:val="sr-Cyrl-RS"/>
          </w:rPr>
          <w:t>њ</w:t>
        </w:r>
      </w:ins>
      <w:ins w:id="2916" w:author="Andrija Ilic" w:date="2015-09-06T11:06:00Z">
        <w:r>
          <w:rPr>
            <w:sz w:val="22"/>
          </w:rPr>
          <w:t>е сценарија.</w:t>
        </w:r>
      </w:ins>
    </w:p>
    <w:p w14:paraId="0AA9D943" w14:textId="0BE729C7" w:rsidR="00776C24" w:rsidRPr="00776C24" w:rsidRDefault="00371C04">
      <w:pPr>
        <w:ind w:firstLine="720"/>
        <w:rPr>
          <w:ins w:id="2917" w:author="Andrija Ilic" w:date="2015-09-06T11:00:00Z"/>
          <w:lang w:val="sr-Cyrl-RS"/>
          <w:rPrChange w:id="2918" w:author="Andrija Ilic" w:date="2015-09-06T11:10:00Z">
            <w:rPr>
              <w:ins w:id="2919" w:author="Andrija Ilic" w:date="2015-09-06T11:00:00Z"/>
            </w:rPr>
          </w:rPrChange>
        </w:rPr>
        <w:pPrChange w:id="2920" w:author="Andrija Ilic" w:date="2015-09-06T11:10:00Z">
          <w:pPr/>
        </w:pPrChange>
      </w:pPr>
      <w:ins w:id="2921" w:author="Andrija Ilic" w:date="2015-09-06T11:10:00Z">
        <w:r>
          <w:rPr>
            <w:sz w:val="22"/>
            <w:lang w:val="sr-Cyrl-RS"/>
          </w:rPr>
          <w:t>8</w:t>
        </w:r>
        <w:r w:rsidR="00776C24">
          <w:rPr>
            <w:sz w:val="22"/>
            <w:lang w:val="sr-Cyrl-RS"/>
          </w:rPr>
          <w:t xml:space="preserve">.1 </w:t>
        </w:r>
      </w:ins>
      <w:ins w:id="2922" w:author="Andrija Ilic" w:date="2015-09-06T11:12:00Z">
        <w:r w:rsidR="002716AB">
          <w:rPr>
            <w:sz w:val="22"/>
            <w:lang w:val="sr-Cyrl-RS"/>
          </w:rPr>
          <w:t>Уколико активациони линк није валидан систем приказује поруку о неуспешној активацији (</w:t>
        </w:r>
      </w:ins>
      <w:ins w:id="2923" w:author="Andrija Ilic" w:date="2015-09-06T11:13:00Z">
        <w:r w:rsidR="002716AB">
          <w:rPr>
            <w:sz w:val="22"/>
            <w:lang w:val="sr-Cyrl-RS"/>
          </w:rPr>
          <w:t>ИА</w:t>
        </w:r>
      </w:ins>
      <w:ins w:id="2924" w:author="Andrija Ilic" w:date="2015-09-06T11:12:00Z">
        <w:r w:rsidR="002716AB">
          <w:rPr>
            <w:sz w:val="22"/>
            <w:lang w:val="sr-Cyrl-RS"/>
          </w:rPr>
          <w:t>)</w:t>
        </w:r>
      </w:ins>
      <w:ins w:id="2925" w:author="Andrija Ilic" w:date="2015-09-06T11:13:00Z">
        <w:r w:rsidR="002716AB">
          <w:rPr>
            <w:sz w:val="22"/>
            <w:lang w:val="sr-Cyrl-RS"/>
          </w:rPr>
          <w:t>. Прекида се извршење сценарија.</w:t>
        </w:r>
      </w:ins>
    </w:p>
    <w:p w14:paraId="042691F7" w14:textId="77777777" w:rsidR="00776C24" w:rsidRDefault="00776C24" w:rsidP="00776C24">
      <w:pPr>
        <w:rPr>
          <w:ins w:id="2926" w:author="Andrija Ilic" w:date="2015-09-06T11:15:00Z"/>
        </w:rPr>
      </w:pPr>
    </w:p>
    <w:p w14:paraId="20A44DF7" w14:textId="03E99539" w:rsidR="00455F53" w:rsidRPr="00BF52FA" w:rsidRDefault="00455F53" w:rsidP="00455F53">
      <w:pPr>
        <w:rPr>
          <w:ins w:id="2927" w:author="Andrija Ilic" w:date="2015-09-06T11:15:00Z"/>
          <w:b/>
        </w:rPr>
      </w:pPr>
      <w:ins w:id="2928" w:author="Andrija Ilic" w:date="2015-09-06T11:15:00Z">
        <w:r w:rsidRPr="005B6BA2">
          <w:rPr>
            <w:b/>
          </w:rPr>
          <w:t xml:space="preserve">Случај коришћења </w:t>
        </w:r>
        <w:r>
          <w:rPr>
            <w:b/>
          </w:rPr>
          <w:t>2</w:t>
        </w:r>
        <w:r w:rsidRPr="005B6BA2">
          <w:rPr>
            <w:b/>
          </w:rPr>
          <w:t xml:space="preserve">: </w:t>
        </w:r>
        <w:r>
          <w:rPr>
            <w:b/>
          </w:rPr>
          <w:t>Измена података о кориснику</w:t>
        </w:r>
      </w:ins>
    </w:p>
    <w:p w14:paraId="5A4FBBF8" w14:textId="77777777" w:rsidR="00455F53" w:rsidRPr="00C90CF7" w:rsidRDefault="00455F53" w:rsidP="00455F53">
      <w:pPr>
        <w:rPr>
          <w:ins w:id="2929" w:author="Andrija Ilic" w:date="2015-09-06T11:15:00Z"/>
        </w:rPr>
      </w:pPr>
      <w:ins w:id="2930" w:author="Andrija Ilic" w:date="2015-09-06T11:15:00Z">
        <w:r>
          <w:rPr>
            <w:b/>
          </w:rPr>
          <w:t>Назив СК:</w:t>
        </w:r>
        <w:r>
          <w:rPr>
            <w:b/>
          </w:rPr>
          <w:br/>
        </w:r>
        <w:r>
          <w:t>Измена података о кориснику</w:t>
        </w:r>
      </w:ins>
    </w:p>
    <w:p w14:paraId="3FEAFE9F" w14:textId="77777777" w:rsidR="00455F53" w:rsidRDefault="00455F53" w:rsidP="00455F53">
      <w:pPr>
        <w:rPr>
          <w:ins w:id="2931" w:author="Andrija Ilic" w:date="2015-09-06T11:15:00Z"/>
        </w:rPr>
      </w:pPr>
      <w:ins w:id="2932" w:author="Andrija Ilic" w:date="2015-09-06T11:15:00Z">
        <w:r>
          <w:rPr>
            <w:b/>
          </w:rPr>
          <w:t>Учесници CК:</w:t>
        </w:r>
        <w:r>
          <w:rPr>
            <w:b/>
          </w:rPr>
          <w:br/>
        </w:r>
        <w:r>
          <w:t>Корисник и програм</w:t>
        </w:r>
      </w:ins>
    </w:p>
    <w:p w14:paraId="3536F852" w14:textId="7E2F1B0D" w:rsidR="00455F53" w:rsidRDefault="00455F53" w:rsidP="00455F53">
      <w:pPr>
        <w:rPr>
          <w:ins w:id="2933" w:author="Andrija Ilic" w:date="2015-09-06T11:15:00Z"/>
        </w:rPr>
      </w:pPr>
      <w:ins w:id="2934" w:author="Andrija Ilic" w:date="2015-09-06T11:15:00Z">
        <w:r>
          <w:rPr>
            <w:b/>
          </w:rPr>
          <w:t>Предуслов:</w:t>
        </w:r>
        <w:r>
          <w:rPr>
            <w:b/>
          </w:rPr>
          <w:br/>
        </w:r>
        <w:r>
          <w:t>Корисник је пријављен на систем</w:t>
        </w:r>
      </w:ins>
    </w:p>
    <w:p w14:paraId="18E14479" w14:textId="77777777" w:rsidR="00455F53" w:rsidRDefault="00455F53" w:rsidP="00455F53">
      <w:pPr>
        <w:rPr>
          <w:ins w:id="2935" w:author="Andrija Ilic" w:date="2015-09-06T11:15:00Z"/>
          <w:b/>
        </w:rPr>
      </w:pPr>
      <w:ins w:id="2936" w:author="Andrija Ilic" w:date="2015-09-06T11:15:00Z">
        <w:r>
          <w:rPr>
            <w:b/>
          </w:rPr>
          <w:t>Основни сценарио СК</w:t>
        </w:r>
      </w:ins>
    </w:p>
    <w:p w14:paraId="1E460A62" w14:textId="1ACE7935" w:rsidR="00455F53" w:rsidRDefault="00455F53" w:rsidP="00455F53">
      <w:pPr>
        <w:pStyle w:val="ListParagraph"/>
        <w:numPr>
          <w:ilvl w:val="0"/>
          <w:numId w:val="27"/>
        </w:numPr>
        <w:rPr>
          <w:ins w:id="2937" w:author="Andrija Ilic" w:date="2015-09-06T11:15:00Z"/>
        </w:rPr>
      </w:pPr>
      <w:ins w:id="2938" w:author="Andrija Ilic" w:date="2015-09-06T11:16:00Z">
        <w:r>
          <w:rPr>
            <w:lang w:val="sr-Cyrl-RS"/>
          </w:rPr>
          <w:t>Корисник</w:t>
        </w:r>
      </w:ins>
      <w:ins w:id="2939" w:author="Andrija Ilic" w:date="2015-09-06T11:15:00Z">
        <w:r>
          <w:t xml:space="preserve"> </w:t>
        </w:r>
        <w:r w:rsidRPr="007268A5">
          <w:rPr>
            <w:u w:val="single"/>
          </w:rPr>
          <w:t>уноси</w:t>
        </w:r>
        <w:r>
          <w:t xml:space="preserve"> измењене податке</w:t>
        </w:r>
      </w:ins>
      <w:ins w:id="2940" w:author="Andrija Ilic" w:date="2015-09-06T11:35:00Z">
        <w:r w:rsidR="00B63789">
          <w:rPr>
            <w:lang w:val="sr-Cyrl-RS"/>
          </w:rPr>
          <w:t>.</w:t>
        </w:r>
      </w:ins>
      <w:ins w:id="2941" w:author="Andrija Ilic" w:date="2015-09-06T11:15:00Z">
        <w:r>
          <w:t xml:space="preserve"> (АПУСО)</w:t>
        </w:r>
      </w:ins>
    </w:p>
    <w:p w14:paraId="000925AD" w14:textId="5C965D59" w:rsidR="00455F53" w:rsidRDefault="00455F53" w:rsidP="00455F53">
      <w:pPr>
        <w:pStyle w:val="ListParagraph"/>
        <w:numPr>
          <w:ilvl w:val="0"/>
          <w:numId w:val="27"/>
        </w:numPr>
        <w:rPr>
          <w:ins w:id="2942" w:author="Andrija Ilic" w:date="2015-09-06T11:15:00Z"/>
        </w:rPr>
      </w:pPr>
      <w:ins w:id="2943" w:author="Andrija Ilic" w:date="2015-09-06T11:17:00Z">
        <w:r>
          <w:rPr>
            <w:lang w:val="sr-Cyrl-RS"/>
          </w:rPr>
          <w:t>Корисник</w:t>
        </w:r>
      </w:ins>
      <w:ins w:id="2944" w:author="Andrija Ilic" w:date="2015-09-06T11:15:00Z">
        <w:r>
          <w:t xml:space="preserve"> </w:t>
        </w:r>
        <w:r w:rsidRPr="007268A5">
          <w:rPr>
            <w:u w:val="single"/>
          </w:rPr>
          <w:t>позива систем</w:t>
        </w:r>
        <w:r>
          <w:t xml:space="preserve"> да </w:t>
        </w:r>
        <w:r w:rsidRPr="00223837">
          <w:rPr>
            <w:u w:val="single"/>
            <w:rPrChange w:id="2945" w:author="Andrija Ilic" w:date="2015-09-15T12:01:00Z">
              <w:rPr/>
            </w:rPrChange>
          </w:rPr>
          <w:t>измени</w:t>
        </w:r>
        <w:r>
          <w:t xml:space="preserve"> податке</w:t>
        </w:r>
      </w:ins>
      <w:ins w:id="2946" w:author="Andrija Ilic" w:date="2015-09-15T12:00:00Z">
        <w:r w:rsidR="00223837">
          <w:rPr>
            <w:lang w:val="sr-Cyrl-RS"/>
          </w:rPr>
          <w:t xml:space="preserve"> за корисника</w:t>
        </w:r>
      </w:ins>
      <w:ins w:id="2947" w:author="Andrija Ilic" w:date="2015-09-06T11:35:00Z">
        <w:r w:rsidR="00B63789">
          <w:rPr>
            <w:lang w:val="sr-Cyrl-RS"/>
          </w:rPr>
          <w:t>.</w:t>
        </w:r>
      </w:ins>
      <w:ins w:id="2948" w:author="Andrija Ilic" w:date="2015-09-06T11:34:00Z">
        <w:r w:rsidR="00B63789">
          <w:rPr>
            <w:lang w:val="sr-Cyrl-RS"/>
          </w:rPr>
          <w:t xml:space="preserve"> </w:t>
        </w:r>
      </w:ins>
      <w:ins w:id="2949" w:author="Andrija Ilic" w:date="2015-09-06T11:15:00Z">
        <w:r>
          <w:t>(АПСО)</w:t>
        </w:r>
      </w:ins>
    </w:p>
    <w:p w14:paraId="79F709AD" w14:textId="1144B197" w:rsidR="00455F53" w:rsidRDefault="00455F53" w:rsidP="00455F53">
      <w:pPr>
        <w:pStyle w:val="ListParagraph"/>
        <w:numPr>
          <w:ilvl w:val="0"/>
          <w:numId w:val="27"/>
        </w:numPr>
        <w:rPr>
          <w:ins w:id="2950" w:author="Andrija Ilic" w:date="2015-09-06T11:15:00Z"/>
        </w:rPr>
      </w:pPr>
      <w:ins w:id="2951" w:author="Andrija Ilic" w:date="2015-09-06T11:15:00Z">
        <w:r>
          <w:t xml:space="preserve">Систем </w:t>
        </w:r>
      </w:ins>
      <w:ins w:id="2952" w:author="Andrija Ilic" w:date="2015-09-08T19:48:00Z">
        <w:r w:rsidR="00D34056">
          <w:rPr>
            <w:u w:val="single"/>
            <w:lang w:val="sr-Cyrl-RS"/>
          </w:rPr>
          <w:t>чува</w:t>
        </w:r>
      </w:ins>
      <w:ins w:id="2953" w:author="Andrija Ilic" w:date="2015-09-06T11:15:00Z">
        <w:r w:rsidRPr="00B63789">
          <w:rPr>
            <w:rPrChange w:id="2954" w:author="Andrija Ilic" w:date="2015-09-06T11:35:00Z">
              <w:rPr>
                <w:u w:val="single"/>
              </w:rPr>
            </w:rPrChange>
          </w:rPr>
          <w:t xml:space="preserve"> податк</w:t>
        </w:r>
      </w:ins>
      <w:ins w:id="2955" w:author="Andrija Ilic" w:date="2015-09-08T19:48:00Z">
        <w:r w:rsidR="00D34056">
          <w:rPr>
            <w:lang w:val="sr-Cyrl-RS"/>
          </w:rPr>
          <w:t>е</w:t>
        </w:r>
      </w:ins>
      <w:ins w:id="2956" w:author="Andrija Ilic" w:date="2015-09-06T11:15:00Z">
        <w:r w:rsidRPr="00B63789">
          <w:rPr>
            <w:rPrChange w:id="2957" w:author="Andrija Ilic" w:date="2015-09-06T11:35:00Z">
              <w:rPr>
                <w:u w:val="single"/>
              </w:rPr>
            </w:rPrChange>
          </w:rPr>
          <w:t xml:space="preserve"> о кориснику</w:t>
        </w:r>
      </w:ins>
      <w:ins w:id="2958" w:author="Andrija Ilic" w:date="2015-09-06T11:35:00Z">
        <w:r w:rsidR="00B63789" w:rsidRPr="00B63789">
          <w:rPr>
            <w:lang w:val="sr-Cyrl-RS"/>
            <w:rPrChange w:id="2959" w:author="Andrija Ilic" w:date="2015-09-06T11:36:00Z">
              <w:rPr>
                <w:u w:val="single"/>
                <w:lang w:val="sr-Cyrl-RS"/>
              </w:rPr>
            </w:rPrChange>
          </w:rPr>
          <w:t>.</w:t>
        </w:r>
      </w:ins>
      <w:ins w:id="2960" w:author="Andrija Ilic" w:date="2015-09-06T11:15:00Z">
        <w:r w:rsidR="00B63789" w:rsidRPr="00B63789">
          <w:t xml:space="preserve"> </w:t>
        </w:r>
        <w:r>
          <w:t>(СО)</w:t>
        </w:r>
      </w:ins>
    </w:p>
    <w:p w14:paraId="153B3C05" w14:textId="7D9B65DF" w:rsidR="00455F53" w:rsidRDefault="00455F53" w:rsidP="00455F53">
      <w:pPr>
        <w:pStyle w:val="ListParagraph"/>
        <w:numPr>
          <w:ilvl w:val="0"/>
          <w:numId w:val="27"/>
        </w:numPr>
        <w:rPr>
          <w:ins w:id="2961" w:author="Andrija Ilic" w:date="2015-09-06T11:15:00Z"/>
        </w:rPr>
      </w:pPr>
      <w:ins w:id="2962" w:author="Andrija Ilic" w:date="2015-09-06T11:15:00Z">
        <w:r>
          <w:t xml:space="preserve">Систем </w:t>
        </w:r>
        <w:r w:rsidRPr="00F81F28">
          <w:rPr>
            <w:u w:val="single"/>
          </w:rPr>
          <w:t>приказује</w:t>
        </w:r>
        <w:r>
          <w:t xml:space="preserve"> корисник</w:t>
        </w:r>
      </w:ins>
      <w:ins w:id="2963" w:author="Andrija Ilic" w:date="2015-09-06T11:17:00Z">
        <w:r>
          <w:rPr>
            <w:lang w:val="sr-Cyrl-RS"/>
          </w:rPr>
          <w:t>а</w:t>
        </w:r>
      </w:ins>
      <w:ins w:id="2964" w:author="Andrija Ilic" w:date="2015-09-06T11:15:00Z">
        <w:r>
          <w:t xml:space="preserve"> са измењеним подацима</w:t>
        </w:r>
      </w:ins>
      <w:ins w:id="2965" w:author="Andrija Ilic" w:date="2015-09-06T11:36:00Z">
        <w:r w:rsidR="00B63789">
          <w:rPr>
            <w:lang w:val="sr-Cyrl-RS"/>
          </w:rPr>
          <w:t>.</w:t>
        </w:r>
      </w:ins>
      <w:ins w:id="2966" w:author="Andrija Ilic" w:date="2015-09-06T11:15:00Z">
        <w:r w:rsidR="00B63789">
          <w:t xml:space="preserve"> </w:t>
        </w:r>
        <w:r>
          <w:t>(ИА)</w:t>
        </w:r>
      </w:ins>
    </w:p>
    <w:p w14:paraId="1C7A4AFC" w14:textId="77777777" w:rsidR="00455F53" w:rsidRDefault="00455F53" w:rsidP="00455F53">
      <w:pPr>
        <w:rPr>
          <w:ins w:id="2967" w:author="Andrija Ilic" w:date="2015-09-06T11:15:00Z"/>
          <w:b/>
        </w:rPr>
      </w:pPr>
      <w:ins w:id="2968" w:author="Andrija Ilic" w:date="2015-09-06T11:15:00Z">
        <w:r>
          <w:rPr>
            <w:b/>
          </w:rPr>
          <w:t>Алтернативни сценарио:</w:t>
        </w:r>
      </w:ins>
    </w:p>
    <w:p w14:paraId="1A9B5DBF" w14:textId="21E874DD" w:rsidR="00455F53" w:rsidRDefault="00455F53">
      <w:pPr>
        <w:ind w:firstLine="720"/>
        <w:rPr>
          <w:ins w:id="2969" w:author="Andrija Ilic" w:date="2015-09-06T11:15:00Z"/>
        </w:rPr>
        <w:pPrChange w:id="2970" w:author="Andrija Ilic" w:date="2015-09-06T11:33:00Z">
          <w:pPr/>
        </w:pPrChange>
      </w:pPr>
      <w:ins w:id="2971" w:author="Andrija Ilic" w:date="2015-09-06T11:15:00Z">
        <w:r>
          <w:t xml:space="preserve">4.1 Систем </w:t>
        </w:r>
        <w:r w:rsidRPr="00F81F28">
          <w:rPr>
            <w:u w:val="single"/>
          </w:rPr>
          <w:t>приказ</w:t>
        </w:r>
      </w:ins>
      <w:ins w:id="2972" w:author="Andrija Ilic" w:date="2015-09-15T14:53:00Z">
        <w:r w:rsidR="007339A9">
          <w:rPr>
            <w:u w:val="single"/>
            <w:lang w:val="sr-Cyrl-RS"/>
          </w:rPr>
          <w:t>у</w:t>
        </w:r>
      </w:ins>
      <w:ins w:id="2973" w:author="Andrija Ilic" w:date="2015-09-06T11:15:00Z">
        <w:r w:rsidRPr="00F81F28">
          <w:rPr>
            <w:u w:val="single"/>
          </w:rPr>
          <w:t xml:space="preserve">је </w:t>
        </w:r>
        <w:r>
          <w:t>поруку о грешци при измени података за корисника. (ИА) Прекида се извршење.</w:t>
        </w:r>
      </w:ins>
    </w:p>
    <w:p w14:paraId="351DEFF3" w14:textId="77777777" w:rsidR="00AE71C7" w:rsidRDefault="00AE71C7" w:rsidP="00AE71C7">
      <w:pPr>
        <w:rPr>
          <w:ins w:id="2974" w:author="Andrija Ilic" w:date="2015-09-06T11:20:00Z"/>
          <w:b/>
        </w:rPr>
      </w:pPr>
    </w:p>
    <w:p w14:paraId="37E15014" w14:textId="65C55CB5" w:rsidR="00AE71C7" w:rsidRPr="00AE71C7" w:rsidRDefault="00AE71C7" w:rsidP="00AE71C7">
      <w:pPr>
        <w:rPr>
          <w:ins w:id="2975" w:author="Andrija Ilic" w:date="2015-09-06T11:18:00Z"/>
          <w:b/>
          <w:lang w:val="sr-Cyrl-RS"/>
          <w:rPrChange w:id="2976" w:author="Andrija Ilic" w:date="2015-09-06T11:18:00Z">
            <w:rPr>
              <w:ins w:id="2977" w:author="Andrija Ilic" w:date="2015-09-06T11:18:00Z"/>
              <w:b/>
            </w:rPr>
          </w:rPrChange>
        </w:rPr>
      </w:pPr>
      <w:ins w:id="2978" w:author="Andrija Ilic" w:date="2015-09-06T11:18: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1447A1B6" w14:textId="77777777" w:rsidR="00AE71C7" w:rsidRPr="007268A5" w:rsidRDefault="00AE71C7" w:rsidP="00AE71C7">
      <w:pPr>
        <w:rPr>
          <w:ins w:id="2979" w:author="Andrija Ilic" w:date="2015-09-06T11:18:00Z"/>
          <w:b/>
          <w:lang w:val="sr-Cyrl-RS"/>
        </w:rPr>
      </w:pPr>
      <w:ins w:id="2980" w:author="Andrija Ilic" w:date="2015-09-06T11:18:00Z">
        <w:r>
          <w:rPr>
            <w:b/>
          </w:rPr>
          <w:t>Назив СК:</w:t>
        </w:r>
        <w:r>
          <w:rPr>
            <w:b/>
          </w:rPr>
          <w:br/>
        </w:r>
        <w:r w:rsidRPr="00AE71C7">
          <w:rPr>
            <w:rPrChange w:id="2981" w:author="Andrija Ilic" w:date="2015-09-06T11:18:00Z">
              <w:rPr>
                <w:b/>
              </w:rPr>
            </w:rPrChange>
          </w:rPr>
          <w:t xml:space="preserve">Преглед </w:t>
        </w:r>
        <w:r w:rsidRPr="00AE71C7">
          <w:rPr>
            <w:lang w:val="sr-Cyrl-RS"/>
            <w:rPrChange w:id="2982" w:author="Andrija Ilic" w:date="2015-09-06T11:18:00Z">
              <w:rPr>
                <w:b/>
                <w:lang w:val="sr-Cyrl-RS"/>
              </w:rPr>
            </w:rPrChange>
          </w:rPr>
          <w:t>активности корисника</w:t>
        </w:r>
      </w:ins>
    </w:p>
    <w:p w14:paraId="2FF55A05" w14:textId="666037C0" w:rsidR="00AE71C7" w:rsidRDefault="00AE71C7" w:rsidP="00AE71C7">
      <w:pPr>
        <w:rPr>
          <w:ins w:id="2983" w:author="Andrija Ilic" w:date="2015-09-06T11:18:00Z"/>
        </w:rPr>
      </w:pPr>
      <w:ins w:id="2984" w:author="Andrija Ilic" w:date="2015-09-06T11:18:00Z">
        <w:r>
          <w:rPr>
            <w:b/>
          </w:rPr>
          <w:t>Учесници CК:</w:t>
        </w:r>
        <w:r>
          <w:rPr>
            <w:b/>
          </w:rPr>
          <w:br/>
        </w:r>
        <w:r>
          <w:t>Корисник и програм</w:t>
        </w:r>
      </w:ins>
    </w:p>
    <w:p w14:paraId="728B39F8" w14:textId="55F61506" w:rsidR="00AE71C7" w:rsidRDefault="00AE71C7" w:rsidP="00AE71C7">
      <w:pPr>
        <w:rPr>
          <w:ins w:id="2985" w:author="Andrija Ilic" w:date="2015-09-06T11:18:00Z"/>
        </w:rPr>
      </w:pPr>
      <w:ins w:id="2986" w:author="Andrija Ilic" w:date="2015-09-06T11:18:00Z">
        <w:r>
          <w:rPr>
            <w:b/>
          </w:rPr>
          <w:t>Предуслов:</w:t>
        </w:r>
        <w:r>
          <w:rPr>
            <w:b/>
          </w:rPr>
          <w:br/>
        </w:r>
        <w:r>
          <w:t>Корисник је пријављен на систем</w:t>
        </w:r>
      </w:ins>
    </w:p>
    <w:p w14:paraId="623BDC39" w14:textId="77777777" w:rsidR="00AE71C7" w:rsidRDefault="00AE71C7" w:rsidP="00AE71C7">
      <w:pPr>
        <w:rPr>
          <w:ins w:id="2987" w:author="Andrija Ilic" w:date="2015-09-06T11:34:00Z"/>
          <w:b/>
        </w:rPr>
      </w:pPr>
      <w:ins w:id="2988" w:author="Andrija Ilic" w:date="2015-09-06T11:18:00Z">
        <w:r>
          <w:rPr>
            <w:b/>
          </w:rPr>
          <w:t>Основни сценарио СК</w:t>
        </w:r>
      </w:ins>
    </w:p>
    <w:p w14:paraId="1BBC5BD9" w14:textId="4DA00D61" w:rsidR="00B63789" w:rsidRDefault="00B63789" w:rsidP="00B63789">
      <w:pPr>
        <w:pStyle w:val="ListParagraph"/>
        <w:numPr>
          <w:ilvl w:val="0"/>
          <w:numId w:val="42"/>
        </w:numPr>
        <w:rPr>
          <w:ins w:id="2989" w:author="Andrija Ilic" w:date="2015-09-06T11:34:00Z"/>
        </w:rPr>
      </w:pPr>
      <w:ins w:id="2990" w:author="Andrija Ilic" w:date="2015-09-06T11:34:00Z">
        <w:r>
          <w:lastRenderedPageBreak/>
          <w:t xml:space="preserve">Корисник </w:t>
        </w:r>
        <w:r w:rsidRPr="00F81F28">
          <w:rPr>
            <w:u w:val="single"/>
          </w:rPr>
          <w:t>уноси</w:t>
        </w:r>
        <w:r w:rsidRPr="009D114B">
          <w:rPr>
            <w:rPrChange w:id="2991" w:author="Andrija Ilic" w:date="2015-09-09T20:40:00Z">
              <w:rPr>
                <w:u w:val="single"/>
              </w:rPr>
            </w:rPrChange>
          </w:rPr>
          <w:t xml:space="preserve"> критеријум</w:t>
        </w:r>
        <w:r>
          <w:t xml:space="preserve"> за претрагу </w:t>
        </w:r>
        <w:r>
          <w:rPr>
            <w:lang w:val="sr-Cyrl-RS"/>
          </w:rPr>
          <w:t>активности</w:t>
        </w:r>
      </w:ins>
      <w:ins w:id="2992" w:author="Andrija Ilic" w:date="2015-09-06T11:36:00Z">
        <w:r>
          <w:rPr>
            <w:lang w:val="sr-Cyrl-RS"/>
          </w:rPr>
          <w:t>.</w:t>
        </w:r>
      </w:ins>
      <w:ins w:id="2993" w:author="Andrija Ilic" w:date="2015-09-06T11:34:00Z">
        <w:r>
          <w:t xml:space="preserve"> (АПУСО)</w:t>
        </w:r>
      </w:ins>
    </w:p>
    <w:p w14:paraId="78BB56D8" w14:textId="102E1556" w:rsidR="00B63789" w:rsidRDefault="00B63789" w:rsidP="00B63789">
      <w:pPr>
        <w:pStyle w:val="ListParagraph"/>
        <w:numPr>
          <w:ilvl w:val="0"/>
          <w:numId w:val="42"/>
        </w:numPr>
        <w:rPr>
          <w:ins w:id="2994" w:author="Andrija Ilic" w:date="2015-09-06T11:34:00Z"/>
        </w:rPr>
      </w:pPr>
      <w:ins w:id="2995" w:author="Andrija Ilic" w:date="2015-09-06T11:34:00Z">
        <w:r>
          <w:t xml:space="preserve">Корисник </w:t>
        </w:r>
        <w:r w:rsidRPr="00945FA8">
          <w:rPr>
            <w:u w:val="single"/>
            <w:rPrChange w:id="2996" w:author="Andrija Ilic" w:date="2015-09-15T12:08:00Z">
              <w:rPr/>
            </w:rPrChange>
          </w:rPr>
          <w:t>позива</w:t>
        </w:r>
        <w:r>
          <w:t xml:space="preserve"> систем </w:t>
        </w:r>
        <w:r w:rsidRPr="00945FA8">
          <w:rPr>
            <w:rPrChange w:id="2997" w:author="Andrija Ilic" w:date="2015-09-15T12:08:00Z">
              <w:rPr>
                <w:u w:val="single"/>
              </w:rPr>
            </w:rPrChange>
          </w:rPr>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ins>
      <w:ins w:id="2998" w:author="Andrija Ilic" w:date="2015-09-06T11:36:00Z">
        <w:r>
          <w:rPr>
            <w:lang w:val="sr-Cyrl-RS"/>
          </w:rPr>
          <w:t>.</w:t>
        </w:r>
      </w:ins>
      <w:ins w:id="2999" w:author="Andrija Ilic" w:date="2015-09-06T11:34:00Z">
        <w:r>
          <w:t xml:space="preserve"> (АПСО)</w:t>
        </w:r>
      </w:ins>
    </w:p>
    <w:p w14:paraId="3F14A818" w14:textId="16817012" w:rsidR="00B63789" w:rsidRDefault="00B63789" w:rsidP="00B63789">
      <w:pPr>
        <w:pStyle w:val="ListParagraph"/>
        <w:numPr>
          <w:ilvl w:val="0"/>
          <w:numId w:val="42"/>
        </w:numPr>
        <w:rPr>
          <w:ins w:id="3000" w:author="Andrija Ilic" w:date="2015-09-06T11:37:00Z"/>
        </w:rPr>
      </w:pPr>
      <w:ins w:id="3001" w:author="Andrija Ilic" w:date="2015-09-06T11:37: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0DA6E762" w14:textId="57075B7D" w:rsidR="00B63789" w:rsidRPr="007911AF" w:rsidRDefault="00B63789" w:rsidP="00B63789">
      <w:pPr>
        <w:pStyle w:val="ListParagraph"/>
        <w:numPr>
          <w:ilvl w:val="0"/>
          <w:numId w:val="42"/>
        </w:numPr>
        <w:rPr>
          <w:ins w:id="3002" w:author="Andrija Ilic" w:date="2015-09-06T11:37:00Z"/>
        </w:rPr>
      </w:pPr>
      <w:ins w:id="3003" w:author="Andrija Ilic" w:date="2015-09-06T11:3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4D4E75F0" w14:textId="77777777" w:rsidR="00AE71C7" w:rsidRDefault="00AE71C7" w:rsidP="00AE71C7">
      <w:pPr>
        <w:rPr>
          <w:ins w:id="3004" w:author="Andrija Ilic" w:date="2015-09-06T11:18:00Z"/>
          <w:b/>
        </w:rPr>
      </w:pPr>
      <w:ins w:id="3005" w:author="Andrija Ilic" w:date="2015-09-06T11:18:00Z">
        <w:r>
          <w:rPr>
            <w:b/>
          </w:rPr>
          <w:t>Алтернативни сценарио:</w:t>
        </w:r>
      </w:ins>
    </w:p>
    <w:p w14:paraId="560F5626" w14:textId="4C0EF030" w:rsidR="00AE71C7" w:rsidRDefault="00AE71C7">
      <w:pPr>
        <w:ind w:firstLine="720"/>
        <w:rPr>
          <w:ins w:id="3006" w:author="Andrija Ilic" w:date="2015-09-06T11:18:00Z"/>
        </w:rPr>
        <w:pPrChange w:id="3007" w:author="Andrija Ilic" w:date="2015-09-06T11:37:00Z">
          <w:pPr/>
        </w:pPrChange>
      </w:pPr>
      <w:ins w:id="3008" w:author="Andrija Ilic" w:date="2015-09-06T11:18:00Z">
        <w:r>
          <w:t xml:space="preserve">4.1 Систем </w:t>
        </w:r>
        <w:r w:rsidRPr="00F81F28">
          <w:rPr>
            <w:u w:val="single"/>
          </w:rPr>
          <w:t>приказ</w:t>
        </w:r>
      </w:ins>
      <w:ins w:id="3009" w:author="Andrija Ilic" w:date="2015-09-15T12:08:00Z">
        <w:r w:rsidR="00945FA8">
          <w:rPr>
            <w:u w:val="single"/>
            <w:lang w:val="sr-Cyrl-RS"/>
          </w:rPr>
          <w:t>у</w:t>
        </w:r>
      </w:ins>
      <w:ins w:id="3010" w:author="Andrija Ilic" w:date="2015-09-06T11:18:00Z">
        <w:r w:rsidRPr="00F81F28">
          <w:rPr>
            <w:u w:val="single"/>
          </w:rPr>
          <w:t xml:space="preserve">је </w:t>
        </w:r>
        <w:r>
          <w:t xml:space="preserve">поруку да за дате критеријуме не постоје </w:t>
        </w:r>
      </w:ins>
      <w:ins w:id="3011" w:author="Andrija Ilic" w:date="2015-09-06T11:19:00Z">
        <w:r>
          <w:rPr>
            <w:lang w:val="sr-Cyrl-RS"/>
          </w:rPr>
          <w:t>активности</w:t>
        </w:r>
      </w:ins>
      <w:ins w:id="3012" w:author="Andrija Ilic" w:date="2015-09-06T11:18:00Z">
        <w:r>
          <w:t>. (ИА) Прекида се извршење.</w:t>
        </w:r>
      </w:ins>
    </w:p>
    <w:p w14:paraId="57604CD3" w14:textId="46AF3EAC" w:rsidR="009331F4" w:rsidDel="00F615B4" w:rsidRDefault="009331F4" w:rsidP="005B6BA2">
      <w:pPr>
        <w:ind w:left="360"/>
        <w:jc w:val="center"/>
        <w:rPr>
          <w:ins w:id="3013" w:author="Boni" w:date="2014-09-07T00:13:00Z"/>
          <w:del w:id="3014" w:author="Andrija Ilic" w:date="2015-09-06T10:46:00Z"/>
        </w:rPr>
      </w:pPr>
      <w:ins w:id="3015" w:author="Boni" w:date="2014-09-07T00:13:00Z">
        <w:del w:id="3016" w:author="Andrija Ilic" w:date="2015-09-06T10:46:00Z">
          <w:r w:rsidDel="00F615B4">
            <w:delText>Диј</w:delText>
          </w:r>
        </w:del>
      </w:ins>
      <w:ins w:id="3017" w:author="Boni" w:date="2014-09-07T00:14:00Z">
        <w:del w:id="3018" w:author="Andrija Ilic" w:date="2015-09-06T10:46:00Z">
          <w:r w:rsidDel="00F615B4">
            <w:delText xml:space="preserve">аграм </w:delText>
          </w:r>
        </w:del>
      </w:ins>
      <w:ins w:id="3019" w:author="Boni" w:date="2014-09-07T21:07:00Z">
        <w:del w:id="3020" w:author="Andrija Ilic" w:date="2015-09-06T10:46:00Z">
          <w:r w:rsidR="00F6125F" w:rsidDel="00F615B4">
            <w:delText>2: С</w:delText>
          </w:r>
        </w:del>
      </w:ins>
      <w:ins w:id="3021" w:author="Boni" w:date="2014-09-07T00:14:00Z">
        <w:del w:id="3022" w:author="Andrija Ilic" w:date="2015-09-06T10:46:00Z">
          <w:r w:rsidDel="00F615B4">
            <w:delText>лучајева коришћења за администратора</w:delText>
          </w:r>
        </w:del>
      </w:ins>
    </w:p>
    <w:p w14:paraId="24702940" w14:textId="0E7E0079" w:rsidR="009331F4" w:rsidDel="00AE71C7" w:rsidRDefault="009331F4" w:rsidP="005B6BA2">
      <w:pPr>
        <w:ind w:left="360"/>
        <w:jc w:val="center"/>
        <w:rPr>
          <w:ins w:id="3023" w:author="Boni" w:date="2014-09-07T00:13:00Z"/>
          <w:del w:id="3024" w:author="Andrija Ilic" w:date="2015-09-06T11:20:00Z"/>
        </w:rPr>
      </w:pPr>
    </w:p>
    <w:p w14:paraId="7DEB339E" w14:textId="12E4D6DC" w:rsidR="009331F4" w:rsidRPr="009331F4" w:rsidDel="00AE71C7" w:rsidRDefault="009331F4" w:rsidP="005B6BA2">
      <w:pPr>
        <w:ind w:left="360"/>
        <w:jc w:val="center"/>
        <w:rPr>
          <w:del w:id="3025" w:author="Andrija Ilic" w:date="2015-09-06T11:20:00Z"/>
        </w:rPr>
      </w:pPr>
    </w:p>
    <w:p w14:paraId="70137289" w14:textId="77777777" w:rsidR="00AE71C7" w:rsidRDefault="00AE71C7" w:rsidP="00E26B3A">
      <w:pPr>
        <w:rPr>
          <w:ins w:id="3026" w:author="Andrija Ilic" w:date="2015-09-06T11:20:00Z"/>
          <w:b/>
        </w:rPr>
      </w:pPr>
    </w:p>
    <w:p w14:paraId="606B1498" w14:textId="114971DE" w:rsidR="00F11783" w:rsidRPr="00AE71C7" w:rsidRDefault="005B6BA2" w:rsidP="00E26B3A">
      <w:pPr>
        <w:rPr>
          <w:ins w:id="3027" w:author="Andrija Ilic" w:date="2015-09-05T10:09:00Z"/>
          <w:b/>
        </w:rPr>
      </w:pPr>
      <w:r w:rsidRPr="00AE71C7">
        <w:rPr>
          <w:b/>
        </w:rPr>
        <w:t xml:space="preserve">Случај коришћења </w:t>
      </w:r>
      <w:ins w:id="3028" w:author="Andrija Ilic" w:date="2015-09-06T11:20:00Z">
        <w:r w:rsidR="00AE71C7" w:rsidRPr="00AE71C7">
          <w:rPr>
            <w:b/>
            <w:lang w:val="sr-Cyrl-RS"/>
          </w:rPr>
          <w:t>4</w:t>
        </w:r>
      </w:ins>
      <w:del w:id="3029" w:author="Andrija Ilic" w:date="2015-09-06T11:20:00Z">
        <w:r w:rsidRPr="00AE71C7" w:rsidDel="00AE71C7">
          <w:rPr>
            <w:b/>
          </w:rPr>
          <w:delText>1</w:delText>
        </w:r>
      </w:del>
      <w:r w:rsidRPr="00AE71C7">
        <w:rPr>
          <w:b/>
        </w:rPr>
        <w:t xml:space="preserve">: </w:t>
      </w:r>
      <w:ins w:id="3030" w:author="Andrija Ilic" w:date="2015-09-05T10:09:00Z">
        <w:r w:rsidR="00F11783" w:rsidRPr="00AE71C7">
          <w:rPr>
            <w:b/>
            <w:lang w:val="sr-Cyrl-RS"/>
            <w:rPrChange w:id="3031" w:author="Andrija Ilic" w:date="2015-09-06T11:20:00Z">
              <w:rPr>
                <w:lang w:val="sr-Cyrl-RS"/>
              </w:rPr>
            </w:rPrChange>
          </w:rPr>
          <w:t>Креирање</w:t>
        </w:r>
      </w:ins>
      <w:ins w:id="3032" w:author="Andrija Ilic" w:date="2015-09-06T11:24:00Z">
        <w:r w:rsidR="004E4E37">
          <w:rPr>
            <w:b/>
          </w:rPr>
          <w:t xml:space="preserve"> </w:t>
        </w:r>
        <w:r w:rsidR="004E4E37">
          <w:rPr>
            <w:b/>
            <w:lang w:val="sr-Cyrl-RS"/>
          </w:rPr>
          <w:t>и измена</w:t>
        </w:r>
      </w:ins>
      <w:ins w:id="3033" w:author="Andrija Ilic" w:date="2015-09-05T10:09:00Z">
        <w:r w:rsidR="00F11783" w:rsidRPr="00AE71C7">
          <w:rPr>
            <w:b/>
            <w:lang w:val="sr-Cyrl-RS"/>
            <w:rPrChange w:id="3034" w:author="Andrija Ilic" w:date="2015-09-06T11:20:00Z">
              <w:rPr>
                <w:lang w:val="sr-Cyrl-RS"/>
              </w:rPr>
            </w:rPrChange>
          </w:rPr>
          <w:t xml:space="preserve"> програм</w:t>
        </w:r>
      </w:ins>
      <w:ins w:id="3035" w:author="Andrija Ilic" w:date="2015-09-08T20:51:00Z">
        <w:r w:rsidR="00D53753">
          <w:rPr>
            <w:b/>
          </w:rPr>
          <w:t>a</w:t>
        </w:r>
      </w:ins>
      <w:ins w:id="3036" w:author="Andrija Ilic" w:date="2015-09-05T10:09:00Z">
        <w:r w:rsidR="00F11783" w:rsidRPr="00AE71C7" w:rsidDel="00F11783">
          <w:rPr>
            <w:b/>
          </w:rPr>
          <w:t xml:space="preserve"> </w:t>
        </w:r>
      </w:ins>
    </w:p>
    <w:p w14:paraId="43283D84" w14:textId="0701FCAA" w:rsidR="005B6BA2" w:rsidDel="00F11783" w:rsidRDefault="005B6BA2" w:rsidP="00E26B3A">
      <w:pPr>
        <w:rPr>
          <w:del w:id="3037" w:author="Andrija Ilic" w:date="2015-09-05T10:09:00Z"/>
          <w:b/>
        </w:rPr>
      </w:pPr>
      <w:del w:id="3038" w:author="Andrija Ilic" w:date="2015-09-05T10:09:00Z">
        <w:r w:rsidRPr="005B6BA2" w:rsidDel="00F11783">
          <w:rPr>
            <w:b/>
          </w:rPr>
          <w:delText>Аутентикација корисника</w:delText>
        </w:r>
      </w:del>
    </w:p>
    <w:p w14:paraId="79CCDA60" w14:textId="14F18C46" w:rsidR="005B6BA2" w:rsidRDefault="005B6BA2" w:rsidP="00E26B3A">
      <w:r>
        <w:rPr>
          <w:b/>
        </w:rPr>
        <w:t>Назив СК:</w:t>
      </w:r>
      <w:r>
        <w:rPr>
          <w:b/>
        </w:rPr>
        <w:br/>
      </w:r>
      <w:ins w:id="3039" w:author="Andrija Ilic" w:date="2015-09-05T10:09:00Z">
        <w:r w:rsidR="00F11783">
          <w:rPr>
            <w:lang w:val="sr-Cyrl-RS"/>
          </w:rPr>
          <w:t xml:space="preserve">Креирање </w:t>
        </w:r>
      </w:ins>
      <w:ins w:id="3040" w:author="Andrija Ilic" w:date="2015-09-06T11:25:00Z">
        <w:r w:rsidR="004E4E37">
          <w:rPr>
            <w:lang w:val="sr-Cyrl-RS"/>
          </w:rPr>
          <w:t xml:space="preserve">и измена </w:t>
        </w:r>
      </w:ins>
      <w:ins w:id="3041" w:author="Andrija Ilic" w:date="2015-09-05T10:09:00Z">
        <w:r w:rsidR="00F11783">
          <w:rPr>
            <w:lang w:val="sr-Cyrl-RS"/>
          </w:rPr>
          <w:t>програм за предмет</w:t>
        </w:r>
        <w:r w:rsidR="00F11783" w:rsidDel="00F11783">
          <w:t xml:space="preserve"> </w:t>
        </w:r>
      </w:ins>
      <w:del w:id="3042" w:author="Andrija Ilic" w:date="2015-09-05T10:09:00Z">
        <w:r w:rsidDel="00F11783">
          <w:delText>Аутентикација корисника</w:delText>
        </w:r>
      </w:del>
    </w:p>
    <w:p w14:paraId="42E28485" w14:textId="77777777" w:rsidR="005B6BA2" w:rsidRDefault="005B6BA2" w:rsidP="00E26B3A">
      <w:r>
        <w:rPr>
          <w:b/>
        </w:rPr>
        <w:t>Учесници CК:</w:t>
      </w:r>
      <w:r>
        <w:rPr>
          <w:b/>
        </w:rPr>
        <w:br/>
      </w:r>
      <w:r>
        <w:t>Корисник и програм</w:t>
      </w:r>
    </w:p>
    <w:p w14:paraId="0702AEAC" w14:textId="77E5E08F" w:rsidR="005B6BA2" w:rsidRDefault="005B6BA2" w:rsidP="00E26B3A">
      <w:r>
        <w:rPr>
          <w:b/>
        </w:rPr>
        <w:t>Предуслов:</w:t>
      </w:r>
      <w:r>
        <w:rPr>
          <w:b/>
        </w:rPr>
        <w:br/>
      </w:r>
      <w:ins w:id="3043" w:author="Andrija Ilic" w:date="2015-09-06T11:21:00Z">
        <w:r w:rsidR="004E4E37">
          <w:t>Систем је укључен. Корисник је пријављен на систем као администратор</w:t>
        </w:r>
        <w:r w:rsidR="004E4E37" w:rsidDel="004E4E37">
          <w:t xml:space="preserve"> </w:t>
        </w:r>
      </w:ins>
      <w:del w:id="3044" w:author="Andrija Ilic" w:date="2015-09-06T11:21:00Z">
        <w:r w:rsidDel="004E4E37">
          <w:delText>Систем је укључен</w:delText>
        </w:r>
      </w:del>
    </w:p>
    <w:p w14:paraId="0C01BE70" w14:textId="77777777" w:rsidR="004E4E37" w:rsidRDefault="004E4E37" w:rsidP="004E4E37">
      <w:pPr>
        <w:rPr>
          <w:ins w:id="3045" w:author="Andrija Ilic" w:date="2015-09-06T11:38:00Z"/>
          <w:b/>
        </w:rPr>
      </w:pPr>
      <w:ins w:id="3046" w:author="Andrija Ilic" w:date="2015-09-06T11:21:00Z">
        <w:r>
          <w:rPr>
            <w:b/>
          </w:rPr>
          <w:t>Основни сценарио СК</w:t>
        </w:r>
      </w:ins>
    </w:p>
    <w:p w14:paraId="4F06A20F" w14:textId="6DDCE7D9" w:rsidR="00B63789" w:rsidRDefault="00B63789" w:rsidP="00B63789">
      <w:pPr>
        <w:pStyle w:val="ListParagraph"/>
        <w:numPr>
          <w:ilvl w:val="0"/>
          <w:numId w:val="43"/>
        </w:numPr>
        <w:rPr>
          <w:ins w:id="3047" w:author="Andrija Ilic" w:date="2015-09-15T12:15:00Z"/>
        </w:rPr>
      </w:pPr>
      <w:ins w:id="3048" w:author="Andrija Ilic" w:date="2015-09-06T11:38:00Z">
        <w:r>
          <w:t xml:space="preserve">Корисник </w:t>
        </w:r>
        <w:r w:rsidRPr="00F81F28">
          <w:rPr>
            <w:u w:val="single"/>
          </w:rPr>
          <w:t>уноси критеријум</w:t>
        </w:r>
        <w:r>
          <w:t xml:space="preserve"> за </w:t>
        </w:r>
        <w:r>
          <w:rPr>
            <w:lang w:val="sr-Cyrl-RS"/>
          </w:rPr>
          <w:t>креирање</w:t>
        </w:r>
      </w:ins>
      <w:ins w:id="3049" w:author="Andrija Ilic" w:date="2015-09-15T12:17:00Z">
        <w:r w:rsidR="009C28BB">
          <w:rPr>
            <w:lang w:val="sr-Cyrl-RS"/>
          </w:rPr>
          <w:t>/измену</w:t>
        </w:r>
      </w:ins>
      <w:ins w:id="3050" w:author="Andrija Ilic" w:date="2015-09-06T11:38:00Z">
        <w:r>
          <w:rPr>
            <w:lang w:val="sr-Cyrl-RS"/>
          </w:rPr>
          <w:t xml:space="preserve"> програма.</w:t>
        </w:r>
        <w:r>
          <w:t xml:space="preserve"> (АПУСО)</w:t>
        </w:r>
      </w:ins>
    </w:p>
    <w:p w14:paraId="54F6C9C8" w14:textId="4EB753B6" w:rsidR="009C28BB" w:rsidRDefault="009C28BB" w:rsidP="00B63789">
      <w:pPr>
        <w:pStyle w:val="ListParagraph"/>
        <w:numPr>
          <w:ilvl w:val="0"/>
          <w:numId w:val="43"/>
        </w:numPr>
        <w:rPr>
          <w:ins w:id="3051" w:author="Andrija Ilic" w:date="2015-09-06T11:38:00Z"/>
        </w:rPr>
      </w:pPr>
      <w:ins w:id="3052" w:author="Andrija Ilic" w:date="2015-09-15T12:15:00Z">
        <w:r>
          <w:rPr>
            <w:lang w:val="sr-Cyrl-RS"/>
          </w:rPr>
          <w:t xml:space="preserve">Клијент </w:t>
        </w:r>
        <w:r w:rsidRPr="009C28BB">
          <w:rPr>
            <w:u w:val="single"/>
            <w:lang w:val="sr-Cyrl-RS"/>
            <w:rPrChange w:id="3053" w:author="Andrija Ilic" w:date="2015-09-15T12:16:00Z">
              <w:rPr>
                <w:lang w:val="sr-Cyrl-RS"/>
              </w:rPr>
            </w:rPrChange>
          </w:rPr>
          <w:t>позива</w:t>
        </w:r>
      </w:ins>
      <w:ins w:id="3054" w:author="Andrija Ilic" w:date="2015-09-15T12:16:00Z">
        <w:r w:rsidRPr="009C28BB">
          <w:rPr>
            <w:lang w:val="sr-Cyrl-RS"/>
            <w:rPrChange w:id="3055" w:author="Andrija Ilic" w:date="2015-09-15T12:16:00Z">
              <w:rPr>
                <w:u w:val="single"/>
                <w:lang w:val="sr-Cyrl-RS"/>
              </w:rPr>
            </w:rPrChange>
          </w:rPr>
          <w:t xml:space="preserve"> </w:t>
        </w:r>
        <w:r>
          <w:rPr>
            <w:lang w:val="sr-Cyrl-RS"/>
          </w:rPr>
          <w:t>систем да пронађе програм</w:t>
        </w:r>
      </w:ins>
      <w:ins w:id="3056" w:author="Andrija Ilic" w:date="2015-09-15T12:17:00Z">
        <w:r>
          <w:rPr>
            <w:lang w:val="sr-Cyrl-RS"/>
          </w:rPr>
          <w:t xml:space="preserve"> са својим активностима</w:t>
        </w:r>
      </w:ins>
      <w:ins w:id="3057" w:author="Andrija Ilic" w:date="2015-09-15T12:16:00Z">
        <w:r>
          <w:rPr>
            <w:lang w:val="sr-Cyrl-RS"/>
          </w:rPr>
          <w:t>. (</w:t>
        </w:r>
      </w:ins>
      <w:ins w:id="3058" w:author="Andrija Ilic" w:date="2015-09-15T12:17:00Z">
        <w:r>
          <w:rPr>
            <w:lang w:val="sr-Cyrl-RS"/>
          </w:rPr>
          <w:t>АПСО</w:t>
        </w:r>
      </w:ins>
      <w:ins w:id="3059" w:author="Andrija Ilic" w:date="2015-09-15T12:16:00Z">
        <w:r>
          <w:rPr>
            <w:lang w:val="sr-Cyrl-RS"/>
          </w:rPr>
          <w:t>)</w:t>
        </w:r>
      </w:ins>
    </w:p>
    <w:p w14:paraId="63BCCF9A" w14:textId="5D752A60" w:rsidR="00B63789" w:rsidRPr="007268A5" w:rsidRDefault="00B63789" w:rsidP="00B63789">
      <w:pPr>
        <w:pStyle w:val="ListParagraph"/>
        <w:numPr>
          <w:ilvl w:val="0"/>
          <w:numId w:val="43"/>
        </w:numPr>
        <w:rPr>
          <w:ins w:id="3060" w:author="Andrija Ilic" w:date="2015-09-06T11:38:00Z"/>
        </w:rPr>
      </w:pPr>
      <w:ins w:id="3061" w:author="Andrija Ilic" w:date="2015-09-06T11:38: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337F1153" w14:textId="21CDC3F3" w:rsidR="00B63789" w:rsidRDefault="00B63789" w:rsidP="00B63789">
      <w:pPr>
        <w:pStyle w:val="ListParagraph"/>
        <w:numPr>
          <w:ilvl w:val="0"/>
          <w:numId w:val="43"/>
        </w:numPr>
        <w:rPr>
          <w:ins w:id="3062" w:author="Andrija Ilic" w:date="2015-09-06T11:38:00Z"/>
        </w:rPr>
      </w:pPr>
      <w:ins w:id="3063" w:author="Andrija Ilic" w:date="2015-09-06T11:38: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2CC87784" w14:textId="1B3633FA" w:rsidR="00B63789" w:rsidRDefault="00B63789" w:rsidP="00B63789">
      <w:pPr>
        <w:pStyle w:val="ListParagraph"/>
        <w:numPr>
          <w:ilvl w:val="0"/>
          <w:numId w:val="43"/>
        </w:numPr>
        <w:rPr>
          <w:ins w:id="3064" w:author="Andrija Ilic" w:date="2015-09-06T11:39:00Z"/>
        </w:rPr>
      </w:pPr>
      <w:ins w:id="3065" w:author="Andrija Ilic" w:date="2015-09-06T11:39: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13ECDEEF" w14:textId="7D50366B" w:rsidR="00B63789" w:rsidRDefault="00B63789" w:rsidP="00B63789">
      <w:pPr>
        <w:pStyle w:val="ListParagraph"/>
        <w:numPr>
          <w:ilvl w:val="0"/>
          <w:numId w:val="43"/>
        </w:numPr>
        <w:rPr>
          <w:ins w:id="3066" w:author="Andrija Ilic" w:date="2015-09-06T11:39:00Z"/>
        </w:rPr>
      </w:pPr>
      <w:ins w:id="3067" w:author="Andrija Ilic" w:date="2015-09-06T11:40:00Z">
        <w:r>
          <w:t xml:space="preserve">Корисник </w:t>
        </w:r>
        <w:r w:rsidRPr="0033384F">
          <w:rPr>
            <w:u w:val="single"/>
            <w:rPrChange w:id="3068" w:author="Andrija Ilic" w:date="2015-09-15T12:19:00Z">
              <w:rPr/>
            </w:rPrChang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167F5914" w14:textId="6D0FE60B" w:rsidR="00B63789" w:rsidRDefault="00B63789" w:rsidP="00B63789">
      <w:pPr>
        <w:pStyle w:val="ListParagraph"/>
        <w:numPr>
          <w:ilvl w:val="0"/>
          <w:numId w:val="43"/>
        </w:numPr>
        <w:rPr>
          <w:ins w:id="3069" w:author="Andrija Ilic" w:date="2015-09-06T11:39:00Z"/>
        </w:rPr>
      </w:pPr>
      <w:ins w:id="3070" w:author="Andrija Ilic" w:date="2015-09-06T11:39:00Z">
        <w:r>
          <w:t xml:space="preserve">Систем </w:t>
        </w:r>
        <w:r>
          <w:rPr>
            <w:u w:val="single"/>
            <w:lang w:val="sr-Cyrl-RS"/>
          </w:rPr>
          <w:t>чува</w:t>
        </w:r>
        <w:r>
          <w:t xml:space="preserve"> </w:t>
        </w:r>
        <w:r>
          <w:rPr>
            <w:lang w:val="sr-Cyrl-RS"/>
          </w:rPr>
          <w:t>програм.</w:t>
        </w:r>
        <w:r>
          <w:t xml:space="preserve"> (СО)</w:t>
        </w:r>
      </w:ins>
    </w:p>
    <w:p w14:paraId="15F93181" w14:textId="55387A9D" w:rsidR="00B63789" w:rsidRPr="007911AF" w:rsidRDefault="00B63789">
      <w:pPr>
        <w:pStyle w:val="ListParagraph"/>
        <w:numPr>
          <w:ilvl w:val="0"/>
          <w:numId w:val="43"/>
        </w:numPr>
        <w:rPr>
          <w:ins w:id="3071" w:author="Andrija Ilic" w:date="2015-09-06T11:38:00Z"/>
        </w:rPr>
      </w:pPr>
      <w:ins w:id="3072" w:author="Andrija Ilic" w:date="2015-09-06T11:40: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3EAB855C" w14:textId="77777777" w:rsidR="004E4E37" w:rsidRDefault="004E4E37" w:rsidP="004E4E37">
      <w:pPr>
        <w:rPr>
          <w:ins w:id="3073" w:author="Andrija Ilic" w:date="2015-09-06T11:21:00Z"/>
          <w:b/>
        </w:rPr>
      </w:pPr>
      <w:ins w:id="3074" w:author="Andrija Ilic" w:date="2015-09-06T11:21:00Z">
        <w:r>
          <w:rPr>
            <w:b/>
          </w:rPr>
          <w:t>Алтернативни сценарио:</w:t>
        </w:r>
      </w:ins>
    </w:p>
    <w:p w14:paraId="0CF3B37C" w14:textId="67896375" w:rsidR="005B6BA2" w:rsidDel="004E4E37" w:rsidRDefault="006B13F1">
      <w:pPr>
        <w:ind w:firstLine="720"/>
        <w:rPr>
          <w:del w:id="3075" w:author="Andrija Ilic" w:date="2015-09-06T11:21:00Z"/>
          <w:b/>
        </w:rPr>
        <w:pPrChange w:id="3076" w:author="Andrija Ilic" w:date="2015-09-06T11:40:00Z">
          <w:pPr/>
        </w:pPrChange>
      </w:pPr>
      <w:ins w:id="3077" w:author="Andrija Ilic" w:date="2015-09-06T11:21:00Z">
        <w:r>
          <w:t>8</w:t>
        </w:r>
        <w:r w:rsidR="004E4E37">
          <w:t>.1</w:t>
        </w:r>
      </w:ins>
      <w:ins w:id="3078" w:author="Andrija Ilic" w:date="2015-09-06T11:40:00Z">
        <w:r w:rsidR="00B63789">
          <w:rPr>
            <w:lang w:val="sr-Cyrl-RS"/>
          </w:rPr>
          <w:t xml:space="preserve"> </w:t>
        </w:r>
      </w:ins>
      <w:ins w:id="3079" w:author="Andrija Ilic" w:date="2015-09-06T11:21:00Z">
        <w:r w:rsidR="004E4E37">
          <w:t xml:space="preserve">Систем </w:t>
        </w:r>
        <w:r w:rsidR="004E4E37" w:rsidRPr="00F81F28">
          <w:rPr>
            <w:u w:val="single"/>
          </w:rPr>
          <w:t>приказује</w:t>
        </w:r>
        <w:r w:rsidR="004E4E37">
          <w:t xml:space="preserve"> грешку при </w:t>
        </w:r>
      </w:ins>
      <w:ins w:id="3080" w:author="Andrija Ilic" w:date="2015-09-06T11:32:00Z">
        <w:r>
          <w:rPr>
            <w:lang w:val="sr-Cyrl-RS"/>
          </w:rPr>
          <w:t>креир</w:t>
        </w:r>
      </w:ins>
      <w:ins w:id="3081" w:author="Andrija Ilic" w:date="2015-09-06T11:40:00Z">
        <w:r w:rsidR="00B63789">
          <w:rPr>
            <w:lang w:val="sr-Cyrl-RS"/>
          </w:rPr>
          <w:t>а</w:t>
        </w:r>
      </w:ins>
      <w:ins w:id="3082" w:author="Andrija Ilic" w:date="2015-09-06T11:32:00Z">
        <w:r>
          <w:rPr>
            <w:lang w:val="sr-Cyrl-RS"/>
          </w:rPr>
          <w:t>њу или измени програма</w:t>
        </w:r>
      </w:ins>
      <w:ins w:id="3083" w:author="Andrija Ilic" w:date="2015-09-06T11:21:00Z">
        <w:r w:rsidR="00B63789">
          <w:t xml:space="preserve">. </w:t>
        </w:r>
        <w:r w:rsidR="004E4E37">
          <w:t>(ИА)</w:t>
        </w:r>
        <w:r w:rsidR="004E4E37">
          <w:br/>
        </w:r>
      </w:ins>
      <w:del w:id="3084" w:author="Andrija Ilic" w:date="2015-09-06T11:21:00Z">
        <w:r w:rsidR="005B6BA2" w:rsidDel="004E4E37">
          <w:rPr>
            <w:b/>
          </w:rPr>
          <w:delText>Основни сценарио СК</w:delText>
        </w:r>
      </w:del>
    </w:p>
    <w:p w14:paraId="7C395BF5" w14:textId="4B79F561" w:rsidR="005B6BA2" w:rsidDel="004E4E37" w:rsidRDefault="005B6BA2">
      <w:pPr>
        <w:pStyle w:val="ListParagraph"/>
        <w:numPr>
          <w:ilvl w:val="0"/>
          <w:numId w:val="4"/>
        </w:numPr>
        <w:ind w:left="0" w:firstLine="720"/>
        <w:rPr>
          <w:del w:id="3085" w:author="Andrija Ilic" w:date="2015-09-06T11:21:00Z"/>
        </w:rPr>
        <w:pPrChange w:id="3086" w:author="Andrija Ilic" w:date="2015-09-06T11:40:00Z">
          <w:pPr>
            <w:pStyle w:val="ListParagraph"/>
            <w:numPr>
              <w:numId w:val="4"/>
            </w:numPr>
            <w:ind w:left="1080" w:hanging="360"/>
          </w:pPr>
        </w:pPrChange>
      </w:pPr>
      <w:del w:id="3087" w:author="Andrija Ilic" w:date="2015-09-06T11:21:00Z">
        <w:r w:rsidDel="004E4E37">
          <w:delText xml:space="preserve">Корисник </w:delText>
        </w:r>
        <w:r w:rsidRPr="00A10AA6" w:rsidDel="004E4E37">
          <w:rPr>
            <w:u w:val="single"/>
          </w:rPr>
          <w:delText>уноси</w:delText>
        </w:r>
        <w:r w:rsidDel="004E4E37">
          <w:delText xml:space="preserve"> име и шифру.</w:delText>
        </w:r>
        <w:r w:rsidR="00A10AA6" w:rsidDel="004E4E37">
          <w:delText xml:space="preserve"> (АПУСО)</w:delText>
        </w:r>
      </w:del>
    </w:p>
    <w:p w14:paraId="3F89C3E2" w14:textId="103F882F" w:rsidR="005B6BA2" w:rsidDel="004E4E37" w:rsidRDefault="005B6BA2">
      <w:pPr>
        <w:pStyle w:val="ListParagraph"/>
        <w:numPr>
          <w:ilvl w:val="0"/>
          <w:numId w:val="4"/>
        </w:numPr>
        <w:ind w:left="0" w:firstLine="720"/>
        <w:rPr>
          <w:del w:id="3088" w:author="Andrija Ilic" w:date="2015-09-06T11:21:00Z"/>
        </w:rPr>
        <w:pPrChange w:id="3089" w:author="Andrija Ilic" w:date="2015-09-06T11:40:00Z">
          <w:pPr>
            <w:pStyle w:val="ListParagraph"/>
            <w:numPr>
              <w:numId w:val="4"/>
            </w:numPr>
            <w:ind w:left="1080" w:hanging="360"/>
          </w:pPr>
        </w:pPrChange>
      </w:pPr>
      <w:del w:id="3090" w:author="Andrija Ilic" w:date="2015-09-06T11:21:00Z">
        <w:r w:rsidDel="004E4E37">
          <w:delText xml:space="preserve">Корисник </w:delText>
        </w:r>
        <w:r w:rsidRPr="00A10AA6" w:rsidDel="004E4E37">
          <w:rPr>
            <w:u w:val="single"/>
          </w:rPr>
          <w:delText>позива</w:delText>
        </w:r>
        <w:r w:rsidDel="004E4E37">
          <w:delText xml:space="preserve"> систем да изврши проверу.</w:delText>
        </w:r>
        <w:r w:rsidR="00A10AA6" w:rsidDel="004E4E37">
          <w:delText>(АПСО)</w:delText>
        </w:r>
      </w:del>
    </w:p>
    <w:p w14:paraId="232C94F0" w14:textId="6C3200EC" w:rsidR="005B6BA2" w:rsidDel="004E4E37" w:rsidRDefault="005B6BA2">
      <w:pPr>
        <w:pStyle w:val="ListParagraph"/>
        <w:numPr>
          <w:ilvl w:val="0"/>
          <w:numId w:val="4"/>
        </w:numPr>
        <w:ind w:left="0" w:firstLine="720"/>
        <w:rPr>
          <w:del w:id="3091" w:author="Andrija Ilic" w:date="2015-09-06T11:21:00Z"/>
        </w:rPr>
        <w:pPrChange w:id="3092" w:author="Andrija Ilic" w:date="2015-09-06T11:40:00Z">
          <w:pPr>
            <w:pStyle w:val="ListParagraph"/>
            <w:numPr>
              <w:numId w:val="4"/>
            </w:numPr>
            <w:ind w:left="1080" w:hanging="360"/>
          </w:pPr>
        </w:pPrChange>
      </w:pPr>
      <w:del w:id="3093" w:author="Andrija Ilic" w:date="2015-09-06T11:21:00Z">
        <w:r w:rsidDel="004E4E37">
          <w:delText xml:space="preserve">Систем </w:delText>
        </w:r>
        <w:r w:rsidRPr="00A10AA6" w:rsidDel="004E4E37">
          <w:rPr>
            <w:u w:val="single"/>
          </w:rPr>
          <w:delText>врши проверу</w:delText>
        </w:r>
        <w:r w:rsidDel="004E4E37">
          <w:delText xml:space="preserve"> корисника.</w:delText>
        </w:r>
        <w:r w:rsidR="00A10AA6" w:rsidDel="004E4E37">
          <w:delText>(СО)</w:delText>
        </w:r>
      </w:del>
    </w:p>
    <w:p w14:paraId="005A7AE1" w14:textId="2D68F75B" w:rsidR="005B6BA2" w:rsidDel="004E4E37" w:rsidRDefault="005B6BA2">
      <w:pPr>
        <w:pStyle w:val="ListParagraph"/>
        <w:numPr>
          <w:ilvl w:val="0"/>
          <w:numId w:val="4"/>
        </w:numPr>
        <w:ind w:left="0" w:firstLine="720"/>
        <w:rPr>
          <w:del w:id="3094" w:author="Andrija Ilic" w:date="2015-09-06T11:21:00Z"/>
        </w:rPr>
        <w:pPrChange w:id="3095" w:author="Andrija Ilic" w:date="2015-09-06T11:40:00Z">
          <w:pPr>
            <w:pStyle w:val="ListParagraph"/>
            <w:numPr>
              <w:numId w:val="4"/>
            </w:numPr>
            <w:ind w:left="1080" w:hanging="360"/>
          </w:pPr>
        </w:pPrChange>
      </w:pPr>
      <w:del w:id="3096"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поруку о успешности пријаве.</w:delText>
        </w:r>
        <w:r w:rsidR="00A10AA6" w:rsidDel="004E4E37">
          <w:delText>(ИА)</w:delText>
        </w:r>
      </w:del>
    </w:p>
    <w:p w14:paraId="2A28CC5A" w14:textId="0E2B6D2E" w:rsidR="005B6BA2" w:rsidDel="004E4E37" w:rsidRDefault="005B6BA2">
      <w:pPr>
        <w:pStyle w:val="ListParagraph"/>
        <w:numPr>
          <w:ilvl w:val="0"/>
          <w:numId w:val="4"/>
        </w:numPr>
        <w:ind w:left="0" w:firstLine="720"/>
        <w:rPr>
          <w:del w:id="3097" w:author="Andrija Ilic" w:date="2015-09-06T11:21:00Z"/>
        </w:rPr>
        <w:pPrChange w:id="3098" w:author="Andrija Ilic" w:date="2015-09-06T11:40:00Z">
          <w:pPr>
            <w:pStyle w:val="ListParagraph"/>
            <w:numPr>
              <w:numId w:val="4"/>
            </w:numPr>
            <w:ind w:left="1080" w:hanging="360"/>
          </w:pPr>
        </w:pPrChange>
      </w:pPr>
      <w:del w:id="3099" w:author="Andrija Ilic" w:date="2015-09-06T11:21:00Z">
        <w:r w:rsidDel="004E4E37">
          <w:delText xml:space="preserve">Систем </w:delText>
        </w:r>
        <w:r w:rsidRPr="00A10AA6" w:rsidDel="004E4E37">
          <w:rPr>
            <w:u w:val="single"/>
          </w:rPr>
          <w:delText>приказује</w:delText>
        </w:r>
        <w:r w:rsidDel="004E4E37">
          <w:delText xml:space="preserve"> кориснику почетну страну.</w:delText>
        </w:r>
      </w:del>
    </w:p>
    <w:p w14:paraId="7A345E87" w14:textId="33082978" w:rsidR="00A10AA6" w:rsidDel="004E4E37" w:rsidRDefault="00A10AA6">
      <w:pPr>
        <w:pStyle w:val="ListParagraph"/>
        <w:ind w:left="0" w:firstLine="720"/>
        <w:rPr>
          <w:del w:id="3100" w:author="Andrija Ilic" w:date="2015-09-06T11:21:00Z"/>
        </w:rPr>
        <w:pPrChange w:id="3101" w:author="Andrija Ilic" w:date="2015-09-06T11:40:00Z">
          <w:pPr>
            <w:pStyle w:val="ListParagraph"/>
            <w:ind w:left="1080"/>
          </w:pPr>
        </w:pPrChange>
      </w:pPr>
    </w:p>
    <w:p w14:paraId="461B545C" w14:textId="5B2BBD6E" w:rsidR="00A10AA6" w:rsidDel="004E4E37" w:rsidRDefault="00A10AA6">
      <w:pPr>
        <w:ind w:firstLine="720"/>
        <w:rPr>
          <w:del w:id="3102" w:author="Andrija Ilic" w:date="2015-09-06T11:21:00Z"/>
          <w:b/>
        </w:rPr>
        <w:pPrChange w:id="3103" w:author="Andrija Ilic" w:date="2015-09-06T11:40:00Z">
          <w:pPr/>
        </w:pPrChange>
      </w:pPr>
      <w:del w:id="3104" w:author="Andrija Ilic" w:date="2015-09-06T11:21:00Z">
        <w:r w:rsidDel="004E4E37">
          <w:rPr>
            <w:b/>
          </w:rPr>
          <w:delText>Алтернативни сценарио:</w:delText>
        </w:r>
      </w:del>
    </w:p>
    <w:p w14:paraId="218015E1" w14:textId="257B7344" w:rsidR="00A10AA6" w:rsidDel="004E4E37" w:rsidRDefault="00A10AA6">
      <w:pPr>
        <w:ind w:firstLine="720"/>
        <w:rPr>
          <w:del w:id="3105" w:author="Andrija Ilic" w:date="2015-09-06T11:21:00Z"/>
        </w:rPr>
        <w:pPrChange w:id="3106" w:author="Andrija Ilic" w:date="2015-09-06T11:40:00Z">
          <w:pPr/>
        </w:pPrChange>
      </w:pPr>
      <w:del w:id="3107" w:author="Andrija Ilic" w:date="2015-09-06T11:21:00Z">
        <w:r w:rsidDel="004E4E37">
          <w:rPr>
            <w:b/>
          </w:rPr>
          <w:tab/>
        </w:r>
        <w:r w:rsidDel="004E4E37">
          <w:delText xml:space="preserve">4.1 Уколико систем не може да </w:delText>
        </w:r>
        <w:r w:rsidRPr="00F81F28" w:rsidDel="004E4E37">
          <w:rPr>
            <w:u w:val="single"/>
          </w:rPr>
          <w:delText>пронађе</w:delText>
        </w:r>
        <w:r w:rsidDel="004E4E37">
          <w:delText xml:space="preserve"> радника који се пријављује, приказује кориснику поруку о неуспешном логовању.</w:delText>
        </w:r>
        <w:r w:rsidR="00E14B65" w:rsidDel="004E4E37">
          <w:delText>(ИА)</w:delText>
        </w:r>
        <w:r w:rsidDel="004E4E37">
          <w:delText xml:space="preserve"> Прекида се извршење сценарија.</w:delText>
        </w:r>
      </w:del>
    </w:p>
    <w:p w14:paraId="49D42504" w14:textId="19E3DE05" w:rsidR="00E26B3A" w:rsidDel="00B63789" w:rsidRDefault="00E26B3A">
      <w:pPr>
        <w:ind w:firstLine="720"/>
        <w:rPr>
          <w:del w:id="3108" w:author="Andrija Ilic" w:date="2015-09-06T11:33:00Z"/>
        </w:rPr>
        <w:pPrChange w:id="3109" w:author="Andrija Ilic" w:date="2015-09-06T11:40:00Z">
          <w:pPr/>
        </w:pPrChange>
      </w:pPr>
    </w:p>
    <w:p w14:paraId="6A9CE0D8" w14:textId="77777777" w:rsidR="00F90BCA" w:rsidRPr="00F90BCA" w:rsidRDefault="00F90BCA">
      <w:pPr>
        <w:ind w:firstLine="720"/>
        <w:pPrChange w:id="3110" w:author="Andrija Ilic" w:date="2015-09-06T11:40:00Z">
          <w:pPr/>
        </w:pPrChange>
      </w:pPr>
    </w:p>
    <w:p w14:paraId="1F6AA8DF" w14:textId="23408FF2" w:rsidR="00E26B3A" w:rsidRPr="00E55E60" w:rsidRDefault="00E26B3A" w:rsidP="00E26B3A">
      <w:pPr>
        <w:rPr>
          <w:b/>
        </w:rPr>
      </w:pPr>
      <w:r w:rsidRPr="005B6BA2">
        <w:rPr>
          <w:b/>
        </w:rPr>
        <w:t xml:space="preserve">Случај коришћења </w:t>
      </w:r>
      <w:ins w:id="3111" w:author="Andrija Ilic" w:date="2015-09-06T11:41:00Z">
        <w:r w:rsidR="00D23187">
          <w:rPr>
            <w:b/>
            <w:lang w:val="sr-Cyrl-RS"/>
          </w:rPr>
          <w:t>5</w:t>
        </w:r>
      </w:ins>
      <w:del w:id="3112" w:author="Andrija Ilic" w:date="2015-09-06T11:41:00Z">
        <w:r w:rsidDel="00D23187">
          <w:rPr>
            <w:b/>
          </w:rPr>
          <w:delText>2</w:delText>
        </w:r>
      </w:del>
      <w:r w:rsidRPr="005B6BA2">
        <w:rPr>
          <w:b/>
        </w:rPr>
        <w:t xml:space="preserve">: </w:t>
      </w:r>
      <w:ins w:id="3113" w:author="Andrija Ilic" w:date="2015-09-06T19:02:00Z">
        <w:r w:rsidR="00E55E60" w:rsidRPr="00E55E60">
          <w:rPr>
            <w:b/>
            <w:lang w:val="sr-Cyrl-RS"/>
            <w:rPrChange w:id="3114" w:author="Andrija Ilic" w:date="2015-09-06T19:02:00Z">
              <w:rPr>
                <w:lang w:val="sr-Cyrl-RS"/>
              </w:rPr>
            </w:rPrChange>
          </w:rPr>
          <w:t>Пријава студената на предмет</w:t>
        </w:r>
      </w:ins>
      <w:del w:id="3115" w:author="Andrija Ilic" w:date="2015-09-06T19:02:00Z">
        <w:r w:rsidRPr="00E55E60" w:rsidDel="00E55E60">
          <w:rPr>
            <w:b/>
          </w:rPr>
          <w:delText>Претрага пословних партнера</w:delText>
        </w:r>
      </w:del>
    </w:p>
    <w:p w14:paraId="581F110C" w14:textId="77777777" w:rsidR="00E55E60" w:rsidRDefault="00E26B3A" w:rsidP="00E26B3A">
      <w:pPr>
        <w:rPr>
          <w:ins w:id="3116" w:author="Andrija Ilic" w:date="2015-09-06T19:03:00Z"/>
          <w:lang w:val="sr-Cyrl-RS"/>
        </w:rPr>
      </w:pPr>
      <w:r>
        <w:rPr>
          <w:b/>
        </w:rPr>
        <w:t>Назив СК:</w:t>
      </w:r>
      <w:r>
        <w:rPr>
          <w:b/>
        </w:rPr>
        <w:br/>
      </w:r>
      <w:ins w:id="3117" w:author="Andrija Ilic" w:date="2015-09-06T19:03:00Z">
        <w:r w:rsidR="00E55E60">
          <w:rPr>
            <w:lang w:val="sr-Cyrl-RS"/>
          </w:rPr>
          <w:t>Пријава студената на предмет</w:t>
        </w:r>
      </w:ins>
    </w:p>
    <w:p w14:paraId="59DD23CA" w14:textId="3ADDDCB7" w:rsidR="00E26B3A" w:rsidDel="00E55E60" w:rsidRDefault="00E26B3A" w:rsidP="00E26B3A">
      <w:pPr>
        <w:rPr>
          <w:del w:id="3118" w:author="Andrija Ilic" w:date="2015-09-06T19:03:00Z"/>
        </w:rPr>
      </w:pPr>
      <w:del w:id="3119" w:author="Andrija Ilic" w:date="2015-09-06T19:03:00Z">
        <w:r w:rsidDel="00E55E60">
          <w:delText>Претрага пословних партнера</w:delText>
        </w:r>
      </w:del>
    </w:p>
    <w:p w14:paraId="13B2DFBE" w14:textId="77777777" w:rsidR="00E26B3A" w:rsidRDefault="00E26B3A" w:rsidP="00E26B3A">
      <w:r>
        <w:rPr>
          <w:b/>
        </w:rPr>
        <w:t>Учесници CК:</w:t>
      </w:r>
      <w:r>
        <w:rPr>
          <w:b/>
        </w:rPr>
        <w:br/>
      </w:r>
      <w:r>
        <w:t>Корисник и програм</w:t>
      </w:r>
    </w:p>
    <w:p w14:paraId="23961254" w14:textId="77777777" w:rsidR="00E55E60" w:rsidRDefault="00E26B3A" w:rsidP="00E1026A">
      <w:pPr>
        <w:rPr>
          <w:ins w:id="3120" w:author="Andrija Ilic" w:date="2015-09-06T19:03:00Z"/>
        </w:rPr>
      </w:pPr>
      <w:r>
        <w:rPr>
          <w:b/>
        </w:rPr>
        <w:lastRenderedPageBreak/>
        <w:t>Предуслов:</w:t>
      </w:r>
      <w:r>
        <w:rPr>
          <w:b/>
        </w:rPr>
        <w:br/>
      </w:r>
      <w:ins w:id="3121" w:author="Andrija Ilic" w:date="2015-09-06T19:03:00Z">
        <w:r w:rsidR="00E55E60">
          <w:t>Систем је укључен. Корисник је пријављен на систем као администратор</w:t>
        </w:r>
        <w:r w:rsidR="00E55E60" w:rsidDel="00E55E60">
          <w:t xml:space="preserve"> </w:t>
        </w:r>
      </w:ins>
    </w:p>
    <w:p w14:paraId="503E29F4" w14:textId="4F49DBF8" w:rsidR="00E26B3A" w:rsidDel="00E55E60" w:rsidRDefault="00E1026A" w:rsidP="00E26B3A">
      <w:pPr>
        <w:rPr>
          <w:del w:id="3122" w:author="Andrija Ilic" w:date="2015-09-06T19:03:00Z"/>
        </w:rPr>
      </w:pPr>
      <w:del w:id="3123" w:author="Andrija Ilic" w:date="2015-09-06T19:03:00Z">
        <w:r w:rsidDel="00E55E60">
          <w:delText>Корисник је пријављен на систем</w:delText>
        </w:r>
      </w:del>
    </w:p>
    <w:p w14:paraId="7BDC5CBD" w14:textId="77777777" w:rsidR="00E26B3A" w:rsidRDefault="00E26B3A" w:rsidP="00E1026A">
      <w:pPr>
        <w:rPr>
          <w:b/>
        </w:rPr>
      </w:pPr>
      <w:r>
        <w:rPr>
          <w:b/>
        </w:rPr>
        <w:t>Основни сценарио СК</w:t>
      </w:r>
    </w:p>
    <w:p w14:paraId="4FDEBC77" w14:textId="5E015A1C" w:rsidR="00E26B3A" w:rsidRDefault="00E26B3A" w:rsidP="00E26B3A">
      <w:pPr>
        <w:pStyle w:val="ListParagraph"/>
        <w:numPr>
          <w:ilvl w:val="0"/>
          <w:numId w:val="5"/>
        </w:numPr>
        <w:rPr>
          <w:ins w:id="3124" w:author="Andrija Ilic" w:date="2015-09-06T19:07:00Z"/>
        </w:rPr>
      </w:pPr>
      <w:del w:id="3125" w:author="Andrija Ilic" w:date="2015-09-06T19:13:00Z">
        <w:r w:rsidDel="00936DBB">
          <w:delText xml:space="preserve"> </w:delText>
        </w:r>
      </w:del>
      <w:ins w:id="3126" w:author="Andrija Ilic" w:date="2015-09-06T19:06:00Z">
        <w:r w:rsidR="00E55E60">
          <w:t xml:space="preserve">Корисник </w:t>
        </w:r>
      </w:ins>
      <w:ins w:id="3127" w:author="Andrija Ilic" w:date="2015-09-06T19:07:00Z">
        <w:r w:rsidR="00E55E60">
          <w:rPr>
            <w:u w:val="single"/>
            <w:lang w:val="sr-Cyrl-RS"/>
          </w:rPr>
          <w:t>бира</w:t>
        </w:r>
      </w:ins>
      <w:ins w:id="3128" w:author="Andrija Ilic" w:date="2015-09-06T19:06:00Z">
        <w:r w:rsidR="00E55E60" w:rsidRPr="00F81F28">
          <w:rPr>
            <w:u w:val="single"/>
          </w:rPr>
          <w:t xml:space="preserve"> критеријум</w:t>
        </w:r>
        <w:r w:rsidR="00E55E60">
          <w:t xml:space="preserve"> за </w:t>
        </w:r>
      </w:ins>
      <w:ins w:id="3129" w:author="Andrija Ilic" w:date="2015-09-06T19:07:00Z">
        <w:r w:rsidR="00E55E60">
          <w:rPr>
            <w:lang w:val="sr-Cyrl-RS"/>
          </w:rPr>
          <w:t>унос студената</w:t>
        </w:r>
      </w:ins>
      <w:ins w:id="3130" w:author="Andrija Ilic" w:date="2015-09-06T19:06:00Z">
        <w:r w:rsidR="00E55E60">
          <w:rPr>
            <w:lang w:val="sr-Cyrl-RS"/>
          </w:rPr>
          <w:t>.</w:t>
        </w:r>
      </w:ins>
      <w:del w:id="3131" w:author="Andrija Ilic" w:date="2015-09-06T19:06:00Z">
        <w:r w:rsidR="00E1026A" w:rsidDel="00E55E60">
          <w:delText xml:space="preserve">Корисник </w:delText>
        </w:r>
        <w:r w:rsidR="00E1026A" w:rsidRPr="00F81F28" w:rsidDel="00E55E60">
          <w:rPr>
            <w:u w:val="single"/>
          </w:rPr>
          <w:delText>уноси</w:delText>
        </w:r>
        <w:r w:rsidR="00E1026A" w:rsidDel="00E55E60">
          <w:delText xml:space="preserve"> критеријуме по којима жели да изврши претрагу пословних партнера.</w:delText>
        </w:r>
      </w:del>
      <w:r w:rsidR="00E1026A">
        <w:t xml:space="preserve"> </w:t>
      </w:r>
      <w:r>
        <w:t>(АПУСО)</w:t>
      </w:r>
    </w:p>
    <w:p w14:paraId="6078EE27" w14:textId="53F5D83C" w:rsidR="00E55E60" w:rsidRDefault="00E55E60" w:rsidP="00E55E60">
      <w:pPr>
        <w:pStyle w:val="ListParagraph"/>
        <w:numPr>
          <w:ilvl w:val="0"/>
          <w:numId w:val="5"/>
        </w:numPr>
        <w:rPr>
          <w:ins w:id="3132" w:author="Andrija Ilic" w:date="2015-09-06T19:07:00Z"/>
        </w:rPr>
      </w:pPr>
      <w:ins w:id="3133" w:author="Andrija Ilic" w:date="2015-09-06T19:07:00Z">
        <w:r>
          <w:t xml:space="preserve">Корисник </w:t>
        </w:r>
        <w:r>
          <w:rPr>
            <w:u w:val="single"/>
            <w:lang w:val="sr-Cyrl-RS"/>
          </w:rPr>
          <w:t>одабира</w:t>
        </w:r>
        <w:r w:rsidRPr="00E55E60">
          <w:rPr>
            <w:rPrChange w:id="3134" w:author="Andrija Ilic" w:date="2015-09-06T19:08:00Z">
              <w:rPr>
                <w:u w:val="single"/>
              </w:rPr>
            </w:rPrChange>
          </w:rPr>
          <w:t xml:space="preserve"> </w:t>
        </w:r>
      </w:ins>
      <w:ins w:id="3135" w:author="Andrija Ilic" w:date="2015-09-06T19:25:00Z">
        <w:r w:rsidR="00B30C23">
          <w:rPr>
            <w:lang w:val="sr-Cyrl-RS"/>
          </w:rPr>
          <w:t xml:space="preserve">одговарајући  </w:t>
        </w:r>
      </w:ins>
      <w:ins w:id="3136" w:author="Andrija Ilic" w:date="2015-09-06T19:08:00Z">
        <w:r>
          <w:rPr>
            <w:lang w:val="sr-Cyrl-RS"/>
          </w:rPr>
          <w:t>фајл за унос студената</w:t>
        </w:r>
      </w:ins>
      <w:ins w:id="3137" w:author="Andrija Ilic" w:date="2015-09-06T19:07:00Z">
        <w:r>
          <w:rPr>
            <w:lang w:val="sr-Cyrl-RS"/>
          </w:rPr>
          <w:t>.</w:t>
        </w:r>
        <w:r>
          <w:t xml:space="preserve"> (АПУСО)</w:t>
        </w:r>
      </w:ins>
    </w:p>
    <w:p w14:paraId="2963410A" w14:textId="6FC1D335" w:rsidR="00E55E60" w:rsidDel="00E55E60" w:rsidRDefault="00E55E60" w:rsidP="00E26B3A">
      <w:pPr>
        <w:pStyle w:val="ListParagraph"/>
        <w:numPr>
          <w:ilvl w:val="0"/>
          <w:numId w:val="5"/>
        </w:numPr>
        <w:rPr>
          <w:del w:id="3138" w:author="Andrija Ilic" w:date="2015-09-06T19:08:00Z"/>
        </w:rPr>
      </w:pPr>
    </w:p>
    <w:p w14:paraId="2EF0FA2C" w14:textId="254D49EA" w:rsidR="00E1026A" w:rsidRDefault="00E1026A" w:rsidP="00E26B3A">
      <w:pPr>
        <w:pStyle w:val="ListParagraph"/>
        <w:numPr>
          <w:ilvl w:val="0"/>
          <w:numId w:val="5"/>
        </w:numPr>
      </w:pPr>
      <w:r>
        <w:t xml:space="preserve">Корисник </w:t>
      </w:r>
      <w:ins w:id="3139" w:author="Andrija Ilic" w:date="2015-09-15T12:29:00Z">
        <w:r w:rsidR="009A5021" w:rsidRPr="00AF10E0">
          <w:rPr>
            <w:u w:val="single"/>
          </w:rPr>
          <w:t>позива</w:t>
        </w:r>
        <w:r w:rsidR="009A5021">
          <w:t xml:space="preserve"> ситем да </w:t>
        </w:r>
        <w:r w:rsidR="009A5021">
          <w:rPr>
            <w:u w:val="single"/>
            <w:lang w:val="sr-Cyrl-RS"/>
          </w:rPr>
          <w:t>пријави</w:t>
        </w:r>
        <w:r w:rsidR="009A5021">
          <w:t xml:space="preserve"> </w:t>
        </w:r>
        <w:r w:rsidR="009A5021">
          <w:rPr>
            <w:lang w:val="sr-Cyrl-RS"/>
          </w:rPr>
          <w:t>студенте за дати програм</w:t>
        </w:r>
        <w:r w:rsidR="009A5021" w:rsidRPr="007B0E03" w:rsidDel="009A5021">
          <w:rPr>
            <w:u w:val="single"/>
            <w:rPrChange w:id="3140" w:author="Andrija Ilic" w:date="2015-09-15T12:26:00Z">
              <w:rPr>
                <w:u w:val="single"/>
              </w:rPr>
            </w:rPrChange>
          </w:rPr>
          <w:t xml:space="preserve"> </w:t>
        </w:r>
      </w:ins>
      <w:del w:id="3141" w:author="Andrija Ilic" w:date="2015-09-15T12:29:00Z">
        <w:r w:rsidRPr="007B0E03" w:rsidDel="009A5021">
          <w:rPr>
            <w:u w:val="single"/>
            <w:rPrChange w:id="3142" w:author="Andrija Ilic" w:date="2015-09-15T12:26:00Z">
              <w:rPr/>
            </w:rPrChange>
          </w:rPr>
          <w:delText>позива</w:delText>
        </w:r>
        <w:r w:rsidDel="009A5021">
          <w:delText xml:space="preserve"> ситем да </w:delText>
        </w:r>
      </w:del>
      <w:del w:id="3143" w:author="Andrija Ilic" w:date="2015-09-06T19:09:00Z">
        <w:r w:rsidRPr="00F81F28" w:rsidDel="00E55E60">
          <w:rPr>
            <w:u w:val="single"/>
          </w:rPr>
          <w:delText>изврши претрагу</w:delText>
        </w:r>
      </w:del>
      <w:del w:id="3144" w:author="Andrija Ilic" w:date="2015-09-15T12:29:00Z">
        <w:r w:rsidDel="009A5021">
          <w:delText xml:space="preserve"> </w:delText>
        </w:r>
      </w:del>
      <w:del w:id="3145" w:author="Andrija Ilic" w:date="2015-09-06T19:09:00Z">
        <w:r w:rsidDel="00E55E60">
          <w:delText>пословних партнера</w:delText>
        </w:r>
      </w:del>
      <w:ins w:id="3146" w:author="Andrija Ilic" w:date="2015-09-06T19:09:00Z">
        <w:r w:rsidR="00E55E60">
          <w:rPr>
            <w:lang w:val="sr-Cyrl-RS"/>
          </w:rPr>
          <w:t>.</w:t>
        </w:r>
      </w:ins>
      <w:r>
        <w:t xml:space="preserve"> (АПСО)</w:t>
      </w:r>
    </w:p>
    <w:p w14:paraId="6DBA34C3" w14:textId="3D6452B2" w:rsidR="00E1026A" w:rsidRDefault="00E1026A" w:rsidP="00E26B3A">
      <w:pPr>
        <w:pStyle w:val="ListParagraph"/>
        <w:numPr>
          <w:ilvl w:val="0"/>
          <w:numId w:val="5"/>
        </w:numPr>
      </w:pPr>
      <w:r>
        <w:t xml:space="preserve">Систем </w:t>
      </w:r>
      <w:del w:id="3147" w:author="Andrija Ilic" w:date="2015-09-06T19:09:00Z">
        <w:r w:rsidRPr="00F81F28" w:rsidDel="00E55E60">
          <w:rPr>
            <w:u w:val="single"/>
          </w:rPr>
          <w:delText>проналази</w:delText>
        </w:r>
        <w:r w:rsidDel="00E55E60">
          <w:delText xml:space="preserve"> </w:delText>
        </w:r>
      </w:del>
      <w:ins w:id="3148" w:author="Andrija Ilic" w:date="2015-09-06T19:09:00Z">
        <w:r w:rsidR="00E55E60">
          <w:rPr>
            <w:u w:val="single"/>
            <w:lang w:val="sr-Cyrl-RS"/>
          </w:rPr>
          <w:t>чува</w:t>
        </w:r>
        <w:r w:rsidR="00E55E60">
          <w:t xml:space="preserve"> </w:t>
        </w:r>
      </w:ins>
      <w:del w:id="3149" w:author="Andrija Ilic" w:date="2015-09-06T19:10:00Z">
        <w:r w:rsidDel="00E55E60">
          <w:delText>порсловног партнера (једног или више) по задатом критеријуму претраге</w:delText>
        </w:r>
      </w:del>
      <w:ins w:id="3150" w:author="Andrija Ilic" w:date="2015-09-06T19:10:00Z">
        <w:r w:rsidR="00E55E60">
          <w:rPr>
            <w:lang w:val="sr-Cyrl-RS"/>
          </w:rPr>
          <w:t>студенте за дати програм</w:t>
        </w:r>
      </w:ins>
      <w:r>
        <w:t>.(СО)</w:t>
      </w:r>
    </w:p>
    <w:p w14:paraId="1B870152" w14:textId="4ACD7E18" w:rsidR="00E1026A" w:rsidRDefault="00E1026A" w:rsidP="00E26B3A">
      <w:pPr>
        <w:pStyle w:val="ListParagraph"/>
        <w:numPr>
          <w:ilvl w:val="0"/>
          <w:numId w:val="5"/>
        </w:numPr>
      </w:pPr>
      <w:r>
        <w:t xml:space="preserve">Систем </w:t>
      </w:r>
      <w:r w:rsidRPr="00F81F28">
        <w:rPr>
          <w:u w:val="single"/>
        </w:rPr>
        <w:t>приказује</w:t>
      </w:r>
      <w:r>
        <w:t xml:space="preserve"> </w:t>
      </w:r>
      <w:del w:id="3151" w:author="Andrija Ilic" w:date="2015-09-06T19:10:00Z">
        <w:r w:rsidDel="00E55E60">
          <w:delText>пословног партера/ре</w:delText>
        </w:r>
      </w:del>
      <w:ins w:id="3152" w:author="Andrija Ilic" w:date="2015-09-06T19:10:00Z">
        <w:r w:rsidR="00E55E60">
          <w:rPr>
            <w:lang w:val="sr-Cyrl-RS"/>
          </w:rPr>
          <w:t>поруку о успешности</w:t>
        </w:r>
      </w:ins>
      <w:r>
        <w:t>. (ИА)</w:t>
      </w:r>
    </w:p>
    <w:p w14:paraId="254A7098" w14:textId="77777777" w:rsidR="00E26B3A" w:rsidRDefault="00E26B3A" w:rsidP="00E26B3A">
      <w:pPr>
        <w:pStyle w:val="ListParagraph"/>
        <w:ind w:left="1080"/>
        <w:rPr>
          <w:ins w:id="3153" w:author="Andrija Ilic" w:date="2015-09-15T12:29:00Z"/>
        </w:rPr>
      </w:pPr>
    </w:p>
    <w:p w14:paraId="4E2B9CD0" w14:textId="6E23CC2C" w:rsidR="009A5021" w:rsidDel="009A5021" w:rsidRDefault="009A5021" w:rsidP="009A5021">
      <w:pPr>
        <w:rPr>
          <w:del w:id="3154" w:author="Andrija Ilic" w:date="2015-09-15T12:29:00Z"/>
        </w:rPr>
        <w:pPrChange w:id="3155" w:author="Andrija Ilic" w:date="2015-09-15T12:29:00Z">
          <w:pPr>
            <w:pStyle w:val="ListParagraph"/>
            <w:ind w:left="1080"/>
          </w:pPr>
        </w:pPrChange>
      </w:pPr>
    </w:p>
    <w:p w14:paraId="33CE4DD6" w14:textId="77777777" w:rsidR="00E26B3A" w:rsidRDefault="00E26B3A" w:rsidP="00E26B3A">
      <w:pPr>
        <w:rPr>
          <w:b/>
        </w:rPr>
      </w:pPr>
      <w:r>
        <w:rPr>
          <w:b/>
        </w:rPr>
        <w:t>Алтернативни сценарио:</w:t>
      </w:r>
    </w:p>
    <w:p w14:paraId="0C8CE3AF" w14:textId="7AF76273" w:rsidR="005B6BA2" w:rsidRDefault="007B0E03" w:rsidP="003A0A57">
      <w:pPr>
        <w:ind w:firstLine="720"/>
      </w:pPr>
      <w:ins w:id="3156" w:author="Andrija Ilic" w:date="2015-09-15T12:26:00Z">
        <w:r>
          <w:rPr>
            <w:lang w:val="sr-Cyrl-RS"/>
          </w:rPr>
          <w:t>5</w:t>
        </w:r>
      </w:ins>
      <w:del w:id="3157" w:author="Andrija Ilic" w:date="2015-09-15T12:26:00Z">
        <w:r w:rsidR="00E1026A" w:rsidRPr="00E1026A" w:rsidDel="007B0E03">
          <w:delText>4</w:delText>
        </w:r>
      </w:del>
      <w:r w:rsidR="00E1026A" w:rsidRPr="00E1026A">
        <w:t>.1</w:t>
      </w:r>
      <w:r w:rsidR="00E1026A">
        <w:t xml:space="preserve"> Уколико систем </w:t>
      </w:r>
      <w:r w:rsidR="00E1026A" w:rsidRPr="00F81F28">
        <w:rPr>
          <w:u w:val="single"/>
        </w:rPr>
        <w:t xml:space="preserve">не </w:t>
      </w:r>
      <w:del w:id="3158" w:author="Andrija Ilic" w:date="2015-09-06T19:10:00Z">
        <w:r w:rsidR="00E1026A" w:rsidRPr="00F81F28" w:rsidDel="00E55E60">
          <w:rPr>
            <w:u w:val="single"/>
          </w:rPr>
          <w:delText>пронађе</w:delText>
        </w:r>
        <w:r w:rsidR="00E1026A" w:rsidDel="00E55E60">
          <w:delText xml:space="preserve"> </w:delText>
        </w:r>
      </w:del>
      <w:ins w:id="3159" w:author="Andrija Ilic" w:date="2015-09-15T12:31:00Z">
        <w:r w:rsidR="009B308E">
          <w:rPr>
            <w:u w:val="single"/>
            <w:lang w:val="sr-Cyrl-RS"/>
          </w:rPr>
          <w:t>пријави</w:t>
        </w:r>
      </w:ins>
      <w:ins w:id="3160" w:author="Andrija Ilic" w:date="2015-09-06T19:10:00Z">
        <w:r w:rsidR="00E55E60">
          <w:t xml:space="preserve"> </w:t>
        </w:r>
      </w:ins>
      <w:del w:id="3161" w:author="Andrija Ilic" w:date="2015-09-06T19:11:00Z">
        <w:r w:rsidR="00E1026A" w:rsidDel="00E55E60">
          <w:delText>пословног партнера за дате критеријуме</w:delText>
        </w:r>
      </w:del>
      <w:ins w:id="3162" w:author="Andrija Ilic" w:date="2015-09-06T19:11:00Z">
        <w:r w:rsidR="00E55E60">
          <w:rPr>
            <w:lang w:val="sr-Cyrl-RS"/>
          </w:rPr>
          <w:t>студенте</w:t>
        </w:r>
      </w:ins>
      <w:r w:rsidR="00E1026A">
        <w:t xml:space="preserve">, приказује поруку да </w:t>
      </w:r>
      <w:del w:id="3163" w:author="Andrija Ilic" w:date="2015-09-06T19:11:00Z">
        <w:r w:rsidR="00E1026A" w:rsidDel="00E55E60">
          <w:delText>пословни партнер не постоји</w:delText>
        </w:r>
      </w:del>
      <w:ins w:id="3164" w:author="Andrija Ilic" w:date="2015-09-06T19:11:00Z">
        <w:r w:rsidR="00E55E60">
          <w:rPr>
            <w:lang w:val="sr-Cyrl-RS"/>
          </w:rPr>
          <w:t>студенти нису сачувани</w:t>
        </w:r>
      </w:ins>
      <w:r w:rsidR="00E1026A">
        <w:t xml:space="preserve">. (ИА) Омогућава кориснику да </w:t>
      </w:r>
      <w:del w:id="3165" w:author="Andrija Ilic" w:date="2015-09-06T19:11:00Z">
        <w:r w:rsidR="00E1026A" w:rsidDel="00E55E60">
          <w:delText>започне претрагу по другим критеријумима</w:delText>
        </w:r>
      </w:del>
      <w:ins w:id="3166" w:author="Andrija Ilic" w:date="2015-09-06T19:11:00Z">
        <w:r w:rsidR="00E55E60">
          <w:rPr>
            <w:lang w:val="sr-Cyrl-RS"/>
          </w:rPr>
          <w:t>понови процедуру за унос студената</w:t>
        </w:r>
      </w:ins>
      <w:r w:rsidR="00E1026A">
        <w:t>.</w:t>
      </w:r>
    </w:p>
    <w:p w14:paraId="14077B5B" w14:textId="77777777" w:rsidR="00E1026A" w:rsidRPr="00E1026A" w:rsidRDefault="00E1026A" w:rsidP="00E14B65"/>
    <w:p w14:paraId="7E14102C" w14:textId="6D5D8B1F" w:rsidR="00E1026A" w:rsidRDefault="00E1026A" w:rsidP="00E1026A">
      <w:pPr>
        <w:rPr>
          <w:b/>
        </w:rPr>
      </w:pPr>
      <w:r w:rsidRPr="005B6BA2">
        <w:rPr>
          <w:b/>
        </w:rPr>
        <w:t xml:space="preserve">Случај коришћења </w:t>
      </w:r>
      <w:del w:id="3167" w:author="Andrija Ilic" w:date="2015-09-06T19:12:00Z">
        <w:r w:rsidDel="00936DBB">
          <w:rPr>
            <w:b/>
          </w:rPr>
          <w:delText>3</w:delText>
        </w:r>
      </w:del>
      <w:ins w:id="3168" w:author="Andrija Ilic" w:date="2015-09-06T19:12:00Z">
        <w:r w:rsidR="00936DBB">
          <w:rPr>
            <w:b/>
            <w:lang w:val="sr-Cyrl-RS"/>
          </w:rPr>
          <w:t>6</w:t>
        </w:r>
      </w:ins>
      <w:r w:rsidRPr="005B6BA2">
        <w:rPr>
          <w:b/>
        </w:rPr>
        <w:t xml:space="preserve">: </w:t>
      </w:r>
      <w:ins w:id="3169" w:author="Andrija Ilic" w:date="2015-09-06T19:12:00Z">
        <w:r w:rsidR="00936DBB" w:rsidRPr="00936DBB">
          <w:rPr>
            <w:b/>
            <w:lang w:val="sr-Cyrl-RS"/>
            <w:rPrChange w:id="3170" w:author="Andrija Ilic" w:date="2015-09-06T19:12:00Z">
              <w:rPr>
                <w:lang w:val="sr-Cyrl-RS"/>
              </w:rPr>
            </w:rPrChange>
          </w:rPr>
          <w:t>Преглед информација о студентима</w:t>
        </w:r>
        <w:r w:rsidR="00936DBB" w:rsidDel="00936DBB">
          <w:rPr>
            <w:b/>
          </w:rPr>
          <w:t xml:space="preserve"> </w:t>
        </w:r>
      </w:ins>
      <w:del w:id="3171" w:author="Andrija Ilic" w:date="2015-09-06T19:12:00Z">
        <w:r w:rsidDel="00936DBB">
          <w:rPr>
            <w:b/>
          </w:rPr>
          <w:delText>Креирање рачуна</w:delText>
        </w:r>
      </w:del>
    </w:p>
    <w:p w14:paraId="62BD5813" w14:textId="48E78524" w:rsidR="00E1026A" w:rsidRDefault="00E1026A" w:rsidP="00E1026A">
      <w:r>
        <w:rPr>
          <w:b/>
        </w:rPr>
        <w:t>Назив СК:</w:t>
      </w:r>
      <w:r>
        <w:rPr>
          <w:b/>
        </w:rPr>
        <w:br/>
      </w:r>
      <w:ins w:id="3172" w:author="Andrija Ilic" w:date="2015-09-06T19:12:00Z">
        <w:r w:rsidR="00936DBB">
          <w:rPr>
            <w:lang w:val="sr-Cyrl-RS"/>
          </w:rPr>
          <w:t>Преглед информација о студентима</w:t>
        </w:r>
        <w:r w:rsidR="00936DBB" w:rsidDel="00936DBB">
          <w:t xml:space="preserve"> </w:t>
        </w:r>
      </w:ins>
      <w:del w:id="3173" w:author="Andrija Ilic" w:date="2015-09-06T19:12:00Z">
        <w:r w:rsidDel="00936DBB">
          <w:delText>Креирање пачуна</w:delText>
        </w:r>
      </w:del>
    </w:p>
    <w:p w14:paraId="14E8C6EB" w14:textId="77777777" w:rsidR="00E1026A" w:rsidRDefault="00E1026A" w:rsidP="00E1026A">
      <w:r>
        <w:rPr>
          <w:b/>
        </w:rPr>
        <w:t>Учесници CК:</w:t>
      </w:r>
      <w:r>
        <w:rPr>
          <w:b/>
        </w:rPr>
        <w:br/>
      </w:r>
      <w:r>
        <w:t>Корисник и програм</w:t>
      </w:r>
    </w:p>
    <w:p w14:paraId="3E319EE1" w14:textId="77777777" w:rsidR="00936DBB" w:rsidRDefault="00E1026A" w:rsidP="00E1026A">
      <w:pPr>
        <w:rPr>
          <w:ins w:id="3174" w:author="Andrija Ilic" w:date="2015-09-06T19:15:00Z"/>
        </w:rPr>
      </w:pPr>
      <w:r>
        <w:rPr>
          <w:b/>
        </w:rPr>
        <w:t>Предуслов:</w:t>
      </w:r>
      <w:r>
        <w:rPr>
          <w:b/>
        </w:rPr>
        <w:br/>
      </w:r>
      <w:ins w:id="3175" w:author="Andrija Ilic" w:date="2015-09-06T19:13:00Z">
        <w:r w:rsidR="00936DBB">
          <w:t>Систем је укључен. Корисник је пријављен на систем као администратор</w:t>
        </w:r>
        <w:r w:rsidR="00936DBB" w:rsidDel="00E55E60">
          <w:t xml:space="preserve"> </w:t>
        </w:r>
      </w:ins>
    </w:p>
    <w:p w14:paraId="4123DC12" w14:textId="10A9024C" w:rsidR="00E1026A" w:rsidRDefault="00E1026A" w:rsidP="00E1026A">
      <w:del w:id="3176" w:author="Andrija Ilic" w:date="2015-09-06T19:13:00Z">
        <w:r w:rsidDel="00936DBB">
          <w:delText>Корисник је пријављен на систем</w:delText>
        </w:r>
      </w:del>
    </w:p>
    <w:p w14:paraId="17BE68F2" w14:textId="77777777" w:rsidR="00E1026A" w:rsidRDefault="00E1026A" w:rsidP="00E1026A">
      <w:pPr>
        <w:rPr>
          <w:ins w:id="3177" w:author="Andrija Ilic" w:date="2015-09-06T19:23:00Z"/>
          <w:b/>
        </w:rPr>
      </w:pPr>
      <w:r>
        <w:rPr>
          <w:b/>
        </w:rPr>
        <w:t>Основни сценарио СК</w:t>
      </w:r>
    </w:p>
    <w:p w14:paraId="01DDB0FA" w14:textId="77777777" w:rsidR="00B30C23" w:rsidRDefault="00B30C23" w:rsidP="00B30C23">
      <w:pPr>
        <w:pStyle w:val="ListParagraph"/>
        <w:numPr>
          <w:ilvl w:val="0"/>
          <w:numId w:val="47"/>
        </w:numPr>
        <w:rPr>
          <w:ins w:id="3178" w:author="Andrija Ilic" w:date="2015-09-15T12:39:00Z"/>
        </w:rPr>
      </w:pPr>
      <w:ins w:id="3179"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2BE696CC" w14:textId="3F78A7B0" w:rsidR="00305953" w:rsidRDefault="00305953" w:rsidP="00B30C23">
      <w:pPr>
        <w:pStyle w:val="ListParagraph"/>
        <w:numPr>
          <w:ilvl w:val="0"/>
          <w:numId w:val="47"/>
        </w:numPr>
        <w:rPr>
          <w:ins w:id="3180" w:author="Andrija Ilic" w:date="2015-09-06T19:23:00Z"/>
        </w:rPr>
      </w:pPr>
      <w:ins w:id="3181" w:author="Andrija Ilic" w:date="2015-09-15T12:39:00Z">
        <w:r>
          <w:t>K</w:t>
        </w:r>
        <w:r>
          <w:rPr>
            <w:lang w:val="sr-Cyrl-RS"/>
          </w:rPr>
          <w:t xml:space="preserve">лијент </w:t>
        </w:r>
        <w:r w:rsidRPr="00305953">
          <w:rPr>
            <w:u w:val="single"/>
            <w:lang w:val="sr-Cyrl-RS"/>
            <w:rPrChange w:id="3182" w:author="Andrija Ilic" w:date="2015-09-15T12:39:00Z">
              <w:rPr>
                <w:lang w:val="sr-Cyrl-RS"/>
              </w:rPr>
            </w:rPrChange>
          </w:rPr>
          <w:t>позива</w:t>
        </w:r>
        <w:r>
          <w:rPr>
            <w:lang w:val="sr-Cyrl-RS"/>
          </w:rPr>
          <w:t xml:space="preserve"> систем да </w:t>
        </w:r>
      </w:ins>
      <w:ins w:id="3183" w:author="Andrija Ilic" w:date="2015-09-15T12:40:00Z">
        <w:r w:rsidRPr="00305953">
          <w:rPr>
            <w:u w:val="single"/>
            <w:lang w:val="sr-Cyrl-RS"/>
            <w:rPrChange w:id="3184" w:author="Andrija Ilic" w:date="2015-09-15T12:40:00Z">
              <w:rPr>
                <w:lang w:val="sr-Cyrl-RS"/>
              </w:rPr>
            </w:rPrChange>
          </w:rPr>
          <w:t>пронађе</w:t>
        </w:r>
        <w:r>
          <w:rPr>
            <w:lang w:val="sr-Cyrl-RS"/>
          </w:rPr>
          <w:t xml:space="preserve"> студенте за дати критеријум. (АПСО)</w:t>
        </w:r>
      </w:ins>
    </w:p>
    <w:p w14:paraId="520E0E78" w14:textId="77777777" w:rsidR="00B30C23" w:rsidRDefault="00B30C23" w:rsidP="00B30C23">
      <w:pPr>
        <w:pStyle w:val="ListParagraph"/>
        <w:numPr>
          <w:ilvl w:val="0"/>
          <w:numId w:val="47"/>
        </w:numPr>
        <w:rPr>
          <w:ins w:id="3185" w:author="Andrija Ilic" w:date="2015-09-06T19:23:00Z"/>
        </w:rPr>
      </w:pPr>
      <w:ins w:id="3186" w:author="Andrija Ilic" w:date="2015-09-06T19:23: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15844702" w14:textId="77777777" w:rsidR="00B30C23" w:rsidRDefault="00B30C23" w:rsidP="00B30C23">
      <w:pPr>
        <w:pStyle w:val="ListParagraph"/>
        <w:numPr>
          <w:ilvl w:val="0"/>
          <w:numId w:val="47"/>
        </w:numPr>
        <w:rPr>
          <w:ins w:id="3187" w:author="Andrija Ilic" w:date="2015-09-06T19:23:00Z"/>
        </w:rPr>
      </w:pPr>
      <w:ins w:id="3188" w:author="Andrija Ilic" w:date="2015-09-06T19:2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7614E31C" w14:textId="0F6EEC2D" w:rsidR="00B30C23" w:rsidDel="00B30C23" w:rsidRDefault="00B30C23" w:rsidP="00E1026A">
      <w:pPr>
        <w:rPr>
          <w:del w:id="3189" w:author="Andrija Ilic" w:date="2015-09-06T19:23:00Z"/>
          <w:b/>
        </w:rPr>
      </w:pPr>
    </w:p>
    <w:p w14:paraId="7ECCCD8C" w14:textId="0B5A8F9D" w:rsidR="00E1026A" w:rsidDel="00936DBB" w:rsidRDefault="00E1026A" w:rsidP="00E1026A">
      <w:pPr>
        <w:pStyle w:val="ListParagraph"/>
        <w:numPr>
          <w:ilvl w:val="0"/>
          <w:numId w:val="6"/>
        </w:numPr>
        <w:ind w:left="360"/>
        <w:rPr>
          <w:del w:id="3190" w:author="Andrija Ilic" w:date="2015-09-06T19:13:00Z"/>
        </w:rPr>
      </w:pPr>
      <w:del w:id="3191" w:author="Andrija Ilic" w:date="2015-09-06T19:13:00Z">
        <w:r w:rsidDel="00936DBB">
          <w:delText xml:space="preserve">Корисник </w:delText>
        </w:r>
        <w:r w:rsidRPr="00F81F28" w:rsidDel="00936DBB">
          <w:rPr>
            <w:u w:val="single"/>
          </w:rPr>
          <w:delText>уноси</w:delText>
        </w:r>
        <w:r w:rsidDel="00936DBB">
          <w:delText xml:space="preserve"> податке потребне за креирање рачуна (АПУСО)</w:delText>
        </w:r>
      </w:del>
    </w:p>
    <w:p w14:paraId="11F6788F" w14:textId="447F3311" w:rsidR="00E1026A" w:rsidDel="00B30C23" w:rsidRDefault="00E1026A" w:rsidP="00E1026A">
      <w:pPr>
        <w:pStyle w:val="ListParagraph"/>
        <w:numPr>
          <w:ilvl w:val="0"/>
          <w:numId w:val="6"/>
        </w:numPr>
        <w:ind w:left="360"/>
        <w:rPr>
          <w:del w:id="3192" w:author="Andrija Ilic" w:date="2015-09-06T19:23:00Z"/>
        </w:rPr>
      </w:pPr>
      <w:del w:id="3193" w:author="Andrija Ilic" w:date="2015-09-06T19:15:00Z">
        <w:r w:rsidDel="00936DBB">
          <w:delText xml:space="preserve">Корисник </w:delText>
        </w:r>
        <w:r w:rsidRPr="00F81F28" w:rsidDel="00936DBB">
          <w:rPr>
            <w:u w:val="single"/>
          </w:rPr>
          <w:delText>одабира</w:delText>
        </w:r>
        <w:r w:rsidDel="00936DBB">
          <w:delText xml:space="preserve"> жељене ставке ра</w:delText>
        </w:r>
        <w:r w:rsidR="004C4232" w:rsidDel="00936DBB">
          <w:delText>чуна (АПУСО)</w:delText>
        </w:r>
      </w:del>
    </w:p>
    <w:p w14:paraId="377BD3CD" w14:textId="59F629E1" w:rsidR="004C4232" w:rsidDel="00B30C23" w:rsidRDefault="004C4232" w:rsidP="00E1026A">
      <w:pPr>
        <w:pStyle w:val="ListParagraph"/>
        <w:numPr>
          <w:ilvl w:val="0"/>
          <w:numId w:val="6"/>
        </w:numPr>
        <w:ind w:left="360"/>
        <w:rPr>
          <w:del w:id="3194" w:author="Andrija Ilic" w:date="2015-09-06T19:23:00Z"/>
        </w:rPr>
      </w:pPr>
      <w:del w:id="3195" w:author="Andrija Ilic" w:date="2015-09-06T19:16:00Z">
        <w:r w:rsidDel="00936DBB">
          <w:delText xml:space="preserve">Корисник позива систем да </w:delText>
        </w:r>
        <w:r w:rsidRPr="00F81F28" w:rsidDel="00936DBB">
          <w:rPr>
            <w:u w:val="single"/>
          </w:rPr>
          <w:delText>умањи производе</w:delText>
        </w:r>
        <w:r w:rsidDel="00936DBB">
          <w:delText xml:space="preserve"> и услуге на стању (АПСО)</w:delText>
        </w:r>
      </w:del>
    </w:p>
    <w:p w14:paraId="24792EC0" w14:textId="0F3F2848" w:rsidR="004C4232" w:rsidDel="00936DBB" w:rsidRDefault="004C4232" w:rsidP="00E1026A">
      <w:pPr>
        <w:pStyle w:val="ListParagraph"/>
        <w:numPr>
          <w:ilvl w:val="0"/>
          <w:numId w:val="6"/>
        </w:numPr>
        <w:ind w:left="360"/>
        <w:rPr>
          <w:del w:id="3196" w:author="Andrija Ilic" w:date="2015-09-06T19:18:00Z"/>
        </w:rPr>
      </w:pPr>
      <w:del w:id="3197" w:author="Andrija Ilic" w:date="2015-09-06T19:18:00Z">
        <w:r w:rsidDel="00936DBB">
          <w:delText xml:space="preserve">Систем </w:delText>
        </w:r>
        <w:r w:rsidRPr="00F81F28" w:rsidDel="00936DBB">
          <w:rPr>
            <w:u w:val="single"/>
          </w:rPr>
          <w:delText>врши промену</w:delText>
        </w:r>
        <w:r w:rsidDel="00936DBB">
          <w:delText xml:space="preserve"> стања производа и услуга (СО)</w:delText>
        </w:r>
      </w:del>
    </w:p>
    <w:p w14:paraId="580335F8" w14:textId="32C9EFD7" w:rsidR="00BE2E08" w:rsidDel="00936DBB" w:rsidRDefault="00BE2E08" w:rsidP="00E1026A">
      <w:pPr>
        <w:pStyle w:val="ListParagraph"/>
        <w:numPr>
          <w:ilvl w:val="0"/>
          <w:numId w:val="6"/>
        </w:numPr>
        <w:ind w:left="360"/>
        <w:rPr>
          <w:del w:id="3198" w:author="Andrija Ilic" w:date="2015-09-06T19:18:00Z"/>
        </w:rPr>
      </w:pPr>
      <w:del w:id="3199" w:author="Andrija Ilic" w:date="2015-09-06T19:18:00Z">
        <w:r w:rsidDel="00936DBB">
          <w:delText xml:space="preserve">Систем </w:delText>
        </w:r>
        <w:r w:rsidRPr="00F81F28" w:rsidDel="00936DBB">
          <w:rPr>
            <w:u w:val="single"/>
          </w:rPr>
          <w:delText>приказује</w:delText>
        </w:r>
        <w:r w:rsidDel="00936DBB">
          <w:delText xml:space="preserve"> промену на стању.(ИА)</w:delText>
        </w:r>
      </w:del>
    </w:p>
    <w:p w14:paraId="0E3A4A1B" w14:textId="4651A2D7" w:rsidR="004C4232" w:rsidDel="00936DBB" w:rsidRDefault="004C4232" w:rsidP="00E1026A">
      <w:pPr>
        <w:pStyle w:val="ListParagraph"/>
        <w:numPr>
          <w:ilvl w:val="0"/>
          <w:numId w:val="6"/>
        </w:numPr>
        <w:ind w:left="360"/>
        <w:rPr>
          <w:del w:id="3200" w:author="Andrija Ilic" w:date="2015-09-06T19:18:00Z"/>
        </w:rPr>
      </w:pPr>
      <w:del w:id="3201" w:author="Andrija Ilic" w:date="2015-09-06T19:18:00Z">
        <w:r w:rsidDel="00936DBB">
          <w:delText xml:space="preserve">Корисник позива систем да </w:delText>
        </w:r>
        <w:r w:rsidRPr="00F81F28" w:rsidDel="00936DBB">
          <w:rPr>
            <w:u w:val="single"/>
          </w:rPr>
          <w:delText>сачува</w:delText>
        </w:r>
        <w:r w:rsidDel="00936DBB">
          <w:delText xml:space="preserve"> креирани рачун (АПСО)</w:delText>
        </w:r>
      </w:del>
    </w:p>
    <w:p w14:paraId="6D39AD92" w14:textId="019049CF" w:rsidR="00E1026A" w:rsidDel="00936DBB" w:rsidRDefault="004C4232" w:rsidP="004C4232">
      <w:pPr>
        <w:pStyle w:val="ListParagraph"/>
        <w:numPr>
          <w:ilvl w:val="0"/>
          <w:numId w:val="6"/>
        </w:numPr>
        <w:ind w:left="360"/>
        <w:rPr>
          <w:del w:id="3202" w:author="Andrija Ilic" w:date="2015-09-06T19:18:00Z"/>
        </w:rPr>
      </w:pPr>
      <w:del w:id="3203" w:author="Andrija Ilic" w:date="2015-09-06T19:18:00Z">
        <w:r w:rsidDel="00936DBB">
          <w:delText xml:space="preserve">Систем </w:delText>
        </w:r>
        <w:r w:rsidRPr="00F81F28" w:rsidDel="00936DBB">
          <w:rPr>
            <w:u w:val="single"/>
          </w:rPr>
          <w:delText>чува</w:delText>
        </w:r>
        <w:r w:rsidDel="00936DBB">
          <w:delText xml:space="preserve"> креирани рачун (СО)</w:delText>
        </w:r>
      </w:del>
    </w:p>
    <w:p w14:paraId="58C4A9FB" w14:textId="1BEE1B47" w:rsidR="004C4232" w:rsidDel="00936DBB" w:rsidRDefault="004C4232" w:rsidP="004C4232">
      <w:pPr>
        <w:pStyle w:val="ListParagraph"/>
        <w:numPr>
          <w:ilvl w:val="0"/>
          <w:numId w:val="6"/>
        </w:numPr>
        <w:ind w:left="360"/>
        <w:rPr>
          <w:del w:id="3204" w:author="Andrija Ilic" w:date="2015-09-06T19:18:00Z"/>
        </w:rPr>
      </w:pPr>
      <w:del w:id="3205" w:author="Andrija Ilic" w:date="2015-09-06T19:18:00Z">
        <w:r w:rsidDel="00936DBB">
          <w:delText xml:space="preserve">Систем </w:delText>
        </w:r>
        <w:r w:rsidRPr="00F81F28" w:rsidDel="00936DBB">
          <w:rPr>
            <w:u w:val="single"/>
          </w:rPr>
          <w:delText>приказује</w:delText>
        </w:r>
        <w:r w:rsidDel="00936DBB">
          <w:delText xml:space="preserve"> кориснику изглед креираног рачуна и поруку о потврди (ИА)</w:delText>
        </w:r>
      </w:del>
    </w:p>
    <w:p w14:paraId="0BB9EA6A" w14:textId="5BEED0B0" w:rsidR="004C4232" w:rsidRPr="004C4232" w:rsidDel="00936DBB" w:rsidRDefault="004C4232" w:rsidP="004C4232">
      <w:pPr>
        <w:pStyle w:val="ListParagraph"/>
        <w:numPr>
          <w:ilvl w:val="0"/>
          <w:numId w:val="6"/>
        </w:numPr>
        <w:ind w:left="360"/>
        <w:rPr>
          <w:del w:id="3206" w:author="Andrija Ilic" w:date="2015-09-06T19:18:00Z"/>
        </w:rPr>
      </w:pPr>
      <w:del w:id="3207" w:author="Andrija Ilic" w:date="2015-09-06T19:18:00Z">
        <w:r w:rsidDel="00936DBB">
          <w:delText xml:space="preserve">Корисник </w:delText>
        </w:r>
        <w:r w:rsidRPr="00F81F28" w:rsidDel="00936DBB">
          <w:rPr>
            <w:u w:val="single"/>
          </w:rPr>
          <w:delText>потврђује</w:delText>
        </w:r>
        <w:r w:rsidDel="00936DBB">
          <w:delText xml:space="preserve"> поруку о чувању рачуна.</w:delText>
        </w:r>
      </w:del>
    </w:p>
    <w:p w14:paraId="76628B05" w14:textId="77777777" w:rsidR="00E1026A" w:rsidRDefault="00E1026A" w:rsidP="00E1026A">
      <w:pPr>
        <w:rPr>
          <w:b/>
        </w:rPr>
      </w:pPr>
      <w:r>
        <w:rPr>
          <w:b/>
        </w:rPr>
        <w:t>Алтернативни сценарио:</w:t>
      </w:r>
    </w:p>
    <w:p w14:paraId="3D7C2698" w14:textId="49A1FD99" w:rsidR="00BE2E08" w:rsidRPr="00305953" w:rsidDel="00936DBB" w:rsidRDefault="00B30C23" w:rsidP="00E1026A">
      <w:pPr>
        <w:rPr>
          <w:del w:id="3208" w:author="Andrija Ilic" w:date="2015-09-06T19:18:00Z"/>
          <w:lang w:val="sr-Cyrl-RS"/>
          <w:rPrChange w:id="3209" w:author="Andrija Ilic" w:date="2015-09-15T12:40:00Z">
            <w:rPr>
              <w:del w:id="3210" w:author="Andrija Ilic" w:date="2015-09-06T19:18:00Z"/>
            </w:rPr>
          </w:rPrChange>
        </w:rPr>
      </w:pPr>
      <w:ins w:id="3211" w:author="Andrija Ilic" w:date="2015-09-06T19:23:00Z">
        <w:r>
          <w:tab/>
        </w:r>
      </w:ins>
      <w:ins w:id="3212" w:author="Andrija Ilic" w:date="2015-09-15T12:40:00Z">
        <w:r w:rsidR="00305953">
          <w:rPr>
            <w:lang w:val="sr-Cyrl-RS"/>
          </w:rPr>
          <w:t>4</w:t>
        </w:r>
      </w:ins>
    </w:p>
    <w:p w14:paraId="5EE15EB9" w14:textId="7B644CC5" w:rsidR="00BE2E08" w:rsidDel="00936DBB" w:rsidRDefault="00BE2E08" w:rsidP="00E1026A">
      <w:pPr>
        <w:rPr>
          <w:del w:id="3213" w:author="Andrija Ilic" w:date="2015-09-06T19:18:00Z"/>
        </w:rPr>
      </w:pPr>
    </w:p>
    <w:p w14:paraId="113ED0D7" w14:textId="12C5CEFA" w:rsidR="00C60907" w:rsidRDefault="00BE2E08" w:rsidP="00E1026A">
      <w:pPr>
        <w:rPr>
          <w:ins w:id="3214" w:author="Andrija Ilic" w:date="2015-09-09T20:41:00Z"/>
        </w:rPr>
      </w:pPr>
      <w:del w:id="3215" w:author="Andrija Ilic" w:date="2015-09-06T19:18:00Z">
        <w:r w:rsidDel="00936DBB">
          <w:delText>4</w:delText>
        </w:r>
      </w:del>
      <w:r>
        <w:t>.1</w:t>
      </w:r>
      <w:ins w:id="3216" w:author="Andrija Ilic" w:date="2015-09-06T19:18:00Z">
        <w:r w:rsidR="00936DBB">
          <w:rPr>
            <w:lang w:val="sr-Cyrl-RS"/>
          </w:rPr>
          <w:t xml:space="preserve"> </w:t>
        </w:r>
        <w:r w:rsidR="00936DBB">
          <w:t xml:space="preserve">Систем </w:t>
        </w:r>
        <w:r w:rsidR="00936DBB" w:rsidRPr="00F81F28">
          <w:rPr>
            <w:u w:val="single"/>
          </w:rPr>
          <w:t>приказ</w:t>
        </w:r>
      </w:ins>
      <w:ins w:id="3217" w:author="Andrija Ilic" w:date="2015-09-06T19:19:00Z">
        <w:r w:rsidR="00936DBB">
          <w:rPr>
            <w:u w:val="single"/>
            <w:lang w:val="sr-Cyrl-RS"/>
          </w:rPr>
          <w:t>у</w:t>
        </w:r>
      </w:ins>
      <w:ins w:id="3218" w:author="Andrija Ilic" w:date="2015-09-06T19:18:00Z">
        <w:r w:rsidR="00936DBB" w:rsidRPr="00F81F28">
          <w:rPr>
            <w:u w:val="single"/>
          </w:rPr>
          <w:t xml:space="preserve">је </w:t>
        </w:r>
        <w:r w:rsidR="00936DBB">
          <w:t xml:space="preserve">поруку да за дате критеријуме не постоје </w:t>
        </w:r>
        <w:r w:rsidR="00936DBB">
          <w:rPr>
            <w:lang w:val="sr-Cyrl-RS"/>
          </w:rPr>
          <w:t>студенти</w:t>
        </w:r>
        <w:r w:rsidR="00936DBB">
          <w:t xml:space="preserve">. (ИА) </w:t>
        </w:r>
      </w:ins>
      <w:ins w:id="3219" w:author="Andrija Ilic" w:date="2015-09-06T19:19:00Z">
        <w:r w:rsidR="00936DBB">
          <w:rPr>
            <w:lang w:val="sr-Cyrl-RS"/>
          </w:rPr>
          <w:t>Омогућава кориснику да изврши претрагу за друге критеријуме.</w:t>
        </w:r>
      </w:ins>
      <w:ins w:id="3220" w:author="Andrija Ilic" w:date="2015-09-06T19:18:00Z">
        <w:r w:rsidR="00936DBB" w:rsidDel="00936DBB">
          <w:t xml:space="preserve"> </w:t>
        </w:r>
      </w:ins>
    </w:p>
    <w:p w14:paraId="06FBC051" w14:textId="31DE7716" w:rsidR="004C4232" w:rsidRPr="00BE2E08" w:rsidRDefault="00BE2E08" w:rsidP="00E1026A">
      <w:del w:id="3221" w:author="Andrija Ilic" w:date="2015-09-06T19:18:00Z">
        <w:r w:rsidDel="00936DBB">
          <w:delText xml:space="preserve">Систем </w:delText>
        </w:r>
        <w:r w:rsidRPr="00F81F28" w:rsidDel="00936DBB">
          <w:rPr>
            <w:u w:val="single"/>
          </w:rPr>
          <w:delText>приказује</w:delText>
        </w:r>
        <w:r w:rsidDel="00936DBB">
          <w:delText xml:space="preserve"> грешку при промени стања производа и услуга.(ИА)</w:delText>
        </w:r>
        <w:r w:rsidDel="00936DBB">
          <w:br/>
        </w:r>
        <w:r w:rsidR="004C4232" w:rsidDel="00936DBB">
          <w:delText xml:space="preserve">8.1 Корисник не жели </w:delText>
        </w:r>
        <w:r w:rsidR="004C4232" w:rsidRPr="00F81F28" w:rsidDel="00936DBB">
          <w:rPr>
            <w:u w:val="single"/>
          </w:rPr>
          <w:delText>да сачува</w:delText>
        </w:r>
        <w:r w:rsidR="004C4232" w:rsidDel="00936DBB">
          <w:delText xml:space="preserve"> креирани рачун. (АПСО)</w:delText>
        </w:r>
        <w:r w:rsidR="004C4232" w:rsidDel="00936DBB">
          <w:br/>
          <w:delText xml:space="preserve">8.2 Систем </w:delText>
        </w:r>
        <w:r w:rsidR="004C4232" w:rsidRPr="00F81F28" w:rsidDel="00936DBB">
          <w:rPr>
            <w:u w:val="single"/>
          </w:rPr>
          <w:delText>отказује чување</w:delText>
        </w:r>
        <w:r w:rsidR="004C4232" w:rsidDel="00936DBB">
          <w:delText xml:space="preserve"> креираног рачуна. (СО)</w:delText>
        </w:r>
        <w:r w:rsidR="004C4232" w:rsidDel="00936DBB">
          <w:br/>
          <w:delText xml:space="preserve">8.3 Систем </w:delText>
        </w:r>
        <w:r w:rsidR="004C4232" w:rsidRPr="00F81F28" w:rsidDel="00936DBB">
          <w:rPr>
            <w:u w:val="single"/>
          </w:rPr>
          <w:delText>приказује</w:delText>
        </w:r>
        <w:r w:rsidR="004C4232" w:rsidDel="00936DBB">
          <w:delText xml:space="preserve"> поруку о отказу. (ИА) </w:delText>
        </w:r>
      </w:del>
    </w:p>
    <w:p w14:paraId="030DA67E" w14:textId="4EBE1328" w:rsidR="007911AF" w:rsidRPr="009331F4" w:rsidRDefault="007911AF" w:rsidP="007911AF">
      <w:pPr>
        <w:rPr>
          <w:b/>
        </w:rPr>
      </w:pPr>
      <w:r w:rsidRPr="005B6BA2">
        <w:rPr>
          <w:b/>
        </w:rPr>
        <w:t xml:space="preserve">Случај коришћења </w:t>
      </w:r>
      <w:del w:id="3222" w:author="Andrija Ilic" w:date="2015-09-06T19:22:00Z">
        <w:r w:rsidR="00DB09D0" w:rsidDel="00B30C23">
          <w:rPr>
            <w:b/>
          </w:rPr>
          <w:delText>4</w:delText>
        </w:r>
      </w:del>
      <w:ins w:id="3223" w:author="Andrija Ilic" w:date="2015-09-06T19:22:00Z">
        <w:r w:rsidR="00B30C23">
          <w:rPr>
            <w:b/>
            <w:lang w:val="sr-Cyrl-RS"/>
          </w:rPr>
          <w:t>7</w:t>
        </w:r>
      </w:ins>
      <w:r w:rsidRPr="005B6BA2">
        <w:rPr>
          <w:b/>
        </w:rPr>
        <w:t xml:space="preserve">: </w:t>
      </w:r>
      <w:del w:id="3224" w:author="Andrija Ilic" w:date="2015-09-06T19:21:00Z">
        <w:r w:rsidDel="00B30C23">
          <w:rPr>
            <w:b/>
          </w:rPr>
          <w:delText xml:space="preserve">Додавање </w:delText>
        </w:r>
      </w:del>
      <w:ins w:id="3225" w:author="Andrija Ilic" w:date="2015-09-15T12:50:00Z">
        <w:r w:rsidR="00141BE8">
          <w:rPr>
            <w:b/>
            <w:lang w:val="sr-Cyrl-RS"/>
          </w:rPr>
          <w:t>У</w:t>
        </w:r>
        <w:r w:rsidR="00141BE8" w:rsidRPr="003C6CC0">
          <w:rPr>
            <w:b/>
            <w:lang w:val="sr-Cyrl-RS"/>
          </w:rPr>
          <w:t>нос резултата за задату активност</w:t>
        </w:r>
        <w:r w:rsidR="00141BE8">
          <w:rPr>
            <w:b/>
          </w:rPr>
          <w:t xml:space="preserve"> </w:t>
        </w:r>
      </w:ins>
      <w:del w:id="3226" w:author="Andrija Ilic" w:date="2015-09-06T19:21:00Z">
        <w:r w:rsidDel="00B30C23">
          <w:rPr>
            <w:b/>
          </w:rPr>
          <w:delText>запослених</w:delText>
        </w:r>
      </w:del>
      <w:ins w:id="3227" w:author="Boni" w:date="2014-09-07T00:14:00Z">
        <w:del w:id="3228" w:author="Andrija Ilic" w:date="2015-09-06T19:21:00Z">
          <w:r w:rsidR="009331F4" w:rsidDel="00B30C23">
            <w:rPr>
              <w:b/>
            </w:rPr>
            <w:delText>корисника</w:delText>
          </w:r>
        </w:del>
      </w:ins>
    </w:p>
    <w:p w14:paraId="3DB8D2B1" w14:textId="11C30BA0" w:rsidR="007911AF" w:rsidRDefault="007911AF" w:rsidP="007911AF">
      <w:r>
        <w:rPr>
          <w:b/>
        </w:rPr>
        <w:t>Назив СК:</w:t>
      </w:r>
      <w:r>
        <w:rPr>
          <w:b/>
        </w:rPr>
        <w:br/>
      </w:r>
      <w:ins w:id="3229" w:author="Andrija Ilic" w:date="2015-09-15T12:50:00Z">
        <w:r w:rsidR="00141BE8" w:rsidRPr="00141BE8">
          <w:rPr>
            <w:lang w:val="sr-Cyrl-RS"/>
            <w:rPrChange w:id="3230" w:author="Andrija Ilic" w:date="2015-09-15T12:50:00Z">
              <w:rPr>
                <w:b/>
                <w:lang w:val="sr-Cyrl-RS"/>
              </w:rPr>
            </w:rPrChange>
          </w:rPr>
          <w:t>Унос резултата за задату активност</w:t>
        </w:r>
        <w:r w:rsidR="00141BE8" w:rsidRPr="00141BE8">
          <w:rPr>
            <w:rPrChange w:id="3231" w:author="Andrija Ilic" w:date="2015-09-15T12:50:00Z">
              <w:rPr>
                <w:b/>
              </w:rPr>
            </w:rPrChange>
          </w:rPr>
          <w:t xml:space="preserve"> </w:t>
        </w:r>
      </w:ins>
      <w:del w:id="3232" w:author="Andrija Ilic" w:date="2015-09-06T19:22:00Z">
        <w:r w:rsidDel="00B30C23">
          <w:delText>Додавање запослених</w:delText>
        </w:r>
      </w:del>
    </w:p>
    <w:p w14:paraId="76779C81" w14:textId="77777777" w:rsidR="007911AF" w:rsidRDefault="007911AF" w:rsidP="007911AF">
      <w:r>
        <w:rPr>
          <w:b/>
        </w:rPr>
        <w:lastRenderedPageBreak/>
        <w:t>Учесници CК:</w:t>
      </w:r>
      <w:r>
        <w:rPr>
          <w:b/>
        </w:rPr>
        <w:br/>
      </w:r>
      <w:r>
        <w:t>Корисник и програм</w:t>
      </w:r>
    </w:p>
    <w:p w14:paraId="65BBE74A" w14:textId="4A275810" w:rsidR="007911AF" w:rsidRDefault="007911AF" w:rsidP="007911AF">
      <w:r>
        <w:rPr>
          <w:b/>
        </w:rPr>
        <w:t>Предуслов:</w:t>
      </w:r>
      <w:r>
        <w:rPr>
          <w:b/>
        </w:rPr>
        <w:br/>
      </w:r>
      <w:ins w:id="3233" w:author="Andrija Ilic" w:date="2015-09-06T19:22:00Z">
        <w:r w:rsidR="00B30C23">
          <w:t>Систем је укључен. Корисник је пријављен на систем као администратор</w:t>
        </w:r>
        <w:r w:rsidR="00B30C23" w:rsidDel="00B30C23">
          <w:t xml:space="preserve"> </w:t>
        </w:r>
      </w:ins>
      <w:del w:id="3234" w:author="Andrija Ilic" w:date="2015-09-06T19:22:00Z">
        <w:r w:rsidDel="00B30C23">
          <w:delText>Корисник је пријављен на систем као администратор</w:delText>
        </w:r>
      </w:del>
    </w:p>
    <w:p w14:paraId="67A01BB1" w14:textId="77777777" w:rsidR="00B30C23" w:rsidRDefault="00B30C23" w:rsidP="00B30C23">
      <w:pPr>
        <w:rPr>
          <w:ins w:id="3235" w:author="Andrija Ilic" w:date="2015-09-06T19:23:00Z"/>
          <w:b/>
        </w:rPr>
      </w:pPr>
      <w:ins w:id="3236" w:author="Andrija Ilic" w:date="2015-09-06T19:23:00Z">
        <w:r>
          <w:rPr>
            <w:b/>
          </w:rPr>
          <w:t>Основни сценарио СК</w:t>
        </w:r>
      </w:ins>
    </w:p>
    <w:p w14:paraId="04534DF0" w14:textId="3CC281E1" w:rsidR="00B30C23" w:rsidRDefault="00B30C23" w:rsidP="00B30C23">
      <w:pPr>
        <w:pStyle w:val="ListParagraph"/>
        <w:numPr>
          <w:ilvl w:val="0"/>
          <w:numId w:val="46"/>
        </w:numPr>
        <w:rPr>
          <w:ins w:id="3237" w:author="Andrija Ilic" w:date="2015-09-06T19:23:00Z"/>
        </w:rPr>
      </w:pPr>
      <w:ins w:id="3238" w:author="Andrija Ilic" w:date="2015-09-06T19:23:00Z">
        <w:r>
          <w:t xml:space="preserve">Корисник </w:t>
        </w:r>
        <w:r>
          <w:rPr>
            <w:u w:val="single"/>
            <w:lang w:val="sr-Cyrl-RS"/>
          </w:rPr>
          <w:t>бира</w:t>
        </w:r>
        <w:r w:rsidRPr="00F81F28">
          <w:rPr>
            <w:u w:val="single"/>
          </w:rPr>
          <w:t xml:space="preserve"> критеријум</w:t>
        </w:r>
        <w:r>
          <w:t xml:space="preserve"> за </w:t>
        </w:r>
        <w:r>
          <w:rPr>
            <w:lang w:val="sr-Cyrl-RS"/>
          </w:rPr>
          <w:t xml:space="preserve">унос </w:t>
        </w:r>
      </w:ins>
      <w:ins w:id="3239" w:author="Andrija Ilic" w:date="2015-09-06T19:24:00Z">
        <w:r>
          <w:rPr>
            <w:lang w:val="sr-Cyrl-RS"/>
          </w:rPr>
          <w:t>резултата</w:t>
        </w:r>
      </w:ins>
      <w:ins w:id="3240" w:author="Andrija Ilic" w:date="2015-09-06T19:23:00Z">
        <w:r>
          <w:rPr>
            <w:lang w:val="sr-Cyrl-RS"/>
          </w:rPr>
          <w:t>.</w:t>
        </w:r>
        <w:r>
          <w:t xml:space="preserve"> (АПУСО)</w:t>
        </w:r>
      </w:ins>
    </w:p>
    <w:p w14:paraId="0AE1B49A" w14:textId="3551B80B" w:rsidR="00B30C23" w:rsidRDefault="00B30C23" w:rsidP="00B30C23">
      <w:pPr>
        <w:pStyle w:val="ListParagraph"/>
        <w:numPr>
          <w:ilvl w:val="0"/>
          <w:numId w:val="46"/>
        </w:numPr>
        <w:rPr>
          <w:ins w:id="3241" w:author="Andrija Ilic" w:date="2015-09-06T19:23:00Z"/>
        </w:rPr>
      </w:pPr>
      <w:ins w:id="3242" w:author="Andrija Ilic" w:date="2015-09-06T19:23:00Z">
        <w:r>
          <w:t xml:space="preserve">Корисник </w:t>
        </w:r>
        <w:r>
          <w:rPr>
            <w:u w:val="single"/>
            <w:lang w:val="sr-Cyrl-RS"/>
          </w:rPr>
          <w:t>одабира</w:t>
        </w:r>
        <w:r w:rsidRPr="007268A5">
          <w:t xml:space="preserve"> </w:t>
        </w:r>
      </w:ins>
      <w:ins w:id="3243" w:author="Andrija Ilic" w:date="2015-09-06T19:25:00Z">
        <w:r>
          <w:rPr>
            <w:lang w:val="sr-Cyrl-RS"/>
          </w:rPr>
          <w:t xml:space="preserve">одговарајући </w:t>
        </w:r>
      </w:ins>
      <w:ins w:id="3244" w:author="Andrija Ilic" w:date="2015-09-06T19:23:00Z">
        <w:r>
          <w:rPr>
            <w:lang w:val="sr-Cyrl-RS"/>
          </w:rPr>
          <w:t xml:space="preserve">фајл за унос </w:t>
        </w:r>
      </w:ins>
      <w:ins w:id="3245" w:author="Andrija Ilic" w:date="2015-09-06T19:24:00Z">
        <w:r>
          <w:rPr>
            <w:lang w:val="sr-Cyrl-RS"/>
          </w:rPr>
          <w:t>резултата</w:t>
        </w:r>
      </w:ins>
      <w:ins w:id="3246" w:author="Andrija Ilic" w:date="2015-09-06T19:23:00Z">
        <w:r>
          <w:rPr>
            <w:lang w:val="sr-Cyrl-RS"/>
          </w:rPr>
          <w:t>.</w:t>
        </w:r>
        <w:r>
          <w:t xml:space="preserve"> (АПУСО)</w:t>
        </w:r>
      </w:ins>
    </w:p>
    <w:p w14:paraId="0FDA2535" w14:textId="6C52BF85" w:rsidR="00B30C23" w:rsidRDefault="00B30C23" w:rsidP="00B30C23">
      <w:pPr>
        <w:pStyle w:val="ListParagraph"/>
        <w:numPr>
          <w:ilvl w:val="0"/>
          <w:numId w:val="46"/>
        </w:numPr>
        <w:rPr>
          <w:ins w:id="3247" w:author="Andrija Ilic" w:date="2015-09-06T19:23:00Z"/>
        </w:rPr>
      </w:pPr>
      <w:ins w:id="3248" w:author="Andrija Ilic" w:date="2015-09-06T19:23:00Z">
        <w:r>
          <w:t xml:space="preserve">Корисник </w:t>
        </w:r>
        <w:r w:rsidRPr="008B319F">
          <w:rPr>
            <w:u w:val="single"/>
            <w:rPrChange w:id="3249" w:author="Andrija Ilic" w:date="2015-09-15T12:50:00Z">
              <w:rPr/>
            </w:rPrChange>
          </w:rPr>
          <w:t>позива</w:t>
        </w:r>
        <w:r>
          <w:t xml:space="preserve"> ситем да </w:t>
        </w:r>
        <w:r>
          <w:rPr>
            <w:u w:val="single"/>
            <w:lang w:val="sr-Cyrl-RS"/>
          </w:rPr>
          <w:t>сачува</w:t>
        </w:r>
        <w:r>
          <w:t xml:space="preserve"> </w:t>
        </w:r>
      </w:ins>
      <w:ins w:id="3250" w:author="Andrija Ilic" w:date="2015-09-06T19:25:00Z">
        <w:r>
          <w:rPr>
            <w:lang w:val="sr-Cyrl-RS"/>
          </w:rPr>
          <w:t>резултате</w:t>
        </w:r>
      </w:ins>
      <w:ins w:id="3251" w:author="Andrija Ilic" w:date="2015-09-06T19:23:00Z">
        <w:r>
          <w:rPr>
            <w:lang w:val="sr-Cyrl-RS"/>
          </w:rPr>
          <w:t xml:space="preserve"> за дат</w:t>
        </w:r>
      </w:ins>
      <w:ins w:id="3252" w:author="Andrija Ilic" w:date="2015-09-06T19:25:00Z">
        <w:r>
          <w:rPr>
            <w:lang w:val="sr-Cyrl-RS"/>
          </w:rPr>
          <w:t>у</w:t>
        </w:r>
      </w:ins>
      <w:ins w:id="3253" w:author="Andrija Ilic" w:date="2015-09-06T19:23:00Z">
        <w:r>
          <w:rPr>
            <w:lang w:val="sr-Cyrl-RS"/>
          </w:rPr>
          <w:t xml:space="preserve"> </w:t>
        </w:r>
      </w:ins>
      <w:ins w:id="3254" w:author="Andrija Ilic" w:date="2015-09-06T19:25:00Z">
        <w:r>
          <w:rPr>
            <w:lang w:val="sr-Cyrl-RS"/>
          </w:rPr>
          <w:t>активност</w:t>
        </w:r>
      </w:ins>
      <w:ins w:id="3255" w:author="Andrija Ilic" w:date="2015-09-06T19:23:00Z">
        <w:r>
          <w:rPr>
            <w:lang w:val="sr-Cyrl-RS"/>
          </w:rPr>
          <w:t>.</w:t>
        </w:r>
        <w:r>
          <w:t xml:space="preserve"> (АПСО)</w:t>
        </w:r>
      </w:ins>
    </w:p>
    <w:p w14:paraId="3ED20AA4" w14:textId="379D9393" w:rsidR="00B30C23" w:rsidRDefault="00B30C23" w:rsidP="00B30C23">
      <w:pPr>
        <w:pStyle w:val="ListParagraph"/>
        <w:numPr>
          <w:ilvl w:val="0"/>
          <w:numId w:val="46"/>
        </w:numPr>
        <w:rPr>
          <w:ins w:id="3256" w:author="Andrija Ilic" w:date="2015-09-06T19:23:00Z"/>
        </w:rPr>
      </w:pPr>
      <w:ins w:id="3257" w:author="Andrija Ilic" w:date="2015-09-06T19:23:00Z">
        <w:r>
          <w:t xml:space="preserve">Систем </w:t>
        </w:r>
        <w:r>
          <w:rPr>
            <w:u w:val="single"/>
            <w:lang w:val="sr-Cyrl-RS"/>
          </w:rPr>
          <w:t>чува</w:t>
        </w:r>
        <w:r>
          <w:t xml:space="preserve"> </w:t>
        </w:r>
      </w:ins>
      <w:ins w:id="3258" w:author="Andrija Ilic" w:date="2015-09-06T19:25:00Z">
        <w:r>
          <w:rPr>
            <w:lang w:val="sr-Cyrl-RS"/>
          </w:rPr>
          <w:t>резултате</w:t>
        </w:r>
      </w:ins>
      <w:ins w:id="3259" w:author="Andrija Ilic" w:date="2015-09-06T19:23:00Z">
        <w:r>
          <w:rPr>
            <w:lang w:val="sr-Cyrl-RS"/>
          </w:rPr>
          <w:t xml:space="preserve"> за дат</w:t>
        </w:r>
      </w:ins>
      <w:ins w:id="3260" w:author="Andrija Ilic" w:date="2015-09-06T19:25:00Z">
        <w:r>
          <w:rPr>
            <w:lang w:val="sr-Cyrl-RS"/>
          </w:rPr>
          <w:t>у</w:t>
        </w:r>
      </w:ins>
      <w:ins w:id="3261" w:author="Andrija Ilic" w:date="2015-09-06T19:23:00Z">
        <w:r>
          <w:rPr>
            <w:lang w:val="sr-Cyrl-RS"/>
          </w:rPr>
          <w:t xml:space="preserve"> </w:t>
        </w:r>
      </w:ins>
      <w:ins w:id="3262" w:author="Andrija Ilic" w:date="2015-09-06T19:25:00Z">
        <w:r>
          <w:rPr>
            <w:lang w:val="sr-Cyrl-RS"/>
          </w:rPr>
          <w:t>активност</w:t>
        </w:r>
      </w:ins>
      <w:ins w:id="3263" w:author="Andrija Ilic" w:date="2015-09-06T19:23:00Z">
        <w:r>
          <w:t>.(СО)</w:t>
        </w:r>
      </w:ins>
    </w:p>
    <w:p w14:paraId="1AEF0BC0" w14:textId="77777777" w:rsidR="00B30C23" w:rsidRDefault="00B30C23" w:rsidP="00B30C23">
      <w:pPr>
        <w:pStyle w:val="ListParagraph"/>
        <w:numPr>
          <w:ilvl w:val="0"/>
          <w:numId w:val="46"/>
        </w:numPr>
        <w:rPr>
          <w:ins w:id="3264" w:author="Andrija Ilic" w:date="2015-09-06T19:23:00Z"/>
        </w:rPr>
      </w:pPr>
      <w:ins w:id="3265" w:author="Andrija Ilic" w:date="2015-09-06T19:23:00Z">
        <w:r>
          <w:t xml:space="preserve">Систем </w:t>
        </w:r>
        <w:r w:rsidRPr="00F81F28">
          <w:rPr>
            <w:u w:val="single"/>
          </w:rPr>
          <w:t>приказује</w:t>
        </w:r>
        <w:r>
          <w:t xml:space="preserve"> </w:t>
        </w:r>
        <w:r>
          <w:rPr>
            <w:lang w:val="sr-Cyrl-RS"/>
          </w:rPr>
          <w:t>поруку о успешности</w:t>
        </w:r>
        <w:r>
          <w:t>. (ИА)</w:t>
        </w:r>
      </w:ins>
    </w:p>
    <w:p w14:paraId="5FA273E1" w14:textId="77777777" w:rsidR="00B30C23" w:rsidRDefault="00B30C23" w:rsidP="00B30C23">
      <w:pPr>
        <w:pStyle w:val="ListParagraph"/>
        <w:ind w:left="1080"/>
        <w:rPr>
          <w:ins w:id="3266" w:author="Andrija Ilic" w:date="2015-09-06T19:23:00Z"/>
        </w:rPr>
      </w:pPr>
    </w:p>
    <w:p w14:paraId="7644623D" w14:textId="77777777" w:rsidR="00B30C23" w:rsidRDefault="00B30C23" w:rsidP="00B30C23">
      <w:pPr>
        <w:rPr>
          <w:ins w:id="3267" w:author="Andrija Ilic" w:date="2015-09-06T19:23:00Z"/>
          <w:b/>
        </w:rPr>
      </w:pPr>
      <w:ins w:id="3268" w:author="Andrija Ilic" w:date="2015-09-06T19:23:00Z">
        <w:r>
          <w:rPr>
            <w:b/>
          </w:rPr>
          <w:t>Алтернативни сценарио:</w:t>
        </w:r>
      </w:ins>
    </w:p>
    <w:p w14:paraId="74A4E768" w14:textId="59A4A6F4" w:rsidR="007911AF" w:rsidDel="00B30C23" w:rsidRDefault="00B30C23">
      <w:pPr>
        <w:ind w:firstLine="720"/>
        <w:rPr>
          <w:del w:id="3269" w:author="Andrija Ilic" w:date="2015-09-06T19:23:00Z"/>
          <w:b/>
        </w:rPr>
        <w:pPrChange w:id="3270" w:author="Andrija Ilic" w:date="2015-09-06T19:24:00Z">
          <w:pPr/>
        </w:pPrChange>
      </w:pPr>
      <w:ins w:id="3271" w:author="Andrija Ilic" w:date="2015-09-06T19:26:00Z">
        <w:r>
          <w:rPr>
            <w:lang w:val="sr-Cyrl-RS"/>
          </w:rPr>
          <w:t>5</w:t>
        </w:r>
      </w:ins>
      <w:ins w:id="3272" w:author="Andrija Ilic" w:date="2015-09-06T19:23:00Z">
        <w:r w:rsidRPr="00E1026A">
          <w:t>.1</w:t>
        </w:r>
        <w:r>
          <w:t xml:space="preserve"> Уколико систем </w:t>
        </w:r>
        <w:r w:rsidRPr="00F81F28">
          <w:rPr>
            <w:u w:val="single"/>
          </w:rPr>
          <w:t xml:space="preserve">не </w:t>
        </w:r>
        <w:r>
          <w:rPr>
            <w:u w:val="single"/>
            <w:lang w:val="sr-Cyrl-RS"/>
          </w:rPr>
          <w:t>сачува</w:t>
        </w:r>
        <w:r>
          <w:t xml:space="preserve"> </w:t>
        </w:r>
      </w:ins>
      <w:ins w:id="3273" w:author="Andrija Ilic" w:date="2015-09-06T19:26:00Z">
        <w:r>
          <w:rPr>
            <w:lang w:val="sr-Cyrl-RS"/>
          </w:rPr>
          <w:t>резултате</w:t>
        </w:r>
      </w:ins>
      <w:ins w:id="3274" w:author="Andrija Ilic" w:date="2015-09-06T19:23:00Z">
        <w:r>
          <w:t xml:space="preserve">, приказује поруку да </w:t>
        </w:r>
      </w:ins>
      <w:ins w:id="3275" w:author="Andrija Ilic" w:date="2015-09-06T19:26:00Z">
        <w:r>
          <w:rPr>
            <w:lang w:val="sr-Cyrl-RS"/>
          </w:rPr>
          <w:t>резултати</w:t>
        </w:r>
      </w:ins>
      <w:ins w:id="3276" w:author="Andrija Ilic" w:date="2015-09-06T19:23:00Z">
        <w:r>
          <w:rPr>
            <w:lang w:val="sr-Cyrl-RS"/>
          </w:rPr>
          <w:t xml:space="preserve"> нису сачувани</w:t>
        </w:r>
        <w:r>
          <w:t xml:space="preserve">. (ИА) Омогућава кориснику да </w:t>
        </w:r>
        <w:r>
          <w:rPr>
            <w:lang w:val="sr-Cyrl-RS"/>
          </w:rPr>
          <w:t xml:space="preserve">понови процедуру за унос </w:t>
        </w:r>
      </w:ins>
      <w:ins w:id="3277" w:author="Andrija Ilic" w:date="2015-09-06T19:26:00Z">
        <w:r>
          <w:rPr>
            <w:lang w:val="sr-Cyrl-RS"/>
          </w:rPr>
          <w:t>резултата</w:t>
        </w:r>
      </w:ins>
      <w:ins w:id="3278" w:author="Andrija Ilic" w:date="2015-09-06T19:23:00Z">
        <w:r>
          <w:t>.</w:t>
        </w:r>
      </w:ins>
      <w:del w:id="3279" w:author="Andrija Ilic" w:date="2015-09-06T19:23:00Z">
        <w:r w:rsidR="007911AF" w:rsidDel="00B30C23">
          <w:rPr>
            <w:b/>
          </w:rPr>
          <w:delText>Основни сценарио СК</w:delText>
        </w:r>
      </w:del>
    </w:p>
    <w:p w14:paraId="754E85B3" w14:textId="721A60C9" w:rsidR="007911AF" w:rsidDel="00B30C23" w:rsidRDefault="007911AF">
      <w:pPr>
        <w:pStyle w:val="ListParagraph"/>
        <w:numPr>
          <w:ilvl w:val="0"/>
          <w:numId w:val="7"/>
        </w:numPr>
        <w:ind w:left="0" w:firstLine="720"/>
        <w:rPr>
          <w:del w:id="3280" w:author="Andrija Ilic" w:date="2015-09-06T19:23:00Z"/>
        </w:rPr>
        <w:pPrChange w:id="3281" w:author="Andrija Ilic" w:date="2015-09-06T19:24:00Z">
          <w:pPr>
            <w:pStyle w:val="ListParagraph"/>
            <w:numPr>
              <w:numId w:val="7"/>
            </w:numPr>
            <w:ind w:left="360" w:hanging="360"/>
          </w:pPr>
        </w:pPrChange>
      </w:pPr>
      <w:del w:id="3282" w:author="Andrija Ilic" w:date="2015-09-06T19:23:00Z">
        <w:r w:rsidDel="00B30C23">
          <w:delText xml:space="preserve"> Корисник </w:delText>
        </w:r>
      </w:del>
      <w:ins w:id="3283" w:author="Boni" w:date="2014-09-07T00:14:00Z">
        <w:del w:id="3284" w:author="Andrija Ilic" w:date="2015-09-06T19:23:00Z">
          <w:r w:rsidR="00802EEC" w:rsidDel="00B30C23">
            <w:delText xml:space="preserve">Администратор </w:delText>
          </w:r>
        </w:del>
      </w:ins>
      <w:del w:id="3285" w:author="Andrija Ilic" w:date="2015-09-06T19:23:00Z">
        <w:r w:rsidRPr="00F81F28" w:rsidDel="00B30C23">
          <w:rPr>
            <w:u w:val="single"/>
          </w:rPr>
          <w:delText>уноси</w:delText>
        </w:r>
        <w:r w:rsidDel="00B30C23">
          <w:delText xml:space="preserve"> податке о запосленом. (АПУСО)</w:delText>
        </w:r>
      </w:del>
    </w:p>
    <w:p w14:paraId="606C2D38" w14:textId="44935C10" w:rsidR="007911AF" w:rsidDel="00B30C23" w:rsidRDefault="007911AF">
      <w:pPr>
        <w:pStyle w:val="ListParagraph"/>
        <w:numPr>
          <w:ilvl w:val="0"/>
          <w:numId w:val="7"/>
        </w:numPr>
        <w:ind w:left="0" w:firstLine="720"/>
        <w:rPr>
          <w:del w:id="3286" w:author="Andrija Ilic" w:date="2015-09-06T19:23:00Z"/>
        </w:rPr>
        <w:pPrChange w:id="3287" w:author="Andrija Ilic" w:date="2015-09-06T19:24:00Z">
          <w:pPr>
            <w:pStyle w:val="ListParagraph"/>
            <w:numPr>
              <w:numId w:val="7"/>
            </w:numPr>
            <w:ind w:left="360" w:hanging="360"/>
          </w:pPr>
        </w:pPrChange>
      </w:pPr>
      <w:del w:id="3288" w:author="Andrija Ilic" w:date="2015-09-06T19:23:00Z">
        <w:r w:rsidDel="00B30C23">
          <w:delText xml:space="preserve">Корисник </w:delText>
        </w:r>
      </w:del>
      <w:ins w:id="3289" w:author="Boni" w:date="2014-09-07T00:14:00Z">
        <w:del w:id="3290" w:author="Andrija Ilic" w:date="2015-09-06T19:23:00Z">
          <w:r w:rsidR="00802EEC" w:rsidDel="00B30C23">
            <w:delText>Ад</w:delText>
          </w:r>
        </w:del>
      </w:ins>
      <w:ins w:id="3291" w:author="Boni" w:date="2014-09-07T00:15:00Z">
        <w:del w:id="3292" w:author="Andrija Ilic" w:date="2015-09-06T19:23:00Z">
          <w:r w:rsidR="00802EEC" w:rsidDel="00B30C23">
            <w:delText>министратор</w:delText>
          </w:r>
        </w:del>
      </w:ins>
      <w:ins w:id="3293" w:author="Boni" w:date="2014-09-07T00:14:00Z">
        <w:del w:id="3294" w:author="Andrija Ilic" w:date="2015-09-06T19:23:00Z">
          <w:r w:rsidR="00802EEC" w:rsidDel="00B30C23">
            <w:delText xml:space="preserve"> </w:delText>
          </w:r>
        </w:del>
      </w:ins>
      <w:del w:id="3295" w:author="Andrija Ilic" w:date="2015-09-06T19:23:00Z">
        <w:r w:rsidRPr="00F81F28" w:rsidDel="00B30C23">
          <w:rPr>
            <w:u w:val="single"/>
          </w:rPr>
          <w:delText>позива</w:delText>
        </w:r>
        <w:r w:rsidDel="00B30C23">
          <w:delText xml:space="preserve"> систем да </w:delText>
        </w:r>
        <w:r w:rsidRPr="00F81F28" w:rsidDel="00B30C23">
          <w:rPr>
            <w:u w:val="single"/>
          </w:rPr>
          <w:delText>сачува</w:delText>
        </w:r>
        <w:r w:rsidDel="00B30C23">
          <w:delText xml:space="preserve"> запосленог. (АПСО)</w:delText>
        </w:r>
      </w:del>
    </w:p>
    <w:p w14:paraId="310FADAA" w14:textId="3EB271C7" w:rsidR="007911AF" w:rsidDel="00B30C23" w:rsidRDefault="007911AF">
      <w:pPr>
        <w:pStyle w:val="ListParagraph"/>
        <w:numPr>
          <w:ilvl w:val="0"/>
          <w:numId w:val="7"/>
        </w:numPr>
        <w:ind w:left="0" w:firstLine="720"/>
        <w:rPr>
          <w:del w:id="3296" w:author="Andrija Ilic" w:date="2015-09-06T19:23:00Z"/>
        </w:rPr>
        <w:pPrChange w:id="3297" w:author="Andrija Ilic" w:date="2015-09-06T19:24:00Z">
          <w:pPr>
            <w:pStyle w:val="ListParagraph"/>
            <w:numPr>
              <w:numId w:val="7"/>
            </w:numPr>
            <w:ind w:left="360" w:hanging="360"/>
          </w:pPr>
        </w:pPrChange>
      </w:pPr>
      <w:del w:id="3298" w:author="Andrija Ilic" w:date="2015-09-06T19:23:00Z">
        <w:r w:rsidDel="00B30C23">
          <w:delText xml:space="preserve">Систем </w:delText>
        </w:r>
        <w:r w:rsidRPr="00F81F28" w:rsidDel="00B30C23">
          <w:rPr>
            <w:u w:val="single"/>
          </w:rPr>
          <w:delText>чува</w:delText>
        </w:r>
        <w:r w:rsidDel="00B30C23">
          <w:delText xml:space="preserve"> запосленог. (СО)</w:delText>
        </w:r>
      </w:del>
    </w:p>
    <w:p w14:paraId="418610F3" w14:textId="7FF1724F" w:rsidR="007911AF" w:rsidDel="00B30C23" w:rsidRDefault="007911AF">
      <w:pPr>
        <w:pStyle w:val="ListParagraph"/>
        <w:numPr>
          <w:ilvl w:val="0"/>
          <w:numId w:val="7"/>
        </w:numPr>
        <w:ind w:left="0" w:firstLine="720"/>
        <w:rPr>
          <w:del w:id="3299" w:author="Andrija Ilic" w:date="2015-09-06T19:23:00Z"/>
        </w:rPr>
        <w:pPrChange w:id="3300" w:author="Andrija Ilic" w:date="2015-09-06T19:24:00Z">
          <w:pPr>
            <w:pStyle w:val="ListParagraph"/>
            <w:numPr>
              <w:numId w:val="7"/>
            </w:numPr>
            <w:ind w:left="360" w:hanging="360"/>
          </w:pPr>
        </w:pPrChange>
      </w:pPr>
      <w:del w:id="3301" w:author="Andrija Ilic" w:date="2015-09-06T19:23:00Z">
        <w:r w:rsidDel="00B30C23">
          <w:delText xml:space="preserve">Систем </w:delText>
        </w:r>
        <w:r w:rsidRPr="00F81F28" w:rsidDel="00B30C23">
          <w:rPr>
            <w:u w:val="single"/>
          </w:rPr>
          <w:delText>враћа поруку</w:delText>
        </w:r>
        <w:r w:rsidDel="00B30C23">
          <w:delText xml:space="preserve"> о успесном чувању запосленог. (ИА)</w:delText>
        </w:r>
      </w:del>
    </w:p>
    <w:p w14:paraId="4F450AF9" w14:textId="6CBB4C10" w:rsidR="007911AF" w:rsidDel="00B30C23" w:rsidRDefault="007911AF">
      <w:pPr>
        <w:pStyle w:val="ListParagraph"/>
        <w:ind w:left="0" w:firstLine="720"/>
        <w:rPr>
          <w:del w:id="3302" w:author="Andrija Ilic" w:date="2015-09-06T19:23:00Z"/>
        </w:rPr>
        <w:pPrChange w:id="3303" w:author="Andrija Ilic" w:date="2015-09-06T19:24:00Z">
          <w:pPr>
            <w:pStyle w:val="ListParagraph"/>
            <w:ind w:left="1080"/>
          </w:pPr>
        </w:pPrChange>
      </w:pPr>
    </w:p>
    <w:p w14:paraId="26C2E45A" w14:textId="6861FC51" w:rsidR="007911AF" w:rsidDel="00B30C23" w:rsidRDefault="007911AF">
      <w:pPr>
        <w:ind w:firstLine="720"/>
        <w:rPr>
          <w:del w:id="3304" w:author="Andrija Ilic" w:date="2015-09-06T19:23:00Z"/>
          <w:b/>
        </w:rPr>
        <w:pPrChange w:id="3305" w:author="Andrija Ilic" w:date="2015-09-06T19:24:00Z">
          <w:pPr/>
        </w:pPrChange>
      </w:pPr>
      <w:del w:id="3306" w:author="Andrija Ilic" w:date="2015-09-06T19:23:00Z">
        <w:r w:rsidDel="00B30C23">
          <w:rPr>
            <w:b/>
          </w:rPr>
          <w:delText>Алтернативни сценарио:</w:delText>
        </w:r>
      </w:del>
    </w:p>
    <w:p w14:paraId="1DBF07C5" w14:textId="64929D0E" w:rsidR="007911AF" w:rsidDel="00B30C23" w:rsidRDefault="007911AF">
      <w:pPr>
        <w:ind w:firstLine="720"/>
        <w:rPr>
          <w:del w:id="3307" w:author="Andrija Ilic" w:date="2015-09-06T19:23:00Z"/>
        </w:rPr>
        <w:pPrChange w:id="3308" w:author="Andrija Ilic" w:date="2015-09-06T19:24:00Z">
          <w:pPr/>
        </w:pPrChange>
      </w:pPr>
      <w:del w:id="3309" w:author="Andrija Ilic" w:date="2015-09-06T19:23:00Z">
        <w:r w:rsidDel="00B30C23">
          <w:rPr>
            <w:b/>
          </w:rPr>
          <w:tab/>
        </w:r>
        <w:r w:rsidRPr="007911AF" w:rsidDel="00B30C23">
          <w:delText>4.1</w:delText>
        </w:r>
        <w:r w:rsidDel="00B30C23">
          <w:delText xml:space="preserve"> Систем </w:delText>
        </w:r>
        <w:r w:rsidRPr="00F81F28" w:rsidDel="00B30C23">
          <w:rPr>
            <w:u w:val="single"/>
          </w:rPr>
          <w:delText>враћа поруку</w:delText>
        </w:r>
        <w:r w:rsidDel="00B30C23">
          <w:delText xml:space="preserve"> о грешци при чувању запосленог. (ИА)</w:delText>
        </w:r>
      </w:del>
    </w:p>
    <w:p w14:paraId="4499D773" w14:textId="77777777" w:rsidR="007911AF" w:rsidRPr="007911AF" w:rsidRDefault="007911AF">
      <w:pPr>
        <w:ind w:firstLine="720"/>
        <w:pPrChange w:id="3310" w:author="Andrija Ilic" w:date="2015-09-06T19:24:00Z">
          <w:pPr/>
        </w:pPrChange>
      </w:pPr>
    </w:p>
    <w:p w14:paraId="4F5D0886" w14:textId="77777777" w:rsidR="00C60907" w:rsidRDefault="00C60907" w:rsidP="007911AF">
      <w:pPr>
        <w:rPr>
          <w:ins w:id="3311" w:author="Andrija Ilic" w:date="2015-09-09T20:41:00Z"/>
          <w:b/>
        </w:rPr>
      </w:pPr>
    </w:p>
    <w:p w14:paraId="5CEB2A2C" w14:textId="03B71CC0" w:rsidR="007911AF" w:rsidRDefault="007911AF" w:rsidP="007911AF">
      <w:pPr>
        <w:rPr>
          <w:b/>
        </w:rPr>
      </w:pPr>
      <w:r w:rsidRPr="005B6BA2">
        <w:rPr>
          <w:b/>
        </w:rPr>
        <w:t xml:space="preserve">Случај коришћења </w:t>
      </w:r>
      <w:ins w:id="3312" w:author="Andrija Ilic" w:date="2015-09-06T19:27:00Z">
        <w:r w:rsidR="00BA1864">
          <w:rPr>
            <w:b/>
            <w:lang w:val="sr-Cyrl-RS"/>
          </w:rPr>
          <w:t>8</w:t>
        </w:r>
      </w:ins>
      <w:del w:id="3313" w:author="Andrija Ilic" w:date="2015-09-06T19:27:00Z">
        <w:r w:rsidR="00DB09D0" w:rsidDel="00BA1864">
          <w:rPr>
            <w:b/>
          </w:rPr>
          <w:delText>5</w:delText>
        </w:r>
      </w:del>
      <w:r w:rsidRPr="005B6BA2">
        <w:rPr>
          <w:b/>
        </w:rPr>
        <w:t xml:space="preserve">: </w:t>
      </w:r>
      <w:ins w:id="3314" w:author="Andrija Ilic" w:date="2015-09-06T19:27:00Z">
        <w:r w:rsidR="00BA1864" w:rsidRPr="00BA1864">
          <w:rPr>
            <w:b/>
            <w:lang w:val="sr-Cyrl-RS"/>
            <w:rPrChange w:id="3315" w:author="Andrija Ilic" w:date="2015-09-06T19:27:00Z">
              <w:rPr>
                <w:lang w:val="sr-Cyrl-RS"/>
              </w:rPr>
            </w:rPrChange>
          </w:rPr>
          <w:t xml:space="preserve">Преглед активности по предмету </w:t>
        </w:r>
        <w:r w:rsidR="00BA1864" w:rsidRPr="00BA1864">
          <w:rPr>
            <w:b/>
            <w:rPrChange w:id="3316" w:author="Andrija Ilic" w:date="2015-09-06T19:27:00Z">
              <w:rPr/>
            </w:rPrChange>
          </w:rPr>
          <w:t>/</w:t>
        </w:r>
        <w:r w:rsidR="00BA1864" w:rsidRPr="00BA1864">
          <w:rPr>
            <w:b/>
            <w:lang w:val="sr-Cyrl-RS"/>
            <w:rPrChange w:id="3317" w:author="Andrija Ilic" w:date="2015-09-06T19:27:00Z">
              <w:rPr>
                <w:lang w:val="sr-Cyrl-RS"/>
              </w:rPr>
            </w:rPrChange>
          </w:rPr>
          <w:t xml:space="preserve"> години</w:t>
        </w:r>
      </w:ins>
      <w:del w:id="3318" w:author="Andrija Ilic" w:date="2015-09-06T19:27:00Z">
        <w:r w:rsidDel="00BA1864">
          <w:rPr>
            <w:b/>
          </w:rPr>
          <w:delText>Преглед рачуна</w:delText>
        </w:r>
      </w:del>
    </w:p>
    <w:p w14:paraId="44BDBA31" w14:textId="1DE12704" w:rsidR="007911AF" w:rsidRDefault="007911AF" w:rsidP="007911AF">
      <w:r>
        <w:rPr>
          <w:b/>
        </w:rPr>
        <w:t>Назив СК:</w:t>
      </w:r>
      <w:r>
        <w:rPr>
          <w:b/>
        </w:rPr>
        <w:br/>
      </w:r>
      <w:ins w:id="3319" w:author="Andrija Ilic" w:date="2015-09-06T19:27:00Z">
        <w:r w:rsidR="00BA1864">
          <w:rPr>
            <w:lang w:val="sr-Cyrl-RS"/>
          </w:rPr>
          <w:t xml:space="preserve">Преглед активности по предмету </w:t>
        </w:r>
        <w:r w:rsidR="00BA1864">
          <w:t>/</w:t>
        </w:r>
        <w:r w:rsidR="00BA1864">
          <w:rPr>
            <w:lang w:val="sr-Cyrl-RS"/>
          </w:rPr>
          <w:t xml:space="preserve"> години</w:t>
        </w:r>
      </w:ins>
      <w:del w:id="3320" w:author="Andrija Ilic" w:date="2015-09-06T19:27:00Z">
        <w:r w:rsidDel="00BA1864">
          <w:delText>Преглед рачуна</w:delText>
        </w:r>
      </w:del>
    </w:p>
    <w:p w14:paraId="3D9CCC55" w14:textId="77777777" w:rsidR="007911AF" w:rsidRDefault="007911AF" w:rsidP="007911AF">
      <w:r>
        <w:rPr>
          <w:b/>
        </w:rPr>
        <w:t>Учесници CК:</w:t>
      </w:r>
      <w:r>
        <w:rPr>
          <w:b/>
        </w:rPr>
        <w:br/>
      </w:r>
      <w:r>
        <w:t>Корисник и програм</w:t>
      </w:r>
    </w:p>
    <w:p w14:paraId="2968FB9F" w14:textId="77777777" w:rsidR="00BA1864" w:rsidRDefault="00BA1864" w:rsidP="007911AF">
      <w:pPr>
        <w:rPr>
          <w:ins w:id="3321" w:author="Andrija Ilic" w:date="2015-09-06T19:28:00Z"/>
        </w:rPr>
      </w:pPr>
      <w:ins w:id="3322" w:author="Andrija Ilic" w:date="2015-09-06T19:27:00Z">
        <w:r>
          <w:rPr>
            <w:b/>
          </w:rPr>
          <w:t>Предуслов:</w:t>
        </w:r>
        <w:r>
          <w:rPr>
            <w:b/>
          </w:rPr>
          <w:br/>
        </w:r>
        <w:r>
          <w:t>Систем је укључен. Корисник је пријављен на систем као администратор</w:t>
        </w:r>
        <w:r w:rsidDel="00B30C23">
          <w:t xml:space="preserve"> </w:t>
        </w:r>
      </w:ins>
    </w:p>
    <w:p w14:paraId="4357AD40" w14:textId="3B89DE06" w:rsidR="007911AF" w:rsidDel="00BA1864" w:rsidRDefault="007911AF" w:rsidP="007911AF">
      <w:pPr>
        <w:rPr>
          <w:del w:id="3323" w:author="Andrija Ilic" w:date="2015-09-06T19:27:00Z"/>
        </w:rPr>
      </w:pPr>
      <w:del w:id="3324" w:author="Andrija Ilic" w:date="2015-09-06T19:27:00Z">
        <w:r w:rsidDel="00BA1864">
          <w:rPr>
            <w:b/>
          </w:rPr>
          <w:delText>Предуслов:</w:delText>
        </w:r>
        <w:r w:rsidDel="00BA1864">
          <w:rPr>
            <w:b/>
          </w:rPr>
          <w:br/>
        </w:r>
        <w:r w:rsidDel="00BA1864">
          <w:delText>Корисник је пријављен на систем као администратор</w:delText>
        </w:r>
      </w:del>
    </w:p>
    <w:p w14:paraId="1ED9CB85" w14:textId="77777777" w:rsidR="00BA1864" w:rsidRDefault="00BA1864" w:rsidP="00BA1864">
      <w:pPr>
        <w:rPr>
          <w:ins w:id="3325" w:author="Andrija Ilic" w:date="2015-09-06T19:28:00Z"/>
          <w:b/>
        </w:rPr>
      </w:pPr>
      <w:ins w:id="3326" w:author="Andrija Ilic" w:date="2015-09-06T19:28:00Z">
        <w:r>
          <w:rPr>
            <w:b/>
          </w:rPr>
          <w:t>Основни сценарио СК</w:t>
        </w:r>
      </w:ins>
    </w:p>
    <w:p w14:paraId="24616B36" w14:textId="6EF7B1FD" w:rsidR="00BA1864" w:rsidRDefault="00BA1864" w:rsidP="00BA1864">
      <w:pPr>
        <w:pStyle w:val="ListParagraph"/>
        <w:numPr>
          <w:ilvl w:val="0"/>
          <w:numId w:val="48"/>
        </w:numPr>
        <w:rPr>
          <w:ins w:id="3327" w:author="Andrija Ilic" w:date="2015-09-15T12:53:00Z"/>
        </w:rPr>
      </w:pPr>
      <w:ins w:id="3328" w:author="Andrija Ilic" w:date="2015-09-06T19:28: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761B2415" w14:textId="5E12C92C" w:rsidR="00E32EDB" w:rsidRDefault="00E32EDB" w:rsidP="00BA1864">
      <w:pPr>
        <w:pStyle w:val="ListParagraph"/>
        <w:numPr>
          <w:ilvl w:val="0"/>
          <w:numId w:val="48"/>
        </w:numPr>
        <w:rPr>
          <w:ins w:id="3329" w:author="Andrija Ilic" w:date="2015-09-06T19:28:00Z"/>
        </w:rPr>
      </w:pPr>
      <w:ins w:id="3330" w:author="Andrija Ilic" w:date="2015-09-15T12:53:00Z">
        <w:r>
          <w:rPr>
            <w:lang w:val="sr-Cyrl-RS"/>
          </w:rPr>
          <w:t>Клијен</w:t>
        </w:r>
      </w:ins>
      <w:ins w:id="3331" w:author="Andrija Ilic" w:date="2015-09-15T12:54:00Z">
        <w:r>
          <w:rPr>
            <w:lang w:val="sr-Cyrl-RS"/>
          </w:rPr>
          <w:t>т</w:t>
        </w:r>
      </w:ins>
      <w:ins w:id="3332" w:author="Andrija Ilic" w:date="2015-09-15T12:53:00Z">
        <w:r>
          <w:rPr>
            <w:lang w:val="sr-Cyrl-RS"/>
          </w:rPr>
          <w:t xml:space="preserve"> </w:t>
        </w:r>
        <w:r w:rsidRPr="00E32EDB">
          <w:rPr>
            <w:u w:val="single"/>
            <w:lang w:val="sr-Cyrl-RS"/>
            <w:rPrChange w:id="3333" w:author="Andrija Ilic" w:date="2015-09-15T12:53:00Z">
              <w:rPr>
                <w:lang w:val="sr-Cyrl-RS"/>
              </w:rPr>
            </w:rPrChange>
          </w:rPr>
          <w:t>позива</w:t>
        </w:r>
        <w:r>
          <w:rPr>
            <w:lang w:val="sr-Cyrl-RS"/>
          </w:rPr>
          <w:t xml:space="preserve"> систем да </w:t>
        </w:r>
        <w:r w:rsidRPr="00E32EDB">
          <w:rPr>
            <w:u w:val="single"/>
            <w:lang w:val="sr-Cyrl-RS"/>
            <w:rPrChange w:id="3334" w:author="Andrija Ilic" w:date="2015-09-15T12:53:00Z">
              <w:rPr>
                <w:lang w:val="sr-Cyrl-RS"/>
              </w:rPr>
            </w:rPrChange>
          </w:rPr>
          <w:t>пронађе</w:t>
        </w:r>
        <w:r>
          <w:rPr>
            <w:lang w:val="sr-Cyrl-RS"/>
          </w:rPr>
          <w:t xml:space="preserve"> активности. (</w:t>
        </w:r>
      </w:ins>
      <w:ins w:id="3335" w:author="Andrija Ilic" w:date="2015-09-15T12:54:00Z">
        <w:r>
          <w:rPr>
            <w:lang w:val="sr-Cyrl-RS"/>
          </w:rPr>
          <w:t>АПСО</w:t>
        </w:r>
      </w:ins>
      <w:ins w:id="3336" w:author="Andrija Ilic" w:date="2015-09-15T12:53:00Z">
        <w:r>
          <w:rPr>
            <w:lang w:val="sr-Cyrl-RS"/>
          </w:rPr>
          <w:t>)</w:t>
        </w:r>
      </w:ins>
    </w:p>
    <w:p w14:paraId="485AAB71" w14:textId="77777777" w:rsidR="00BA1864" w:rsidRDefault="00BA1864" w:rsidP="00BA1864">
      <w:pPr>
        <w:pStyle w:val="ListParagraph"/>
        <w:numPr>
          <w:ilvl w:val="0"/>
          <w:numId w:val="48"/>
        </w:numPr>
        <w:rPr>
          <w:ins w:id="3337" w:author="Andrija Ilic" w:date="2015-09-06T19:28:00Z"/>
        </w:rPr>
      </w:pPr>
      <w:ins w:id="3338" w:author="Andrija Ilic" w:date="2015-09-06T19:28: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96FEA10" w14:textId="15DE0308" w:rsidR="00BA1864" w:rsidRDefault="00BA1864" w:rsidP="00BA1864">
      <w:pPr>
        <w:pStyle w:val="ListParagraph"/>
        <w:numPr>
          <w:ilvl w:val="0"/>
          <w:numId w:val="48"/>
        </w:numPr>
        <w:rPr>
          <w:ins w:id="3339" w:author="Andrija Ilic" w:date="2015-09-06T19:28:00Z"/>
        </w:rPr>
      </w:pPr>
      <w:ins w:id="3340" w:author="Andrija Ilic" w:date="2015-09-06T19:28:00Z">
        <w:r>
          <w:rPr>
            <w:lang w:val="sr-Cyrl-RS"/>
          </w:rPr>
          <w:t xml:space="preserve">Систем </w:t>
        </w:r>
        <w:r w:rsidRPr="007268A5">
          <w:rPr>
            <w:u w:val="single"/>
            <w:lang w:val="sr-Cyrl-RS"/>
          </w:rPr>
          <w:t>приказује</w:t>
        </w:r>
        <w:r>
          <w:rPr>
            <w:lang w:val="sr-Cyrl-RS"/>
          </w:rPr>
          <w:t xml:space="preserve"> </w:t>
        </w:r>
      </w:ins>
      <w:ins w:id="3341" w:author="Andrija Ilic" w:date="2015-09-06T19:29:00Z">
        <w:r>
          <w:rPr>
            <w:lang w:val="sr-Cyrl-RS"/>
          </w:rPr>
          <w:t>активности</w:t>
        </w:r>
      </w:ins>
      <w:ins w:id="3342" w:author="Andrija Ilic" w:date="2015-09-06T19:28:00Z">
        <w:r>
          <w:rPr>
            <w:lang w:val="sr-Cyrl-RS"/>
          </w:rPr>
          <w:t xml:space="preserve"> за </w:t>
        </w:r>
        <w:r w:rsidRPr="007268A5">
          <w:rPr>
            <w:lang w:val="sr-Cyrl-RS"/>
          </w:rPr>
          <w:t>з</w:t>
        </w:r>
        <w:r>
          <w:rPr>
            <w:lang w:val="sr-Cyrl-RS"/>
          </w:rPr>
          <w:t>адати критеријум. (ИА)</w:t>
        </w:r>
      </w:ins>
    </w:p>
    <w:p w14:paraId="357343C0" w14:textId="77777777" w:rsidR="00BA1864" w:rsidRDefault="00BA1864" w:rsidP="00BA1864">
      <w:pPr>
        <w:rPr>
          <w:ins w:id="3343" w:author="Andrija Ilic" w:date="2015-09-06T19:28:00Z"/>
          <w:b/>
        </w:rPr>
      </w:pPr>
      <w:ins w:id="3344" w:author="Andrija Ilic" w:date="2015-09-06T19:28:00Z">
        <w:r>
          <w:rPr>
            <w:b/>
          </w:rPr>
          <w:t>Алтернативни сценарио:</w:t>
        </w:r>
      </w:ins>
    </w:p>
    <w:p w14:paraId="159E37F6" w14:textId="54787E17" w:rsidR="007911AF" w:rsidDel="00BA1864" w:rsidRDefault="00BA1864" w:rsidP="00BA1864">
      <w:pPr>
        <w:rPr>
          <w:del w:id="3345" w:author="Andrija Ilic" w:date="2015-09-06T19:28:00Z"/>
          <w:b/>
        </w:rPr>
      </w:pPr>
      <w:ins w:id="3346" w:author="Andrija Ilic" w:date="2015-09-06T19:28:00Z">
        <w:r>
          <w:tab/>
        </w:r>
        <w:r w:rsidR="00E32EDB">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ins>
      <w:ins w:id="3347" w:author="Andrija Ilic" w:date="2015-09-06T19:29:00Z">
        <w:r>
          <w:rPr>
            <w:lang w:val="sr-Cyrl-RS"/>
          </w:rPr>
          <w:t>активности</w:t>
        </w:r>
      </w:ins>
      <w:ins w:id="3348" w:author="Andrija Ilic" w:date="2015-09-06T19:28:00Z">
        <w:r>
          <w:t xml:space="preserve">. (ИА) </w:t>
        </w:r>
        <w:r>
          <w:rPr>
            <w:lang w:val="sr-Cyrl-RS"/>
          </w:rPr>
          <w:t>Омогућава кориснику да изврши претрагу за друге критеријуме.</w:t>
        </w:r>
        <w:r w:rsidDel="00936DBB">
          <w:t xml:space="preserve"> </w:t>
        </w:r>
      </w:ins>
      <w:del w:id="3349" w:author="Andrija Ilic" w:date="2015-09-06T19:28:00Z">
        <w:r w:rsidR="007911AF" w:rsidDel="00BA1864">
          <w:rPr>
            <w:b/>
          </w:rPr>
          <w:delText>Основни сценарио СК</w:delText>
        </w:r>
      </w:del>
    </w:p>
    <w:p w14:paraId="71D58552" w14:textId="0A3CF67B" w:rsidR="007911AF" w:rsidDel="00BA1864" w:rsidRDefault="007911AF" w:rsidP="007911AF">
      <w:pPr>
        <w:pStyle w:val="ListParagraph"/>
        <w:numPr>
          <w:ilvl w:val="0"/>
          <w:numId w:val="8"/>
        </w:numPr>
        <w:ind w:left="360"/>
        <w:rPr>
          <w:del w:id="3350" w:author="Andrija Ilic" w:date="2015-09-06T19:28:00Z"/>
        </w:rPr>
      </w:pPr>
      <w:del w:id="3351" w:author="Andrija Ilic" w:date="2015-09-06T19:28:00Z">
        <w:r w:rsidDel="00BA1864">
          <w:delText xml:space="preserve">Корисник </w:delText>
        </w:r>
        <w:r w:rsidRPr="00F81F28" w:rsidDel="00BA1864">
          <w:rPr>
            <w:u w:val="single"/>
          </w:rPr>
          <w:delText>уноси критеријум</w:delText>
        </w:r>
        <w:r w:rsidDel="00BA1864">
          <w:delText xml:space="preserve"> за претрагу рачуна (АПУСО)</w:delText>
        </w:r>
      </w:del>
    </w:p>
    <w:p w14:paraId="27689A65" w14:textId="7187ECEA" w:rsidR="007911AF" w:rsidDel="00BA1864" w:rsidRDefault="007911AF" w:rsidP="007911AF">
      <w:pPr>
        <w:pStyle w:val="ListParagraph"/>
        <w:numPr>
          <w:ilvl w:val="0"/>
          <w:numId w:val="8"/>
        </w:numPr>
        <w:ind w:left="360"/>
        <w:rPr>
          <w:del w:id="3352" w:author="Andrija Ilic" w:date="2015-09-06T19:28:00Z"/>
        </w:rPr>
      </w:pPr>
      <w:del w:id="3353" w:author="Andrija Ilic" w:date="2015-09-06T19:28:00Z">
        <w:r w:rsidDel="00BA1864">
          <w:delText xml:space="preserve">Корисник позива систем </w:delText>
        </w:r>
        <w:r w:rsidRPr="00F81F28" w:rsidDel="00BA1864">
          <w:rPr>
            <w:u w:val="single"/>
          </w:rPr>
          <w:delText>да преикаже</w:delText>
        </w:r>
        <w:r w:rsidDel="00BA1864">
          <w:delText xml:space="preserve"> све рачуне који одговарају критеријуму претраге (АПСО)</w:delText>
        </w:r>
      </w:del>
    </w:p>
    <w:p w14:paraId="72F7D50D" w14:textId="6140429B" w:rsidR="007911AF" w:rsidDel="00BA1864" w:rsidRDefault="007911AF" w:rsidP="007911AF">
      <w:pPr>
        <w:pStyle w:val="ListParagraph"/>
        <w:numPr>
          <w:ilvl w:val="0"/>
          <w:numId w:val="8"/>
        </w:numPr>
        <w:ind w:left="360"/>
        <w:rPr>
          <w:del w:id="3354" w:author="Andrija Ilic" w:date="2015-09-06T19:28:00Z"/>
        </w:rPr>
      </w:pPr>
      <w:del w:id="3355" w:author="Andrija Ilic" w:date="2015-09-06T19:28:00Z">
        <w:r w:rsidDel="00BA1864">
          <w:delText xml:space="preserve">Систем </w:delText>
        </w:r>
        <w:r w:rsidRPr="00F81F28" w:rsidDel="00BA1864">
          <w:rPr>
            <w:u w:val="single"/>
          </w:rPr>
          <w:delText>врши претрагу</w:delText>
        </w:r>
        <w:r w:rsidDel="00BA1864">
          <w:delText xml:space="preserve"> рачуна по задатом критеријуму.(СО)</w:delText>
        </w:r>
      </w:del>
    </w:p>
    <w:p w14:paraId="28B5550D" w14:textId="37733F8A" w:rsidR="007911AF" w:rsidRPr="007911AF" w:rsidDel="00BA1864" w:rsidRDefault="007911AF" w:rsidP="007911AF">
      <w:pPr>
        <w:pStyle w:val="ListParagraph"/>
        <w:numPr>
          <w:ilvl w:val="0"/>
          <w:numId w:val="8"/>
        </w:numPr>
        <w:ind w:left="360"/>
        <w:rPr>
          <w:del w:id="3356" w:author="Andrija Ilic" w:date="2015-09-06T19:28:00Z"/>
        </w:rPr>
      </w:pPr>
      <w:del w:id="3357" w:author="Andrija Ilic" w:date="2015-09-06T19:28:00Z">
        <w:r w:rsidDel="00BA1864">
          <w:delText xml:space="preserve">Систем </w:delText>
        </w:r>
        <w:r w:rsidRPr="00F81F28" w:rsidDel="00BA1864">
          <w:rPr>
            <w:u w:val="single"/>
          </w:rPr>
          <w:delText>приказује</w:delText>
        </w:r>
        <w:r w:rsidDel="00BA1864">
          <w:delText xml:space="preserve"> рачуне који одговарају задатој претрази.(ИА)</w:delText>
        </w:r>
      </w:del>
    </w:p>
    <w:p w14:paraId="4F8C9AFB" w14:textId="5B595BC3" w:rsidR="007911AF" w:rsidDel="00BA1864" w:rsidRDefault="007911AF" w:rsidP="007911AF">
      <w:pPr>
        <w:rPr>
          <w:del w:id="3358" w:author="Andrija Ilic" w:date="2015-09-06T19:28:00Z"/>
          <w:b/>
        </w:rPr>
      </w:pPr>
      <w:del w:id="3359" w:author="Andrija Ilic" w:date="2015-09-06T19:28:00Z">
        <w:r w:rsidDel="00BA1864">
          <w:rPr>
            <w:b/>
          </w:rPr>
          <w:delText>Алтернативни сценарио:</w:delText>
        </w:r>
      </w:del>
    </w:p>
    <w:p w14:paraId="60225F0E" w14:textId="20740B14" w:rsidR="007911AF" w:rsidDel="00BA1864" w:rsidRDefault="007911AF" w:rsidP="00E1026A">
      <w:pPr>
        <w:rPr>
          <w:ins w:id="3360" w:author="Boni" w:date="2014-09-06T23:39:00Z"/>
          <w:del w:id="3361" w:author="Andrija Ilic" w:date="2015-09-06T19:28:00Z"/>
        </w:rPr>
      </w:pPr>
      <w:del w:id="3362" w:author="Andrija Ilic" w:date="2015-09-06T19:28:00Z">
        <w:r w:rsidDel="00BA1864">
          <w:delText xml:space="preserve">4.1 Систем </w:delText>
        </w:r>
        <w:r w:rsidRPr="00F81F28" w:rsidDel="00BA1864">
          <w:rPr>
            <w:u w:val="single"/>
          </w:rPr>
          <w:delText xml:space="preserve">приказје </w:delText>
        </w:r>
        <w:r w:rsidDel="00BA1864">
          <w:delText>поруку да за дате критеријуме не постоје рачуни. (ИА) Прекида се извршење.</w:delText>
        </w:r>
      </w:del>
    </w:p>
    <w:p w14:paraId="21A58E0E" w14:textId="77777777" w:rsidR="00F73A06" w:rsidRDefault="00F73A06" w:rsidP="00E1026A">
      <w:pPr>
        <w:rPr>
          <w:ins w:id="3363" w:author="Boni" w:date="2014-09-06T23:39:00Z"/>
        </w:rPr>
      </w:pPr>
    </w:p>
    <w:p w14:paraId="67476D20" w14:textId="420F52F9" w:rsidR="00F73A06" w:rsidRPr="00F73A06" w:rsidDel="00BA1864" w:rsidRDefault="00F73A06" w:rsidP="00F73A06">
      <w:pPr>
        <w:rPr>
          <w:ins w:id="3364" w:author="Boni" w:date="2014-09-06T23:39:00Z"/>
          <w:del w:id="3365" w:author="Andrija Ilic" w:date="2015-09-06T19:29:00Z"/>
          <w:b/>
        </w:rPr>
      </w:pPr>
      <w:ins w:id="3366" w:author="Boni" w:date="2014-09-06T23:39:00Z">
        <w:del w:id="3367" w:author="Andrija Ilic" w:date="2015-09-06T19:29:00Z">
          <w:r w:rsidDel="00BA1864">
            <w:rPr>
              <w:b/>
            </w:rPr>
            <w:delText>Случај коришћења 6</w:delText>
          </w:r>
          <w:r w:rsidRPr="005B6BA2" w:rsidDel="00BA1864">
            <w:rPr>
              <w:b/>
            </w:rPr>
            <w:delText xml:space="preserve">: </w:delText>
          </w:r>
          <w:r w:rsidDel="00BA1864">
            <w:rPr>
              <w:b/>
            </w:rPr>
            <w:delText>Одјава са система</w:delText>
          </w:r>
        </w:del>
      </w:ins>
    </w:p>
    <w:p w14:paraId="3A324DC0" w14:textId="4BFA8EAF" w:rsidR="00F73A06" w:rsidRPr="00F73A06" w:rsidDel="00BA1864" w:rsidRDefault="00F73A06" w:rsidP="00F73A06">
      <w:pPr>
        <w:rPr>
          <w:ins w:id="3368" w:author="Boni" w:date="2014-09-06T23:39:00Z"/>
          <w:del w:id="3369" w:author="Andrija Ilic" w:date="2015-09-06T19:29:00Z"/>
        </w:rPr>
      </w:pPr>
      <w:ins w:id="3370" w:author="Boni" w:date="2014-09-06T23:39:00Z">
        <w:del w:id="3371" w:author="Andrija Ilic" w:date="2015-09-06T19:29:00Z">
          <w:r w:rsidDel="00BA1864">
            <w:rPr>
              <w:b/>
            </w:rPr>
            <w:delText>Назив СК:</w:delText>
          </w:r>
          <w:r w:rsidDel="00BA1864">
            <w:rPr>
              <w:b/>
            </w:rPr>
            <w:br/>
          </w:r>
          <w:r w:rsidDel="00BA1864">
            <w:delText>Одјава са система</w:delText>
          </w:r>
        </w:del>
      </w:ins>
    </w:p>
    <w:p w14:paraId="36DD9285" w14:textId="5776F2C9" w:rsidR="00F73A06" w:rsidDel="00BA1864" w:rsidRDefault="00F73A06" w:rsidP="00F73A06">
      <w:pPr>
        <w:rPr>
          <w:ins w:id="3372" w:author="Boni" w:date="2014-09-06T23:39:00Z"/>
          <w:del w:id="3373" w:author="Andrija Ilic" w:date="2015-09-06T19:29:00Z"/>
        </w:rPr>
      </w:pPr>
      <w:ins w:id="3374" w:author="Boni" w:date="2014-09-06T23:39:00Z">
        <w:del w:id="3375" w:author="Andrija Ilic" w:date="2015-09-06T19:29:00Z">
          <w:r w:rsidDel="00BA1864">
            <w:rPr>
              <w:b/>
            </w:rPr>
            <w:delText>Учесници CК:</w:delText>
          </w:r>
          <w:r w:rsidDel="00BA1864">
            <w:rPr>
              <w:b/>
            </w:rPr>
            <w:br/>
          </w:r>
          <w:r w:rsidDel="00BA1864">
            <w:delText>Корисник и програм</w:delText>
          </w:r>
        </w:del>
      </w:ins>
    </w:p>
    <w:p w14:paraId="6D4AD500" w14:textId="1496E4AA" w:rsidR="00F73A06" w:rsidRPr="002E1C84" w:rsidDel="00BA1864" w:rsidRDefault="00F73A06" w:rsidP="00F73A06">
      <w:pPr>
        <w:rPr>
          <w:ins w:id="3376" w:author="Boni" w:date="2014-09-06T23:39:00Z"/>
          <w:del w:id="3377" w:author="Andrija Ilic" w:date="2015-09-06T19:29:00Z"/>
        </w:rPr>
      </w:pPr>
      <w:ins w:id="3378" w:author="Boni" w:date="2014-09-06T23:39:00Z">
        <w:del w:id="3379" w:author="Andrija Ilic" w:date="2015-09-06T19:29:00Z">
          <w:r w:rsidDel="00BA1864">
            <w:rPr>
              <w:b/>
            </w:rPr>
            <w:delText>Предуслов:</w:delText>
          </w:r>
          <w:r w:rsidDel="00BA1864">
            <w:rPr>
              <w:b/>
            </w:rPr>
            <w:br/>
          </w:r>
          <w:r w:rsidDel="00BA1864">
            <w:delText>Систем је укључен</w:delText>
          </w:r>
        </w:del>
      </w:ins>
      <w:ins w:id="3380" w:author="Boni" w:date="2014-09-07T00:15:00Z">
        <w:del w:id="3381" w:author="Andrija Ilic" w:date="2015-09-06T19:29:00Z">
          <w:r w:rsidR="002E1C84" w:rsidDel="00BA1864">
            <w:delText>. Корисник је пријављен на систем као администратор</w:delText>
          </w:r>
        </w:del>
      </w:ins>
    </w:p>
    <w:p w14:paraId="6ADA5549" w14:textId="52660A53" w:rsidR="00F73A06" w:rsidDel="00BA1864" w:rsidRDefault="00F73A06" w:rsidP="00F73A06">
      <w:pPr>
        <w:rPr>
          <w:ins w:id="3382" w:author="Boni" w:date="2014-09-06T23:39:00Z"/>
          <w:del w:id="3383" w:author="Andrija Ilic" w:date="2015-09-06T19:29:00Z"/>
          <w:b/>
        </w:rPr>
      </w:pPr>
      <w:ins w:id="3384" w:author="Boni" w:date="2014-09-06T23:39:00Z">
        <w:del w:id="3385" w:author="Andrija Ilic" w:date="2015-09-06T19:29:00Z">
          <w:r w:rsidDel="00BA1864">
            <w:rPr>
              <w:b/>
            </w:rPr>
            <w:delText>Основни сценарио СК</w:delText>
          </w:r>
        </w:del>
      </w:ins>
    </w:p>
    <w:p w14:paraId="5506CE20" w14:textId="62DEBE9E" w:rsidR="00F73A06" w:rsidDel="00BA1864" w:rsidRDefault="00F73A06" w:rsidP="00F73A06">
      <w:pPr>
        <w:pStyle w:val="ListParagraph"/>
        <w:numPr>
          <w:ilvl w:val="0"/>
          <w:numId w:val="24"/>
        </w:numPr>
        <w:rPr>
          <w:ins w:id="3386" w:author="Boni" w:date="2014-09-06T23:39:00Z"/>
          <w:del w:id="3387" w:author="Andrija Ilic" w:date="2015-09-06T19:29:00Z"/>
        </w:rPr>
      </w:pPr>
      <w:ins w:id="3388" w:author="Boni" w:date="2014-09-06T23:39:00Z">
        <w:del w:id="3389" w:author="Andrija Ilic" w:date="2015-09-06T19:29:00Z">
          <w:r w:rsidDel="00BA1864">
            <w:delText xml:space="preserve">Корисник </w:delText>
          </w:r>
        </w:del>
      </w:ins>
      <w:ins w:id="3390" w:author="Boni" w:date="2014-09-06T23:40:00Z">
        <w:del w:id="3391" w:author="Andrija Ilic" w:date="2015-09-06T19:29:00Z">
          <w:r w:rsidDel="00BA1864">
            <w:rPr>
              <w:u w:val="single"/>
            </w:rPr>
            <w:delText>позива систем да га одјави</w:delText>
          </w:r>
        </w:del>
      </w:ins>
      <w:ins w:id="3392" w:author="Boni" w:date="2014-09-06T23:39:00Z">
        <w:del w:id="3393" w:author="Andrija Ilic" w:date="2015-09-06T19:29:00Z">
          <w:r w:rsidDel="00BA1864">
            <w:delText>. (</w:delText>
          </w:r>
        </w:del>
      </w:ins>
      <w:ins w:id="3394" w:author="Boni" w:date="2014-09-06T23:40:00Z">
        <w:del w:id="3395" w:author="Andrija Ilic" w:date="2015-09-06T19:29:00Z">
          <w:r w:rsidDel="00BA1864">
            <w:delText>АПСО</w:delText>
          </w:r>
        </w:del>
      </w:ins>
      <w:ins w:id="3396" w:author="Boni" w:date="2014-09-06T23:39:00Z">
        <w:del w:id="3397" w:author="Andrija Ilic" w:date="2015-09-06T19:29:00Z">
          <w:r w:rsidDel="00BA1864">
            <w:delText>)</w:delText>
          </w:r>
        </w:del>
      </w:ins>
    </w:p>
    <w:p w14:paraId="011E7E2A" w14:textId="215729CF" w:rsidR="00F73A06" w:rsidDel="00BA1864" w:rsidRDefault="00F73A06" w:rsidP="00F73A06">
      <w:pPr>
        <w:pStyle w:val="ListParagraph"/>
        <w:numPr>
          <w:ilvl w:val="0"/>
          <w:numId w:val="24"/>
        </w:numPr>
        <w:ind w:left="720"/>
        <w:rPr>
          <w:ins w:id="3398" w:author="Boni" w:date="2014-09-06T23:39:00Z"/>
          <w:del w:id="3399" w:author="Andrija Ilic" w:date="2015-09-06T19:29:00Z"/>
        </w:rPr>
      </w:pPr>
      <w:ins w:id="3400" w:author="Boni" w:date="2014-09-06T23:39:00Z">
        <w:del w:id="3401" w:author="Andrija Ilic" w:date="2015-09-06T19:29:00Z">
          <w:r w:rsidDel="00BA1864">
            <w:delText xml:space="preserve">Систем </w:delText>
          </w:r>
        </w:del>
      </w:ins>
      <w:ins w:id="3402" w:author="Boni" w:date="2014-09-06T23:40:00Z">
        <w:del w:id="3403" w:author="Andrija Ilic" w:date="2015-09-06T19:29:00Z">
          <w:r w:rsidDel="00BA1864">
            <w:rPr>
              <w:u w:val="single"/>
            </w:rPr>
            <w:delText>одјав</w:delText>
          </w:r>
        </w:del>
      </w:ins>
      <w:ins w:id="3404" w:author="Boni" w:date="2014-09-06T23:41:00Z">
        <w:del w:id="3405" w:author="Andrija Ilic" w:date="2015-09-06T19:29:00Z">
          <w:r w:rsidDel="00BA1864">
            <w:rPr>
              <w:u w:val="single"/>
            </w:rPr>
            <w:delText>љује корисника</w:delText>
          </w:r>
        </w:del>
      </w:ins>
      <w:ins w:id="3406" w:author="Boni" w:date="2014-09-06T23:39:00Z">
        <w:del w:id="3407" w:author="Andrija Ilic" w:date="2015-09-06T19:29:00Z">
          <w:r w:rsidDel="00BA1864">
            <w:delText>.(СО)</w:delText>
          </w:r>
        </w:del>
      </w:ins>
    </w:p>
    <w:p w14:paraId="09DAD140" w14:textId="14072FC6" w:rsidR="00252993" w:rsidDel="00BA1864" w:rsidRDefault="00F73A06">
      <w:pPr>
        <w:pStyle w:val="ListParagraph"/>
        <w:numPr>
          <w:ilvl w:val="0"/>
          <w:numId w:val="24"/>
        </w:numPr>
        <w:ind w:left="720"/>
        <w:rPr>
          <w:ins w:id="3408" w:author="Boni" w:date="2014-09-06T23:39:00Z"/>
          <w:del w:id="3409" w:author="Andrija Ilic" w:date="2015-09-06T19:29:00Z"/>
        </w:rPr>
        <w:pPrChange w:id="3410" w:author="Boni" w:date="2014-09-06T23:41:00Z">
          <w:pPr>
            <w:pStyle w:val="ListParagraph"/>
            <w:ind w:left="1080"/>
          </w:pPr>
        </w:pPrChange>
      </w:pPr>
      <w:ins w:id="3411" w:author="Boni" w:date="2014-09-06T23:39:00Z">
        <w:del w:id="3412" w:author="Andrija Ilic" w:date="2015-09-06T19:29:00Z">
          <w:r w:rsidDel="00BA1864">
            <w:delText xml:space="preserve">Систем </w:delText>
          </w:r>
          <w:r w:rsidRPr="00A10AA6" w:rsidDel="00BA1864">
            <w:rPr>
              <w:u w:val="single"/>
            </w:rPr>
            <w:delText>приказује</w:delText>
          </w:r>
          <w:r w:rsidDel="00BA1864">
            <w:delText xml:space="preserve"> кориснику поруку о </w:delText>
          </w:r>
        </w:del>
      </w:ins>
      <w:ins w:id="3413" w:author="Boni" w:date="2014-09-06T23:41:00Z">
        <w:del w:id="3414" w:author="Andrija Ilic" w:date="2015-09-06T19:29:00Z">
          <w:r w:rsidDel="00BA1864">
            <w:delText>успешној одјави</w:delText>
          </w:r>
        </w:del>
      </w:ins>
      <w:ins w:id="3415" w:author="Boni" w:date="2014-09-06T23:39:00Z">
        <w:del w:id="3416" w:author="Andrija Ilic" w:date="2015-09-06T19:29:00Z">
          <w:r w:rsidDel="00BA1864">
            <w:delText>.(ИА)</w:delText>
          </w:r>
        </w:del>
      </w:ins>
      <w:ins w:id="3417" w:author="Boni" w:date="2014-09-06T23:41:00Z">
        <w:del w:id="3418" w:author="Andrija Ilic" w:date="2015-09-06T19:29:00Z">
          <w:r w:rsidDel="00BA1864">
            <w:delText xml:space="preserve"> </w:delText>
          </w:r>
        </w:del>
      </w:ins>
    </w:p>
    <w:p w14:paraId="2A9A3C60" w14:textId="72C0818A" w:rsidR="00F73A06" w:rsidDel="00BA1864" w:rsidRDefault="00F73A06" w:rsidP="00F73A06">
      <w:pPr>
        <w:rPr>
          <w:ins w:id="3419" w:author="Boni" w:date="2014-09-06T23:39:00Z"/>
          <w:del w:id="3420" w:author="Andrija Ilic" w:date="2015-09-06T19:29:00Z"/>
          <w:b/>
        </w:rPr>
      </w:pPr>
      <w:ins w:id="3421" w:author="Boni" w:date="2014-09-06T23:39:00Z">
        <w:del w:id="3422" w:author="Andrija Ilic" w:date="2015-09-06T19:29:00Z">
          <w:r w:rsidDel="00BA1864">
            <w:rPr>
              <w:b/>
            </w:rPr>
            <w:delText>Алтернативни сценарио:</w:delText>
          </w:r>
        </w:del>
      </w:ins>
    </w:p>
    <w:p w14:paraId="7A0AEFB9" w14:textId="2BFA539B" w:rsidR="00F73A06" w:rsidDel="00BA1864" w:rsidRDefault="00F73A06" w:rsidP="00F73A06">
      <w:pPr>
        <w:rPr>
          <w:ins w:id="3423" w:author="Boni" w:date="2014-09-06T23:42:00Z"/>
          <w:del w:id="3424" w:author="Andrija Ilic" w:date="2015-09-06T19:29:00Z"/>
        </w:rPr>
      </w:pPr>
      <w:ins w:id="3425" w:author="Boni" w:date="2014-09-06T23:39:00Z">
        <w:del w:id="3426" w:author="Andrija Ilic" w:date="2015-09-06T19:29:00Z">
          <w:r w:rsidDel="00BA1864">
            <w:rPr>
              <w:b/>
            </w:rPr>
            <w:tab/>
          </w:r>
          <w:r w:rsidDel="00BA1864">
            <w:delText>4.1</w:delText>
          </w:r>
        </w:del>
      </w:ins>
      <w:ins w:id="3427" w:author="Boni" w:date="2014-09-06T23:41:00Z">
        <w:del w:id="3428" w:author="Andrija Ilic" w:date="2015-09-06T19:29:00Z">
          <w:r w:rsidDel="00BA1864">
            <w:delText xml:space="preserve">У случају да систем не може да </w:delText>
          </w:r>
        </w:del>
      </w:ins>
      <w:ins w:id="3429" w:author="Boni" w:date="2014-09-06T23:42:00Z">
        <w:del w:id="3430" w:author="Andrija Ilic" w:date="2015-09-06T19:29:00Z">
          <w:r w:rsidDel="00BA1864">
            <w:delText>одјави корисника приказује се грешка о одјави</w:delText>
          </w:r>
        </w:del>
      </w:ins>
      <w:ins w:id="3431" w:author="Boni" w:date="2014-09-06T23:39:00Z">
        <w:del w:id="3432" w:author="Andrija Ilic" w:date="2015-09-06T19:29:00Z">
          <w:r w:rsidDel="00BA1864">
            <w:delText>.(ИА) Прекида се извршење сценарија.</w:delText>
          </w:r>
        </w:del>
      </w:ins>
    </w:p>
    <w:p w14:paraId="109B8149" w14:textId="3D661A68" w:rsidR="00F73A06" w:rsidRPr="00F73A06" w:rsidDel="00BA1864" w:rsidRDefault="00F73A06" w:rsidP="00F73A06">
      <w:pPr>
        <w:rPr>
          <w:ins w:id="3433" w:author="Boni" w:date="2014-09-06T23:39:00Z"/>
          <w:del w:id="3434" w:author="Andrija Ilic" w:date="2015-09-06T19:29:00Z"/>
        </w:rPr>
      </w:pPr>
    </w:p>
    <w:p w14:paraId="38BB8D22" w14:textId="19C73E79" w:rsidR="00F73A06" w:rsidRPr="00F73A06" w:rsidDel="00BA1864" w:rsidRDefault="00F73A06" w:rsidP="00F73A06">
      <w:pPr>
        <w:rPr>
          <w:ins w:id="3435" w:author="Boni" w:date="2014-09-06T23:43:00Z"/>
          <w:del w:id="3436" w:author="Andrija Ilic" w:date="2015-09-06T19:29:00Z"/>
          <w:b/>
        </w:rPr>
      </w:pPr>
      <w:ins w:id="3437" w:author="Boni" w:date="2014-09-06T23:43:00Z">
        <w:del w:id="3438" w:author="Andrija Ilic" w:date="2015-09-06T19:29:00Z">
          <w:r w:rsidDel="00BA1864">
            <w:rPr>
              <w:b/>
            </w:rPr>
            <w:delText>Случај коришћења 7</w:delText>
          </w:r>
          <w:r w:rsidRPr="005B6BA2" w:rsidDel="00BA1864">
            <w:rPr>
              <w:b/>
            </w:rPr>
            <w:delText xml:space="preserve">: </w:delText>
          </w:r>
          <w:r w:rsidDel="00BA1864">
            <w:rPr>
              <w:b/>
            </w:rPr>
            <w:delText>Брисање корисника</w:delText>
          </w:r>
        </w:del>
      </w:ins>
    </w:p>
    <w:p w14:paraId="0E22335C" w14:textId="60DFC1AC" w:rsidR="00F73A06" w:rsidRPr="00F73A06" w:rsidDel="00BA1864" w:rsidRDefault="00F73A06" w:rsidP="00F73A06">
      <w:pPr>
        <w:rPr>
          <w:ins w:id="3439" w:author="Boni" w:date="2014-09-06T23:43:00Z"/>
          <w:del w:id="3440" w:author="Andrija Ilic" w:date="2015-09-06T19:29:00Z"/>
        </w:rPr>
      </w:pPr>
      <w:ins w:id="3441" w:author="Boni" w:date="2014-09-06T23:43:00Z">
        <w:del w:id="3442" w:author="Andrija Ilic" w:date="2015-09-06T19:29:00Z">
          <w:r w:rsidDel="00BA1864">
            <w:rPr>
              <w:b/>
            </w:rPr>
            <w:delText>Назив СК:</w:delText>
          </w:r>
          <w:r w:rsidDel="00BA1864">
            <w:rPr>
              <w:b/>
            </w:rPr>
            <w:br/>
          </w:r>
          <w:r w:rsidDel="00BA1864">
            <w:delText>Брисање корисника</w:delText>
          </w:r>
        </w:del>
      </w:ins>
    </w:p>
    <w:p w14:paraId="51191A60" w14:textId="73A56F7A" w:rsidR="00F73A06" w:rsidDel="00BA1864" w:rsidRDefault="00F73A06" w:rsidP="00F73A06">
      <w:pPr>
        <w:rPr>
          <w:ins w:id="3443" w:author="Boni" w:date="2014-09-06T23:43:00Z"/>
          <w:del w:id="3444" w:author="Andrija Ilic" w:date="2015-09-06T19:29:00Z"/>
        </w:rPr>
      </w:pPr>
      <w:ins w:id="3445" w:author="Boni" w:date="2014-09-06T23:43:00Z">
        <w:del w:id="3446" w:author="Andrija Ilic" w:date="2015-09-06T19:29:00Z">
          <w:r w:rsidDel="00BA1864">
            <w:rPr>
              <w:b/>
            </w:rPr>
            <w:delText>Учесници CК:</w:delText>
          </w:r>
          <w:r w:rsidDel="00BA1864">
            <w:rPr>
              <w:b/>
            </w:rPr>
            <w:br/>
          </w:r>
          <w:r w:rsidDel="00BA1864">
            <w:delText>Корисник и програм</w:delText>
          </w:r>
        </w:del>
      </w:ins>
    </w:p>
    <w:p w14:paraId="4B15B96E" w14:textId="14F4737A" w:rsidR="002E1C84" w:rsidDel="00BA1864" w:rsidRDefault="00F73A06" w:rsidP="002E1C84">
      <w:pPr>
        <w:rPr>
          <w:ins w:id="3447" w:author="Boni" w:date="2014-09-07T00:15:00Z"/>
          <w:del w:id="3448" w:author="Andrija Ilic" w:date="2015-09-06T19:29:00Z"/>
        </w:rPr>
      </w:pPr>
      <w:ins w:id="3449" w:author="Boni" w:date="2014-09-06T23:43:00Z">
        <w:del w:id="3450" w:author="Andrija Ilic" w:date="2015-09-06T19:29:00Z">
          <w:r w:rsidDel="00BA1864">
            <w:rPr>
              <w:b/>
            </w:rPr>
            <w:delText>Предуслов:</w:delText>
          </w:r>
          <w:r w:rsidDel="00BA1864">
            <w:rPr>
              <w:b/>
            </w:rPr>
            <w:br/>
          </w:r>
          <w:r w:rsidDel="00BA1864">
            <w:delText>Систем је укључен</w:delText>
          </w:r>
        </w:del>
      </w:ins>
      <w:ins w:id="3451" w:author="Boni" w:date="2014-09-07T00:15:00Z">
        <w:del w:id="3452" w:author="Andrija Ilic" w:date="2015-09-06T19:29:00Z">
          <w:r w:rsidR="002E1C84" w:rsidDel="00BA1864">
            <w:delText>. Корисник је пријављен на систем као администратор</w:delText>
          </w:r>
        </w:del>
      </w:ins>
    </w:p>
    <w:p w14:paraId="1B7781A9" w14:textId="00FEC2A6" w:rsidR="00F73A06" w:rsidRPr="002E1C84" w:rsidDel="00BA1864" w:rsidRDefault="00F73A06" w:rsidP="00F73A06">
      <w:pPr>
        <w:rPr>
          <w:ins w:id="3453" w:author="Boni" w:date="2014-09-06T23:43:00Z"/>
          <w:del w:id="3454" w:author="Andrija Ilic" w:date="2015-09-06T19:29:00Z"/>
        </w:rPr>
      </w:pPr>
    </w:p>
    <w:p w14:paraId="52B5FBEC" w14:textId="487E1E0A" w:rsidR="00F73A06" w:rsidDel="00BA1864" w:rsidRDefault="00F73A06" w:rsidP="00F73A06">
      <w:pPr>
        <w:rPr>
          <w:ins w:id="3455" w:author="Boni" w:date="2014-09-06T23:43:00Z"/>
          <w:del w:id="3456" w:author="Andrija Ilic" w:date="2015-09-06T19:29:00Z"/>
          <w:b/>
        </w:rPr>
      </w:pPr>
      <w:ins w:id="3457" w:author="Boni" w:date="2014-09-06T23:43:00Z">
        <w:del w:id="3458" w:author="Andrija Ilic" w:date="2015-09-06T19:29:00Z">
          <w:r w:rsidDel="00BA1864">
            <w:rPr>
              <w:b/>
            </w:rPr>
            <w:delText>Основни сценарио СК</w:delText>
          </w:r>
        </w:del>
      </w:ins>
    </w:p>
    <w:p w14:paraId="2A8E6A2C" w14:textId="5B814D88" w:rsidR="00F73A06" w:rsidDel="00BA1864" w:rsidRDefault="00F73A06" w:rsidP="00F73A06">
      <w:pPr>
        <w:pStyle w:val="ListParagraph"/>
        <w:numPr>
          <w:ilvl w:val="0"/>
          <w:numId w:val="25"/>
        </w:numPr>
        <w:rPr>
          <w:ins w:id="3459" w:author="Boni" w:date="2014-09-06T23:43:00Z"/>
          <w:del w:id="3460" w:author="Andrija Ilic" w:date="2015-09-06T19:29:00Z"/>
        </w:rPr>
      </w:pPr>
      <w:ins w:id="3461" w:author="Boni" w:date="2014-09-06T23:45:00Z">
        <w:del w:id="3462" w:author="Andrija Ilic" w:date="2015-09-06T19:29:00Z">
          <w:r w:rsidDel="00BA1864">
            <w:delText xml:space="preserve">Администратор </w:delText>
          </w:r>
          <w:r w:rsidR="005F3F8E" w:rsidRPr="005F3F8E" w:rsidDel="00BA1864">
            <w:rPr>
              <w:u w:val="single"/>
              <w:rPrChange w:id="3463" w:author="Boni" w:date="2014-09-07T20:55:00Z">
                <w:rPr>
                  <w:color w:val="0000FF" w:themeColor="hyperlink"/>
                  <w:u w:val="single"/>
                </w:rPr>
              </w:rPrChange>
            </w:rPr>
            <w:delText>одабира</w:delText>
          </w:r>
          <w:r w:rsidDel="00BA1864">
            <w:delText xml:space="preserve"> корисника кога жели да обрише</w:delText>
          </w:r>
        </w:del>
      </w:ins>
      <w:ins w:id="3464" w:author="Boni" w:date="2014-09-06T23:43:00Z">
        <w:del w:id="3465" w:author="Andrija Ilic" w:date="2015-09-06T19:29:00Z">
          <w:r w:rsidDel="00BA1864">
            <w:delText>. (АП</w:delText>
          </w:r>
        </w:del>
      </w:ins>
      <w:ins w:id="3466" w:author="Boni" w:date="2014-09-06T23:46:00Z">
        <w:del w:id="3467" w:author="Andrija Ilic" w:date="2015-09-06T19:29:00Z">
          <w:r w:rsidDel="00BA1864">
            <w:delText>У</w:delText>
          </w:r>
        </w:del>
      </w:ins>
      <w:ins w:id="3468" w:author="Boni" w:date="2014-09-06T23:43:00Z">
        <w:del w:id="3469" w:author="Andrija Ilic" w:date="2015-09-06T19:29:00Z">
          <w:r w:rsidDel="00BA1864">
            <w:delText>СО)</w:delText>
          </w:r>
        </w:del>
      </w:ins>
    </w:p>
    <w:p w14:paraId="348BE0DE" w14:textId="7FFD945E" w:rsidR="00F73A06" w:rsidRPr="00F73A06" w:rsidDel="00BA1864" w:rsidRDefault="00F73A06" w:rsidP="00F73A06">
      <w:pPr>
        <w:pStyle w:val="ListParagraph"/>
        <w:numPr>
          <w:ilvl w:val="0"/>
          <w:numId w:val="25"/>
        </w:numPr>
        <w:ind w:left="720"/>
        <w:rPr>
          <w:ins w:id="3470" w:author="Boni" w:date="2014-09-06T23:46:00Z"/>
          <w:del w:id="3471" w:author="Andrija Ilic" w:date="2015-09-06T19:29:00Z"/>
        </w:rPr>
      </w:pPr>
      <w:ins w:id="3472" w:author="Boni" w:date="2014-09-06T23:45:00Z">
        <w:del w:id="3473" w:author="Andrija Ilic" w:date="2015-09-06T19:29:00Z">
          <w:r w:rsidDel="00BA1864">
            <w:delText>Адм</w:delText>
          </w:r>
        </w:del>
      </w:ins>
      <w:ins w:id="3474" w:author="Boni" w:date="2014-09-06T23:46:00Z">
        <w:del w:id="3475" w:author="Andrija Ilic" w:date="2015-09-06T19:29:00Z">
          <w:r w:rsidDel="00BA1864">
            <w:delText xml:space="preserve">инистратор </w:delText>
          </w:r>
          <w:r w:rsidR="005F3F8E" w:rsidRPr="005F3F8E" w:rsidDel="00BA1864">
            <w:rPr>
              <w:u w:val="single"/>
              <w:rPrChange w:id="3476" w:author="Boni" w:date="2014-09-07T20:55:00Z">
                <w:rPr>
                  <w:color w:val="0000FF" w:themeColor="hyperlink"/>
                  <w:u w:val="single"/>
                </w:rPr>
              </w:rPrChange>
            </w:rPr>
            <w:delText>позива систем</w:delText>
          </w:r>
          <w:r w:rsidDel="00BA1864">
            <w:delText xml:space="preserve"> да обрише корисника</w:delText>
          </w:r>
        </w:del>
      </w:ins>
      <w:ins w:id="3477" w:author="Boni" w:date="2014-09-06T23:43:00Z">
        <w:del w:id="3478" w:author="Andrija Ilic" w:date="2015-09-06T19:29:00Z">
          <w:r w:rsidDel="00BA1864">
            <w:delText>.(</w:delText>
          </w:r>
        </w:del>
      </w:ins>
      <w:ins w:id="3479" w:author="Boni" w:date="2014-09-06T23:46:00Z">
        <w:del w:id="3480" w:author="Andrija Ilic" w:date="2015-09-06T19:29:00Z">
          <w:r w:rsidDel="00BA1864">
            <w:delText>АПСО</w:delText>
          </w:r>
        </w:del>
      </w:ins>
      <w:ins w:id="3481" w:author="Boni" w:date="2014-09-06T23:43:00Z">
        <w:del w:id="3482" w:author="Andrija Ilic" w:date="2015-09-06T19:29:00Z">
          <w:r w:rsidDel="00BA1864">
            <w:delText>)</w:delText>
          </w:r>
        </w:del>
      </w:ins>
    </w:p>
    <w:p w14:paraId="753E780A" w14:textId="1667E4EA" w:rsidR="00F73A06" w:rsidDel="00BA1864" w:rsidRDefault="00F73A06" w:rsidP="00F73A06">
      <w:pPr>
        <w:pStyle w:val="ListParagraph"/>
        <w:numPr>
          <w:ilvl w:val="0"/>
          <w:numId w:val="25"/>
        </w:numPr>
        <w:ind w:left="720"/>
        <w:rPr>
          <w:ins w:id="3483" w:author="Boni" w:date="2014-09-06T23:43:00Z"/>
          <w:del w:id="3484" w:author="Andrija Ilic" w:date="2015-09-06T19:29:00Z"/>
        </w:rPr>
      </w:pPr>
      <w:ins w:id="3485" w:author="Boni" w:date="2014-09-06T23:46:00Z">
        <w:del w:id="3486" w:author="Andrija Ilic" w:date="2015-09-06T19:29:00Z">
          <w:r w:rsidDel="00BA1864">
            <w:delText>Систем брише селектованог корисника(СО)</w:delText>
          </w:r>
        </w:del>
      </w:ins>
    </w:p>
    <w:p w14:paraId="78901E33" w14:textId="1C6CD221" w:rsidR="00F73A06" w:rsidDel="00BA1864" w:rsidRDefault="00F73A06" w:rsidP="00F73A06">
      <w:pPr>
        <w:pStyle w:val="ListParagraph"/>
        <w:numPr>
          <w:ilvl w:val="0"/>
          <w:numId w:val="25"/>
        </w:numPr>
        <w:ind w:left="720"/>
        <w:rPr>
          <w:ins w:id="3487" w:author="Boni" w:date="2014-09-06T23:43:00Z"/>
          <w:del w:id="3488" w:author="Andrija Ilic" w:date="2015-09-06T19:29:00Z"/>
        </w:rPr>
      </w:pPr>
      <w:ins w:id="3489" w:author="Boni" w:date="2014-09-06T23:43:00Z">
        <w:del w:id="349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w:delText>
          </w:r>
        </w:del>
      </w:ins>
      <w:ins w:id="3491" w:author="Boni" w:date="2014-09-06T23:47:00Z">
        <w:del w:id="3492" w:author="Andrija Ilic" w:date="2015-09-06T19:29:00Z">
          <w:r w:rsidDel="00BA1864">
            <w:delText>м брисању</w:delText>
          </w:r>
        </w:del>
      </w:ins>
      <w:ins w:id="3493" w:author="Boni" w:date="2014-09-06T23:43:00Z">
        <w:del w:id="3494" w:author="Andrija Ilic" w:date="2015-09-06T19:29:00Z">
          <w:r w:rsidDel="00BA1864">
            <w:delText xml:space="preserve">.(ИА) </w:delText>
          </w:r>
        </w:del>
      </w:ins>
    </w:p>
    <w:p w14:paraId="4BE3936C" w14:textId="15C5F46A" w:rsidR="00F73A06" w:rsidDel="00BA1864" w:rsidRDefault="00F73A06" w:rsidP="00F73A06">
      <w:pPr>
        <w:rPr>
          <w:ins w:id="3495" w:author="Boni" w:date="2014-09-06T23:43:00Z"/>
          <w:del w:id="3496" w:author="Andrija Ilic" w:date="2015-09-06T19:29:00Z"/>
          <w:b/>
        </w:rPr>
      </w:pPr>
      <w:ins w:id="3497" w:author="Boni" w:date="2014-09-06T23:43:00Z">
        <w:del w:id="3498" w:author="Andrija Ilic" w:date="2015-09-06T19:29:00Z">
          <w:r w:rsidDel="00BA1864">
            <w:rPr>
              <w:b/>
            </w:rPr>
            <w:delText>Алтернативни сценарио:</w:delText>
          </w:r>
        </w:del>
      </w:ins>
    </w:p>
    <w:p w14:paraId="749B6AAD" w14:textId="05BB09BE" w:rsidR="00F73A06" w:rsidDel="00BA1864" w:rsidRDefault="00F73A06" w:rsidP="00F73A06">
      <w:pPr>
        <w:rPr>
          <w:ins w:id="3499" w:author="Boni" w:date="2014-09-06T23:47:00Z"/>
          <w:del w:id="3500" w:author="Andrija Ilic" w:date="2015-09-06T19:29:00Z"/>
        </w:rPr>
      </w:pPr>
      <w:ins w:id="3501" w:author="Boni" w:date="2014-09-06T23:43:00Z">
        <w:del w:id="3502" w:author="Andrija Ilic" w:date="2015-09-06T19:29:00Z">
          <w:r w:rsidDel="00BA1864">
            <w:rPr>
              <w:b/>
            </w:rPr>
            <w:tab/>
          </w:r>
          <w:r w:rsidDel="00BA1864">
            <w:delText xml:space="preserve">4.1У случају да систем не може да </w:delText>
          </w:r>
        </w:del>
      </w:ins>
      <w:ins w:id="3503" w:author="Boni" w:date="2014-09-06T23:47:00Z">
        <w:del w:id="3504" w:author="Andrija Ilic" w:date="2015-09-06T19:29:00Z">
          <w:r w:rsidDel="00BA1864">
            <w:delText>обрише</w:delText>
          </w:r>
        </w:del>
      </w:ins>
      <w:ins w:id="3505" w:author="Boni" w:date="2014-09-06T23:43:00Z">
        <w:del w:id="3506" w:author="Andrija Ilic" w:date="2015-09-06T19:29:00Z">
          <w:r w:rsidDel="00BA1864">
            <w:delText xml:space="preserve"> корисника приказује се грешка.(ИА) Прекида се извршење сценарија.</w:delText>
          </w:r>
        </w:del>
      </w:ins>
    </w:p>
    <w:p w14:paraId="095863E4" w14:textId="737178D7" w:rsidR="00F73A06" w:rsidRPr="00F73A06" w:rsidDel="00BA1864" w:rsidRDefault="00F73A06" w:rsidP="00F73A06">
      <w:pPr>
        <w:rPr>
          <w:ins w:id="3507" w:author="Boni" w:date="2014-09-06T23:43:00Z"/>
          <w:del w:id="3508" w:author="Andrija Ilic" w:date="2015-09-06T19:29:00Z"/>
        </w:rPr>
      </w:pPr>
    </w:p>
    <w:p w14:paraId="1EFCCAD1" w14:textId="50452F5F" w:rsidR="00F73A06" w:rsidRPr="00F73A06" w:rsidDel="00BA1864" w:rsidRDefault="00F73A06" w:rsidP="00F73A06">
      <w:pPr>
        <w:rPr>
          <w:ins w:id="3509" w:author="Boni" w:date="2014-09-06T23:47:00Z"/>
          <w:del w:id="3510" w:author="Andrija Ilic" w:date="2015-09-06T19:29:00Z"/>
          <w:b/>
        </w:rPr>
      </w:pPr>
      <w:ins w:id="3511" w:author="Boni" w:date="2014-09-06T23:47:00Z">
        <w:del w:id="3512" w:author="Andrija Ilic" w:date="2015-09-06T19:29:00Z">
          <w:r w:rsidDel="00BA1864">
            <w:rPr>
              <w:b/>
            </w:rPr>
            <w:delText xml:space="preserve">Случај коришћења </w:delText>
          </w:r>
        </w:del>
      </w:ins>
      <w:ins w:id="3513" w:author="Boni" w:date="2014-09-06T23:50:00Z">
        <w:del w:id="3514" w:author="Andrija Ilic" w:date="2015-09-06T19:29:00Z">
          <w:r w:rsidR="00C90CF7" w:rsidDel="00BA1864">
            <w:rPr>
              <w:b/>
            </w:rPr>
            <w:delText>8</w:delText>
          </w:r>
        </w:del>
      </w:ins>
      <w:ins w:id="3515" w:author="Boni" w:date="2014-09-06T23:47:00Z">
        <w:del w:id="3516" w:author="Andrija Ilic" w:date="2015-09-06T19:29:00Z">
          <w:r w:rsidRPr="005B6BA2" w:rsidDel="00BA1864">
            <w:rPr>
              <w:b/>
            </w:rPr>
            <w:delText xml:space="preserve">: </w:delText>
          </w:r>
          <w:r w:rsidDel="00BA1864">
            <w:rPr>
              <w:b/>
            </w:rPr>
            <w:delText xml:space="preserve">Брисање </w:delText>
          </w:r>
        </w:del>
      </w:ins>
      <w:ins w:id="3517" w:author="Boni" w:date="2014-09-06T23:48:00Z">
        <w:del w:id="3518" w:author="Andrija Ilic" w:date="2015-09-06T19:29:00Z">
          <w:r w:rsidDel="00BA1864">
            <w:rPr>
              <w:b/>
            </w:rPr>
            <w:delText>рачуна</w:delText>
          </w:r>
        </w:del>
      </w:ins>
    </w:p>
    <w:p w14:paraId="62FD751D" w14:textId="7B065BF1" w:rsidR="00F73A06" w:rsidRPr="00F73A06" w:rsidDel="00BA1864" w:rsidRDefault="00F73A06" w:rsidP="00F73A06">
      <w:pPr>
        <w:rPr>
          <w:ins w:id="3519" w:author="Boni" w:date="2014-09-06T23:47:00Z"/>
          <w:del w:id="3520" w:author="Andrija Ilic" w:date="2015-09-06T19:29:00Z"/>
        </w:rPr>
      </w:pPr>
      <w:ins w:id="3521" w:author="Boni" w:date="2014-09-06T23:47:00Z">
        <w:del w:id="3522" w:author="Andrija Ilic" w:date="2015-09-06T19:29:00Z">
          <w:r w:rsidDel="00BA1864">
            <w:rPr>
              <w:b/>
            </w:rPr>
            <w:delText>Назив СК:</w:delText>
          </w:r>
          <w:r w:rsidDel="00BA1864">
            <w:rPr>
              <w:b/>
            </w:rPr>
            <w:br/>
          </w:r>
          <w:r w:rsidDel="00BA1864">
            <w:delText xml:space="preserve">Брисање </w:delText>
          </w:r>
        </w:del>
      </w:ins>
      <w:ins w:id="3523" w:author="Boni" w:date="2014-09-06T23:48:00Z">
        <w:del w:id="3524" w:author="Andrija Ilic" w:date="2015-09-06T19:29:00Z">
          <w:r w:rsidDel="00BA1864">
            <w:delText>рачуна</w:delText>
          </w:r>
        </w:del>
      </w:ins>
    </w:p>
    <w:p w14:paraId="3082B46D" w14:textId="710C216E" w:rsidR="00F73A06" w:rsidDel="00BA1864" w:rsidRDefault="00F73A06" w:rsidP="00F73A06">
      <w:pPr>
        <w:rPr>
          <w:ins w:id="3525" w:author="Boni" w:date="2014-09-06T23:47:00Z"/>
          <w:del w:id="3526" w:author="Andrija Ilic" w:date="2015-09-06T19:29:00Z"/>
        </w:rPr>
      </w:pPr>
      <w:ins w:id="3527" w:author="Boni" w:date="2014-09-06T23:47:00Z">
        <w:del w:id="3528" w:author="Andrija Ilic" w:date="2015-09-06T19:29:00Z">
          <w:r w:rsidDel="00BA1864">
            <w:rPr>
              <w:b/>
            </w:rPr>
            <w:delText>Учесници CК:</w:delText>
          </w:r>
          <w:r w:rsidDel="00BA1864">
            <w:rPr>
              <w:b/>
            </w:rPr>
            <w:br/>
          </w:r>
          <w:r w:rsidDel="00BA1864">
            <w:delText>Корисник и програм</w:delText>
          </w:r>
        </w:del>
      </w:ins>
    </w:p>
    <w:p w14:paraId="215079BD" w14:textId="47C760A1" w:rsidR="002E1C84" w:rsidDel="00BA1864" w:rsidRDefault="00F73A06" w:rsidP="002E1C84">
      <w:pPr>
        <w:rPr>
          <w:ins w:id="3529" w:author="Boni" w:date="2014-09-07T00:15:00Z"/>
          <w:del w:id="3530" w:author="Andrija Ilic" w:date="2015-09-06T19:29:00Z"/>
        </w:rPr>
      </w:pPr>
      <w:ins w:id="3531" w:author="Boni" w:date="2014-09-06T23:47:00Z">
        <w:del w:id="3532" w:author="Andrija Ilic" w:date="2015-09-06T19:29:00Z">
          <w:r w:rsidDel="00BA1864">
            <w:rPr>
              <w:b/>
            </w:rPr>
            <w:delText>Предуслов:</w:delText>
          </w:r>
          <w:r w:rsidDel="00BA1864">
            <w:rPr>
              <w:b/>
            </w:rPr>
            <w:br/>
          </w:r>
          <w:r w:rsidDel="00BA1864">
            <w:delText>Систем је укључен</w:delText>
          </w:r>
        </w:del>
      </w:ins>
      <w:ins w:id="3533" w:author="Boni" w:date="2014-09-07T00:15:00Z">
        <w:del w:id="3534" w:author="Andrija Ilic" w:date="2015-09-06T19:29:00Z">
          <w:r w:rsidR="002E1C84" w:rsidDel="00BA1864">
            <w:delText>. Корисник је пријављен на систем као администратор</w:delText>
          </w:r>
        </w:del>
      </w:ins>
    </w:p>
    <w:p w14:paraId="275B0DB8" w14:textId="46D2DD8D" w:rsidR="00F73A06" w:rsidRPr="002E1C84" w:rsidDel="00BA1864" w:rsidRDefault="00F73A06" w:rsidP="00F73A06">
      <w:pPr>
        <w:rPr>
          <w:ins w:id="3535" w:author="Boni" w:date="2014-09-06T23:47:00Z"/>
          <w:del w:id="3536" w:author="Andrija Ilic" w:date="2015-09-06T19:29:00Z"/>
        </w:rPr>
      </w:pPr>
    </w:p>
    <w:p w14:paraId="6B2A1F50" w14:textId="228A34A1" w:rsidR="00F73A06" w:rsidDel="00BA1864" w:rsidRDefault="00F73A06" w:rsidP="00F73A06">
      <w:pPr>
        <w:rPr>
          <w:ins w:id="3537" w:author="Boni" w:date="2014-09-06T23:47:00Z"/>
          <w:del w:id="3538" w:author="Andrija Ilic" w:date="2015-09-06T19:29:00Z"/>
          <w:b/>
        </w:rPr>
      </w:pPr>
      <w:ins w:id="3539" w:author="Boni" w:date="2014-09-06T23:47:00Z">
        <w:del w:id="3540" w:author="Andrija Ilic" w:date="2015-09-06T19:29:00Z">
          <w:r w:rsidDel="00BA1864">
            <w:rPr>
              <w:b/>
            </w:rPr>
            <w:delText>Основни сценарио СК</w:delText>
          </w:r>
        </w:del>
      </w:ins>
    </w:p>
    <w:p w14:paraId="4A00273D" w14:textId="743E0DFD" w:rsidR="00F73A06" w:rsidDel="00BA1864" w:rsidRDefault="00F73A06" w:rsidP="00F73A06">
      <w:pPr>
        <w:pStyle w:val="ListParagraph"/>
        <w:numPr>
          <w:ilvl w:val="0"/>
          <w:numId w:val="26"/>
        </w:numPr>
        <w:rPr>
          <w:ins w:id="3541" w:author="Boni" w:date="2014-09-06T23:47:00Z"/>
          <w:del w:id="3542" w:author="Andrija Ilic" w:date="2015-09-06T19:29:00Z"/>
        </w:rPr>
      </w:pPr>
      <w:ins w:id="3543" w:author="Boni" w:date="2014-09-06T23:47:00Z">
        <w:del w:id="3544" w:author="Andrija Ilic" w:date="2015-09-06T19:29:00Z">
          <w:r w:rsidDel="00BA1864">
            <w:delText xml:space="preserve">Администратор </w:delText>
          </w:r>
          <w:r w:rsidR="005F3F8E" w:rsidRPr="005F3F8E" w:rsidDel="00BA1864">
            <w:rPr>
              <w:u w:val="single"/>
              <w:rPrChange w:id="3545" w:author="Boni" w:date="2014-09-07T20:55:00Z">
                <w:rPr>
                  <w:color w:val="0000FF" w:themeColor="hyperlink"/>
                  <w:u w:val="single"/>
                </w:rPr>
              </w:rPrChange>
            </w:rPr>
            <w:delText xml:space="preserve">одабира </w:delText>
          </w:r>
        </w:del>
      </w:ins>
      <w:ins w:id="3546" w:author="Boni" w:date="2014-09-06T23:48:00Z">
        <w:del w:id="3547" w:author="Andrija Ilic" w:date="2015-09-06T19:29:00Z">
          <w:r w:rsidR="005F3F8E" w:rsidRPr="005F3F8E" w:rsidDel="00BA1864">
            <w:rPr>
              <w:u w:val="single"/>
              <w:rPrChange w:id="3548" w:author="Boni" w:date="2014-09-07T20:55:00Z">
                <w:rPr>
                  <w:color w:val="0000FF" w:themeColor="hyperlink"/>
                  <w:u w:val="single"/>
                </w:rPr>
              </w:rPrChange>
            </w:rPr>
            <w:delText>рачун</w:delText>
          </w:r>
        </w:del>
      </w:ins>
      <w:ins w:id="3549" w:author="Boni" w:date="2014-09-06T23:47:00Z">
        <w:del w:id="3550" w:author="Andrija Ilic" w:date="2015-09-06T19:29:00Z">
          <w:r w:rsidDel="00BA1864">
            <w:delText xml:space="preserve"> ко</w:delText>
          </w:r>
        </w:del>
      </w:ins>
      <w:ins w:id="3551" w:author="Boni" w:date="2014-09-06T23:48:00Z">
        <w:del w:id="3552" w:author="Andrija Ilic" w:date="2015-09-06T19:29:00Z">
          <w:r w:rsidDel="00BA1864">
            <w:delText>ји</w:delText>
          </w:r>
        </w:del>
      </w:ins>
      <w:ins w:id="3553" w:author="Boni" w:date="2014-09-06T23:47:00Z">
        <w:del w:id="3554" w:author="Andrija Ilic" w:date="2015-09-06T19:29:00Z">
          <w:r w:rsidDel="00BA1864">
            <w:delText xml:space="preserve"> жели да обрише. (АПУСО)</w:delText>
          </w:r>
        </w:del>
      </w:ins>
    </w:p>
    <w:p w14:paraId="02EE2DA6" w14:textId="2A439AA6" w:rsidR="00F73A06" w:rsidRPr="00F73A06" w:rsidDel="00BA1864" w:rsidRDefault="00F73A06" w:rsidP="00F73A06">
      <w:pPr>
        <w:pStyle w:val="ListParagraph"/>
        <w:numPr>
          <w:ilvl w:val="0"/>
          <w:numId w:val="26"/>
        </w:numPr>
        <w:ind w:left="720"/>
        <w:rPr>
          <w:ins w:id="3555" w:author="Boni" w:date="2014-09-06T23:47:00Z"/>
          <w:del w:id="3556" w:author="Andrija Ilic" w:date="2015-09-06T19:29:00Z"/>
        </w:rPr>
      </w:pPr>
      <w:ins w:id="3557" w:author="Boni" w:date="2014-09-06T23:47:00Z">
        <w:del w:id="3558" w:author="Andrija Ilic" w:date="2015-09-06T19:29:00Z">
          <w:r w:rsidDel="00BA1864">
            <w:delText xml:space="preserve">Администратор </w:delText>
          </w:r>
          <w:r w:rsidR="005F3F8E" w:rsidRPr="005F3F8E" w:rsidDel="00BA1864">
            <w:rPr>
              <w:u w:val="single"/>
              <w:rPrChange w:id="3559" w:author="Boni" w:date="2014-09-07T20:55:00Z">
                <w:rPr>
                  <w:color w:val="0000FF" w:themeColor="hyperlink"/>
                  <w:u w:val="single"/>
                </w:rPr>
              </w:rPrChange>
            </w:rPr>
            <w:delText>позива систем</w:delText>
          </w:r>
          <w:r w:rsidDel="00BA1864">
            <w:delText xml:space="preserve"> да обрише </w:delText>
          </w:r>
        </w:del>
      </w:ins>
      <w:ins w:id="3560" w:author="Boni" w:date="2014-09-06T23:48:00Z">
        <w:del w:id="3561" w:author="Andrija Ilic" w:date="2015-09-06T19:29:00Z">
          <w:r w:rsidDel="00BA1864">
            <w:delText>рачун</w:delText>
          </w:r>
        </w:del>
      </w:ins>
      <w:ins w:id="3562" w:author="Boni" w:date="2014-09-06T23:47:00Z">
        <w:del w:id="3563" w:author="Andrija Ilic" w:date="2015-09-06T19:29:00Z">
          <w:r w:rsidDel="00BA1864">
            <w:delText>.(АПСО)</w:delText>
          </w:r>
        </w:del>
      </w:ins>
    </w:p>
    <w:p w14:paraId="0659EEA8" w14:textId="60AB48A8" w:rsidR="00F73A06" w:rsidDel="00BA1864" w:rsidRDefault="00F73A06" w:rsidP="00F73A06">
      <w:pPr>
        <w:pStyle w:val="ListParagraph"/>
        <w:numPr>
          <w:ilvl w:val="0"/>
          <w:numId w:val="26"/>
        </w:numPr>
        <w:ind w:left="720"/>
        <w:rPr>
          <w:ins w:id="3564" w:author="Boni" w:date="2014-09-06T23:47:00Z"/>
          <w:del w:id="3565" w:author="Andrija Ilic" w:date="2015-09-06T19:29:00Z"/>
        </w:rPr>
      </w:pPr>
      <w:ins w:id="3566" w:author="Boni" w:date="2014-09-06T23:47:00Z">
        <w:del w:id="3567" w:author="Andrija Ilic" w:date="2015-09-06T19:29:00Z">
          <w:r w:rsidDel="00BA1864">
            <w:delText xml:space="preserve">Систем </w:delText>
          </w:r>
          <w:r w:rsidR="005F3F8E" w:rsidRPr="005F3F8E" w:rsidDel="00BA1864">
            <w:rPr>
              <w:u w:val="single"/>
              <w:rPrChange w:id="3568" w:author="Boni" w:date="2014-09-07T20:55:00Z">
                <w:rPr>
                  <w:color w:val="0000FF" w:themeColor="hyperlink"/>
                  <w:u w:val="single"/>
                </w:rPr>
              </w:rPrChange>
            </w:rPr>
            <w:delText>брише</w:delText>
          </w:r>
          <w:r w:rsidR="0081022B" w:rsidDel="00BA1864">
            <w:delText xml:space="preserve"> селектован</w:delText>
          </w:r>
        </w:del>
      </w:ins>
      <w:ins w:id="3569" w:author="Boni" w:date="2014-09-06T23:48:00Z">
        <w:del w:id="3570" w:author="Andrija Ilic" w:date="2015-09-06T19:29:00Z">
          <w:r w:rsidDel="00BA1864">
            <w:delText>и</w:delText>
          </w:r>
        </w:del>
      </w:ins>
      <w:ins w:id="3571" w:author="Boni" w:date="2014-09-06T23:47:00Z">
        <w:del w:id="3572" w:author="Andrija Ilic" w:date="2015-09-06T19:29:00Z">
          <w:r w:rsidDel="00BA1864">
            <w:delText xml:space="preserve"> </w:delText>
          </w:r>
        </w:del>
      </w:ins>
      <w:ins w:id="3573" w:author="Boni" w:date="2014-09-06T23:48:00Z">
        <w:del w:id="3574" w:author="Andrija Ilic" w:date="2015-09-06T19:29:00Z">
          <w:r w:rsidDel="00BA1864">
            <w:delText>рачун</w:delText>
          </w:r>
        </w:del>
      </w:ins>
      <w:ins w:id="3575" w:author="Boni" w:date="2014-09-06T23:47:00Z">
        <w:del w:id="3576" w:author="Andrija Ilic" w:date="2015-09-06T19:29:00Z">
          <w:r w:rsidDel="00BA1864">
            <w:delText>(СО)</w:delText>
          </w:r>
        </w:del>
      </w:ins>
    </w:p>
    <w:p w14:paraId="43256319" w14:textId="53E002B5" w:rsidR="00F73A06" w:rsidDel="00BA1864" w:rsidRDefault="00F73A06" w:rsidP="00F73A06">
      <w:pPr>
        <w:pStyle w:val="ListParagraph"/>
        <w:numPr>
          <w:ilvl w:val="0"/>
          <w:numId w:val="26"/>
        </w:numPr>
        <w:ind w:left="720"/>
        <w:rPr>
          <w:ins w:id="3577" w:author="Boni" w:date="2014-09-06T23:47:00Z"/>
          <w:del w:id="3578" w:author="Andrija Ilic" w:date="2015-09-06T19:29:00Z"/>
        </w:rPr>
      </w:pPr>
      <w:ins w:id="3579" w:author="Boni" w:date="2014-09-06T23:47:00Z">
        <w:del w:id="3580" w:author="Andrija Ilic" w:date="2015-09-06T19:29:00Z">
          <w:r w:rsidDel="00BA1864">
            <w:delText xml:space="preserve">Систем </w:delText>
          </w:r>
          <w:r w:rsidRPr="00A10AA6" w:rsidDel="00BA1864">
            <w:rPr>
              <w:u w:val="single"/>
            </w:rPr>
            <w:delText>приказује</w:delText>
          </w:r>
          <w:r w:rsidDel="00BA1864">
            <w:delText xml:space="preserve"> поруку о успешном брисању.(ИА) </w:delText>
          </w:r>
        </w:del>
      </w:ins>
    </w:p>
    <w:p w14:paraId="0C578C2B" w14:textId="53D4C9C5" w:rsidR="00F73A06" w:rsidDel="00BA1864" w:rsidRDefault="00F73A06" w:rsidP="00F73A06">
      <w:pPr>
        <w:rPr>
          <w:ins w:id="3581" w:author="Boni" w:date="2014-09-06T23:47:00Z"/>
          <w:del w:id="3582" w:author="Andrija Ilic" w:date="2015-09-06T19:29:00Z"/>
          <w:b/>
        </w:rPr>
      </w:pPr>
      <w:ins w:id="3583" w:author="Boni" w:date="2014-09-06T23:47:00Z">
        <w:del w:id="3584" w:author="Andrija Ilic" w:date="2015-09-06T19:29:00Z">
          <w:r w:rsidDel="00BA1864">
            <w:rPr>
              <w:b/>
            </w:rPr>
            <w:delText>Алтернативни сценарио:</w:delText>
          </w:r>
        </w:del>
      </w:ins>
    </w:p>
    <w:p w14:paraId="15A90CDD" w14:textId="4E361B04" w:rsidR="00F73A06" w:rsidDel="00BA1864" w:rsidRDefault="00F73A06" w:rsidP="00F73A06">
      <w:pPr>
        <w:rPr>
          <w:ins w:id="3585" w:author="Boni" w:date="2014-09-06T23:47:00Z"/>
          <w:del w:id="3586" w:author="Andrija Ilic" w:date="2015-09-06T19:29:00Z"/>
        </w:rPr>
      </w:pPr>
      <w:ins w:id="3587" w:author="Boni" w:date="2014-09-06T23:47:00Z">
        <w:del w:id="3588" w:author="Andrija Ilic" w:date="2015-09-06T19:29:00Z">
          <w:r w:rsidDel="00BA1864">
            <w:rPr>
              <w:b/>
            </w:rPr>
            <w:tab/>
          </w:r>
          <w:r w:rsidDel="00BA1864">
            <w:delText xml:space="preserve">4.1У случају да систем не може да обрише </w:delText>
          </w:r>
        </w:del>
      </w:ins>
      <w:ins w:id="3589" w:author="Boni" w:date="2014-09-06T23:48:00Z">
        <w:del w:id="3590" w:author="Andrija Ilic" w:date="2015-09-06T19:29:00Z">
          <w:r w:rsidDel="00BA1864">
            <w:delText>рачун</w:delText>
          </w:r>
        </w:del>
      </w:ins>
      <w:ins w:id="3591" w:author="Boni" w:date="2014-09-06T23:47:00Z">
        <w:del w:id="3592" w:author="Andrija Ilic" w:date="2015-09-06T19:29:00Z">
          <w:r w:rsidDel="00BA1864">
            <w:delText xml:space="preserve"> приказује се грешка.(ИА) Прекида се извршење сценарија.</w:delText>
          </w:r>
        </w:del>
      </w:ins>
    </w:p>
    <w:p w14:paraId="115F3974" w14:textId="42F92600" w:rsidR="00C90CF7" w:rsidRPr="00C90CF7" w:rsidDel="00BA1864" w:rsidRDefault="00C90CF7" w:rsidP="00C90CF7">
      <w:pPr>
        <w:rPr>
          <w:ins w:id="3593" w:author="Boni" w:date="2014-09-06T23:49:00Z"/>
          <w:del w:id="3594" w:author="Andrija Ilic" w:date="2015-09-06T19:29:00Z"/>
          <w:b/>
        </w:rPr>
      </w:pPr>
      <w:ins w:id="3595" w:author="Boni" w:date="2014-09-06T23:49:00Z">
        <w:del w:id="3596" w:author="Andrija Ilic" w:date="2015-09-06T19:29:00Z">
          <w:r w:rsidRPr="005B6BA2" w:rsidDel="00BA1864">
            <w:rPr>
              <w:b/>
            </w:rPr>
            <w:delText xml:space="preserve">Случај коришћења </w:delText>
          </w:r>
        </w:del>
      </w:ins>
      <w:ins w:id="3597" w:author="Boni" w:date="2014-09-06T23:50:00Z">
        <w:del w:id="3598" w:author="Andrija Ilic" w:date="2015-09-06T19:29:00Z">
          <w:r w:rsidDel="00BA1864">
            <w:rPr>
              <w:b/>
            </w:rPr>
            <w:delText>9</w:delText>
          </w:r>
        </w:del>
      </w:ins>
      <w:ins w:id="3599" w:author="Boni" w:date="2014-09-06T23:49:00Z">
        <w:del w:id="3600" w:author="Andrija Ilic" w:date="2015-09-06T19:29:00Z">
          <w:r w:rsidRPr="005B6BA2" w:rsidDel="00BA1864">
            <w:rPr>
              <w:b/>
            </w:rPr>
            <w:delText xml:space="preserve">: </w:delText>
          </w:r>
          <w:r w:rsidDel="00BA1864">
            <w:rPr>
              <w:b/>
            </w:rPr>
            <w:delText>Преглед корисника</w:delText>
          </w:r>
        </w:del>
      </w:ins>
    </w:p>
    <w:p w14:paraId="0D2BCF57" w14:textId="5612DB73" w:rsidR="00C90CF7" w:rsidRPr="00C90CF7" w:rsidDel="00BA1864" w:rsidRDefault="00C90CF7" w:rsidP="00C90CF7">
      <w:pPr>
        <w:rPr>
          <w:ins w:id="3601" w:author="Boni" w:date="2014-09-06T23:49:00Z"/>
          <w:del w:id="3602" w:author="Andrija Ilic" w:date="2015-09-06T19:29:00Z"/>
        </w:rPr>
      </w:pPr>
      <w:ins w:id="3603" w:author="Boni" w:date="2014-09-06T23:49:00Z">
        <w:del w:id="3604" w:author="Andrija Ilic" w:date="2015-09-06T19:29:00Z">
          <w:r w:rsidDel="00BA1864">
            <w:rPr>
              <w:b/>
            </w:rPr>
            <w:delText>Назив СК:</w:delText>
          </w:r>
          <w:r w:rsidDel="00BA1864">
            <w:rPr>
              <w:b/>
            </w:rPr>
            <w:br/>
          </w:r>
          <w:r w:rsidDel="00BA1864">
            <w:delText>Преглед корисника</w:delText>
          </w:r>
        </w:del>
      </w:ins>
    </w:p>
    <w:p w14:paraId="64BDF8EC" w14:textId="55088C67" w:rsidR="00C90CF7" w:rsidDel="00BA1864" w:rsidRDefault="00C90CF7" w:rsidP="00C90CF7">
      <w:pPr>
        <w:rPr>
          <w:ins w:id="3605" w:author="Boni" w:date="2014-09-06T23:49:00Z"/>
          <w:del w:id="3606" w:author="Andrija Ilic" w:date="2015-09-06T19:29:00Z"/>
        </w:rPr>
      </w:pPr>
      <w:ins w:id="3607" w:author="Boni" w:date="2014-09-06T23:49:00Z">
        <w:del w:id="3608" w:author="Andrija Ilic" w:date="2015-09-06T19:29:00Z">
          <w:r w:rsidDel="00BA1864">
            <w:rPr>
              <w:b/>
            </w:rPr>
            <w:delText>Учесници CК:</w:delText>
          </w:r>
          <w:r w:rsidDel="00BA1864">
            <w:rPr>
              <w:b/>
            </w:rPr>
            <w:br/>
          </w:r>
          <w:r w:rsidDel="00BA1864">
            <w:delText>Корисник и програм</w:delText>
          </w:r>
        </w:del>
      </w:ins>
    </w:p>
    <w:p w14:paraId="6703580A" w14:textId="2D848F51" w:rsidR="00C90CF7" w:rsidDel="00BA1864" w:rsidRDefault="00C90CF7" w:rsidP="00C90CF7">
      <w:pPr>
        <w:rPr>
          <w:ins w:id="3609" w:author="Boni" w:date="2014-09-06T23:49:00Z"/>
          <w:del w:id="3610" w:author="Andrija Ilic" w:date="2015-09-06T19:29:00Z"/>
        </w:rPr>
      </w:pPr>
      <w:ins w:id="3611" w:author="Boni" w:date="2014-09-06T23:49:00Z">
        <w:del w:id="3612"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06555D77" w14:textId="517AD105" w:rsidR="00C90CF7" w:rsidDel="00BA1864" w:rsidRDefault="00C90CF7" w:rsidP="00C90CF7">
      <w:pPr>
        <w:rPr>
          <w:ins w:id="3613" w:author="Boni" w:date="2014-09-06T23:49:00Z"/>
          <w:del w:id="3614" w:author="Andrija Ilic" w:date="2015-09-06T19:29:00Z"/>
          <w:b/>
        </w:rPr>
      </w:pPr>
      <w:ins w:id="3615" w:author="Boni" w:date="2014-09-06T23:49:00Z">
        <w:del w:id="3616" w:author="Andrija Ilic" w:date="2015-09-06T19:29:00Z">
          <w:r w:rsidDel="00BA1864">
            <w:rPr>
              <w:b/>
            </w:rPr>
            <w:delText>Основни сценарио СК</w:delText>
          </w:r>
        </w:del>
      </w:ins>
    </w:p>
    <w:p w14:paraId="13EF4BF1" w14:textId="5ADF0157" w:rsidR="00252993" w:rsidDel="00BA1864" w:rsidRDefault="00C90CF7">
      <w:pPr>
        <w:pStyle w:val="ListParagraph"/>
        <w:numPr>
          <w:ilvl w:val="0"/>
          <w:numId w:val="28"/>
        </w:numPr>
        <w:rPr>
          <w:ins w:id="3617" w:author="Boni" w:date="2014-09-06T23:49:00Z"/>
          <w:del w:id="3618" w:author="Andrija Ilic" w:date="2015-09-06T19:29:00Z"/>
        </w:rPr>
        <w:pPrChange w:id="3619" w:author="Boni" w:date="2014-09-07T00:09:00Z">
          <w:pPr>
            <w:pStyle w:val="ListParagraph"/>
            <w:numPr>
              <w:numId w:val="8"/>
            </w:numPr>
            <w:ind w:left="360" w:hanging="360"/>
          </w:pPr>
        </w:pPrChange>
      </w:pPr>
      <w:ins w:id="3620" w:author="Boni" w:date="2014-09-06T23:49:00Z">
        <w:del w:id="3621" w:author="Andrija Ilic" w:date="2015-09-06T19:29:00Z">
          <w:r w:rsidDel="00BA1864">
            <w:delText xml:space="preserve">Администратор  </w:delText>
          </w:r>
          <w:r w:rsidRPr="00F81F28" w:rsidDel="00BA1864">
            <w:rPr>
              <w:u w:val="single"/>
            </w:rPr>
            <w:delText>уноси критеријум</w:delText>
          </w:r>
          <w:r w:rsidDel="00BA1864">
            <w:delText xml:space="preserve"> за претрагу корисника (АПУСО)</w:delText>
          </w:r>
        </w:del>
      </w:ins>
    </w:p>
    <w:p w14:paraId="5E410862" w14:textId="32D82881" w:rsidR="00252993" w:rsidDel="00BA1864" w:rsidRDefault="00C90CF7">
      <w:pPr>
        <w:pStyle w:val="ListParagraph"/>
        <w:numPr>
          <w:ilvl w:val="0"/>
          <w:numId w:val="28"/>
        </w:numPr>
        <w:rPr>
          <w:ins w:id="3622" w:author="Boni" w:date="2014-09-06T23:49:00Z"/>
          <w:del w:id="3623" w:author="Andrija Ilic" w:date="2015-09-06T19:29:00Z"/>
        </w:rPr>
        <w:pPrChange w:id="3624" w:author="Boni" w:date="2014-09-07T00:09:00Z">
          <w:pPr>
            <w:pStyle w:val="ListParagraph"/>
            <w:numPr>
              <w:numId w:val="8"/>
            </w:numPr>
            <w:ind w:left="360" w:hanging="360"/>
          </w:pPr>
        </w:pPrChange>
      </w:pPr>
      <w:ins w:id="3625" w:author="Boni" w:date="2014-09-06T23:49:00Z">
        <w:del w:id="3626" w:author="Andrija Ilic" w:date="2015-09-06T19:29:00Z">
          <w:r w:rsidDel="00BA1864">
            <w:delText xml:space="preserve">Администратор позива систем </w:delText>
          </w:r>
          <w:r w:rsidDel="00BA1864">
            <w:rPr>
              <w:u w:val="single"/>
            </w:rPr>
            <w:delText>да пр</w:delText>
          </w:r>
          <w:r w:rsidRPr="00F81F28" w:rsidDel="00BA1864">
            <w:rPr>
              <w:u w:val="single"/>
            </w:rPr>
            <w:delText>икаже</w:delText>
          </w:r>
          <w:r w:rsidDel="00BA1864">
            <w:delText xml:space="preserve"> све </w:delText>
          </w:r>
        </w:del>
      </w:ins>
      <w:ins w:id="3627" w:author="Boni" w:date="2014-09-06T23:50:00Z">
        <w:del w:id="3628" w:author="Andrija Ilic" w:date="2015-09-06T19:29:00Z">
          <w:r w:rsidDel="00BA1864">
            <w:delText>кориснике</w:delText>
          </w:r>
        </w:del>
      </w:ins>
      <w:ins w:id="3629" w:author="Boni" w:date="2014-09-06T23:49:00Z">
        <w:del w:id="3630" w:author="Andrija Ilic" w:date="2015-09-06T19:29:00Z">
          <w:r w:rsidDel="00BA1864">
            <w:delText xml:space="preserve"> који одговарају критеријуму претраге (АПСО)</w:delText>
          </w:r>
        </w:del>
      </w:ins>
    </w:p>
    <w:p w14:paraId="7FEB7B67" w14:textId="1C80EFF5" w:rsidR="00252993" w:rsidDel="00BA1864" w:rsidRDefault="00C90CF7">
      <w:pPr>
        <w:pStyle w:val="ListParagraph"/>
        <w:numPr>
          <w:ilvl w:val="0"/>
          <w:numId w:val="28"/>
        </w:numPr>
        <w:rPr>
          <w:ins w:id="3631" w:author="Boni" w:date="2014-09-06T23:49:00Z"/>
          <w:del w:id="3632" w:author="Andrija Ilic" w:date="2015-09-06T19:29:00Z"/>
        </w:rPr>
        <w:pPrChange w:id="3633" w:author="Boni" w:date="2014-09-07T00:09:00Z">
          <w:pPr>
            <w:pStyle w:val="ListParagraph"/>
            <w:numPr>
              <w:numId w:val="8"/>
            </w:numPr>
            <w:ind w:left="360" w:hanging="360"/>
          </w:pPr>
        </w:pPrChange>
      </w:pPr>
      <w:ins w:id="3634" w:author="Boni" w:date="2014-09-06T23:49:00Z">
        <w:del w:id="3635" w:author="Andrija Ilic" w:date="2015-09-06T19:29:00Z">
          <w:r w:rsidDel="00BA1864">
            <w:delText xml:space="preserve">Систем </w:delText>
          </w:r>
          <w:r w:rsidRPr="00F81F28" w:rsidDel="00BA1864">
            <w:rPr>
              <w:u w:val="single"/>
            </w:rPr>
            <w:delText>врши претрагу</w:delText>
          </w:r>
          <w:r w:rsidDel="00BA1864">
            <w:delText xml:space="preserve"> </w:delText>
          </w:r>
        </w:del>
      </w:ins>
      <w:ins w:id="3636" w:author="Boni" w:date="2014-09-06T23:50:00Z">
        <w:del w:id="3637" w:author="Andrija Ilic" w:date="2015-09-06T19:29:00Z">
          <w:r w:rsidDel="00BA1864">
            <w:delText>корисника</w:delText>
          </w:r>
        </w:del>
      </w:ins>
      <w:ins w:id="3638" w:author="Boni" w:date="2014-09-06T23:49:00Z">
        <w:del w:id="3639" w:author="Andrija Ilic" w:date="2015-09-06T19:29:00Z">
          <w:r w:rsidDel="00BA1864">
            <w:delText xml:space="preserve"> по задатом критеријуму.(СО)</w:delText>
          </w:r>
        </w:del>
      </w:ins>
    </w:p>
    <w:p w14:paraId="07EA1C87" w14:textId="33D79694" w:rsidR="00252993" w:rsidDel="00BA1864" w:rsidRDefault="00C90CF7">
      <w:pPr>
        <w:pStyle w:val="ListParagraph"/>
        <w:numPr>
          <w:ilvl w:val="0"/>
          <w:numId w:val="28"/>
        </w:numPr>
        <w:rPr>
          <w:ins w:id="3640" w:author="Boni" w:date="2014-09-06T23:49:00Z"/>
          <w:del w:id="3641" w:author="Andrija Ilic" w:date="2015-09-06T19:29:00Z"/>
        </w:rPr>
        <w:pPrChange w:id="3642" w:author="Boni" w:date="2014-09-07T00:09:00Z">
          <w:pPr>
            <w:pStyle w:val="ListParagraph"/>
            <w:numPr>
              <w:numId w:val="8"/>
            </w:numPr>
            <w:ind w:left="360" w:hanging="360"/>
          </w:pPr>
        </w:pPrChange>
      </w:pPr>
      <w:ins w:id="3643" w:author="Boni" w:date="2014-09-06T23:49:00Z">
        <w:del w:id="3644" w:author="Andrija Ilic" w:date="2015-09-06T19:29:00Z">
          <w:r w:rsidDel="00BA1864">
            <w:delText xml:space="preserve">Систем </w:delText>
          </w:r>
          <w:r w:rsidRPr="00F81F28" w:rsidDel="00BA1864">
            <w:rPr>
              <w:u w:val="single"/>
            </w:rPr>
            <w:delText>приказује</w:delText>
          </w:r>
          <w:r w:rsidDel="00BA1864">
            <w:delText xml:space="preserve"> </w:delText>
          </w:r>
        </w:del>
      </w:ins>
      <w:ins w:id="3645" w:author="Boni" w:date="2014-09-06T23:50:00Z">
        <w:del w:id="3646" w:author="Andrija Ilic" w:date="2015-09-06T19:29:00Z">
          <w:r w:rsidDel="00BA1864">
            <w:delText>кориснике</w:delText>
          </w:r>
        </w:del>
      </w:ins>
      <w:ins w:id="3647" w:author="Boni" w:date="2014-09-06T23:49:00Z">
        <w:del w:id="3648" w:author="Andrija Ilic" w:date="2015-09-06T19:29:00Z">
          <w:r w:rsidDel="00BA1864">
            <w:delText xml:space="preserve"> који одговарају задатој претрази.(ИА)</w:delText>
          </w:r>
        </w:del>
      </w:ins>
    </w:p>
    <w:p w14:paraId="3B550F21" w14:textId="70B8854D" w:rsidR="00C90CF7" w:rsidDel="00BA1864" w:rsidRDefault="00C90CF7" w:rsidP="00C90CF7">
      <w:pPr>
        <w:rPr>
          <w:ins w:id="3649" w:author="Boni" w:date="2014-09-06T23:49:00Z"/>
          <w:del w:id="3650" w:author="Andrija Ilic" w:date="2015-09-06T19:29:00Z"/>
          <w:b/>
        </w:rPr>
      </w:pPr>
      <w:ins w:id="3651" w:author="Boni" w:date="2014-09-06T23:49:00Z">
        <w:del w:id="3652" w:author="Andrija Ilic" w:date="2015-09-06T19:29:00Z">
          <w:r w:rsidDel="00BA1864">
            <w:rPr>
              <w:b/>
            </w:rPr>
            <w:delText>Алтернативни сценарио:</w:delText>
          </w:r>
        </w:del>
      </w:ins>
    </w:p>
    <w:p w14:paraId="493245A5" w14:textId="3F284CE8" w:rsidR="00C90CF7" w:rsidDel="00BA1864" w:rsidRDefault="00BF52FA" w:rsidP="00BF52FA">
      <w:pPr>
        <w:rPr>
          <w:ins w:id="3653" w:author="Boni" w:date="2014-09-07T00:07:00Z"/>
          <w:del w:id="3654" w:author="Andrija Ilic" w:date="2015-09-06T19:29:00Z"/>
        </w:rPr>
      </w:pPr>
      <w:ins w:id="3655" w:author="Boni" w:date="2014-09-07T00:09:00Z">
        <w:del w:id="3656" w:author="Andrija Ilic" w:date="2015-09-06T19:29:00Z">
          <w:r w:rsidDel="00BA1864">
            <w:delText xml:space="preserve">        </w:delText>
          </w:r>
        </w:del>
      </w:ins>
      <w:ins w:id="3657" w:author="Boni" w:date="2014-09-06T23:49:00Z">
        <w:del w:id="3658" w:author="Andrija Ilic" w:date="2015-09-06T19:29:00Z">
          <w:r w:rsidR="00C90CF7" w:rsidDel="00BA1864">
            <w:delText xml:space="preserve">4.1 Систем </w:delText>
          </w:r>
          <w:r w:rsidR="00C90CF7" w:rsidRPr="00F81F28" w:rsidDel="00BA1864">
            <w:rPr>
              <w:u w:val="single"/>
            </w:rPr>
            <w:delText xml:space="preserve">приказје </w:delText>
          </w:r>
          <w:r w:rsidR="00C90CF7" w:rsidDel="00BA1864">
            <w:delText>поруку да за дат</w:delText>
          </w:r>
        </w:del>
      </w:ins>
      <w:ins w:id="3659" w:author="Boni" w:date="2014-09-06T23:50:00Z">
        <w:del w:id="3660" w:author="Andrija Ilic" w:date="2015-09-06T19:29:00Z">
          <w:r w:rsidR="00C90CF7" w:rsidDel="00BA1864">
            <w:delText>и</w:delText>
          </w:r>
        </w:del>
      </w:ins>
      <w:ins w:id="3661" w:author="Boni" w:date="2014-09-06T23:49:00Z">
        <w:del w:id="3662" w:author="Andrija Ilic" w:date="2015-09-06T19:29:00Z">
          <w:r w:rsidR="00C90CF7" w:rsidDel="00BA1864">
            <w:delText xml:space="preserve"> критеријум не постоје </w:delText>
          </w:r>
        </w:del>
      </w:ins>
      <w:ins w:id="3663" w:author="Boni" w:date="2014-09-06T23:50:00Z">
        <w:del w:id="3664" w:author="Andrija Ilic" w:date="2015-09-06T19:29:00Z">
          <w:r w:rsidR="00C90CF7" w:rsidDel="00BA1864">
            <w:delText>корисници</w:delText>
          </w:r>
        </w:del>
      </w:ins>
      <w:ins w:id="3665" w:author="Boni" w:date="2014-09-06T23:49:00Z">
        <w:del w:id="3666" w:author="Andrija Ilic" w:date="2015-09-06T19:29:00Z">
          <w:r w:rsidR="00C90CF7" w:rsidDel="00BA1864">
            <w:delText>. (ИА) Прекида се извршење.</w:delText>
          </w:r>
        </w:del>
      </w:ins>
    </w:p>
    <w:p w14:paraId="28A6B0EC" w14:textId="081B2D3D" w:rsidR="000B02B5" w:rsidRPr="000B02B5" w:rsidDel="00BA1864" w:rsidRDefault="000B02B5" w:rsidP="00C90CF7">
      <w:pPr>
        <w:rPr>
          <w:ins w:id="3667" w:author="Boni" w:date="2014-09-06T23:49:00Z"/>
          <w:del w:id="3668" w:author="Andrija Ilic" w:date="2015-09-06T19:29:00Z"/>
        </w:rPr>
      </w:pPr>
    </w:p>
    <w:p w14:paraId="1DDE0961" w14:textId="189C93CC" w:rsidR="000B02B5" w:rsidRPr="00BF52FA" w:rsidDel="00BA1864" w:rsidRDefault="000B02B5" w:rsidP="000B02B5">
      <w:pPr>
        <w:rPr>
          <w:ins w:id="3669" w:author="Boni" w:date="2014-09-07T00:07:00Z"/>
          <w:del w:id="3670" w:author="Andrija Ilic" w:date="2015-09-06T19:29:00Z"/>
          <w:b/>
        </w:rPr>
      </w:pPr>
      <w:ins w:id="3671" w:author="Boni" w:date="2014-09-07T00:07:00Z">
        <w:del w:id="3672" w:author="Andrija Ilic" w:date="2015-09-06T19:29:00Z">
          <w:r w:rsidRPr="005B6BA2" w:rsidDel="00BA1864">
            <w:rPr>
              <w:b/>
            </w:rPr>
            <w:delText xml:space="preserve">Случај коришћења </w:delText>
          </w:r>
          <w:r w:rsidDel="00BA1864">
            <w:rPr>
              <w:b/>
            </w:rPr>
            <w:delText>10</w:delText>
          </w:r>
          <w:r w:rsidRPr="005B6BA2" w:rsidDel="00BA1864">
            <w:rPr>
              <w:b/>
            </w:rPr>
            <w:delText xml:space="preserve">: </w:delText>
          </w:r>
        </w:del>
      </w:ins>
      <w:ins w:id="3673" w:author="Boni" w:date="2014-09-07T00:08:00Z">
        <w:del w:id="3674" w:author="Andrija Ilic" w:date="2015-09-06T19:29:00Z">
          <w:r w:rsidR="00BF52FA" w:rsidDel="00BA1864">
            <w:rPr>
              <w:b/>
            </w:rPr>
            <w:delText>Измена података о кориснику</w:delText>
          </w:r>
        </w:del>
      </w:ins>
    </w:p>
    <w:p w14:paraId="6A1A9831" w14:textId="741DE879" w:rsidR="000B02B5" w:rsidRPr="00C90CF7" w:rsidDel="00BA1864" w:rsidRDefault="000B02B5" w:rsidP="000B02B5">
      <w:pPr>
        <w:rPr>
          <w:ins w:id="3675" w:author="Boni" w:date="2014-09-07T00:07:00Z"/>
          <w:del w:id="3676" w:author="Andrija Ilic" w:date="2015-09-06T19:29:00Z"/>
        </w:rPr>
      </w:pPr>
      <w:ins w:id="3677" w:author="Boni" w:date="2014-09-07T00:07:00Z">
        <w:del w:id="3678" w:author="Andrija Ilic" w:date="2015-09-06T19:29:00Z">
          <w:r w:rsidDel="00BA1864">
            <w:rPr>
              <w:b/>
            </w:rPr>
            <w:delText>Назив СК:</w:delText>
          </w:r>
          <w:r w:rsidDel="00BA1864">
            <w:rPr>
              <w:b/>
            </w:rPr>
            <w:br/>
          </w:r>
        </w:del>
      </w:ins>
      <w:ins w:id="3679" w:author="Boni" w:date="2014-09-07T00:08:00Z">
        <w:del w:id="3680" w:author="Andrija Ilic" w:date="2015-09-06T19:29:00Z">
          <w:r w:rsidR="00BF52FA" w:rsidDel="00BA1864">
            <w:delText>Измена података о кориснику</w:delText>
          </w:r>
        </w:del>
      </w:ins>
    </w:p>
    <w:p w14:paraId="194D745B" w14:textId="6A23874F" w:rsidR="000B02B5" w:rsidDel="00BA1864" w:rsidRDefault="000B02B5" w:rsidP="000B02B5">
      <w:pPr>
        <w:rPr>
          <w:ins w:id="3681" w:author="Boni" w:date="2014-09-07T00:07:00Z"/>
          <w:del w:id="3682" w:author="Andrija Ilic" w:date="2015-09-06T19:29:00Z"/>
        </w:rPr>
      </w:pPr>
      <w:ins w:id="3683" w:author="Boni" w:date="2014-09-07T00:07:00Z">
        <w:del w:id="3684" w:author="Andrija Ilic" w:date="2015-09-06T19:29:00Z">
          <w:r w:rsidDel="00BA1864">
            <w:rPr>
              <w:b/>
            </w:rPr>
            <w:delText>Учесници CК:</w:delText>
          </w:r>
          <w:r w:rsidDel="00BA1864">
            <w:rPr>
              <w:b/>
            </w:rPr>
            <w:br/>
          </w:r>
          <w:r w:rsidDel="00BA1864">
            <w:delText>Корисник и програм</w:delText>
          </w:r>
        </w:del>
      </w:ins>
    </w:p>
    <w:p w14:paraId="4B7597C2" w14:textId="6A30679E" w:rsidR="000B02B5" w:rsidDel="00BA1864" w:rsidRDefault="000B02B5" w:rsidP="000B02B5">
      <w:pPr>
        <w:rPr>
          <w:ins w:id="3685" w:author="Boni" w:date="2014-09-07T00:07:00Z"/>
          <w:del w:id="3686" w:author="Andrija Ilic" w:date="2015-09-06T19:29:00Z"/>
        </w:rPr>
      </w:pPr>
      <w:ins w:id="3687" w:author="Boni" w:date="2014-09-07T00:07:00Z">
        <w:del w:id="3688" w:author="Andrija Ilic" w:date="2015-09-06T19:29:00Z">
          <w:r w:rsidDel="00BA1864">
            <w:rPr>
              <w:b/>
            </w:rPr>
            <w:delText>Предуслов:</w:delText>
          </w:r>
          <w:r w:rsidDel="00BA1864">
            <w:rPr>
              <w:b/>
            </w:rPr>
            <w:br/>
          </w:r>
          <w:r w:rsidDel="00BA1864">
            <w:delText>Корисник је пријављен на систем као администратор</w:delText>
          </w:r>
        </w:del>
      </w:ins>
    </w:p>
    <w:p w14:paraId="794BB900" w14:textId="5E04032B" w:rsidR="000B02B5" w:rsidDel="00BA1864" w:rsidRDefault="000B02B5" w:rsidP="000B02B5">
      <w:pPr>
        <w:rPr>
          <w:ins w:id="3689" w:author="Boni" w:date="2014-09-07T00:07:00Z"/>
          <w:del w:id="3690" w:author="Andrija Ilic" w:date="2015-09-06T19:29:00Z"/>
          <w:b/>
        </w:rPr>
      </w:pPr>
      <w:ins w:id="3691" w:author="Boni" w:date="2014-09-07T00:07:00Z">
        <w:del w:id="3692" w:author="Andrija Ilic" w:date="2015-09-06T19:29:00Z">
          <w:r w:rsidDel="00BA1864">
            <w:rPr>
              <w:b/>
            </w:rPr>
            <w:delText>Основни сценарио СК</w:delText>
          </w:r>
        </w:del>
      </w:ins>
    </w:p>
    <w:p w14:paraId="690538CC" w14:textId="59A51455" w:rsidR="00252993" w:rsidDel="00BA1864" w:rsidRDefault="000B02B5">
      <w:pPr>
        <w:pStyle w:val="ListParagraph"/>
        <w:numPr>
          <w:ilvl w:val="0"/>
          <w:numId w:val="44"/>
        </w:numPr>
        <w:rPr>
          <w:ins w:id="3693" w:author="Boni" w:date="2014-09-07T00:07:00Z"/>
          <w:del w:id="3694" w:author="Andrija Ilic" w:date="2015-09-06T19:29:00Z"/>
        </w:rPr>
        <w:pPrChange w:id="3695" w:author="Boni" w:date="2014-09-07T00:09:00Z">
          <w:pPr>
            <w:pStyle w:val="ListParagraph"/>
            <w:numPr>
              <w:numId w:val="8"/>
            </w:numPr>
            <w:ind w:left="360" w:hanging="360"/>
          </w:pPr>
        </w:pPrChange>
      </w:pPr>
      <w:ins w:id="3696" w:author="Boni" w:date="2014-09-07T00:07:00Z">
        <w:del w:id="3697" w:author="Andrija Ilic" w:date="2015-09-06T19:29:00Z">
          <w:r w:rsidDel="00BA1864">
            <w:delText xml:space="preserve">Администратор  </w:delText>
          </w:r>
        </w:del>
      </w:ins>
      <w:ins w:id="3698" w:author="Boni" w:date="2014-09-07T00:10:00Z">
        <w:del w:id="3699" w:author="Andrija Ilic" w:date="2015-09-06T19:29:00Z">
          <w:r w:rsidR="001611AF" w:rsidDel="00BA1864">
            <w:rPr>
              <w:u w:val="single"/>
            </w:rPr>
            <w:delText>одабире кориника чије податке жели да измени</w:delText>
          </w:r>
        </w:del>
      </w:ins>
      <w:ins w:id="3700" w:author="Boni" w:date="2014-09-07T00:07:00Z">
        <w:del w:id="3701" w:author="Andrija Ilic" w:date="2015-09-06T19:29:00Z">
          <w:r w:rsidDel="00BA1864">
            <w:delText xml:space="preserve"> (АПУСО)</w:delText>
          </w:r>
        </w:del>
      </w:ins>
    </w:p>
    <w:p w14:paraId="0860D76F" w14:textId="6157D8D3" w:rsidR="00252993" w:rsidDel="00BA1864" w:rsidRDefault="000B02B5">
      <w:pPr>
        <w:pStyle w:val="ListParagraph"/>
        <w:numPr>
          <w:ilvl w:val="0"/>
          <w:numId w:val="44"/>
        </w:numPr>
        <w:rPr>
          <w:ins w:id="3702" w:author="Boni" w:date="2014-09-07T00:11:00Z"/>
          <w:del w:id="3703" w:author="Andrija Ilic" w:date="2015-09-06T19:29:00Z"/>
        </w:rPr>
        <w:pPrChange w:id="3704" w:author="Boni" w:date="2014-09-07T00:09:00Z">
          <w:pPr>
            <w:pStyle w:val="ListParagraph"/>
            <w:numPr>
              <w:numId w:val="8"/>
            </w:numPr>
            <w:ind w:left="360" w:hanging="360"/>
          </w:pPr>
        </w:pPrChange>
      </w:pPr>
      <w:ins w:id="3705" w:author="Boni" w:date="2014-09-07T00:07:00Z">
        <w:del w:id="3706" w:author="Andrija Ilic" w:date="2015-09-06T19:29:00Z">
          <w:r w:rsidDel="00BA1864">
            <w:delText xml:space="preserve">Администратор </w:delText>
          </w:r>
        </w:del>
      </w:ins>
      <w:ins w:id="3707" w:author="Boni" w:date="2014-09-07T00:10:00Z">
        <w:del w:id="3708" w:author="Andrija Ilic" w:date="2015-09-06T19:29:00Z">
          <w:r w:rsidR="001611AF" w:rsidDel="00BA1864">
            <w:delText xml:space="preserve"> </w:delText>
          </w:r>
          <w:r w:rsidR="005F3F8E" w:rsidRPr="005F3F8E" w:rsidDel="00BA1864">
            <w:rPr>
              <w:u w:val="single"/>
              <w:rPrChange w:id="3709" w:author="Boni" w:date="2014-09-07T20:56:00Z">
                <w:rPr>
                  <w:color w:val="0000FF" w:themeColor="hyperlink"/>
                  <w:u w:val="single"/>
                </w:rPr>
              </w:rPrChange>
            </w:rPr>
            <w:delText>уноси</w:delText>
          </w:r>
          <w:r w:rsidR="001611AF" w:rsidDel="00BA1864">
            <w:delText xml:space="preserve"> нове </w:delText>
          </w:r>
        </w:del>
      </w:ins>
      <w:ins w:id="3710" w:author="Boni" w:date="2014-09-07T00:11:00Z">
        <w:del w:id="3711" w:author="Andrija Ilic" w:date="2015-09-06T19:29:00Z">
          <w:r w:rsidR="001611AF" w:rsidDel="00BA1864">
            <w:delText xml:space="preserve">измењене </w:delText>
          </w:r>
        </w:del>
      </w:ins>
      <w:ins w:id="3712" w:author="Boni" w:date="2014-09-07T00:10:00Z">
        <w:del w:id="3713" w:author="Andrija Ilic" w:date="2015-09-06T19:29:00Z">
          <w:r w:rsidR="001611AF" w:rsidDel="00BA1864">
            <w:delText xml:space="preserve">податке </w:delText>
          </w:r>
        </w:del>
      </w:ins>
      <w:ins w:id="3714" w:author="Boni" w:date="2014-09-07T00:07:00Z">
        <w:del w:id="3715" w:author="Andrija Ilic" w:date="2015-09-06T19:29:00Z">
          <w:r w:rsidDel="00BA1864">
            <w:delText>(АП</w:delText>
          </w:r>
        </w:del>
      </w:ins>
      <w:ins w:id="3716" w:author="Boni" w:date="2014-09-07T00:11:00Z">
        <w:del w:id="3717" w:author="Andrija Ilic" w:date="2015-09-06T19:29:00Z">
          <w:r w:rsidR="001611AF" w:rsidDel="00BA1864">
            <w:delText>У</w:delText>
          </w:r>
        </w:del>
      </w:ins>
      <w:ins w:id="3718" w:author="Boni" w:date="2014-09-07T00:07:00Z">
        <w:del w:id="3719" w:author="Andrija Ilic" w:date="2015-09-06T19:29:00Z">
          <w:r w:rsidDel="00BA1864">
            <w:delText>СО)</w:delText>
          </w:r>
        </w:del>
      </w:ins>
    </w:p>
    <w:p w14:paraId="06357154" w14:textId="5A81AF73" w:rsidR="00252993" w:rsidDel="00BA1864" w:rsidRDefault="001611AF">
      <w:pPr>
        <w:pStyle w:val="ListParagraph"/>
        <w:numPr>
          <w:ilvl w:val="0"/>
          <w:numId w:val="44"/>
        </w:numPr>
        <w:rPr>
          <w:ins w:id="3720" w:author="Boni" w:date="2014-09-07T00:07:00Z"/>
          <w:del w:id="3721" w:author="Andrija Ilic" w:date="2015-09-06T19:29:00Z"/>
        </w:rPr>
        <w:pPrChange w:id="3722" w:author="Boni" w:date="2014-09-07T00:09:00Z">
          <w:pPr>
            <w:pStyle w:val="ListParagraph"/>
            <w:numPr>
              <w:numId w:val="8"/>
            </w:numPr>
            <w:ind w:left="360" w:hanging="360"/>
          </w:pPr>
        </w:pPrChange>
      </w:pPr>
      <w:ins w:id="3723" w:author="Boni" w:date="2014-09-07T00:11:00Z">
        <w:del w:id="3724" w:author="Andrija Ilic" w:date="2015-09-06T19:29:00Z">
          <w:r w:rsidDel="00BA1864">
            <w:delText xml:space="preserve">Администратор </w:delText>
          </w:r>
          <w:r w:rsidR="005F3F8E" w:rsidRPr="005F3F8E" w:rsidDel="00BA1864">
            <w:rPr>
              <w:u w:val="single"/>
              <w:rPrChange w:id="3725" w:author="Boni" w:date="2014-09-07T20:56:00Z">
                <w:rPr>
                  <w:color w:val="0000FF" w:themeColor="hyperlink"/>
                  <w:u w:val="single"/>
                </w:rPr>
              </w:rPrChange>
            </w:rPr>
            <w:delText>позива систем</w:delText>
          </w:r>
          <w:r w:rsidDel="00BA1864">
            <w:delText xml:space="preserve"> да измени податке о кориснику (АПСО)</w:delText>
          </w:r>
        </w:del>
      </w:ins>
    </w:p>
    <w:p w14:paraId="4B49593D" w14:textId="725F5C55" w:rsidR="00252993" w:rsidDel="00BA1864" w:rsidRDefault="000B02B5">
      <w:pPr>
        <w:pStyle w:val="ListParagraph"/>
        <w:numPr>
          <w:ilvl w:val="0"/>
          <w:numId w:val="44"/>
        </w:numPr>
        <w:rPr>
          <w:ins w:id="3726" w:author="Boni" w:date="2014-09-07T00:07:00Z"/>
          <w:del w:id="3727" w:author="Andrija Ilic" w:date="2015-09-06T19:29:00Z"/>
        </w:rPr>
        <w:pPrChange w:id="3728" w:author="Boni" w:date="2014-09-07T00:10:00Z">
          <w:pPr>
            <w:pStyle w:val="ListParagraph"/>
            <w:numPr>
              <w:numId w:val="8"/>
            </w:numPr>
            <w:ind w:left="360" w:hanging="360"/>
          </w:pPr>
        </w:pPrChange>
      </w:pPr>
      <w:ins w:id="3729" w:author="Boni" w:date="2014-09-07T00:07:00Z">
        <w:del w:id="3730" w:author="Andrija Ilic" w:date="2015-09-06T19:29:00Z">
          <w:r w:rsidDel="00BA1864">
            <w:delText xml:space="preserve">Систем </w:delText>
          </w:r>
          <w:r w:rsidRPr="00F81F28" w:rsidDel="00BA1864">
            <w:rPr>
              <w:u w:val="single"/>
            </w:rPr>
            <w:delText xml:space="preserve">врши </w:delText>
          </w:r>
        </w:del>
      </w:ins>
      <w:ins w:id="3731" w:author="Boni" w:date="2014-09-07T00:11:00Z">
        <w:del w:id="3732" w:author="Andrija Ilic" w:date="2015-09-06T19:29:00Z">
          <w:r w:rsidR="001611AF" w:rsidDel="00BA1864">
            <w:rPr>
              <w:u w:val="single"/>
            </w:rPr>
            <w:delText>измену података о корисник</w:delText>
          </w:r>
        </w:del>
      </w:ins>
      <w:ins w:id="3733" w:author="Boni" w:date="2014-09-07T00:12:00Z">
        <w:del w:id="3734" w:author="Andrija Ilic" w:date="2015-09-06T19:29:00Z">
          <w:r w:rsidR="001611AF" w:rsidDel="00BA1864">
            <w:rPr>
              <w:u w:val="single"/>
            </w:rPr>
            <w:delText>у</w:delText>
          </w:r>
        </w:del>
      </w:ins>
      <w:ins w:id="3735" w:author="Boni" w:date="2014-09-07T00:07:00Z">
        <w:del w:id="3736" w:author="Andrija Ilic" w:date="2015-09-06T19:29:00Z">
          <w:r w:rsidDel="00BA1864">
            <w:delText>.(СО)</w:delText>
          </w:r>
        </w:del>
      </w:ins>
    </w:p>
    <w:p w14:paraId="57F15C10" w14:textId="3533AE0C" w:rsidR="00252993" w:rsidDel="00BA1864" w:rsidRDefault="000B02B5">
      <w:pPr>
        <w:pStyle w:val="ListParagraph"/>
        <w:numPr>
          <w:ilvl w:val="0"/>
          <w:numId w:val="44"/>
        </w:numPr>
        <w:rPr>
          <w:ins w:id="3737" w:author="Boni" w:date="2014-09-07T00:07:00Z"/>
          <w:del w:id="3738" w:author="Andrija Ilic" w:date="2015-09-06T19:29:00Z"/>
        </w:rPr>
        <w:pPrChange w:id="3739" w:author="Boni" w:date="2014-09-07T00:10:00Z">
          <w:pPr>
            <w:pStyle w:val="ListParagraph"/>
            <w:numPr>
              <w:numId w:val="8"/>
            </w:numPr>
            <w:ind w:left="360" w:hanging="360"/>
          </w:pPr>
        </w:pPrChange>
      </w:pPr>
      <w:ins w:id="3740" w:author="Boni" w:date="2014-09-07T00:07:00Z">
        <w:del w:id="3741" w:author="Andrija Ilic" w:date="2015-09-06T19:29:00Z">
          <w:r w:rsidDel="00BA1864">
            <w:delText xml:space="preserve">Систем </w:delText>
          </w:r>
          <w:r w:rsidRPr="00F81F28" w:rsidDel="00BA1864">
            <w:rPr>
              <w:u w:val="single"/>
            </w:rPr>
            <w:delText>приказује</w:delText>
          </w:r>
          <w:r w:rsidDel="00BA1864">
            <w:delText xml:space="preserve"> кориснике </w:delText>
          </w:r>
        </w:del>
      </w:ins>
      <w:ins w:id="3742" w:author="Boni" w:date="2014-09-07T00:12:00Z">
        <w:del w:id="3743" w:author="Andrija Ilic" w:date="2015-09-06T19:29:00Z">
          <w:r w:rsidR="001611AF" w:rsidDel="00BA1864">
            <w:delText>са измењеним подацима</w:delText>
          </w:r>
        </w:del>
      </w:ins>
      <w:ins w:id="3744" w:author="Boni" w:date="2014-09-07T00:07:00Z">
        <w:del w:id="3745" w:author="Andrija Ilic" w:date="2015-09-06T19:29:00Z">
          <w:r w:rsidDel="00BA1864">
            <w:delText>.(ИА)</w:delText>
          </w:r>
        </w:del>
      </w:ins>
    </w:p>
    <w:p w14:paraId="6165C906" w14:textId="1AA8D72F" w:rsidR="000B02B5" w:rsidDel="00BA1864" w:rsidRDefault="000B02B5" w:rsidP="000B02B5">
      <w:pPr>
        <w:rPr>
          <w:ins w:id="3746" w:author="Boni" w:date="2014-09-07T00:07:00Z"/>
          <w:del w:id="3747" w:author="Andrija Ilic" w:date="2015-09-06T19:29:00Z"/>
          <w:b/>
        </w:rPr>
      </w:pPr>
      <w:ins w:id="3748" w:author="Boni" w:date="2014-09-07T00:07:00Z">
        <w:del w:id="3749" w:author="Andrija Ilic" w:date="2015-09-06T19:29:00Z">
          <w:r w:rsidDel="00BA1864">
            <w:rPr>
              <w:b/>
            </w:rPr>
            <w:delText>Алтернативни сценарио:</w:delText>
          </w:r>
        </w:del>
      </w:ins>
    </w:p>
    <w:p w14:paraId="18DDC4A6" w14:textId="2B2E07C5" w:rsidR="000B02B5" w:rsidDel="00BA1864" w:rsidRDefault="000B02B5" w:rsidP="000B02B5">
      <w:pPr>
        <w:rPr>
          <w:ins w:id="3750" w:author="Boni" w:date="2014-09-07T00:07:00Z"/>
          <w:del w:id="3751" w:author="Andrija Ilic" w:date="2015-09-06T19:29:00Z"/>
        </w:rPr>
      </w:pPr>
      <w:ins w:id="3752" w:author="Boni" w:date="2014-09-07T00:07:00Z">
        <w:del w:id="3753" w:author="Andrija Ilic" w:date="2015-09-06T19:29:00Z">
          <w:r w:rsidDel="00BA1864">
            <w:delText xml:space="preserve">4.1 Систем </w:delText>
          </w:r>
          <w:r w:rsidRPr="00F81F28" w:rsidDel="00BA1864">
            <w:rPr>
              <w:u w:val="single"/>
            </w:rPr>
            <w:delText xml:space="preserve">приказје </w:delText>
          </w:r>
          <w:r w:rsidDel="00BA1864">
            <w:delText xml:space="preserve">поруку </w:delText>
          </w:r>
        </w:del>
      </w:ins>
      <w:ins w:id="3754" w:author="Boni" w:date="2014-09-07T00:12:00Z">
        <w:del w:id="3755" w:author="Andrija Ilic" w:date="2015-09-06T19:29:00Z">
          <w:r w:rsidR="001611AF" w:rsidDel="00BA1864">
            <w:delText>о грешци при измени података за корисника</w:delText>
          </w:r>
        </w:del>
      </w:ins>
      <w:ins w:id="3756" w:author="Boni" w:date="2014-09-07T00:07:00Z">
        <w:del w:id="3757" w:author="Andrija Ilic" w:date="2015-09-06T19:29:00Z">
          <w:r w:rsidDel="00BA1864">
            <w:delText>. (ИА) Прекида се извршење.</w:delText>
          </w:r>
        </w:del>
      </w:ins>
    </w:p>
    <w:p w14:paraId="0ECDC323" w14:textId="542B9008" w:rsidR="00F73A06" w:rsidRPr="00F73A06" w:rsidDel="00434931" w:rsidRDefault="00F73A06" w:rsidP="00E1026A">
      <w:pPr>
        <w:rPr>
          <w:del w:id="3758" w:author="Andrija Ilic" w:date="2015-09-15T09:07:00Z"/>
        </w:rPr>
      </w:pPr>
    </w:p>
    <w:p w14:paraId="06C3DD5A" w14:textId="77777777" w:rsidR="00CE7A92" w:rsidRPr="00CE7A92" w:rsidRDefault="00CE7A92" w:rsidP="00CE7A92"/>
    <w:p w14:paraId="230F6BB0" w14:textId="378A046A" w:rsidR="0058462B" w:rsidRDefault="00D512B8" w:rsidP="003A0A57">
      <w:pPr>
        <w:pStyle w:val="Heading2"/>
        <w:jc w:val="center"/>
        <w:rPr>
          <w:ins w:id="3759" w:author="Andrija Ilic" w:date="2015-09-15T09:07:00Z"/>
        </w:rPr>
      </w:pPr>
      <w:bookmarkStart w:id="3760" w:name="_Toc397909071"/>
      <w:ins w:id="3761" w:author="Andrija Ilic" w:date="2015-09-14T22:38:00Z">
        <w:r>
          <w:rPr>
            <w:lang w:val="sr-Cyrl-RS"/>
          </w:rPr>
          <w:t>4</w:t>
        </w:r>
      </w:ins>
      <w:del w:id="3762" w:author="Andrija Ilic" w:date="2015-09-14T22:38:00Z">
        <w:r w:rsidR="0058462B" w:rsidDel="00D512B8">
          <w:delText>3</w:delText>
        </w:r>
      </w:del>
      <w:r w:rsidR="0058462B">
        <w:t>.2 Анализа</w:t>
      </w:r>
      <w:bookmarkEnd w:id="3760"/>
    </w:p>
    <w:p w14:paraId="62EA5E2B" w14:textId="77777777" w:rsidR="00434931" w:rsidRPr="00434931" w:rsidRDefault="00434931" w:rsidP="00434931">
      <w:pPr>
        <w:rPr>
          <w:ins w:id="3763" w:author="Boni" w:date="2014-09-07T21:01:00Z"/>
          <w:rPrChange w:id="3764" w:author="Andrija Ilic" w:date="2015-09-15T09:07:00Z">
            <w:rPr>
              <w:ins w:id="3765" w:author="Boni" w:date="2014-09-07T21:01:00Z"/>
            </w:rPr>
          </w:rPrChange>
        </w:rPr>
        <w:pPrChange w:id="3766" w:author="Andrija Ilic" w:date="2015-09-15T09:07:00Z">
          <w:pPr>
            <w:pStyle w:val="Heading2"/>
            <w:jc w:val="center"/>
          </w:pPr>
        </w:pPrChange>
      </w:pPr>
    </w:p>
    <w:p w14:paraId="21A2F5F0" w14:textId="77777777" w:rsidR="00252993" w:rsidRDefault="0081022B">
      <w:pPr>
        <w:rPr>
          <w:ins w:id="3767" w:author="Andrija Ilic" w:date="2015-09-15T12:55:00Z"/>
        </w:rPr>
        <w:pPrChange w:id="3768" w:author="Boni" w:date="2014-09-07T21:01:00Z">
          <w:pPr>
            <w:pStyle w:val="Heading2"/>
            <w:jc w:val="center"/>
          </w:pPr>
        </w:pPrChange>
      </w:pPr>
      <w:ins w:id="3769" w:author="Boni" w:date="2014-09-07T21:01:00Z">
        <w:r>
          <w:lastRenderedPageBreak/>
          <w:t xml:space="preserve">Након </w:t>
        </w:r>
      </w:ins>
      <w:ins w:id="3770" w:author="Boni" w:date="2014-09-07T21:02:00Z">
        <w:r>
          <w:t>фазе прикупљања захтева и дефинисања случајева коришћења, прелази се на фазу анализе. У овој фази се описују логичка структура и понашање соф</w:t>
        </w:r>
      </w:ins>
      <w:ins w:id="3771" w:author="Boni" w:date="2014-09-07T21:03:00Z">
        <w:r>
          <w:t>тверског система. Понашање софтверског система се описује помоћу дијаграма секвенци</w:t>
        </w:r>
        <w:r w:rsidR="00F6125F">
          <w:t xml:space="preserve"> случајева коришћења и уговора о системским операцијама, а логичка </w:t>
        </w:r>
      </w:ins>
      <w:ins w:id="3772" w:author="Boni" w:date="2014-09-07T21:04:00Z">
        <w:r w:rsidR="00F6125F">
          <w:t>структура се описује преко концептуалног и релационог модела. [1]</w:t>
        </w:r>
      </w:ins>
    </w:p>
    <w:p w14:paraId="463E2877" w14:textId="77777777" w:rsidR="005B1AB4" w:rsidRDefault="005B1AB4">
      <w:pPr>
        <w:pPrChange w:id="3773" w:author="Boni" w:date="2014-09-07T21:01:00Z">
          <w:pPr>
            <w:pStyle w:val="Heading2"/>
            <w:jc w:val="center"/>
          </w:pPr>
        </w:pPrChange>
      </w:pPr>
    </w:p>
    <w:p w14:paraId="03C1B81B" w14:textId="44D81F30" w:rsidR="0058462B" w:rsidRPr="00F6125F" w:rsidRDefault="00D512B8" w:rsidP="0058462B">
      <w:pPr>
        <w:pStyle w:val="Heading3"/>
      </w:pPr>
      <w:bookmarkStart w:id="3774" w:name="_Toc397909072"/>
      <w:ins w:id="3775" w:author="Andrija Ilic" w:date="2015-09-14T22:38:00Z">
        <w:r>
          <w:rPr>
            <w:lang w:val="sr-Cyrl-RS"/>
          </w:rPr>
          <w:t>4</w:t>
        </w:r>
      </w:ins>
      <w:del w:id="3776" w:author="Andrija Ilic" w:date="2015-09-14T22:38:00Z">
        <w:r w:rsidR="0058462B" w:rsidDel="00D512B8">
          <w:delText>3</w:delText>
        </w:r>
      </w:del>
      <w:r w:rsidR="0058462B">
        <w:t>.2.1 Понашање софтверског система</w:t>
      </w:r>
      <w:ins w:id="3777" w:author="Boni" w:date="2014-09-07T21:04:00Z">
        <w:r w:rsidR="00F6125F">
          <w:t xml:space="preserve"> </w:t>
        </w:r>
      </w:ins>
      <w:ins w:id="3778" w:author="Boni" w:date="2014-09-07T21:05:00Z">
        <w:r w:rsidR="00F6125F">
          <w:t>–</w:t>
        </w:r>
      </w:ins>
      <w:ins w:id="3779" w:author="Boni" w:date="2014-09-07T21:04:00Z">
        <w:r w:rsidR="00F6125F">
          <w:t xml:space="preserve"> д</w:t>
        </w:r>
      </w:ins>
      <w:ins w:id="3780" w:author="Boni" w:date="2014-09-07T21:05:00Z">
        <w:r w:rsidR="00F6125F">
          <w:t>ијаграми секвенци случајева коришћења</w:t>
        </w:r>
      </w:ins>
      <w:bookmarkEnd w:id="3774"/>
    </w:p>
    <w:p w14:paraId="39C094F6" w14:textId="77777777" w:rsidR="00FD289F" w:rsidRDefault="00FD289F" w:rsidP="00FD289F"/>
    <w:p w14:paraId="45F8A040" w14:textId="34DFA13D" w:rsidR="00B4428C" w:rsidRDefault="00B4428C" w:rsidP="00B4428C">
      <w:pPr>
        <w:rPr>
          <w:ins w:id="3781" w:author="Andrija Ilic" w:date="2015-09-07T19:19:00Z"/>
          <w:b/>
        </w:rPr>
      </w:pPr>
      <w:ins w:id="3782" w:author="Andrija Ilic" w:date="2015-09-07T19:18:00Z">
        <w:r w:rsidRPr="003B30B1">
          <w:rPr>
            <w:b/>
          </w:rPr>
          <w:t>ДС1: Дијаграм секвенци за случај коришћења:</w:t>
        </w:r>
        <w:r>
          <w:rPr>
            <w:b/>
          </w:rPr>
          <w:t xml:space="preserve"> </w:t>
        </w:r>
      </w:ins>
      <w:ins w:id="3783" w:author="Andrija Ilic" w:date="2015-09-07T19:17:00Z">
        <w:r w:rsidRPr="003C6CC0">
          <w:rPr>
            <w:b/>
            <w:lang w:val="sr-Cyrl-RS"/>
          </w:rPr>
          <w:t>Регистрација корисника</w:t>
        </w:r>
        <w:r w:rsidRPr="00455F53" w:rsidDel="00F11783">
          <w:rPr>
            <w:b/>
          </w:rPr>
          <w:t xml:space="preserve"> </w:t>
        </w:r>
      </w:ins>
    </w:p>
    <w:p w14:paraId="10FAB030" w14:textId="77777777" w:rsidR="00143570" w:rsidRDefault="00143570" w:rsidP="00143570">
      <w:pPr>
        <w:rPr>
          <w:ins w:id="3784" w:author="Andrija Ilic" w:date="2015-09-07T19:19:00Z"/>
          <w:b/>
        </w:rPr>
      </w:pPr>
      <w:ins w:id="3785" w:author="Andrija Ilic" w:date="2015-09-07T19:19:00Z">
        <w:r>
          <w:rPr>
            <w:b/>
          </w:rPr>
          <w:t>Основни сценарио СК</w:t>
        </w:r>
      </w:ins>
    </w:p>
    <w:p w14:paraId="718D54A3" w14:textId="77777777" w:rsidR="001F09B9" w:rsidRDefault="001F09B9" w:rsidP="001F09B9">
      <w:pPr>
        <w:pStyle w:val="ListParagraph"/>
        <w:numPr>
          <w:ilvl w:val="0"/>
          <w:numId w:val="10"/>
        </w:numPr>
        <w:rPr>
          <w:ins w:id="3786" w:author="Andrija Ilic" w:date="2015-09-15T11:40:00Z"/>
        </w:rPr>
      </w:pPr>
      <w:ins w:id="3787" w:author="Andrija Ilic" w:date="2015-09-15T11:40:00Z">
        <w:r>
          <w:t xml:space="preserve">Корисник </w:t>
        </w:r>
        <w:r w:rsidRPr="00A10AA6">
          <w:rPr>
            <w:u w:val="single"/>
          </w:rPr>
          <w:t>позива</w:t>
        </w:r>
        <w:r>
          <w:t xml:space="preserve"> систем да </w:t>
        </w:r>
        <w:r>
          <w:rPr>
            <w:lang w:val="sr-Cyrl-RS"/>
          </w:rPr>
          <w:t xml:space="preserve">га региструје. </w:t>
        </w:r>
        <w:r>
          <w:t>(АПСО)</w:t>
        </w:r>
      </w:ins>
    </w:p>
    <w:p w14:paraId="5D08FD2E" w14:textId="76CD8DBE" w:rsidR="001F09B9" w:rsidRDefault="001F09B9" w:rsidP="001F09B9">
      <w:pPr>
        <w:pStyle w:val="ListParagraph"/>
        <w:numPr>
          <w:ilvl w:val="0"/>
          <w:numId w:val="10"/>
        </w:numPr>
        <w:rPr>
          <w:ins w:id="3788" w:author="Andrija Ilic" w:date="2015-09-15T11:41:00Z"/>
        </w:rPr>
      </w:pPr>
      <w:ins w:id="3789" w:author="Andrija Ilic" w:date="2015-09-15T11:41:00Z">
        <w:r>
          <w:t xml:space="preserve">Систем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 (ИА)</w:t>
        </w:r>
      </w:ins>
    </w:p>
    <w:p w14:paraId="0CF8792F" w14:textId="4D6E67EE" w:rsidR="001F09B9" w:rsidRDefault="005A7B3E" w:rsidP="001F09B9">
      <w:pPr>
        <w:pStyle w:val="ListParagraph"/>
        <w:numPr>
          <w:ilvl w:val="0"/>
          <w:numId w:val="10"/>
        </w:numPr>
        <w:rPr>
          <w:ins w:id="3790" w:author="Andrija Ilic" w:date="2015-09-15T11:41:00Z"/>
        </w:rPr>
      </w:pPr>
      <w:ins w:id="3791" w:author="Andrija Ilic" w:date="2015-09-15T11:46:00Z">
        <w:r>
          <w:rPr>
            <w:lang w:val="sr-Cyrl-RS"/>
          </w:rPr>
          <w:t xml:space="preserve">Клијент позива систем да </w:t>
        </w:r>
        <w:r w:rsidRPr="00AF10E0">
          <w:rPr>
            <w:u w:val="single"/>
            <w:lang w:val="sr-Cyrl-RS"/>
          </w:rPr>
          <w:t>активира</w:t>
        </w:r>
        <w:r>
          <w:rPr>
            <w:lang w:val="sr-Cyrl-RS"/>
          </w:rPr>
          <w:t xml:space="preserve"> корисника. (АПСО)</w:t>
        </w:r>
      </w:ins>
    </w:p>
    <w:p w14:paraId="32B19685" w14:textId="77777777" w:rsidR="001F09B9" w:rsidRDefault="001F09B9" w:rsidP="001F09B9">
      <w:pPr>
        <w:pStyle w:val="ListParagraph"/>
        <w:numPr>
          <w:ilvl w:val="0"/>
          <w:numId w:val="10"/>
        </w:numPr>
        <w:rPr>
          <w:ins w:id="3792" w:author="Andrija Ilic" w:date="2015-09-15T11:41:00Z"/>
        </w:rPr>
        <w:pPrChange w:id="3793" w:author="Andrija Ilic" w:date="2015-09-15T11:41:00Z">
          <w:pPr>
            <w:pStyle w:val="ListParagraph"/>
          </w:pPr>
        </w:pPrChange>
      </w:pPr>
      <w:ins w:id="3794" w:author="Andrija Ilic" w:date="2015-09-15T11:41: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p>
    <w:p w14:paraId="72C5B84A" w14:textId="61E82F4D" w:rsidR="00143570" w:rsidRDefault="001F09B9" w:rsidP="001F09B9">
      <w:pPr>
        <w:pStyle w:val="ListParagraph"/>
        <w:ind w:left="786"/>
        <w:rPr>
          <w:ins w:id="3795" w:author="Andrija Ilic" w:date="2015-09-07T19:19:00Z"/>
        </w:rPr>
        <w:pPrChange w:id="3796" w:author="Andrija Ilic" w:date="2015-09-15T11:41:00Z">
          <w:pPr>
            <w:pStyle w:val="ListParagraph"/>
          </w:pPr>
        </w:pPrChange>
      </w:pPr>
      <w:ins w:id="3797" w:author="Andrija Ilic" w:date="2015-09-15T11:41:00Z">
        <w:r>
          <w:t xml:space="preserve"> </w:t>
        </w:r>
      </w:ins>
    </w:p>
    <w:p w14:paraId="5EE92CE9" w14:textId="2E4F909C" w:rsidR="00143570" w:rsidRPr="00F90BCA" w:rsidRDefault="003629B8">
      <w:pPr>
        <w:pStyle w:val="ListParagraph"/>
        <w:jc w:val="center"/>
        <w:rPr>
          <w:ins w:id="3798" w:author="Andrija Ilic" w:date="2015-09-07T19:19:00Z"/>
        </w:rPr>
        <w:pPrChange w:id="3799" w:author="Andrija Ilic" w:date="2015-09-08T21:42:00Z">
          <w:pPr>
            <w:pStyle w:val="ListParagraph"/>
          </w:pPr>
        </w:pPrChange>
      </w:pPr>
      <w:ins w:id="3800" w:author="Andrija Ilic" w:date="2015-09-08T19:46:00Z">
        <w:r>
          <w:object w:dxaOrig="6855" w:dyaOrig="4680" w14:anchorId="126D0F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34pt" o:ole="">
              <v:imagedata r:id="rId37" o:title=""/>
            </v:shape>
            <o:OLEObject Type="Embed" ProgID="Visio.Drawing.15" ShapeID="_x0000_i1028" DrawAspect="Content" ObjectID="_1503839392" r:id="rId38"/>
          </w:object>
        </w:r>
      </w:ins>
    </w:p>
    <w:p w14:paraId="15F2D5D1" w14:textId="69139BFB" w:rsidR="00370876" w:rsidRPr="00F6125F" w:rsidRDefault="00370876">
      <w:pPr>
        <w:pStyle w:val="ListParagraph"/>
        <w:jc w:val="center"/>
        <w:rPr>
          <w:ins w:id="3801" w:author="Andrija Ilic" w:date="2015-09-08T21:36:00Z"/>
        </w:rPr>
        <w:pPrChange w:id="3802" w:author="Andrija Ilic" w:date="2015-09-08T21:42:00Z">
          <w:pPr>
            <w:pStyle w:val="ListParagraph"/>
          </w:pPr>
        </w:pPrChange>
      </w:pPr>
      <w:ins w:id="3803" w:author="Andrija Ilic" w:date="2015-09-08T21:36:00Z">
        <w:r>
          <w:t xml:space="preserve">Дијаграм 3. Случај коришћења: </w:t>
        </w:r>
      </w:ins>
      <w:ins w:id="3804" w:author="Andrija Ilic" w:date="2015-09-08T21:37:00Z">
        <w:r>
          <w:rPr>
            <w:lang w:val="sr-Cyrl-RS"/>
          </w:rPr>
          <w:t>Регистрација</w:t>
        </w:r>
      </w:ins>
      <w:ins w:id="3805" w:author="Andrija Ilic" w:date="2015-09-08T21:36:00Z">
        <w:r>
          <w:t xml:space="preserve"> корисника</w:t>
        </w:r>
      </w:ins>
    </w:p>
    <w:p w14:paraId="326CBF5C" w14:textId="77777777" w:rsidR="00143570" w:rsidRDefault="00143570" w:rsidP="00143570">
      <w:pPr>
        <w:rPr>
          <w:ins w:id="3806" w:author="Andrija Ilic" w:date="2015-09-07T19:19:00Z"/>
          <w:b/>
        </w:rPr>
      </w:pPr>
      <w:ins w:id="3807" w:author="Andrija Ilic" w:date="2015-09-07T19:19:00Z">
        <w:r>
          <w:rPr>
            <w:b/>
          </w:rPr>
          <w:t>Алтернативни сценарио:</w:t>
        </w:r>
      </w:ins>
    </w:p>
    <w:p w14:paraId="2AD9FACF" w14:textId="6D6CC0F2" w:rsidR="00143570" w:rsidRPr="00AA54B0" w:rsidRDefault="00143570" w:rsidP="00AA54B0">
      <w:pPr>
        <w:pStyle w:val="ListParagraph"/>
        <w:numPr>
          <w:ilvl w:val="1"/>
          <w:numId w:val="59"/>
        </w:numPr>
        <w:rPr>
          <w:ins w:id="3808" w:author="Andrija Ilic" w:date="2015-09-07T19:22:00Z"/>
          <w:sz w:val="22"/>
          <w:rPrChange w:id="3809" w:author="Andrija Ilic" w:date="2015-09-15T11:49:00Z">
            <w:rPr>
              <w:ins w:id="3810" w:author="Andrija Ilic" w:date="2015-09-07T19:22:00Z"/>
            </w:rPr>
          </w:rPrChange>
        </w:rPr>
        <w:pPrChange w:id="3811" w:author="Andrija Ilic" w:date="2015-09-15T11:49:00Z">
          <w:pPr/>
        </w:pPrChange>
      </w:pPr>
      <w:ins w:id="3812" w:author="Andrija Ilic" w:date="2015-09-07T19:21:00Z">
        <w:r w:rsidRPr="00AA54B0">
          <w:rPr>
            <w:sz w:val="22"/>
            <w:rPrChange w:id="3813" w:author="Andrija Ilic" w:date="2015-09-15T11:49:00Z">
              <w:rPr/>
            </w:rPrChange>
          </w:rPr>
          <w:t>Уколико систем не м</w:t>
        </w:r>
        <w:r w:rsidRPr="00AA54B0">
          <w:rPr>
            <w:sz w:val="22"/>
            <w:lang w:val="sr-Cyrl-RS"/>
            <w:rPrChange w:id="3814" w:author="Andrija Ilic" w:date="2015-09-15T11:49:00Z">
              <w:rPr>
                <w:lang w:val="sr-Cyrl-RS"/>
              </w:rPr>
            </w:rPrChange>
          </w:rPr>
          <w:t>о</w:t>
        </w:r>
        <w:r w:rsidRPr="00AA54B0">
          <w:rPr>
            <w:sz w:val="22"/>
            <w:rPrChange w:id="3815" w:author="Andrija Ilic" w:date="2015-09-15T11:49:00Z">
              <w:rPr/>
            </w:rPrChange>
          </w:rPr>
          <w:t>же да региструје к</w:t>
        </w:r>
        <w:r w:rsidRPr="00AA54B0">
          <w:rPr>
            <w:sz w:val="22"/>
            <w:lang w:val="sr-Cyrl-RS"/>
            <w:rPrChange w:id="3816" w:author="Andrija Ilic" w:date="2015-09-15T11:49:00Z">
              <w:rPr>
                <w:lang w:val="sr-Cyrl-RS"/>
              </w:rPr>
            </w:rPrChange>
          </w:rPr>
          <w:t>о</w:t>
        </w:r>
        <w:r w:rsidRPr="00AA54B0">
          <w:rPr>
            <w:sz w:val="22"/>
            <w:rPrChange w:id="3817" w:author="Andrija Ilic" w:date="2015-09-15T11:49:00Z">
              <w:rPr/>
            </w:rPrChange>
          </w:rPr>
          <w:t>рисника, приказује к</w:t>
        </w:r>
        <w:r w:rsidRPr="00AA54B0">
          <w:rPr>
            <w:sz w:val="22"/>
            <w:lang w:val="sr-Cyrl-RS"/>
            <w:rPrChange w:id="3818" w:author="Andrija Ilic" w:date="2015-09-15T11:49:00Z">
              <w:rPr>
                <w:lang w:val="sr-Cyrl-RS"/>
              </w:rPr>
            </w:rPrChange>
          </w:rPr>
          <w:t>о</w:t>
        </w:r>
        <w:r w:rsidRPr="00AA54B0">
          <w:rPr>
            <w:sz w:val="22"/>
            <w:rPrChange w:id="3819" w:author="Andrija Ilic" w:date="2015-09-15T11:49:00Z">
              <w:rPr/>
            </w:rPrChange>
          </w:rPr>
          <w:t>риснику п</w:t>
        </w:r>
        <w:r w:rsidRPr="00AA54B0">
          <w:rPr>
            <w:sz w:val="22"/>
            <w:lang w:val="sr-Cyrl-RS"/>
            <w:rPrChange w:id="3820" w:author="Andrija Ilic" w:date="2015-09-15T11:49:00Z">
              <w:rPr>
                <w:lang w:val="sr-Cyrl-RS"/>
              </w:rPr>
            </w:rPrChange>
          </w:rPr>
          <w:t>о</w:t>
        </w:r>
        <w:r w:rsidRPr="00AA54B0">
          <w:rPr>
            <w:sz w:val="22"/>
            <w:rPrChange w:id="3821" w:author="Andrija Ilic" w:date="2015-09-15T11:49:00Z">
              <w:rPr/>
            </w:rPrChange>
          </w:rPr>
          <w:t>руку да не м</w:t>
        </w:r>
        <w:r w:rsidRPr="00AA54B0">
          <w:rPr>
            <w:sz w:val="22"/>
            <w:lang w:val="sr-Cyrl-RS"/>
            <w:rPrChange w:id="3822" w:author="Andrija Ilic" w:date="2015-09-15T11:49:00Z">
              <w:rPr>
                <w:lang w:val="sr-Cyrl-RS"/>
              </w:rPr>
            </w:rPrChange>
          </w:rPr>
          <w:t>о</w:t>
        </w:r>
        <w:r w:rsidRPr="00AA54B0">
          <w:rPr>
            <w:sz w:val="22"/>
            <w:rPrChange w:id="3823" w:author="Andrija Ilic" w:date="2015-09-15T11:49:00Z">
              <w:rPr/>
            </w:rPrChange>
          </w:rPr>
          <w:t>же да га региструје (ИА). Прекида се изврше</w:t>
        </w:r>
        <w:r w:rsidRPr="00AA54B0">
          <w:rPr>
            <w:sz w:val="22"/>
            <w:lang w:val="sr-Cyrl-RS"/>
            <w:rPrChange w:id="3824" w:author="Andrija Ilic" w:date="2015-09-15T11:49:00Z">
              <w:rPr>
                <w:lang w:val="sr-Cyrl-RS"/>
              </w:rPr>
            </w:rPrChange>
          </w:rPr>
          <w:t>њ</w:t>
        </w:r>
        <w:r w:rsidRPr="00AA54B0">
          <w:rPr>
            <w:sz w:val="22"/>
            <w:rPrChange w:id="3825" w:author="Andrija Ilic" w:date="2015-09-15T11:49:00Z">
              <w:rPr/>
            </w:rPrChange>
          </w:rPr>
          <w:t>е сценарија.</w:t>
        </w:r>
      </w:ins>
    </w:p>
    <w:p w14:paraId="6ECAA749" w14:textId="0BB4341A" w:rsidR="00072961" w:rsidRDefault="00EE782D">
      <w:pPr>
        <w:ind w:left="720"/>
        <w:jc w:val="center"/>
        <w:rPr>
          <w:ins w:id="3826" w:author="Andrija Ilic" w:date="2015-09-08T19:44:00Z"/>
          <w:sz w:val="22"/>
        </w:rPr>
        <w:pPrChange w:id="3827" w:author="Andrija Ilic" w:date="2015-09-08T21:42:00Z">
          <w:pPr/>
        </w:pPrChange>
      </w:pPr>
      <w:ins w:id="3828" w:author="Andrija Ilic" w:date="2015-09-08T19:44:00Z">
        <w:r>
          <w:object w:dxaOrig="7305" w:dyaOrig="4095" w14:anchorId="71D1764C">
            <v:shape id="_x0000_i1029" type="#_x0000_t75" style="width:365.25pt;height:204.75pt" o:ole="">
              <v:imagedata r:id="rId39" o:title=""/>
            </v:shape>
            <o:OLEObject Type="Embed" ProgID="Visio.Drawing.15" ShapeID="_x0000_i1029" DrawAspect="Content" ObjectID="_1503839393" r:id="rId40"/>
          </w:object>
        </w:r>
      </w:ins>
    </w:p>
    <w:p w14:paraId="2184F60A" w14:textId="04DFA844" w:rsidR="00370876" w:rsidRPr="00293429" w:rsidRDefault="00370876">
      <w:pPr>
        <w:jc w:val="center"/>
        <w:rPr>
          <w:ins w:id="3829" w:author="Andrija Ilic" w:date="2015-09-08T21:37:00Z"/>
        </w:rPr>
        <w:pPrChange w:id="3830" w:author="Andrija Ilic" w:date="2015-09-08T21:42:00Z">
          <w:pPr>
            <w:pStyle w:val="ListParagraph"/>
          </w:pPr>
        </w:pPrChange>
      </w:pPr>
      <w:ins w:id="3831" w:author="Andrija Ilic" w:date="2015-09-08T21:37:00Z">
        <w:r>
          <w:t xml:space="preserve">Дијаграм </w:t>
        </w:r>
        <w:r w:rsidRPr="00B622AE">
          <w:rPr>
            <w:lang w:val="sr-Cyrl-RS"/>
          </w:rPr>
          <w:t>4</w:t>
        </w:r>
        <w:r>
          <w:t xml:space="preserve">. Случај коришћења: </w:t>
        </w:r>
        <w:r w:rsidRPr="00B622AE">
          <w:rPr>
            <w:lang w:val="sr-Cyrl-RS"/>
          </w:rPr>
          <w:t>Регистрација</w:t>
        </w:r>
        <w:r>
          <w:t xml:space="preserve"> корисника</w:t>
        </w:r>
        <w:r w:rsidRPr="00B622AE">
          <w:rPr>
            <w:lang w:val="sr-Cyrl-RS"/>
          </w:rPr>
          <w:t xml:space="preserve"> </w:t>
        </w:r>
      </w:ins>
      <w:ins w:id="3832" w:author="Andrija Ilic" w:date="2015-09-08T21:38:00Z">
        <w:r w:rsidRPr="00B622AE">
          <w:rPr>
            <w:lang w:val="sr-Cyrl-RS"/>
          </w:rPr>
          <w:t xml:space="preserve">- </w:t>
        </w:r>
      </w:ins>
      <w:ins w:id="3833" w:author="Andrija Ilic" w:date="2015-09-08T21:37:00Z">
        <w:r>
          <w:t>алтернативни сценарио</w:t>
        </w:r>
      </w:ins>
    </w:p>
    <w:p w14:paraId="0777A760" w14:textId="529C3836" w:rsidR="00143570" w:rsidRDefault="00143570">
      <w:pPr>
        <w:ind w:left="720"/>
        <w:rPr>
          <w:ins w:id="3834" w:author="Andrija Ilic" w:date="2015-09-07T19:24:00Z"/>
          <w:sz w:val="22"/>
          <w:lang w:val="sr-Cyrl-RS"/>
        </w:rPr>
        <w:pPrChange w:id="3835" w:author="Andrija Ilic" w:date="2015-09-07T19:22:00Z">
          <w:pPr/>
        </w:pPrChange>
      </w:pPr>
      <w:ins w:id="3836" w:author="Andrija Ilic" w:date="2015-09-07T19:22:00Z">
        <w:r>
          <w:rPr>
            <w:sz w:val="22"/>
          </w:rPr>
          <w:t xml:space="preserve">4.1 </w:t>
        </w:r>
        <w:r>
          <w:rPr>
            <w:sz w:val="22"/>
            <w:lang w:val="sr-Cyrl-RS"/>
          </w:rPr>
          <w:t>Уколико активациони линк није валидан систем приказује поруку о неуспешној активацији (ИА). Прекида се извршење сценарија.</w:t>
        </w:r>
      </w:ins>
    </w:p>
    <w:p w14:paraId="79F16FCF" w14:textId="036DD3B7" w:rsidR="00E261DF" w:rsidRPr="00143570" w:rsidRDefault="004254B7">
      <w:pPr>
        <w:ind w:left="720"/>
        <w:jc w:val="center"/>
        <w:rPr>
          <w:ins w:id="3837" w:author="Andrija Ilic" w:date="2015-09-07T19:21:00Z"/>
          <w:sz w:val="22"/>
          <w:rPrChange w:id="3838" w:author="Andrija Ilic" w:date="2015-09-07T19:22:00Z">
            <w:rPr>
              <w:ins w:id="3839" w:author="Andrija Ilic" w:date="2015-09-07T19:21:00Z"/>
            </w:rPr>
          </w:rPrChange>
        </w:rPr>
        <w:pPrChange w:id="3840" w:author="Andrija Ilic" w:date="2015-09-08T21:42:00Z">
          <w:pPr/>
        </w:pPrChange>
      </w:pPr>
      <w:ins w:id="3841" w:author="Andrija Ilic" w:date="2015-09-08T19:47:00Z">
        <w:r>
          <w:object w:dxaOrig="7305" w:dyaOrig="4095" w14:anchorId="676AB34F">
            <v:shape id="_x0000_i1030" type="#_x0000_t75" style="width:365.25pt;height:204.75pt" o:ole="">
              <v:imagedata r:id="rId41" o:title=""/>
            </v:shape>
            <o:OLEObject Type="Embed" ProgID="Visio.Drawing.15" ShapeID="_x0000_i1030" DrawAspect="Content" ObjectID="_1503839394" r:id="rId42"/>
          </w:object>
        </w:r>
      </w:ins>
    </w:p>
    <w:p w14:paraId="7D19BFCC" w14:textId="2F5C9E05" w:rsidR="00370876" w:rsidRPr="00293429" w:rsidRDefault="00370876">
      <w:pPr>
        <w:jc w:val="center"/>
        <w:rPr>
          <w:ins w:id="3842" w:author="Andrija Ilic" w:date="2015-09-08T21:38:00Z"/>
        </w:rPr>
        <w:pPrChange w:id="3843" w:author="Andrija Ilic" w:date="2015-09-08T21:42:00Z">
          <w:pPr>
            <w:pStyle w:val="ListParagraph"/>
          </w:pPr>
        </w:pPrChange>
      </w:pPr>
      <w:ins w:id="3844" w:author="Andrija Ilic" w:date="2015-09-08T21:38:00Z">
        <w:r>
          <w:t xml:space="preserve">Дијаграм </w:t>
        </w:r>
        <w:r w:rsidRPr="00B622AE">
          <w:rPr>
            <w:lang w:val="sr-Cyrl-RS"/>
          </w:rPr>
          <w:t>5</w:t>
        </w:r>
        <w:r>
          <w:t xml:space="preserve">. Случај коришћења: </w:t>
        </w:r>
        <w:r w:rsidRPr="00B622AE">
          <w:rPr>
            <w:lang w:val="sr-Cyrl-RS"/>
          </w:rPr>
          <w:t>Регистрација</w:t>
        </w:r>
        <w:r>
          <w:t xml:space="preserve"> корисника</w:t>
        </w:r>
        <w:r w:rsidRPr="00B622AE">
          <w:rPr>
            <w:lang w:val="sr-Cyrl-RS"/>
          </w:rPr>
          <w:t xml:space="preserve"> - </w:t>
        </w:r>
        <w:r>
          <w:t>алтернативни сценарио</w:t>
        </w:r>
      </w:ins>
    </w:p>
    <w:p w14:paraId="2260F813" w14:textId="77777777" w:rsidR="00370876" w:rsidRDefault="00370876" w:rsidP="00E261DF">
      <w:pPr>
        <w:rPr>
          <w:ins w:id="3845" w:author="Andrija Ilic" w:date="2015-09-08T21:38:00Z"/>
          <w:b/>
        </w:rPr>
      </w:pPr>
    </w:p>
    <w:p w14:paraId="22132EA2" w14:textId="5C09235A" w:rsidR="00E261DF" w:rsidRDefault="00E261DF" w:rsidP="00E261DF">
      <w:pPr>
        <w:rPr>
          <w:ins w:id="3846" w:author="Andrija Ilic" w:date="2015-09-07T19:23:00Z"/>
          <w:b/>
        </w:rPr>
      </w:pPr>
      <w:ins w:id="3847" w:author="Andrija Ilic" w:date="2015-09-07T19:23:00Z">
        <w:r>
          <w:rPr>
            <w:b/>
          </w:rPr>
          <w:t>ДС</w:t>
        </w:r>
      </w:ins>
      <w:ins w:id="3848" w:author="Andrija Ilic" w:date="2015-09-07T19:24:00Z">
        <w:r>
          <w:rPr>
            <w:b/>
          </w:rPr>
          <w:t>2</w:t>
        </w:r>
      </w:ins>
      <w:ins w:id="3849" w:author="Andrija Ilic" w:date="2015-09-07T19:23:00Z">
        <w:r w:rsidRPr="003B30B1">
          <w:rPr>
            <w:b/>
          </w:rPr>
          <w:t>: Дијаграм секвенци за случај коришћења</w:t>
        </w:r>
        <w:r>
          <w:rPr>
            <w:b/>
          </w:rPr>
          <w:t>: Измена података о кориснику</w:t>
        </w:r>
      </w:ins>
    </w:p>
    <w:p w14:paraId="54F0C023" w14:textId="77777777" w:rsidR="00E261DF" w:rsidRDefault="00E261DF" w:rsidP="00E261DF">
      <w:pPr>
        <w:rPr>
          <w:ins w:id="3850" w:author="Andrija Ilic" w:date="2015-09-07T19:23:00Z"/>
          <w:b/>
        </w:rPr>
      </w:pPr>
      <w:ins w:id="3851" w:author="Andrija Ilic" w:date="2015-09-07T19:23:00Z">
        <w:r>
          <w:rPr>
            <w:b/>
          </w:rPr>
          <w:t>Основни сценарио СК</w:t>
        </w:r>
      </w:ins>
    </w:p>
    <w:p w14:paraId="4A541C2B" w14:textId="77777777" w:rsidR="00223837" w:rsidRDefault="00223837" w:rsidP="00223837">
      <w:pPr>
        <w:pStyle w:val="ListParagraph"/>
        <w:numPr>
          <w:ilvl w:val="0"/>
          <w:numId w:val="35"/>
        </w:numPr>
        <w:rPr>
          <w:ins w:id="3852" w:author="Andrija Ilic" w:date="2015-09-15T12:02:00Z"/>
        </w:rPr>
      </w:pPr>
      <w:ins w:id="3853" w:author="Andrija Ilic" w:date="2015-09-15T12:0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4FB249C2" w14:textId="479FA0CA" w:rsidR="00E261DF" w:rsidRPr="00C05F3F" w:rsidRDefault="000E5940" w:rsidP="00E261DF">
      <w:pPr>
        <w:pStyle w:val="ListParagraph"/>
        <w:numPr>
          <w:ilvl w:val="0"/>
          <w:numId w:val="35"/>
        </w:numPr>
        <w:rPr>
          <w:ins w:id="3854" w:author="Andrija Ilic" w:date="2015-09-07T19:23:00Z"/>
        </w:rPr>
      </w:pPr>
      <w:ins w:id="3855" w:author="Andrija Ilic" w:date="2015-09-08T19:50:00Z">
        <w:r>
          <w:t xml:space="preserve">Систем </w:t>
        </w:r>
        <w:r w:rsidRPr="00F81F28">
          <w:rPr>
            <w:u w:val="single"/>
          </w:rPr>
          <w:t>приказује</w:t>
        </w:r>
        <w:r>
          <w:t xml:space="preserve"> корисник</w:t>
        </w:r>
        <w:r>
          <w:rPr>
            <w:lang w:val="sr-Cyrl-RS"/>
          </w:rPr>
          <w:t>а</w:t>
        </w:r>
        <w:r>
          <w:t xml:space="preserve"> са измењеним подацима</w:t>
        </w:r>
      </w:ins>
      <w:ins w:id="3856" w:author="Andrija Ilic" w:date="2015-09-07T19:23:00Z">
        <w:r w:rsidR="00E261DF">
          <w:t>.</w:t>
        </w:r>
      </w:ins>
      <w:ins w:id="3857" w:author="Andrija Ilic" w:date="2015-09-07T19:25:00Z">
        <w:r w:rsidR="00E261DF">
          <w:t xml:space="preserve"> </w:t>
        </w:r>
      </w:ins>
      <w:ins w:id="3858" w:author="Andrija Ilic" w:date="2015-09-07T19:23:00Z">
        <w:r w:rsidR="00E261DF">
          <w:t>(ИА)</w:t>
        </w:r>
      </w:ins>
    </w:p>
    <w:p w14:paraId="5352FBF6" w14:textId="4D510A37" w:rsidR="000E5940" w:rsidRDefault="002E71F6">
      <w:pPr>
        <w:jc w:val="center"/>
        <w:rPr>
          <w:ins w:id="3859" w:author="Andrija Ilic" w:date="2015-09-08T19:51:00Z"/>
          <w:b/>
        </w:rPr>
        <w:pPrChange w:id="3860" w:author="Andrija Ilic" w:date="2015-09-08T21:42:00Z">
          <w:pPr/>
        </w:pPrChange>
      </w:pPr>
      <w:ins w:id="3861" w:author="Andrija Ilic" w:date="2015-09-08T19:52:00Z">
        <w:r>
          <w:object w:dxaOrig="7410" w:dyaOrig="4095" w14:anchorId="1B956504">
            <v:shape id="_x0000_i1031" type="#_x0000_t75" style="width:370.5pt;height:204.75pt" o:ole="">
              <v:imagedata r:id="rId43" o:title=""/>
            </v:shape>
            <o:OLEObject Type="Embed" ProgID="Visio.Drawing.15" ShapeID="_x0000_i1031" DrawAspect="Content" ObjectID="_1503839395" r:id="rId44"/>
          </w:object>
        </w:r>
      </w:ins>
    </w:p>
    <w:p w14:paraId="61FA71F1" w14:textId="2360C118" w:rsidR="00370876" w:rsidRPr="00370876" w:rsidRDefault="00370876">
      <w:pPr>
        <w:pStyle w:val="ListParagraph"/>
        <w:jc w:val="center"/>
        <w:rPr>
          <w:ins w:id="3862" w:author="Andrija Ilic" w:date="2015-09-08T21:39:00Z"/>
          <w:lang w:val="sr-Cyrl-RS"/>
          <w:rPrChange w:id="3863" w:author="Andrija Ilic" w:date="2015-09-08T21:39:00Z">
            <w:rPr>
              <w:ins w:id="3864" w:author="Andrija Ilic" w:date="2015-09-08T21:39:00Z"/>
            </w:rPr>
          </w:rPrChange>
        </w:rPr>
        <w:pPrChange w:id="3865" w:author="Andrija Ilic" w:date="2015-09-08T21:42:00Z">
          <w:pPr>
            <w:pStyle w:val="ListParagraph"/>
          </w:pPr>
        </w:pPrChange>
      </w:pPr>
      <w:ins w:id="3866" w:author="Andrija Ilic" w:date="2015-09-08T21:39:00Z">
        <w:r>
          <w:t xml:space="preserve">Дијаграм </w:t>
        </w:r>
        <w:r>
          <w:rPr>
            <w:lang w:val="sr-Cyrl-RS"/>
          </w:rPr>
          <w:t>6</w:t>
        </w:r>
        <w:r>
          <w:t xml:space="preserve">. Случај коришћења: </w:t>
        </w:r>
        <w:r>
          <w:rPr>
            <w:lang w:val="sr-Cyrl-RS"/>
          </w:rPr>
          <w:t>Измена података о</w:t>
        </w:r>
        <w:r>
          <w:t xml:space="preserve"> </w:t>
        </w:r>
        <w:r>
          <w:rPr>
            <w:lang w:val="sr-Cyrl-RS"/>
          </w:rPr>
          <w:t>кориснику</w:t>
        </w:r>
      </w:ins>
    </w:p>
    <w:p w14:paraId="14041713" w14:textId="77777777" w:rsidR="00E261DF" w:rsidRDefault="00E261DF" w:rsidP="00E261DF">
      <w:pPr>
        <w:rPr>
          <w:ins w:id="3867" w:author="Andrija Ilic" w:date="2015-09-07T19:23:00Z"/>
          <w:b/>
        </w:rPr>
      </w:pPr>
      <w:ins w:id="3868" w:author="Andrija Ilic" w:date="2015-09-07T19:23:00Z">
        <w:r>
          <w:rPr>
            <w:b/>
          </w:rPr>
          <w:t>Алтернативни сценарио:</w:t>
        </w:r>
      </w:ins>
    </w:p>
    <w:p w14:paraId="7BF5F097" w14:textId="6DD7F8AE" w:rsidR="00E261DF" w:rsidRDefault="002E71F6">
      <w:pPr>
        <w:ind w:firstLine="720"/>
        <w:rPr>
          <w:ins w:id="3869" w:author="Andrija Ilic" w:date="2015-09-07T19:23:00Z"/>
        </w:rPr>
        <w:pPrChange w:id="3870" w:author="Andrija Ilic" w:date="2015-09-07T19:25:00Z">
          <w:pPr/>
        </w:pPrChange>
      </w:pPr>
      <w:ins w:id="3871" w:author="Andrija Ilic" w:date="2015-09-07T19:23:00Z">
        <w:r>
          <w:t>2</w:t>
        </w:r>
        <w:r w:rsidR="00E261DF">
          <w:t xml:space="preserve">.1 </w:t>
        </w:r>
      </w:ins>
      <w:ins w:id="3872" w:author="Andrija Ilic" w:date="2015-09-07T19:25:00Z">
        <w:r w:rsidR="00E261DF">
          <w:t xml:space="preserve">Систем </w:t>
        </w:r>
        <w:r w:rsidR="00E261DF" w:rsidRPr="00F81F28">
          <w:rPr>
            <w:u w:val="single"/>
          </w:rPr>
          <w:t>приказ</w:t>
        </w:r>
      </w:ins>
      <w:ins w:id="3873" w:author="Andrija Ilic" w:date="2015-09-15T14:53:00Z">
        <w:r w:rsidR="007339A9">
          <w:rPr>
            <w:u w:val="single"/>
            <w:lang w:val="sr-Cyrl-RS"/>
          </w:rPr>
          <w:t>у</w:t>
        </w:r>
      </w:ins>
      <w:ins w:id="3874" w:author="Andrija Ilic" w:date="2015-09-07T19:25:00Z">
        <w:r w:rsidR="00E261DF" w:rsidRPr="00F81F28">
          <w:rPr>
            <w:u w:val="single"/>
          </w:rPr>
          <w:t xml:space="preserve">је </w:t>
        </w:r>
        <w:r w:rsidR="00E261DF">
          <w:t>поруку о грешци при измени података за корисника. (ИА) Прекида се извршење.</w:t>
        </w:r>
      </w:ins>
    </w:p>
    <w:p w14:paraId="0DC9C998" w14:textId="5DD5B322" w:rsidR="00E261DF" w:rsidRDefault="002A75B9">
      <w:pPr>
        <w:jc w:val="center"/>
        <w:rPr>
          <w:ins w:id="3875" w:author="Andrija Ilic" w:date="2015-09-07T19:26:00Z"/>
          <w:b/>
        </w:rPr>
        <w:pPrChange w:id="3876" w:author="Andrija Ilic" w:date="2015-09-08T21:41:00Z">
          <w:pPr/>
        </w:pPrChange>
      </w:pPr>
      <w:ins w:id="3877" w:author="Andrija Ilic" w:date="2015-09-08T19:54:00Z">
        <w:r>
          <w:object w:dxaOrig="7410" w:dyaOrig="4095" w14:anchorId="737B576C">
            <v:shape id="_x0000_i1032" type="#_x0000_t75" style="width:370.5pt;height:204.75pt" o:ole="">
              <v:imagedata r:id="rId45" o:title=""/>
            </v:shape>
            <o:OLEObject Type="Embed" ProgID="Visio.Drawing.15" ShapeID="_x0000_i1032" DrawAspect="Content" ObjectID="_1503839396" r:id="rId46"/>
          </w:object>
        </w:r>
      </w:ins>
    </w:p>
    <w:p w14:paraId="0C08A93C" w14:textId="1B263234" w:rsidR="00370876" w:rsidRPr="00293429" w:rsidRDefault="00370876">
      <w:pPr>
        <w:jc w:val="center"/>
        <w:rPr>
          <w:ins w:id="3878" w:author="Andrija Ilic" w:date="2015-09-08T21:39:00Z"/>
        </w:rPr>
        <w:pPrChange w:id="3879" w:author="Andrija Ilic" w:date="2015-09-08T21:41:00Z">
          <w:pPr>
            <w:pStyle w:val="ListParagraph"/>
          </w:pPr>
        </w:pPrChange>
      </w:pPr>
      <w:ins w:id="3880" w:author="Andrija Ilic" w:date="2015-09-08T21:39:00Z">
        <w:r>
          <w:t xml:space="preserve">Дијаграм </w:t>
        </w:r>
        <w:r w:rsidRPr="00B622AE">
          <w:rPr>
            <w:lang w:val="sr-Cyrl-RS"/>
          </w:rPr>
          <w:t>7</w:t>
        </w:r>
        <w:r>
          <w:t xml:space="preserve">. Случај коришћења: </w:t>
        </w:r>
        <w:r w:rsidRPr="00B622AE">
          <w:rPr>
            <w:lang w:val="sr-Cyrl-RS"/>
          </w:rPr>
          <w:t>Измена података о</w:t>
        </w:r>
        <w:r>
          <w:t xml:space="preserve"> корисник</w:t>
        </w:r>
        <w:r w:rsidRPr="00B622AE">
          <w:rPr>
            <w:lang w:val="sr-Cyrl-RS"/>
          </w:rPr>
          <w:t xml:space="preserve">у - </w:t>
        </w:r>
        <w:r>
          <w:t>алтернативни сценарио</w:t>
        </w:r>
      </w:ins>
    </w:p>
    <w:p w14:paraId="2177FFB7" w14:textId="77777777" w:rsidR="00CB3471" w:rsidRDefault="00CB3471" w:rsidP="00E261DF">
      <w:pPr>
        <w:rPr>
          <w:ins w:id="3881" w:author="Andrija Ilic" w:date="2015-09-09T20:43:00Z"/>
          <w:b/>
        </w:rPr>
      </w:pPr>
    </w:p>
    <w:p w14:paraId="60CFF7FC" w14:textId="2BD16269" w:rsidR="00E261DF" w:rsidRDefault="00E261DF" w:rsidP="00E261DF">
      <w:pPr>
        <w:rPr>
          <w:ins w:id="3882" w:author="Andrija Ilic" w:date="2015-09-07T19:26:00Z"/>
          <w:b/>
        </w:rPr>
      </w:pPr>
      <w:ins w:id="3883" w:author="Andrija Ilic" w:date="2015-09-07T19:26:00Z">
        <w:r>
          <w:rPr>
            <w:b/>
          </w:rPr>
          <w:t>ДС3</w:t>
        </w:r>
        <w:r w:rsidRPr="003B30B1">
          <w:rPr>
            <w:b/>
          </w:rPr>
          <w:t>: Дијаграм секвенци за случај коришћења</w:t>
        </w:r>
        <w:r>
          <w:rPr>
            <w:b/>
          </w:rPr>
          <w:t xml:space="preserve">: Преглед </w:t>
        </w:r>
        <w:r>
          <w:rPr>
            <w:b/>
            <w:lang w:val="sr-Cyrl-RS"/>
          </w:rPr>
          <w:t>активности корисника</w:t>
        </w:r>
      </w:ins>
    </w:p>
    <w:p w14:paraId="4212EA85" w14:textId="77777777" w:rsidR="00E261DF" w:rsidRDefault="00E261DF" w:rsidP="00E261DF">
      <w:pPr>
        <w:rPr>
          <w:ins w:id="3884" w:author="Andrija Ilic" w:date="2015-09-07T19:27:00Z"/>
          <w:b/>
        </w:rPr>
      </w:pPr>
      <w:ins w:id="3885" w:author="Andrija Ilic" w:date="2015-09-07T19:27:00Z">
        <w:r>
          <w:rPr>
            <w:b/>
          </w:rPr>
          <w:t>Основни сценарио СК</w:t>
        </w:r>
      </w:ins>
    </w:p>
    <w:p w14:paraId="6ABBC5F5" w14:textId="685514F5" w:rsidR="00E261DF" w:rsidRDefault="0007652C" w:rsidP="00E261DF">
      <w:pPr>
        <w:pStyle w:val="ListParagraph"/>
        <w:numPr>
          <w:ilvl w:val="0"/>
          <w:numId w:val="50"/>
        </w:numPr>
        <w:rPr>
          <w:ins w:id="3886" w:author="Andrija Ilic" w:date="2015-09-07T19:27:00Z"/>
        </w:rPr>
      </w:pPr>
      <w:ins w:id="3887" w:author="Andrija Ilic" w:date="2015-09-15T12:08: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40A63972" w14:textId="399FD89F" w:rsidR="00E261DF" w:rsidRPr="00C05F3F" w:rsidRDefault="00E261DF" w:rsidP="00E261DF">
      <w:pPr>
        <w:pStyle w:val="ListParagraph"/>
        <w:numPr>
          <w:ilvl w:val="0"/>
          <w:numId w:val="50"/>
        </w:numPr>
        <w:rPr>
          <w:ins w:id="3888" w:author="Andrija Ilic" w:date="2015-09-07T19:27:00Z"/>
        </w:rPr>
      </w:pPr>
      <w:ins w:id="3889" w:author="Andrija Ilic" w:date="2015-09-07T19:27: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 (ИА)</w:t>
        </w:r>
      </w:ins>
    </w:p>
    <w:p w14:paraId="19550229" w14:textId="578E4697" w:rsidR="0040687F" w:rsidRDefault="00AE001B">
      <w:pPr>
        <w:jc w:val="center"/>
        <w:rPr>
          <w:ins w:id="3890" w:author="Andrija Ilic" w:date="2015-09-08T20:24:00Z"/>
          <w:b/>
        </w:rPr>
        <w:pPrChange w:id="3891" w:author="Andrija Ilic" w:date="2015-09-08T21:41:00Z">
          <w:pPr/>
        </w:pPrChange>
      </w:pPr>
      <w:ins w:id="3892" w:author="Andrija Ilic" w:date="2015-09-08T20:24:00Z">
        <w:r>
          <w:object w:dxaOrig="7410" w:dyaOrig="4095" w14:anchorId="0ABEDF6E">
            <v:shape id="_x0000_i1040" type="#_x0000_t75" style="width:370.5pt;height:204.75pt" o:ole="">
              <v:imagedata r:id="rId47" o:title=""/>
            </v:shape>
            <o:OLEObject Type="Embed" ProgID="Visio.Drawing.15" ShapeID="_x0000_i1040" DrawAspect="Content" ObjectID="_1503839397" r:id="rId48"/>
          </w:object>
        </w:r>
      </w:ins>
    </w:p>
    <w:p w14:paraId="48412BB9" w14:textId="3EC9F84E" w:rsidR="00B622AE" w:rsidRPr="00293429" w:rsidRDefault="00B622AE">
      <w:pPr>
        <w:pStyle w:val="ListParagraph"/>
        <w:jc w:val="center"/>
        <w:rPr>
          <w:ins w:id="3893" w:author="Andrija Ilic" w:date="2015-09-08T21:40:00Z"/>
        </w:rPr>
        <w:pPrChange w:id="3894" w:author="Andrija Ilic" w:date="2015-09-08T21:41:00Z">
          <w:pPr>
            <w:pStyle w:val="ListParagraph"/>
          </w:pPr>
        </w:pPrChange>
      </w:pPr>
      <w:ins w:id="3895" w:author="Andrija Ilic" w:date="2015-09-08T21:40:00Z">
        <w:r>
          <w:t xml:space="preserve">Дијаграм </w:t>
        </w:r>
        <w:r>
          <w:rPr>
            <w:lang w:val="sr-Cyrl-RS"/>
          </w:rPr>
          <w:t>8</w:t>
        </w:r>
        <w:r>
          <w:t xml:space="preserve">. Случај коришћења: </w:t>
        </w:r>
        <w:r>
          <w:rPr>
            <w:lang w:val="sr-Cyrl-RS"/>
          </w:rPr>
          <w:t>Преглед активности корисника</w:t>
        </w:r>
      </w:ins>
    </w:p>
    <w:p w14:paraId="43F6A467" w14:textId="77777777" w:rsidR="00E261DF" w:rsidRDefault="00E261DF" w:rsidP="00E261DF">
      <w:pPr>
        <w:rPr>
          <w:ins w:id="3896" w:author="Andrija Ilic" w:date="2015-09-07T19:27:00Z"/>
          <w:b/>
        </w:rPr>
      </w:pPr>
      <w:ins w:id="3897" w:author="Andrija Ilic" w:date="2015-09-07T19:27:00Z">
        <w:r>
          <w:rPr>
            <w:b/>
          </w:rPr>
          <w:t>Алтернативни сценарио:</w:t>
        </w:r>
      </w:ins>
    </w:p>
    <w:p w14:paraId="6FD10DFF" w14:textId="39D59CE5" w:rsidR="00E261DF" w:rsidRDefault="00B24FCE" w:rsidP="00E261DF">
      <w:pPr>
        <w:ind w:firstLine="720"/>
        <w:rPr>
          <w:ins w:id="3898" w:author="Andrija Ilic" w:date="2015-09-07T19:27:00Z"/>
          <w:b/>
        </w:rPr>
      </w:pPr>
      <w:ins w:id="3899" w:author="Andrija Ilic" w:date="2015-09-07T19:27:00Z">
        <w:r>
          <w:t>2</w:t>
        </w:r>
        <w:r w:rsidR="00E261DF">
          <w:t xml:space="preserve">.1 Систем </w:t>
        </w:r>
        <w:r w:rsidR="00E261DF" w:rsidRPr="00F81F28">
          <w:rPr>
            <w:u w:val="single"/>
          </w:rPr>
          <w:t>приказ</w:t>
        </w:r>
      </w:ins>
      <w:ins w:id="3900" w:author="Andrija Ilic" w:date="2015-09-15T12:10:00Z">
        <w:r w:rsidR="00FF442A">
          <w:rPr>
            <w:u w:val="single"/>
            <w:lang w:val="sr-Cyrl-RS"/>
          </w:rPr>
          <w:t>у</w:t>
        </w:r>
      </w:ins>
      <w:ins w:id="3901" w:author="Andrija Ilic" w:date="2015-09-07T19:27:00Z">
        <w:r w:rsidR="00E261DF" w:rsidRPr="00F81F28">
          <w:rPr>
            <w:u w:val="single"/>
          </w:rPr>
          <w:t xml:space="preserve">је </w:t>
        </w:r>
        <w:r w:rsidR="00E261DF">
          <w:t xml:space="preserve">поруку да за дате критеријуме не постоје </w:t>
        </w:r>
        <w:r w:rsidR="00E261DF">
          <w:rPr>
            <w:lang w:val="sr-Cyrl-RS"/>
          </w:rPr>
          <w:t>активности</w:t>
        </w:r>
        <w:r w:rsidR="00E261DF">
          <w:t>. (ИА) Прекида се извршење.</w:t>
        </w:r>
      </w:ins>
    </w:p>
    <w:p w14:paraId="1597B468" w14:textId="7945513F" w:rsidR="00E261DF" w:rsidRDefault="00AE001B">
      <w:pPr>
        <w:jc w:val="center"/>
        <w:rPr>
          <w:ins w:id="3902" w:author="Andrija Ilic" w:date="2015-09-07T19:28:00Z"/>
          <w:b/>
        </w:rPr>
        <w:pPrChange w:id="3903" w:author="Andrija Ilic" w:date="2015-09-08T21:42:00Z">
          <w:pPr/>
        </w:pPrChange>
      </w:pPr>
      <w:ins w:id="3904" w:author="Andrija Ilic" w:date="2015-09-08T20:25:00Z">
        <w:r>
          <w:object w:dxaOrig="7410" w:dyaOrig="4095" w14:anchorId="2B94747B">
            <v:shape id="_x0000_i1041" type="#_x0000_t75" style="width:370.5pt;height:204.75pt" o:ole="">
              <v:imagedata r:id="rId49" o:title=""/>
            </v:shape>
            <o:OLEObject Type="Embed" ProgID="Visio.Drawing.15" ShapeID="_x0000_i1041" DrawAspect="Content" ObjectID="_1503839398" r:id="rId50"/>
          </w:object>
        </w:r>
      </w:ins>
    </w:p>
    <w:p w14:paraId="64186E46" w14:textId="6ABF0FB1" w:rsidR="00B622AE" w:rsidRPr="00293429" w:rsidRDefault="00B622AE">
      <w:pPr>
        <w:jc w:val="center"/>
        <w:rPr>
          <w:ins w:id="3905" w:author="Andrija Ilic" w:date="2015-09-08T21:41:00Z"/>
        </w:rPr>
        <w:pPrChange w:id="3906" w:author="Andrija Ilic" w:date="2015-09-08T21:41:00Z">
          <w:pPr>
            <w:pStyle w:val="ListParagraph"/>
          </w:pPr>
        </w:pPrChange>
      </w:pPr>
      <w:ins w:id="3907" w:author="Andrija Ilic" w:date="2015-09-08T21:41:00Z">
        <w:r>
          <w:t xml:space="preserve">Дијаграм </w:t>
        </w:r>
        <w:r w:rsidRPr="00B622AE">
          <w:rPr>
            <w:lang w:val="sr-Cyrl-RS"/>
          </w:rPr>
          <w:t>8</w:t>
        </w:r>
        <w:r>
          <w:t xml:space="preserve">. Случај коришћења: </w:t>
        </w:r>
        <w:r w:rsidRPr="00B622AE">
          <w:rPr>
            <w:lang w:val="sr-Cyrl-RS"/>
          </w:rPr>
          <w:t xml:space="preserve">Преглед активности корисника - </w:t>
        </w:r>
        <w:r>
          <w:t xml:space="preserve">алтернативни </w:t>
        </w:r>
        <w:r>
          <w:rPr>
            <w:lang w:val="sr-Cyrl-RS"/>
          </w:rPr>
          <w:t>с</w:t>
        </w:r>
        <w:r>
          <w:t>ценарио</w:t>
        </w:r>
      </w:ins>
    </w:p>
    <w:p w14:paraId="1399C6C8" w14:textId="77777777" w:rsidR="00CB3471" w:rsidRDefault="00CB3471" w:rsidP="00E261DF">
      <w:pPr>
        <w:rPr>
          <w:ins w:id="3908" w:author="Andrija Ilic" w:date="2015-09-09T20:43:00Z"/>
          <w:b/>
        </w:rPr>
      </w:pPr>
    </w:p>
    <w:p w14:paraId="371401D9" w14:textId="3EC403B2" w:rsidR="00E261DF" w:rsidRDefault="00E261DF" w:rsidP="00E261DF">
      <w:pPr>
        <w:rPr>
          <w:ins w:id="3909" w:author="Andrija Ilic" w:date="2015-09-07T19:28:00Z"/>
          <w:b/>
        </w:rPr>
      </w:pPr>
      <w:ins w:id="3910" w:author="Andrija Ilic" w:date="2015-09-07T19:28:00Z">
        <w:r>
          <w:rPr>
            <w:b/>
          </w:rPr>
          <w:t>ДС4</w:t>
        </w:r>
        <w:r w:rsidRPr="003B30B1">
          <w:rPr>
            <w:b/>
          </w:rPr>
          <w:t>: Дијаграм секвенци за случај коришћења</w:t>
        </w:r>
        <w:r>
          <w:rPr>
            <w:b/>
          </w:rPr>
          <w:t xml:space="preserve">: </w:t>
        </w:r>
        <w:r w:rsidRPr="003C6CC0">
          <w:rPr>
            <w:b/>
            <w:lang w:val="sr-Cyrl-RS"/>
          </w:rPr>
          <w:t>Креирање</w:t>
        </w:r>
        <w:r>
          <w:rPr>
            <w:b/>
          </w:rPr>
          <w:t xml:space="preserve"> </w:t>
        </w:r>
        <w:r>
          <w:rPr>
            <w:b/>
            <w:lang w:val="sr-Cyrl-RS"/>
          </w:rPr>
          <w:t>и измена</w:t>
        </w:r>
        <w:r w:rsidRPr="003C6CC0">
          <w:rPr>
            <w:b/>
            <w:lang w:val="sr-Cyrl-RS"/>
          </w:rPr>
          <w:t xml:space="preserve"> програм</w:t>
        </w:r>
      </w:ins>
      <w:ins w:id="3911" w:author="Andrija Ilic" w:date="2015-09-08T20:50:00Z">
        <w:r w:rsidR="00D53753">
          <w:rPr>
            <w:b/>
          </w:rPr>
          <w:t>a</w:t>
        </w:r>
      </w:ins>
    </w:p>
    <w:p w14:paraId="2B6852A7" w14:textId="77777777" w:rsidR="00E261DF" w:rsidRDefault="00E261DF" w:rsidP="00E261DF">
      <w:pPr>
        <w:rPr>
          <w:ins w:id="3912" w:author="Andrija Ilic" w:date="2015-09-07T19:28:00Z"/>
          <w:b/>
        </w:rPr>
      </w:pPr>
      <w:ins w:id="3913" w:author="Andrija Ilic" w:date="2015-09-07T19:28:00Z">
        <w:r>
          <w:rPr>
            <w:b/>
          </w:rPr>
          <w:t>Основни сценарио СК</w:t>
        </w:r>
      </w:ins>
    </w:p>
    <w:p w14:paraId="467BCC0A" w14:textId="77777777" w:rsidR="004016D9" w:rsidRPr="004016D9" w:rsidRDefault="004016D9" w:rsidP="00E261DF">
      <w:pPr>
        <w:pStyle w:val="ListParagraph"/>
        <w:numPr>
          <w:ilvl w:val="0"/>
          <w:numId w:val="51"/>
        </w:numPr>
        <w:rPr>
          <w:ins w:id="3914" w:author="Andrija Ilic" w:date="2015-09-15T12:20:00Z"/>
          <w:rPrChange w:id="3915" w:author="Andrija Ilic" w:date="2015-09-15T12:20:00Z">
            <w:rPr>
              <w:ins w:id="3916" w:author="Andrija Ilic" w:date="2015-09-15T12:20:00Z"/>
              <w:lang w:val="sr-Cyrl-RS"/>
            </w:rPr>
          </w:rPrChange>
        </w:rPr>
      </w:pPr>
      <w:ins w:id="3917" w:author="Andrija Ilic" w:date="2015-09-15T12:20: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5E4A5242" w14:textId="164F6823" w:rsidR="00E261DF" w:rsidRDefault="00E261DF" w:rsidP="00E261DF">
      <w:pPr>
        <w:pStyle w:val="ListParagraph"/>
        <w:numPr>
          <w:ilvl w:val="0"/>
          <w:numId w:val="51"/>
        </w:numPr>
        <w:rPr>
          <w:ins w:id="3918" w:author="Andrija Ilic" w:date="2015-09-07T19:28:00Z"/>
        </w:rPr>
      </w:pPr>
      <w:ins w:id="3919" w:author="Andrija Ilic" w:date="2015-09-07T19:28:00Z">
        <w:r>
          <w:rPr>
            <w:lang w:val="sr-Cyrl-RS"/>
          </w:rPr>
          <w:t xml:space="preserve">Систем </w:t>
        </w:r>
        <w:r w:rsidRPr="007268A5">
          <w:rPr>
            <w:u w:val="single"/>
            <w:lang w:val="sr-Cyrl-RS"/>
          </w:rPr>
          <w:t>приказује</w:t>
        </w:r>
        <w:r>
          <w:rPr>
            <w:lang w:val="sr-Cyrl-RS"/>
          </w:rPr>
          <w:t xml:space="preserve"> податке за одабрани програм</w:t>
        </w:r>
        <w:r>
          <w:t>. (ИА)</w:t>
        </w:r>
      </w:ins>
    </w:p>
    <w:p w14:paraId="1C59A387" w14:textId="4547A24E" w:rsidR="00E261DF" w:rsidRDefault="004016D9" w:rsidP="00E261DF">
      <w:pPr>
        <w:pStyle w:val="ListParagraph"/>
        <w:numPr>
          <w:ilvl w:val="0"/>
          <w:numId w:val="51"/>
        </w:numPr>
        <w:rPr>
          <w:ins w:id="3920" w:author="Andrija Ilic" w:date="2015-09-07T19:29:00Z"/>
        </w:rPr>
      </w:pPr>
      <w:ins w:id="3921" w:author="Andrija Ilic" w:date="2015-09-15T12:20: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31B6EADF" w14:textId="072ED6C6" w:rsidR="00E261DF" w:rsidRPr="00C05F3F" w:rsidRDefault="00E261DF">
      <w:pPr>
        <w:pStyle w:val="ListParagraph"/>
        <w:numPr>
          <w:ilvl w:val="0"/>
          <w:numId w:val="51"/>
        </w:numPr>
        <w:rPr>
          <w:ins w:id="3922" w:author="Andrija Ilic" w:date="2015-09-07T19:28:00Z"/>
        </w:rPr>
      </w:pPr>
      <w:ins w:id="3923" w:author="Andrija Ilic" w:date="2015-09-07T19:29:00Z">
        <w:r>
          <w:lastRenderedPageBreak/>
          <w:t xml:space="preserve">Систем </w:t>
        </w:r>
        <w:r w:rsidRPr="00E261DF">
          <w:rPr>
            <w:u w:val="single"/>
          </w:rPr>
          <w:t>приказује</w:t>
        </w:r>
        <w:r>
          <w:t xml:space="preserve"> </w:t>
        </w:r>
        <w:r w:rsidRPr="00E261DF">
          <w:rPr>
            <w:lang w:val="sr-Cyrl-RS"/>
          </w:rPr>
          <w:t>кориснику програм</w:t>
        </w:r>
        <w:r>
          <w:t>.</w:t>
        </w:r>
        <w:r w:rsidRPr="00E261DF">
          <w:rPr>
            <w:lang w:val="sr-Cyrl-RS"/>
          </w:rPr>
          <w:t xml:space="preserve"> </w:t>
        </w:r>
        <w:r>
          <w:t>(ИА)</w:t>
        </w:r>
      </w:ins>
    </w:p>
    <w:p w14:paraId="353F5163" w14:textId="4465CA73" w:rsidR="009164D6" w:rsidRDefault="001D778C">
      <w:pPr>
        <w:jc w:val="center"/>
        <w:rPr>
          <w:ins w:id="3924" w:author="Andrija Ilic" w:date="2015-09-08T20:56:00Z"/>
          <w:b/>
        </w:rPr>
        <w:pPrChange w:id="3925" w:author="Andrija Ilic" w:date="2015-09-08T21:42:00Z">
          <w:pPr/>
        </w:pPrChange>
      </w:pPr>
      <w:ins w:id="3926" w:author="Andrija Ilic" w:date="2015-09-08T20:56:00Z">
        <w:r>
          <w:object w:dxaOrig="7410" w:dyaOrig="4680" w14:anchorId="0B75E1D8">
            <v:shape id="_x0000_i1033" type="#_x0000_t75" style="width:370.5pt;height:234pt" o:ole="">
              <v:imagedata r:id="rId51" o:title=""/>
            </v:shape>
            <o:OLEObject Type="Embed" ProgID="Visio.Drawing.15" ShapeID="_x0000_i1033" DrawAspect="Content" ObjectID="_1503839399" r:id="rId52"/>
          </w:object>
        </w:r>
      </w:ins>
    </w:p>
    <w:p w14:paraId="5799DFE0" w14:textId="747D5640" w:rsidR="00B622AE" w:rsidRPr="00293429" w:rsidRDefault="00B622AE" w:rsidP="00B622AE">
      <w:pPr>
        <w:jc w:val="center"/>
        <w:rPr>
          <w:ins w:id="3927" w:author="Andrija Ilic" w:date="2015-09-08T21:42:00Z"/>
        </w:rPr>
      </w:pPr>
      <w:ins w:id="3928" w:author="Andrija Ilic" w:date="2015-09-08T21:42:00Z">
        <w:r>
          <w:t xml:space="preserve">Дијаграм </w:t>
        </w:r>
        <w:r>
          <w:rPr>
            <w:lang w:val="sr-Cyrl-RS"/>
          </w:rPr>
          <w:t>9</w:t>
        </w:r>
        <w:r>
          <w:t xml:space="preserve">. Случај коришћења: </w:t>
        </w:r>
      </w:ins>
      <w:ins w:id="3929" w:author="Andrija Ilic" w:date="2015-09-08T21:43:00Z">
        <w:r>
          <w:rPr>
            <w:lang w:val="sr-Cyrl-RS"/>
          </w:rPr>
          <w:t>Креирање и измена програма</w:t>
        </w:r>
      </w:ins>
    </w:p>
    <w:p w14:paraId="077611EA" w14:textId="77777777" w:rsidR="00B622AE" w:rsidRDefault="00B622AE" w:rsidP="00E261DF">
      <w:pPr>
        <w:rPr>
          <w:ins w:id="3930" w:author="Andrija Ilic" w:date="2015-09-08T21:42:00Z"/>
          <w:b/>
        </w:rPr>
      </w:pPr>
    </w:p>
    <w:p w14:paraId="6442A5C9" w14:textId="77777777" w:rsidR="00E261DF" w:rsidRDefault="00E261DF" w:rsidP="00E261DF">
      <w:pPr>
        <w:rPr>
          <w:ins w:id="3931" w:author="Andrija Ilic" w:date="2015-09-07T19:28:00Z"/>
          <w:b/>
        </w:rPr>
      </w:pPr>
      <w:ins w:id="3932" w:author="Andrija Ilic" w:date="2015-09-07T19:28:00Z">
        <w:r>
          <w:rPr>
            <w:b/>
          </w:rPr>
          <w:t>Алтернативни сценарио:</w:t>
        </w:r>
      </w:ins>
    </w:p>
    <w:p w14:paraId="07429C7D" w14:textId="56CE293C" w:rsidR="00E261DF" w:rsidRDefault="00E261DF">
      <w:pPr>
        <w:ind w:firstLine="720"/>
        <w:rPr>
          <w:ins w:id="3933" w:author="Andrija Ilic" w:date="2015-09-07T19:27:00Z"/>
          <w:b/>
        </w:rPr>
        <w:pPrChange w:id="3934" w:author="Andrija Ilic" w:date="2015-09-07T19:29:00Z">
          <w:pPr/>
        </w:pPrChange>
      </w:pPr>
      <w:ins w:id="3935" w:author="Andrija Ilic" w:date="2015-09-07T19:28:00Z">
        <w:r>
          <w:t xml:space="preserve">4.1 </w:t>
        </w:r>
      </w:ins>
      <w:ins w:id="3936" w:author="Andrija Ilic" w:date="2015-09-07T19:29:00Z">
        <w:r w:rsidR="004B1431">
          <w:t xml:space="preserve">Систем </w:t>
        </w:r>
        <w:r w:rsidR="004B1431" w:rsidRPr="00F81F28">
          <w:rPr>
            <w:u w:val="single"/>
          </w:rPr>
          <w:t>приказује</w:t>
        </w:r>
        <w:r w:rsidR="004B1431">
          <w:t xml:space="preserve"> грешку при </w:t>
        </w:r>
        <w:r w:rsidR="004B1431">
          <w:rPr>
            <w:lang w:val="sr-Cyrl-RS"/>
          </w:rPr>
          <w:t>креирању или измени програма</w:t>
        </w:r>
        <w:r w:rsidR="004B1431">
          <w:t>. (ИА)</w:t>
        </w:r>
      </w:ins>
    </w:p>
    <w:p w14:paraId="6B7D7A83" w14:textId="5C65BEB4" w:rsidR="004B1431" w:rsidRDefault="00986A42">
      <w:pPr>
        <w:jc w:val="center"/>
        <w:rPr>
          <w:ins w:id="3937" w:author="Andrija Ilic" w:date="2015-09-07T19:31:00Z"/>
          <w:b/>
        </w:rPr>
        <w:pPrChange w:id="3938" w:author="Andrija Ilic" w:date="2015-09-08T22:00:00Z">
          <w:pPr/>
        </w:pPrChange>
      </w:pPr>
      <w:ins w:id="3939" w:author="Andrija Ilic" w:date="2015-09-08T20:58:00Z">
        <w:r>
          <w:object w:dxaOrig="8311" w:dyaOrig="4095" w14:anchorId="325AB1DA">
            <v:shape id="_x0000_i1025" type="#_x0000_t75" style="width:415.5pt;height:204.75pt" o:ole="">
              <v:imagedata r:id="rId53" o:title=""/>
            </v:shape>
            <o:OLEObject Type="Embed" ProgID="Visio.Drawing.15" ShapeID="_x0000_i1025" DrawAspect="Content" ObjectID="_1503839400" r:id="rId54"/>
          </w:object>
        </w:r>
      </w:ins>
    </w:p>
    <w:p w14:paraId="6E9F9BF7" w14:textId="3DE6C275" w:rsidR="0029580C" w:rsidRPr="00293429" w:rsidRDefault="0029580C" w:rsidP="0029580C">
      <w:pPr>
        <w:jc w:val="center"/>
        <w:rPr>
          <w:ins w:id="3940" w:author="Andrija Ilic" w:date="2015-09-08T21:44:00Z"/>
        </w:rPr>
      </w:pPr>
      <w:ins w:id="3941" w:author="Andrija Ilic" w:date="2015-09-08T21:44:00Z">
        <w:r>
          <w:t xml:space="preserve">Дијаграм </w:t>
        </w:r>
        <w:r>
          <w:rPr>
            <w:lang w:val="sr-Cyrl-RS"/>
          </w:rPr>
          <w:t>10</w:t>
        </w:r>
        <w:r>
          <w:t xml:space="preserve">. Случај коришћења: </w:t>
        </w:r>
        <w:r>
          <w:rPr>
            <w:lang w:val="sr-Cyrl-RS"/>
          </w:rPr>
          <w:t>Креирање и измена програма</w:t>
        </w:r>
        <w:r w:rsidRPr="001B4145">
          <w:rPr>
            <w:lang w:val="sr-Cyrl-RS"/>
          </w:rPr>
          <w:t xml:space="preserve"> - </w:t>
        </w:r>
        <w:r>
          <w:t xml:space="preserve">алтернативни </w:t>
        </w:r>
        <w:r>
          <w:rPr>
            <w:lang w:val="sr-Cyrl-RS"/>
          </w:rPr>
          <w:t>с</w:t>
        </w:r>
        <w:r>
          <w:t>ценарио</w:t>
        </w:r>
      </w:ins>
    </w:p>
    <w:p w14:paraId="0D6B9C15" w14:textId="77777777" w:rsidR="00CB3471" w:rsidRDefault="00CB3471" w:rsidP="004B1431">
      <w:pPr>
        <w:rPr>
          <w:ins w:id="3942" w:author="Andrija Ilic" w:date="2015-09-09T20:44:00Z"/>
          <w:b/>
        </w:rPr>
      </w:pPr>
    </w:p>
    <w:p w14:paraId="033A5623" w14:textId="205D00D7" w:rsidR="004B1431" w:rsidRDefault="004B1431" w:rsidP="004B1431">
      <w:pPr>
        <w:rPr>
          <w:ins w:id="3943" w:author="Andrija Ilic" w:date="2015-09-07T19:31:00Z"/>
          <w:b/>
        </w:rPr>
      </w:pPr>
      <w:ins w:id="3944" w:author="Andrija Ilic" w:date="2015-09-07T19:31:00Z">
        <w:r>
          <w:rPr>
            <w:b/>
          </w:rPr>
          <w:t>ДС5</w:t>
        </w:r>
        <w:r w:rsidRPr="003B30B1">
          <w:rPr>
            <w:b/>
          </w:rPr>
          <w:t>: Дијаграм секвенци за случај коришћења</w:t>
        </w:r>
        <w:r>
          <w:rPr>
            <w:b/>
          </w:rPr>
          <w:t xml:space="preserve">: </w:t>
        </w:r>
        <w:r w:rsidRPr="003C6CC0">
          <w:rPr>
            <w:b/>
            <w:lang w:val="sr-Cyrl-RS"/>
          </w:rPr>
          <w:t>Пријава студената на предмет</w:t>
        </w:r>
        <w:r>
          <w:rPr>
            <w:b/>
          </w:rPr>
          <w:t xml:space="preserve"> </w:t>
        </w:r>
      </w:ins>
    </w:p>
    <w:p w14:paraId="59F0422F" w14:textId="70073AAE" w:rsidR="004B1431" w:rsidRDefault="004B1431" w:rsidP="004B1431">
      <w:pPr>
        <w:rPr>
          <w:ins w:id="3945" w:author="Andrija Ilic" w:date="2015-09-07T19:31:00Z"/>
          <w:b/>
        </w:rPr>
      </w:pPr>
      <w:ins w:id="3946" w:author="Andrija Ilic" w:date="2015-09-07T19:31:00Z">
        <w:r>
          <w:rPr>
            <w:b/>
          </w:rPr>
          <w:t>Основни сценарио СК</w:t>
        </w:r>
      </w:ins>
    </w:p>
    <w:p w14:paraId="7127DD0A" w14:textId="357917C2" w:rsidR="004B1431" w:rsidRDefault="00725537" w:rsidP="004B1431">
      <w:pPr>
        <w:pStyle w:val="ListParagraph"/>
        <w:numPr>
          <w:ilvl w:val="0"/>
          <w:numId w:val="52"/>
        </w:numPr>
        <w:rPr>
          <w:ins w:id="3947" w:author="Andrija Ilic" w:date="2015-09-07T19:31:00Z"/>
        </w:rPr>
      </w:pPr>
      <w:ins w:id="3948" w:author="Andrija Ilic" w:date="2015-09-15T12:26:00Z">
        <w:r>
          <w:lastRenderedPageBreak/>
          <w:t xml:space="preserve">Корисник </w:t>
        </w:r>
        <w:r w:rsidRPr="00AF10E0">
          <w:rPr>
            <w:u w:val="single"/>
          </w:rPr>
          <w:t>позива</w:t>
        </w:r>
        <w:r>
          <w:t xml:space="preserve"> ситем да </w:t>
        </w:r>
      </w:ins>
      <w:ins w:id="3949" w:author="Andrija Ilic" w:date="2015-09-15T12:29:00Z">
        <w:r w:rsidR="001952B5">
          <w:rPr>
            <w:u w:val="single"/>
            <w:lang w:val="sr-Cyrl-RS"/>
          </w:rPr>
          <w:t>пријави</w:t>
        </w:r>
      </w:ins>
      <w:ins w:id="3950" w:author="Andrija Ilic" w:date="2015-09-15T12:26:00Z">
        <w:r>
          <w:t xml:space="preserve"> </w:t>
        </w:r>
        <w:r>
          <w:rPr>
            <w:lang w:val="sr-Cyrl-RS"/>
          </w:rPr>
          <w:t>студенте за дати програм.</w:t>
        </w:r>
        <w:r>
          <w:t xml:space="preserve"> (АПСО)</w:t>
        </w:r>
      </w:ins>
    </w:p>
    <w:p w14:paraId="128870FA" w14:textId="79C43496" w:rsidR="004B1431" w:rsidRPr="00C05F3F" w:rsidRDefault="004B1431">
      <w:pPr>
        <w:pStyle w:val="ListParagraph"/>
        <w:numPr>
          <w:ilvl w:val="0"/>
          <w:numId w:val="52"/>
        </w:numPr>
        <w:rPr>
          <w:ins w:id="3951" w:author="Andrija Ilic" w:date="2015-09-07T19:31:00Z"/>
        </w:rPr>
      </w:pPr>
      <w:ins w:id="3952" w:author="Andrija Ilic" w:date="2015-09-07T19:32:00Z">
        <w:r>
          <w:t xml:space="preserve">Систем </w:t>
        </w:r>
        <w:r w:rsidRPr="00F81F28">
          <w:rPr>
            <w:u w:val="single"/>
          </w:rPr>
          <w:t>приказује</w:t>
        </w:r>
        <w:r>
          <w:t xml:space="preserve"> </w:t>
        </w:r>
        <w:r>
          <w:rPr>
            <w:lang w:val="sr-Cyrl-RS"/>
          </w:rPr>
          <w:t>поруку о успешности</w:t>
        </w:r>
      </w:ins>
      <w:ins w:id="3953" w:author="Andrija Ilic" w:date="2015-09-07T19:31:00Z">
        <w:r>
          <w:t>. (ИА)</w:t>
        </w:r>
      </w:ins>
    </w:p>
    <w:p w14:paraId="5FEAF686" w14:textId="6CD0845B" w:rsidR="00911471" w:rsidRDefault="0044152C">
      <w:pPr>
        <w:jc w:val="center"/>
        <w:rPr>
          <w:ins w:id="3954" w:author="Andrija Ilic" w:date="2015-09-08T20:28:00Z"/>
          <w:b/>
        </w:rPr>
        <w:pPrChange w:id="3955" w:author="Andrija Ilic" w:date="2015-09-08T21:45:00Z">
          <w:pPr/>
        </w:pPrChange>
      </w:pPr>
      <w:ins w:id="3956" w:author="Andrija Ilic" w:date="2015-09-08T20:28:00Z">
        <w:r>
          <w:object w:dxaOrig="7590" w:dyaOrig="4095" w14:anchorId="18E6E449">
            <v:shape id="_x0000_i1035" type="#_x0000_t75" style="width:379.5pt;height:204.75pt" o:ole="">
              <v:imagedata r:id="rId55" o:title=""/>
            </v:shape>
            <o:OLEObject Type="Embed" ProgID="Visio.Drawing.15" ShapeID="_x0000_i1035" DrawAspect="Content" ObjectID="_1503839401" r:id="rId56"/>
          </w:object>
        </w:r>
      </w:ins>
    </w:p>
    <w:p w14:paraId="5E247A8C" w14:textId="68C0A314" w:rsidR="00F23E75" w:rsidRPr="00293429" w:rsidRDefault="00F23E75" w:rsidP="00F23E75">
      <w:pPr>
        <w:jc w:val="center"/>
        <w:rPr>
          <w:ins w:id="3957" w:author="Andrija Ilic" w:date="2015-09-08T21:45:00Z"/>
        </w:rPr>
      </w:pPr>
      <w:ins w:id="3958" w:author="Andrija Ilic" w:date="2015-09-08T21:45:00Z">
        <w:r>
          <w:t xml:space="preserve">Дијаграм </w:t>
        </w:r>
        <w:r>
          <w:rPr>
            <w:lang w:val="sr-Cyrl-RS"/>
          </w:rPr>
          <w:t>1</w:t>
        </w:r>
        <w:r>
          <w:t xml:space="preserve">1. Случај коришћења: </w:t>
        </w:r>
        <w:r>
          <w:rPr>
            <w:lang w:val="sr-Cyrl-RS"/>
          </w:rPr>
          <w:t>Пријава студената на предмет</w:t>
        </w:r>
        <w:r w:rsidRPr="001B4145">
          <w:rPr>
            <w:lang w:val="sr-Cyrl-RS"/>
          </w:rPr>
          <w:t xml:space="preserve"> </w:t>
        </w:r>
      </w:ins>
    </w:p>
    <w:p w14:paraId="1762D368" w14:textId="77777777" w:rsidR="004B1431" w:rsidRDefault="004B1431" w:rsidP="004B1431">
      <w:pPr>
        <w:rPr>
          <w:ins w:id="3959" w:author="Andrija Ilic" w:date="2015-09-07T19:31:00Z"/>
          <w:b/>
        </w:rPr>
      </w:pPr>
      <w:ins w:id="3960" w:author="Andrija Ilic" w:date="2015-09-07T19:31:00Z">
        <w:r>
          <w:rPr>
            <w:b/>
          </w:rPr>
          <w:t>Алтернативни сценарио:</w:t>
        </w:r>
      </w:ins>
    </w:p>
    <w:p w14:paraId="4554F32E" w14:textId="5A897777" w:rsidR="004B1431" w:rsidRDefault="004B1431" w:rsidP="004B1431">
      <w:pPr>
        <w:ind w:firstLine="720"/>
        <w:rPr>
          <w:ins w:id="3961" w:author="Andrija Ilic" w:date="2015-09-07T19:31:00Z"/>
          <w:b/>
        </w:rPr>
      </w:pPr>
      <w:ins w:id="3962" w:author="Andrija Ilic" w:date="2015-09-07T19:31:00Z">
        <w:r>
          <w:t xml:space="preserve">2.1 </w:t>
        </w:r>
      </w:ins>
      <w:ins w:id="3963" w:author="Andrija Ilic" w:date="2015-09-07T19:32:00Z">
        <w:r>
          <w:t xml:space="preserve">Уколико систем </w:t>
        </w:r>
        <w:r w:rsidRPr="00F81F28">
          <w:rPr>
            <w:u w:val="single"/>
          </w:rPr>
          <w:t xml:space="preserve">не </w:t>
        </w:r>
      </w:ins>
      <w:ins w:id="3964" w:author="Andrija Ilic" w:date="2015-09-15T12:31:00Z">
        <w:r w:rsidR="009B308E">
          <w:rPr>
            <w:u w:val="single"/>
            <w:lang w:val="sr-Cyrl-RS"/>
          </w:rPr>
          <w:t>пријави</w:t>
        </w:r>
      </w:ins>
      <w:ins w:id="3965" w:author="Andrija Ilic" w:date="2015-09-07T19:32:00Z">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2C4915F4" w14:textId="6C71DF64" w:rsidR="00B4428C" w:rsidRDefault="0044152C">
      <w:pPr>
        <w:jc w:val="center"/>
        <w:rPr>
          <w:ins w:id="3966" w:author="Andrija Ilic" w:date="2015-09-07T19:32:00Z"/>
        </w:rPr>
        <w:pPrChange w:id="3967" w:author="Andrija Ilic" w:date="2015-09-08T21:46:00Z">
          <w:pPr/>
        </w:pPrChange>
      </w:pPr>
      <w:ins w:id="3968" w:author="Andrija Ilic" w:date="2015-09-08T20:29:00Z">
        <w:r>
          <w:object w:dxaOrig="7590" w:dyaOrig="4095" w14:anchorId="1B2B6FEF">
            <v:shape id="_x0000_i1034" type="#_x0000_t75" style="width:379.5pt;height:204.75pt" o:ole="">
              <v:imagedata r:id="rId57" o:title=""/>
            </v:shape>
            <o:OLEObject Type="Embed" ProgID="Visio.Drawing.15" ShapeID="_x0000_i1034" DrawAspect="Content" ObjectID="_1503839402" r:id="rId58"/>
          </w:object>
        </w:r>
      </w:ins>
    </w:p>
    <w:p w14:paraId="704D7FFA" w14:textId="1E388EE6" w:rsidR="00F23E75" w:rsidRPr="00293429" w:rsidRDefault="00F23E75" w:rsidP="00F23E75">
      <w:pPr>
        <w:jc w:val="center"/>
        <w:rPr>
          <w:ins w:id="3969" w:author="Andrija Ilic" w:date="2015-09-08T21:46:00Z"/>
        </w:rPr>
      </w:pPr>
      <w:ins w:id="3970" w:author="Andrija Ilic" w:date="2015-09-08T21:46:00Z">
        <w:r>
          <w:t xml:space="preserve">Дијаграм </w:t>
        </w:r>
        <w:r>
          <w:rPr>
            <w:lang w:val="sr-Cyrl-RS"/>
          </w:rPr>
          <w:t>1</w:t>
        </w:r>
        <w:r>
          <w:t xml:space="preserve">2. Случај коришћења: </w:t>
        </w:r>
        <w:r>
          <w:rPr>
            <w:lang w:val="sr-Cyrl-RS"/>
          </w:rPr>
          <w:t>Пријава студената на предмет</w:t>
        </w:r>
        <w:r w:rsidRPr="001B4145">
          <w:rPr>
            <w:lang w:val="sr-Cyrl-RS"/>
          </w:rPr>
          <w:t xml:space="preserve"> - </w:t>
        </w:r>
        <w:r>
          <w:t xml:space="preserve">алтернативни </w:t>
        </w:r>
        <w:r>
          <w:rPr>
            <w:lang w:val="sr-Cyrl-RS"/>
          </w:rPr>
          <w:t>с</w:t>
        </w:r>
        <w:r>
          <w:t>ценарио</w:t>
        </w:r>
      </w:ins>
    </w:p>
    <w:p w14:paraId="3567F5CD" w14:textId="77777777" w:rsidR="00F23E75" w:rsidRDefault="00F23E75" w:rsidP="004B1431">
      <w:pPr>
        <w:rPr>
          <w:ins w:id="3971" w:author="Andrija Ilic" w:date="2015-09-08T21:46:00Z"/>
          <w:b/>
        </w:rPr>
      </w:pPr>
    </w:p>
    <w:p w14:paraId="37E29EB9" w14:textId="7EE21826" w:rsidR="004B1431" w:rsidRDefault="004B1431" w:rsidP="004B1431">
      <w:pPr>
        <w:rPr>
          <w:ins w:id="3972" w:author="Andrija Ilic" w:date="2015-09-07T19:32:00Z"/>
          <w:b/>
        </w:rPr>
      </w:pPr>
      <w:ins w:id="3973" w:author="Andrija Ilic" w:date="2015-09-07T19:32:00Z">
        <w:r>
          <w:rPr>
            <w:b/>
          </w:rPr>
          <w:t>ДС6</w:t>
        </w:r>
        <w:r w:rsidRPr="003B30B1">
          <w:rPr>
            <w:b/>
          </w:rPr>
          <w:t>: Дијаграм секвенци за случај коришћења</w:t>
        </w:r>
        <w:r>
          <w:rPr>
            <w:b/>
          </w:rPr>
          <w:t xml:space="preserve">: </w:t>
        </w:r>
      </w:ins>
      <w:ins w:id="3974" w:author="Andrija Ilic" w:date="2015-09-07T19:33:00Z">
        <w:r w:rsidRPr="003C6CC0">
          <w:rPr>
            <w:b/>
            <w:lang w:val="sr-Cyrl-RS"/>
          </w:rPr>
          <w:t>Преглед информација о студентима</w:t>
        </w:r>
      </w:ins>
    </w:p>
    <w:p w14:paraId="0BEFF6BA" w14:textId="77777777" w:rsidR="004B1431" w:rsidRDefault="004B1431" w:rsidP="004B1431">
      <w:pPr>
        <w:rPr>
          <w:ins w:id="3975" w:author="Andrija Ilic" w:date="2015-09-07T19:32:00Z"/>
          <w:b/>
        </w:rPr>
      </w:pPr>
      <w:ins w:id="3976" w:author="Andrija Ilic" w:date="2015-09-07T19:32:00Z">
        <w:r>
          <w:rPr>
            <w:b/>
          </w:rPr>
          <w:t>Основни сценарио СК</w:t>
        </w:r>
      </w:ins>
    </w:p>
    <w:p w14:paraId="0FD8F70B" w14:textId="29194322" w:rsidR="004B1431" w:rsidRDefault="00BB5420" w:rsidP="004B1431">
      <w:pPr>
        <w:pStyle w:val="ListParagraph"/>
        <w:numPr>
          <w:ilvl w:val="0"/>
          <w:numId w:val="53"/>
        </w:numPr>
        <w:rPr>
          <w:ins w:id="3977" w:author="Andrija Ilic" w:date="2015-09-07T19:32:00Z"/>
        </w:rPr>
      </w:pPr>
      <w:ins w:id="3978" w:author="Andrija Ilic" w:date="2015-09-15T12:41:00Z">
        <w:r>
          <w:lastRenderedPageBreak/>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118A20B0" w14:textId="4BD16883" w:rsidR="004B1431" w:rsidRPr="00C05F3F" w:rsidRDefault="004B1431" w:rsidP="004B1431">
      <w:pPr>
        <w:pStyle w:val="ListParagraph"/>
        <w:numPr>
          <w:ilvl w:val="0"/>
          <w:numId w:val="53"/>
        </w:numPr>
        <w:rPr>
          <w:ins w:id="3979" w:author="Andrija Ilic" w:date="2015-09-07T19:32:00Z"/>
        </w:rPr>
      </w:pPr>
      <w:ins w:id="3980" w:author="Andrija Ilic" w:date="2015-09-07T19:33: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w:t>
        </w:r>
      </w:ins>
      <w:ins w:id="3981" w:author="Andrija Ilic" w:date="2015-09-07T19:32:00Z">
        <w:r>
          <w:t>. (ИА)</w:t>
        </w:r>
      </w:ins>
    </w:p>
    <w:p w14:paraId="72F81385" w14:textId="1A5D66D2" w:rsidR="004854D0" w:rsidRDefault="009B1E5C">
      <w:pPr>
        <w:jc w:val="center"/>
        <w:rPr>
          <w:ins w:id="3982" w:author="Andrija Ilic" w:date="2015-09-08T20:33:00Z"/>
          <w:b/>
        </w:rPr>
        <w:pPrChange w:id="3983" w:author="Andrija Ilic" w:date="2015-09-08T21:46:00Z">
          <w:pPr/>
        </w:pPrChange>
      </w:pPr>
      <w:ins w:id="3984" w:author="Andrija Ilic" w:date="2015-09-08T20:33:00Z">
        <w:r>
          <w:object w:dxaOrig="7770" w:dyaOrig="4095" w14:anchorId="5BAD1722">
            <v:shape id="_x0000_i1036" type="#_x0000_t75" style="width:388.5pt;height:204.75pt" o:ole="">
              <v:imagedata r:id="rId59" o:title=""/>
            </v:shape>
            <o:OLEObject Type="Embed" ProgID="Visio.Drawing.15" ShapeID="_x0000_i1036" DrawAspect="Content" ObjectID="_1503839403" r:id="rId60"/>
          </w:object>
        </w:r>
      </w:ins>
    </w:p>
    <w:p w14:paraId="098549BD" w14:textId="4B74EE7B" w:rsidR="000C1FFA" w:rsidRPr="00293429" w:rsidRDefault="000C1FFA" w:rsidP="000C1FFA">
      <w:pPr>
        <w:jc w:val="center"/>
        <w:rPr>
          <w:ins w:id="3985" w:author="Andrija Ilic" w:date="2015-09-08T21:46:00Z"/>
        </w:rPr>
      </w:pPr>
      <w:ins w:id="3986" w:author="Andrija Ilic" w:date="2015-09-08T21:46:00Z">
        <w:r>
          <w:t xml:space="preserve">Дијаграм </w:t>
        </w:r>
        <w:r>
          <w:rPr>
            <w:lang w:val="sr-Cyrl-RS"/>
          </w:rPr>
          <w:t>13</w:t>
        </w:r>
        <w:r>
          <w:t xml:space="preserve">. Случај коришћења: </w:t>
        </w:r>
        <w:r>
          <w:rPr>
            <w:lang w:val="sr-Cyrl-RS"/>
          </w:rPr>
          <w:t>Преглед информација о студентима</w:t>
        </w:r>
      </w:ins>
    </w:p>
    <w:p w14:paraId="7B14C28C" w14:textId="77777777" w:rsidR="004B1431" w:rsidRDefault="004B1431" w:rsidP="004B1431">
      <w:pPr>
        <w:rPr>
          <w:ins w:id="3987" w:author="Andrija Ilic" w:date="2015-09-07T19:32:00Z"/>
          <w:b/>
        </w:rPr>
      </w:pPr>
      <w:ins w:id="3988" w:author="Andrija Ilic" w:date="2015-09-07T19:32:00Z">
        <w:r>
          <w:rPr>
            <w:b/>
          </w:rPr>
          <w:t>Алтернативни сценарио:</w:t>
        </w:r>
      </w:ins>
    </w:p>
    <w:p w14:paraId="2AF5EF1B" w14:textId="57F4429D" w:rsidR="004B1431" w:rsidRPr="00E1026A" w:rsidRDefault="004B1431">
      <w:pPr>
        <w:ind w:firstLine="720"/>
        <w:rPr>
          <w:ins w:id="3989" w:author="Andrija Ilic" w:date="2015-09-07T19:17:00Z"/>
        </w:rPr>
        <w:pPrChange w:id="3990" w:author="Andrija Ilic" w:date="2015-09-07T19:33:00Z">
          <w:pPr/>
        </w:pPrChange>
      </w:pPr>
      <w:ins w:id="3991" w:author="Andrija Ilic" w:date="2015-09-07T19:32:00Z">
        <w:r>
          <w:t xml:space="preserve">2.1 </w:t>
        </w:r>
      </w:ins>
      <w:ins w:id="3992" w:author="Andrija Ilic" w:date="2015-09-07T19:33:00Z">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ins w:id="3993" w:author="Andrija Ilic" w:date="2015-09-07T19:32:00Z">
        <w:r>
          <w:t>.</w:t>
        </w:r>
      </w:ins>
    </w:p>
    <w:p w14:paraId="189F0CB4" w14:textId="6EDC011A" w:rsidR="004B1431" w:rsidRDefault="009B1E5C">
      <w:pPr>
        <w:jc w:val="center"/>
        <w:rPr>
          <w:ins w:id="3994" w:author="Andrija Ilic" w:date="2015-09-07T19:34:00Z"/>
          <w:b/>
        </w:rPr>
        <w:pPrChange w:id="3995" w:author="Andrija Ilic" w:date="2015-09-08T21:47:00Z">
          <w:pPr/>
        </w:pPrChange>
      </w:pPr>
      <w:ins w:id="3996" w:author="Andrija Ilic" w:date="2015-09-08T20:35:00Z">
        <w:r>
          <w:object w:dxaOrig="7770" w:dyaOrig="4095" w14:anchorId="6D86FE70">
            <v:shape id="_x0000_i1037" type="#_x0000_t75" style="width:388.5pt;height:204.75pt" o:ole="">
              <v:imagedata r:id="rId61" o:title=""/>
            </v:shape>
            <o:OLEObject Type="Embed" ProgID="Visio.Drawing.15" ShapeID="_x0000_i1037" DrawAspect="Content" ObjectID="_1503839404" r:id="rId62"/>
          </w:object>
        </w:r>
      </w:ins>
    </w:p>
    <w:p w14:paraId="3CD8A1B1" w14:textId="22ECF2C3" w:rsidR="000C1FFA" w:rsidRPr="00293429" w:rsidRDefault="000C1FFA" w:rsidP="000C1FFA">
      <w:pPr>
        <w:jc w:val="center"/>
        <w:rPr>
          <w:ins w:id="3997" w:author="Andrija Ilic" w:date="2015-09-08T21:47:00Z"/>
        </w:rPr>
      </w:pPr>
      <w:ins w:id="3998" w:author="Andrija Ilic" w:date="2015-09-08T21:47:00Z">
        <w:r>
          <w:t xml:space="preserve">Дијаграм </w:t>
        </w:r>
        <w:r>
          <w:rPr>
            <w:lang w:val="sr-Cyrl-RS"/>
          </w:rPr>
          <w:t>14</w:t>
        </w:r>
        <w:r>
          <w:t xml:space="preserve">. Случај коришћења: </w:t>
        </w:r>
        <w:r>
          <w:rPr>
            <w:lang w:val="sr-Cyrl-RS"/>
          </w:rPr>
          <w:t>Преглед информација о студентима</w:t>
        </w:r>
        <w:r w:rsidRPr="001B4145">
          <w:rPr>
            <w:lang w:val="sr-Cyrl-RS"/>
          </w:rPr>
          <w:t xml:space="preserve"> - </w:t>
        </w:r>
        <w:r>
          <w:t xml:space="preserve">алтернативни </w:t>
        </w:r>
        <w:r>
          <w:rPr>
            <w:lang w:val="sr-Cyrl-RS"/>
          </w:rPr>
          <w:t>с</w:t>
        </w:r>
        <w:r>
          <w:t>ценарио</w:t>
        </w:r>
      </w:ins>
    </w:p>
    <w:p w14:paraId="5FEDB228" w14:textId="77777777" w:rsidR="000C1FFA" w:rsidRDefault="000C1FFA" w:rsidP="004B1431">
      <w:pPr>
        <w:rPr>
          <w:ins w:id="3999" w:author="Andrija Ilic" w:date="2015-09-08T21:47:00Z"/>
          <w:b/>
        </w:rPr>
      </w:pPr>
    </w:p>
    <w:p w14:paraId="0A04472A" w14:textId="77777777" w:rsidR="004B1431" w:rsidRDefault="004B1431" w:rsidP="004B1431">
      <w:pPr>
        <w:rPr>
          <w:ins w:id="4000" w:author="Andrija Ilic" w:date="2015-09-07T19:34:00Z"/>
          <w:b/>
        </w:rPr>
      </w:pPr>
      <w:ins w:id="4001" w:author="Andrija Ilic" w:date="2015-09-07T19:34:00Z">
        <w:r>
          <w:rPr>
            <w:b/>
          </w:rPr>
          <w:t>ДС7</w:t>
        </w:r>
        <w:r w:rsidRPr="003B30B1">
          <w:rPr>
            <w:b/>
          </w:rPr>
          <w:t>: Дијаграм секвенци за случај коришћења</w:t>
        </w:r>
        <w:r>
          <w:rPr>
            <w:b/>
          </w:rPr>
          <w:t xml:space="preserve">: </w:t>
        </w:r>
        <w:r>
          <w:rPr>
            <w:b/>
            <w:lang w:val="sr-Cyrl-RS"/>
          </w:rPr>
          <w:t>У</w:t>
        </w:r>
        <w:r w:rsidRPr="003C6CC0">
          <w:rPr>
            <w:b/>
            <w:lang w:val="sr-Cyrl-RS"/>
          </w:rPr>
          <w:t>нос резултата за задату активност</w:t>
        </w:r>
        <w:r>
          <w:rPr>
            <w:b/>
          </w:rPr>
          <w:t xml:space="preserve"> </w:t>
        </w:r>
      </w:ins>
    </w:p>
    <w:p w14:paraId="148943C6" w14:textId="612ABC8B" w:rsidR="004B1431" w:rsidRDefault="004B1431" w:rsidP="004B1431">
      <w:pPr>
        <w:rPr>
          <w:ins w:id="4002" w:author="Andrija Ilic" w:date="2015-09-07T19:34:00Z"/>
          <w:b/>
        </w:rPr>
      </w:pPr>
      <w:ins w:id="4003" w:author="Andrija Ilic" w:date="2015-09-07T19:34:00Z">
        <w:r>
          <w:rPr>
            <w:b/>
          </w:rPr>
          <w:t>Основни сценарио СК</w:t>
        </w:r>
      </w:ins>
    </w:p>
    <w:p w14:paraId="70F9B91A" w14:textId="58F10CC5" w:rsidR="004B1431" w:rsidRDefault="008B319F" w:rsidP="004B1431">
      <w:pPr>
        <w:pStyle w:val="ListParagraph"/>
        <w:numPr>
          <w:ilvl w:val="0"/>
          <w:numId w:val="54"/>
        </w:numPr>
        <w:rPr>
          <w:ins w:id="4004" w:author="Andrija Ilic" w:date="2015-09-07T19:34:00Z"/>
        </w:rPr>
      </w:pPr>
      <w:ins w:id="4005" w:author="Andrija Ilic" w:date="2015-09-15T12:51:00Z">
        <w:r>
          <w:lastRenderedPageBreak/>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73F00CC" w14:textId="34C4CA3D" w:rsidR="004B1431" w:rsidRPr="00C05F3F" w:rsidRDefault="004B1431" w:rsidP="004B1431">
      <w:pPr>
        <w:pStyle w:val="ListParagraph"/>
        <w:numPr>
          <w:ilvl w:val="0"/>
          <w:numId w:val="54"/>
        </w:numPr>
        <w:rPr>
          <w:ins w:id="4006" w:author="Andrija Ilic" w:date="2015-09-07T19:34:00Z"/>
        </w:rPr>
      </w:pPr>
      <w:ins w:id="4007" w:author="Andrija Ilic" w:date="2015-09-07T19:34:00Z">
        <w:r>
          <w:t xml:space="preserve">Систем </w:t>
        </w:r>
        <w:r w:rsidRPr="00F81F28">
          <w:rPr>
            <w:u w:val="single"/>
          </w:rPr>
          <w:t>приказује</w:t>
        </w:r>
        <w:r>
          <w:t xml:space="preserve"> </w:t>
        </w:r>
        <w:r>
          <w:rPr>
            <w:lang w:val="sr-Cyrl-RS"/>
          </w:rPr>
          <w:t>поруку о успешности</w:t>
        </w:r>
        <w:r>
          <w:t>. (ИА)</w:t>
        </w:r>
      </w:ins>
    </w:p>
    <w:p w14:paraId="7855A9F3" w14:textId="30C803FD" w:rsidR="00326D39" w:rsidRDefault="00326D39">
      <w:pPr>
        <w:jc w:val="center"/>
        <w:rPr>
          <w:ins w:id="4008" w:author="Andrija Ilic" w:date="2015-09-08T20:37:00Z"/>
          <w:b/>
        </w:rPr>
        <w:pPrChange w:id="4009" w:author="Andrija Ilic" w:date="2015-09-08T21:47:00Z">
          <w:pPr/>
        </w:pPrChange>
      </w:pPr>
      <w:ins w:id="4010" w:author="Andrija Ilic" w:date="2015-09-08T20:37:00Z">
        <w:r>
          <w:object w:dxaOrig="7770" w:dyaOrig="4095" w14:anchorId="57F017A5">
            <v:shape id="_x0000_i1026" type="#_x0000_t75" style="width:388.5pt;height:204.75pt" o:ole="">
              <v:imagedata r:id="rId63" o:title=""/>
            </v:shape>
            <o:OLEObject Type="Embed" ProgID="Visio.Drawing.15" ShapeID="_x0000_i1026" DrawAspect="Content" ObjectID="_1503839405" r:id="rId64"/>
          </w:object>
        </w:r>
      </w:ins>
    </w:p>
    <w:p w14:paraId="5C3E0C14" w14:textId="18FB9ED8" w:rsidR="00E45503" w:rsidRPr="00293429" w:rsidRDefault="00E45503" w:rsidP="00E45503">
      <w:pPr>
        <w:jc w:val="center"/>
        <w:rPr>
          <w:ins w:id="4011" w:author="Andrija Ilic" w:date="2015-09-08T21:47:00Z"/>
        </w:rPr>
      </w:pPr>
      <w:ins w:id="4012" w:author="Andrija Ilic" w:date="2015-09-08T21:47:00Z">
        <w:r>
          <w:t xml:space="preserve">Дијаграм </w:t>
        </w:r>
        <w:r>
          <w:rPr>
            <w:lang w:val="sr-Cyrl-RS"/>
          </w:rPr>
          <w:t>14</w:t>
        </w:r>
        <w:r>
          <w:t xml:space="preserve">. Случај коришћења: </w:t>
        </w:r>
        <w:r>
          <w:rPr>
            <w:lang w:val="sr-Cyrl-RS"/>
          </w:rPr>
          <w:t>Унос резултата за задату активност</w:t>
        </w:r>
      </w:ins>
    </w:p>
    <w:p w14:paraId="070E70BF" w14:textId="77777777" w:rsidR="004B1431" w:rsidRDefault="004B1431" w:rsidP="004B1431">
      <w:pPr>
        <w:rPr>
          <w:ins w:id="4013" w:author="Andrija Ilic" w:date="2015-09-07T19:34:00Z"/>
          <w:b/>
        </w:rPr>
      </w:pPr>
      <w:ins w:id="4014" w:author="Andrija Ilic" w:date="2015-09-07T19:34:00Z">
        <w:r>
          <w:rPr>
            <w:b/>
          </w:rPr>
          <w:t>Алтернативни сценарио:</w:t>
        </w:r>
      </w:ins>
    </w:p>
    <w:p w14:paraId="500812AC" w14:textId="26CAC83E" w:rsidR="004B1431" w:rsidRPr="00E1026A" w:rsidRDefault="004B1431" w:rsidP="004B1431">
      <w:pPr>
        <w:ind w:firstLine="720"/>
        <w:rPr>
          <w:ins w:id="4015" w:author="Andrija Ilic" w:date="2015-09-07T19:34:00Z"/>
        </w:rPr>
      </w:pPr>
      <w:ins w:id="4016" w:author="Andrija Ilic" w:date="2015-09-07T19:34:00Z">
        <w:r>
          <w:t xml:space="preserve">2.1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4C9FFD9A" w14:textId="3A17B706" w:rsidR="004B1431" w:rsidRDefault="00326D39">
      <w:pPr>
        <w:jc w:val="center"/>
        <w:rPr>
          <w:ins w:id="4017" w:author="Andrija Ilic" w:date="2015-09-07T19:35:00Z"/>
          <w:b/>
        </w:rPr>
        <w:pPrChange w:id="4018" w:author="Andrija Ilic" w:date="2015-09-08T21:48:00Z">
          <w:pPr/>
        </w:pPrChange>
      </w:pPr>
      <w:ins w:id="4019" w:author="Andrija Ilic" w:date="2015-09-08T20:38:00Z">
        <w:r>
          <w:object w:dxaOrig="7770" w:dyaOrig="4095" w14:anchorId="777AB8FD">
            <v:shape id="_x0000_i1027" type="#_x0000_t75" style="width:388.5pt;height:204.75pt" o:ole="">
              <v:imagedata r:id="rId65" o:title=""/>
            </v:shape>
            <o:OLEObject Type="Embed" ProgID="Visio.Drawing.15" ShapeID="_x0000_i1027" DrawAspect="Content" ObjectID="_1503839406" r:id="rId66"/>
          </w:object>
        </w:r>
      </w:ins>
    </w:p>
    <w:p w14:paraId="6E9BCCF6" w14:textId="74E06914" w:rsidR="00E45503" w:rsidRPr="00293429" w:rsidRDefault="00E45503" w:rsidP="00E45503">
      <w:pPr>
        <w:jc w:val="center"/>
        <w:rPr>
          <w:ins w:id="4020" w:author="Andrija Ilic" w:date="2015-09-08T21:48:00Z"/>
        </w:rPr>
      </w:pPr>
      <w:ins w:id="4021" w:author="Andrija Ilic" w:date="2015-09-08T21:48:00Z">
        <w:r>
          <w:t xml:space="preserve">Дијаграм </w:t>
        </w:r>
        <w:r>
          <w:rPr>
            <w:lang w:val="sr-Cyrl-RS"/>
          </w:rPr>
          <w:t>15</w:t>
        </w:r>
        <w:r>
          <w:t xml:space="preserve">. Случај коришћења: </w:t>
        </w:r>
        <w:r>
          <w:rPr>
            <w:lang w:val="sr-Cyrl-RS"/>
          </w:rPr>
          <w:t>Унос резултата за задату активност</w:t>
        </w:r>
        <w:r w:rsidRPr="001B4145">
          <w:rPr>
            <w:lang w:val="sr-Cyrl-RS"/>
          </w:rPr>
          <w:t xml:space="preserve"> - </w:t>
        </w:r>
        <w:r>
          <w:t xml:space="preserve">алтернативни </w:t>
        </w:r>
        <w:r>
          <w:rPr>
            <w:lang w:val="sr-Cyrl-RS"/>
          </w:rPr>
          <w:t>с</w:t>
        </w:r>
        <w:r>
          <w:t>ценарио</w:t>
        </w:r>
      </w:ins>
    </w:p>
    <w:p w14:paraId="744F98A8" w14:textId="77777777" w:rsidR="00CB3471" w:rsidRDefault="00CB3471" w:rsidP="004B1431">
      <w:pPr>
        <w:rPr>
          <w:ins w:id="4022" w:author="Andrija Ilic" w:date="2015-09-09T20:45:00Z"/>
          <w:b/>
        </w:rPr>
      </w:pPr>
    </w:p>
    <w:p w14:paraId="08D4DF8C" w14:textId="77777777" w:rsidR="004B1431" w:rsidRDefault="004B1431" w:rsidP="004B1431">
      <w:pPr>
        <w:rPr>
          <w:ins w:id="4023" w:author="Andrija Ilic" w:date="2015-09-07T19:35:00Z"/>
          <w:b/>
        </w:rPr>
      </w:pPr>
      <w:ins w:id="4024" w:author="Andrija Ilic" w:date="2015-09-07T19:35:00Z">
        <w:r>
          <w:rPr>
            <w:b/>
          </w:rPr>
          <w:t>ДС8</w:t>
        </w:r>
        <w:r w:rsidRPr="003B30B1">
          <w:rPr>
            <w:b/>
          </w:rPr>
          <w:t>: Дијаграм секвенци за случај коришћења</w:t>
        </w:r>
        <w:r>
          <w:rPr>
            <w:b/>
          </w:rPr>
          <w:t xml:space="preserve">: </w:t>
        </w:r>
        <w:r w:rsidRPr="003C6CC0">
          <w:rPr>
            <w:b/>
            <w:lang w:val="sr-Cyrl-RS"/>
          </w:rPr>
          <w:t xml:space="preserve">Преглед активности по предмету </w:t>
        </w:r>
        <w:r w:rsidRPr="003C6CC0">
          <w:rPr>
            <w:b/>
          </w:rPr>
          <w:t>/</w:t>
        </w:r>
        <w:r w:rsidRPr="003C6CC0">
          <w:rPr>
            <w:b/>
            <w:lang w:val="sr-Cyrl-RS"/>
          </w:rPr>
          <w:t xml:space="preserve"> години</w:t>
        </w:r>
      </w:ins>
    </w:p>
    <w:p w14:paraId="735B7FAA" w14:textId="5FE5AAC3" w:rsidR="004B1431" w:rsidRDefault="004B1431" w:rsidP="004B1431">
      <w:pPr>
        <w:rPr>
          <w:ins w:id="4025" w:author="Andrija Ilic" w:date="2015-09-07T19:35:00Z"/>
          <w:b/>
        </w:rPr>
      </w:pPr>
      <w:ins w:id="4026" w:author="Andrija Ilic" w:date="2015-09-07T19:35:00Z">
        <w:r>
          <w:rPr>
            <w:b/>
          </w:rPr>
          <w:t>Основни сценарио СК</w:t>
        </w:r>
      </w:ins>
    </w:p>
    <w:p w14:paraId="183D9ACA" w14:textId="04F079F4" w:rsidR="004B1431" w:rsidRDefault="005B1AB4" w:rsidP="004B1431">
      <w:pPr>
        <w:pStyle w:val="ListParagraph"/>
        <w:numPr>
          <w:ilvl w:val="0"/>
          <w:numId w:val="55"/>
        </w:numPr>
        <w:rPr>
          <w:ins w:id="4027" w:author="Andrija Ilic" w:date="2015-09-07T19:35:00Z"/>
        </w:rPr>
      </w:pPr>
      <w:ins w:id="4028" w:author="Andrija Ilic" w:date="2015-09-15T12:55:00Z">
        <w:r>
          <w:rPr>
            <w:lang w:val="sr-Cyrl-RS"/>
          </w:rPr>
          <w:lastRenderedPageBreak/>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0E67FEF1" w14:textId="5D0084C7" w:rsidR="004B1431" w:rsidRPr="00C05F3F" w:rsidRDefault="004B1431" w:rsidP="004B1431">
      <w:pPr>
        <w:pStyle w:val="ListParagraph"/>
        <w:numPr>
          <w:ilvl w:val="0"/>
          <w:numId w:val="55"/>
        </w:numPr>
        <w:rPr>
          <w:ins w:id="4029" w:author="Andrija Ilic" w:date="2015-09-07T19:35:00Z"/>
        </w:rPr>
      </w:pPr>
      <w:ins w:id="4030" w:author="Andrija Ilic" w:date="2015-09-07T19:35: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w:t>
        </w:r>
        <w:r>
          <w:t>. (ИА)</w:t>
        </w:r>
      </w:ins>
    </w:p>
    <w:p w14:paraId="2B8F5825" w14:textId="4282F7E6" w:rsidR="0093314A" w:rsidRDefault="00AE001B">
      <w:pPr>
        <w:jc w:val="center"/>
        <w:rPr>
          <w:ins w:id="4031" w:author="Andrija Ilic" w:date="2015-09-08T21:48:00Z"/>
        </w:rPr>
        <w:pPrChange w:id="4032" w:author="Andrija Ilic" w:date="2015-09-08T21:48:00Z">
          <w:pPr/>
        </w:pPrChange>
      </w:pPr>
      <w:ins w:id="4033" w:author="Andrija Ilic" w:date="2015-09-08T20:46:00Z">
        <w:r>
          <w:object w:dxaOrig="8310" w:dyaOrig="4095" w14:anchorId="289A4CD9">
            <v:shape id="_x0000_i1039" type="#_x0000_t75" style="width:415.5pt;height:204.75pt" o:ole="">
              <v:imagedata r:id="rId67" o:title=""/>
            </v:shape>
            <o:OLEObject Type="Embed" ProgID="Visio.Drawing.15" ShapeID="_x0000_i1039" DrawAspect="Content" ObjectID="_1503839407" r:id="rId68"/>
          </w:object>
        </w:r>
      </w:ins>
    </w:p>
    <w:p w14:paraId="439DCA0F" w14:textId="075A3337" w:rsidR="00855502" w:rsidRPr="00293429" w:rsidRDefault="00855502" w:rsidP="00855502">
      <w:pPr>
        <w:jc w:val="center"/>
        <w:rPr>
          <w:ins w:id="4034" w:author="Andrija Ilic" w:date="2015-09-08T21:48:00Z"/>
        </w:rPr>
      </w:pPr>
      <w:ins w:id="4035" w:author="Andrija Ilic" w:date="2015-09-08T21:48:00Z">
        <w:r>
          <w:t xml:space="preserve">Дијаграм </w:t>
        </w:r>
        <w:r>
          <w:rPr>
            <w:lang w:val="sr-Cyrl-RS"/>
          </w:rPr>
          <w:t>16</w:t>
        </w:r>
        <w:r>
          <w:t xml:space="preserve">. Случај коришћења: </w:t>
        </w:r>
      </w:ins>
      <w:ins w:id="4036" w:author="Andrija Ilic" w:date="2015-09-08T21:49:00Z">
        <w:r>
          <w:rPr>
            <w:lang w:val="sr-Cyrl-RS"/>
          </w:rPr>
          <w:t>Преглед активности по предмету / години</w:t>
        </w:r>
      </w:ins>
      <w:ins w:id="4037" w:author="Andrija Ilic" w:date="2015-09-08T21:48:00Z">
        <w:r w:rsidRPr="001B4145">
          <w:rPr>
            <w:lang w:val="sr-Cyrl-RS"/>
          </w:rPr>
          <w:t xml:space="preserve"> </w:t>
        </w:r>
      </w:ins>
    </w:p>
    <w:p w14:paraId="46AC28EF" w14:textId="77777777" w:rsidR="004B1431" w:rsidRDefault="004B1431" w:rsidP="004B1431">
      <w:pPr>
        <w:rPr>
          <w:ins w:id="4038" w:author="Andrija Ilic" w:date="2015-09-07T19:35:00Z"/>
          <w:b/>
        </w:rPr>
      </w:pPr>
      <w:ins w:id="4039" w:author="Andrija Ilic" w:date="2015-09-07T19:35:00Z">
        <w:r>
          <w:rPr>
            <w:b/>
          </w:rPr>
          <w:t>Алтернативни сценарио:</w:t>
        </w:r>
      </w:ins>
    </w:p>
    <w:p w14:paraId="55AB3A4E" w14:textId="3F11FF06" w:rsidR="004B1431" w:rsidRPr="00E1026A" w:rsidRDefault="004B1431" w:rsidP="004B1431">
      <w:pPr>
        <w:ind w:firstLine="720"/>
        <w:rPr>
          <w:ins w:id="4040" w:author="Andrija Ilic" w:date="2015-09-07T19:35:00Z"/>
        </w:rPr>
      </w:pPr>
      <w:ins w:id="4041" w:author="Andrija Ilic" w:date="2015-09-07T19:35:00Z">
        <w:r>
          <w:t xml:space="preserve">2.1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r>
          <w:t>.</w:t>
        </w:r>
      </w:ins>
    </w:p>
    <w:p w14:paraId="44F49310" w14:textId="76B93542" w:rsidR="00535273" w:rsidRDefault="00AE001B">
      <w:pPr>
        <w:pStyle w:val="Heading2"/>
        <w:jc w:val="center"/>
        <w:rPr>
          <w:ins w:id="4042" w:author="Andrija Ilic" w:date="2015-09-08T21:50:00Z"/>
        </w:rPr>
        <w:pPrChange w:id="4043" w:author="Andrija Ilic" w:date="2015-09-08T21:50:00Z">
          <w:pPr>
            <w:pStyle w:val="Heading2"/>
          </w:pPr>
        </w:pPrChange>
      </w:pPr>
      <w:ins w:id="4044" w:author="Andrija Ilic" w:date="2015-09-08T20:47:00Z">
        <w:r w:rsidRPr="0044671C">
          <w:rPr>
            <w:rFonts w:ascii="Times New Roman" w:hAnsi="Times New Roman"/>
            <w:sz w:val="24"/>
            <w:szCs w:val="24"/>
            <w:rPrChange w:id="4045" w:author="Andrija Ilic" w:date="2015-09-08T21:52:00Z">
              <w:rPr>
                <w:rFonts w:ascii="Times New Roman" w:hAnsi="Times New Roman"/>
                <w:sz w:val="24"/>
                <w:szCs w:val="24"/>
              </w:rPr>
            </w:rPrChange>
          </w:rPr>
          <w:object w:dxaOrig="8310" w:dyaOrig="4095" w14:anchorId="28699D03">
            <v:shape id="_x0000_i1038" type="#_x0000_t75" style="width:415.5pt;height:204.75pt" o:ole="">
              <v:imagedata r:id="rId69" o:title=""/>
            </v:shape>
            <o:OLEObject Type="Embed" ProgID="Visio.Drawing.15" ShapeID="_x0000_i1038" DrawAspect="Content" ObjectID="_1503839408" r:id="rId70"/>
          </w:object>
        </w:r>
      </w:ins>
    </w:p>
    <w:p w14:paraId="07404DED" w14:textId="77777777" w:rsidR="0087357A" w:rsidRDefault="0087357A" w:rsidP="0087357A">
      <w:pPr>
        <w:jc w:val="center"/>
        <w:rPr>
          <w:ins w:id="4046" w:author="Andrija Ilic" w:date="2015-09-08T21:50:00Z"/>
        </w:rPr>
      </w:pPr>
    </w:p>
    <w:p w14:paraId="38AAB075" w14:textId="418DC46B" w:rsidR="0087357A" w:rsidRDefault="0087357A" w:rsidP="0087357A">
      <w:pPr>
        <w:jc w:val="center"/>
        <w:rPr>
          <w:ins w:id="4047" w:author="Andrija Ilic" w:date="2015-09-15T13:03:00Z"/>
        </w:rPr>
      </w:pPr>
      <w:ins w:id="4048" w:author="Andrija Ilic" w:date="2015-09-08T21:50:00Z">
        <w:r>
          <w:t xml:space="preserve">Дијаграм </w:t>
        </w:r>
        <w:r>
          <w:rPr>
            <w:lang w:val="sr-Cyrl-RS"/>
          </w:rPr>
          <w:t>17</w:t>
        </w:r>
        <w:r>
          <w:t xml:space="preserve">. Случај коришћења: </w:t>
        </w:r>
        <w:r>
          <w:rPr>
            <w:lang w:val="sr-Cyrl-RS"/>
          </w:rPr>
          <w:t>Преглед активности по предмету / години</w:t>
        </w:r>
        <w:r w:rsidRPr="001B4145">
          <w:rPr>
            <w:lang w:val="sr-Cyrl-RS"/>
          </w:rPr>
          <w:t xml:space="preserve"> - </w:t>
        </w:r>
        <w:r>
          <w:t xml:space="preserve">алтернативни </w:t>
        </w:r>
        <w:r>
          <w:rPr>
            <w:lang w:val="sr-Cyrl-RS"/>
          </w:rPr>
          <w:t>с</w:t>
        </w:r>
        <w:r>
          <w:t>ценарио</w:t>
        </w:r>
      </w:ins>
    </w:p>
    <w:p w14:paraId="069DF367" w14:textId="77777777" w:rsidR="0097501C" w:rsidRPr="00293429" w:rsidRDefault="0097501C" w:rsidP="0087357A">
      <w:pPr>
        <w:jc w:val="center"/>
        <w:rPr>
          <w:ins w:id="4049" w:author="Andrija Ilic" w:date="2015-09-08T21:50:00Z"/>
        </w:rPr>
      </w:pPr>
    </w:p>
    <w:p w14:paraId="4F1AC5E2" w14:textId="51263F0D" w:rsidR="0044671C" w:rsidRDefault="0044671C">
      <w:pPr>
        <w:pStyle w:val="Heading2"/>
        <w:jc w:val="center"/>
        <w:rPr>
          <w:ins w:id="4050" w:author="Andrija Ilic" w:date="2015-09-15T11:51:00Z"/>
          <w:rFonts w:ascii="Times New Roman" w:hAnsi="Times New Roman"/>
          <w:sz w:val="24"/>
          <w:szCs w:val="24"/>
        </w:rPr>
        <w:pPrChange w:id="4051" w:author="Andrija Ilic" w:date="2015-09-08T21:52:00Z">
          <w:pPr>
            <w:pStyle w:val="Heading2"/>
          </w:pPr>
        </w:pPrChange>
      </w:pPr>
      <w:ins w:id="4052" w:author="Andrija Ilic" w:date="2015-09-08T21:51:00Z">
        <w:r w:rsidRPr="0044671C">
          <w:rPr>
            <w:rFonts w:ascii="Times New Roman" w:hAnsi="Times New Roman"/>
            <w:sz w:val="24"/>
            <w:szCs w:val="24"/>
            <w:rPrChange w:id="4053" w:author="Andrija Ilic" w:date="2015-09-08T21:51:00Z">
              <w:rPr/>
            </w:rPrChange>
          </w:rPr>
          <w:t>Резултат анализе системских дијаграма секвенци:</w:t>
        </w:r>
      </w:ins>
    </w:p>
    <w:p w14:paraId="2C7657CC" w14:textId="77777777" w:rsidR="00E5228D" w:rsidRDefault="00E5228D" w:rsidP="00E5228D">
      <w:pPr>
        <w:rPr>
          <w:ins w:id="4054" w:author="Andrija Ilic" w:date="2015-09-15T11:51:00Z"/>
        </w:rPr>
        <w:pPrChange w:id="4055" w:author="Andrija Ilic" w:date="2015-09-15T11:51:00Z">
          <w:pPr>
            <w:pStyle w:val="Heading2"/>
          </w:pPr>
        </w:pPrChange>
      </w:pPr>
    </w:p>
    <w:p w14:paraId="5312FE1B" w14:textId="03EB1E5C" w:rsidR="00E5228D" w:rsidRDefault="00E5228D" w:rsidP="00E5228D">
      <w:pPr>
        <w:pStyle w:val="ListParagraph"/>
        <w:numPr>
          <w:ilvl w:val="0"/>
          <w:numId w:val="60"/>
        </w:numPr>
        <w:rPr>
          <w:ins w:id="4056" w:author="Andrija Ilic" w:date="2015-09-15T11:54:00Z"/>
        </w:rPr>
        <w:pPrChange w:id="4057" w:author="Andrija Ilic" w:date="2015-09-15T11:51:00Z">
          <w:pPr>
            <w:pStyle w:val="Heading2"/>
          </w:pPr>
        </w:pPrChange>
      </w:pPr>
      <w:ins w:id="4058" w:author="Andrija Ilic" w:date="2015-09-15T11:53:00Z">
        <w:r>
          <w:lastRenderedPageBreak/>
          <w:t>registracijaKorisn</w:t>
        </w:r>
      </w:ins>
      <w:ins w:id="4059" w:author="Andrija Ilic" w:date="2015-09-15T11:54:00Z">
        <w:r>
          <w:t>ika(korisnik):</w:t>
        </w:r>
      </w:ins>
      <w:ins w:id="4060" w:author="Andrija Ilic" w:date="2015-09-15T12:48:00Z">
        <w:r w:rsidR="009B1E5C">
          <w:t>void</w:t>
        </w:r>
      </w:ins>
    </w:p>
    <w:p w14:paraId="09F5DE1E" w14:textId="6C8F67E1" w:rsidR="00A93FAD" w:rsidRDefault="00A93FAD" w:rsidP="00E5228D">
      <w:pPr>
        <w:pStyle w:val="ListParagraph"/>
        <w:numPr>
          <w:ilvl w:val="0"/>
          <w:numId w:val="60"/>
        </w:numPr>
        <w:rPr>
          <w:ins w:id="4061" w:author="Andrija Ilic" w:date="2015-09-15T12:04:00Z"/>
        </w:rPr>
        <w:pPrChange w:id="4062" w:author="Andrija Ilic" w:date="2015-09-15T11:51:00Z">
          <w:pPr>
            <w:pStyle w:val="Heading2"/>
          </w:pPr>
        </w:pPrChange>
      </w:pPr>
      <w:ins w:id="4063" w:author="Andrija Ilic" w:date="2015-09-15T11:54:00Z">
        <w:r>
          <w:t>aktivacijaKorisnika(korisnik):</w:t>
        </w:r>
      </w:ins>
      <w:ins w:id="4064" w:author="Andrija Ilic" w:date="2015-09-15T12:48:00Z">
        <w:r w:rsidR="009B1E5C">
          <w:t>void</w:t>
        </w:r>
      </w:ins>
    </w:p>
    <w:p w14:paraId="1660FBC7" w14:textId="66460694" w:rsidR="00AF5DBE" w:rsidRDefault="00AF5DBE" w:rsidP="00E5228D">
      <w:pPr>
        <w:pStyle w:val="ListParagraph"/>
        <w:numPr>
          <w:ilvl w:val="0"/>
          <w:numId w:val="60"/>
        </w:numPr>
        <w:rPr>
          <w:ins w:id="4065" w:author="Andrija Ilic" w:date="2015-09-15T12:11:00Z"/>
        </w:rPr>
        <w:pPrChange w:id="4066" w:author="Andrija Ilic" w:date="2015-09-15T11:51:00Z">
          <w:pPr>
            <w:pStyle w:val="Heading2"/>
          </w:pPr>
        </w:pPrChange>
      </w:pPr>
      <w:ins w:id="4067" w:author="Andrija Ilic" w:date="2015-09-15T12:04:00Z">
        <w:r>
          <w:t>izmenaKorisnika(korinsik)</w:t>
        </w:r>
        <w:r w:rsidR="008A741E">
          <w:t>:</w:t>
        </w:r>
      </w:ins>
      <w:ins w:id="4068" w:author="Andrija Ilic" w:date="2015-09-15T12:48:00Z">
        <w:r w:rsidR="009B1E5C">
          <w:t>void</w:t>
        </w:r>
      </w:ins>
    </w:p>
    <w:p w14:paraId="3BBD60AB" w14:textId="0BE2738C" w:rsidR="0060787F" w:rsidRDefault="0060787F" w:rsidP="00E5228D">
      <w:pPr>
        <w:pStyle w:val="ListParagraph"/>
        <w:numPr>
          <w:ilvl w:val="0"/>
          <w:numId w:val="60"/>
        </w:numPr>
        <w:rPr>
          <w:ins w:id="4069" w:author="Andrija Ilic" w:date="2015-09-15T12:22:00Z"/>
        </w:rPr>
        <w:pPrChange w:id="4070" w:author="Andrija Ilic" w:date="2015-09-15T11:51:00Z">
          <w:pPr>
            <w:pStyle w:val="Heading2"/>
          </w:pPr>
        </w:pPrChange>
      </w:pPr>
      <w:ins w:id="4071" w:author="Andrija Ilic" w:date="2015-09-15T12:11:00Z">
        <w:r>
          <w:t>pronadjiAktivnosti(</w:t>
        </w:r>
      </w:ins>
      <w:ins w:id="4072" w:author="Andrija Ilic" w:date="2015-09-15T12:12:00Z">
        <w:r>
          <w:t>korisnik</w:t>
        </w:r>
      </w:ins>
      <w:ins w:id="4073" w:author="Andrija Ilic" w:date="2015-09-15T12:11:00Z">
        <w:r>
          <w:t>)</w:t>
        </w:r>
      </w:ins>
      <w:ins w:id="4074" w:author="Andrija Ilic" w:date="2015-09-15T12:12:00Z">
        <w:r>
          <w:t>:Aktivnosti</w:t>
        </w:r>
      </w:ins>
    </w:p>
    <w:p w14:paraId="384F8ADB" w14:textId="4E65B4E6" w:rsidR="001D778C" w:rsidRPr="001D778C" w:rsidRDefault="001D778C" w:rsidP="00E5228D">
      <w:pPr>
        <w:pStyle w:val="ListParagraph"/>
        <w:numPr>
          <w:ilvl w:val="0"/>
          <w:numId w:val="60"/>
        </w:numPr>
        <w:rPr>
          <w:ins w:id="4075" w:author="Andrija Ilic" w:date="2015-09-15T12:22:00Z"/>
          <w:rPrChange w:id="4076" w:author="Andrija Ilic" w:date="2015-09-15T12:22:00Z">
            <w:rPr>
              <w:ins w:id="4077" w:author="Andrija Ilic" w:date="2015-09-15T12:22:00Z"/>
              <w:color w:val="000000"/>
              <w:szCs w:val="24"/>
            </w:rPr>
          </w:rPrChange>
        </w:rPr>
        <w:pPrChange w:id="4078" w:author="Andrija Ilic" w:date="2015-09-15T11:51:00Z">
          <w:pPr>
            <w:pStyle w:val="Heading2"/>
          </w:pPr>
        </w:pPrChange>
      </w:pPr>
      <w:ins w:id="4079" w:author="Andrija Ilic" w:date="2015-09-15T12:22:00Z">
        <w:r w:rsidRPr="00AF10E0">
          <w:rPr>
            <w:rFonts w:cs="Times New Roman"/>
            <w:color w:val="000000"/>
            <w:szCs w:val="24"/>
          </w:rPr>
          <w:t>vratiProgramSaAktivnostima(program):Aktivnosti</w:t>
        </w:r>
      </w:ins>
    </w:p>
    <w:p w14:paraId="2ED9B445" w14:textId="62EAFBAE" w:rsidR="001D778C" w:rsidRPr="00A34C3B" w:rsidRDefault="001D778C" w:rsidP="00E5228D">
      <w:pPr>
        <w:pStyle w:val="ListParagraph"/>
        <w:numPr>
          <w:ilvl w:val="0"/>
          <w:numId w:val="60"/>
        </w:numPr>
        <w:rPr>
          <w:ins w:id="4080" w:author="Andrija Ilic" w:date="2015-09-15T12:32:00Z"/>
          <w:rPrChange w:id="4081" w:author="Andrija Ilic" w:date="2015-09-15T12:32:00Z">
            <w:rPr>
              <w:ins w:id="4082" w:author="Andrija Ilic" w:date="2015-09-15T12:32:00Z"/>
            </w:rPr>
          </w:rPrChange>
        </w:rPr>
        <w:pPrChange w:id="4083" w:author="Andrija Ilic" w:date="2015-09-15T11:51:00Z">
          <w:pPr>
            <w:pStyle w:val="Heading2"/>
          </w:pPr>
        </w:pPrChange>
      </w:pPr>
      <w:ins w:id="4084" w:author="Andrija Ilic" w:date="2015-09-15T12:22:00Z">
        <w:r w:rsidRPr="00AF10E0">
          <w:rPr>
            <w:rFonts w:cs="Times New Roman"/>
            <w:color w:val="000000"/>
            <w:szCs w:val="24"/>
          </w:rPr>
          <w:t>sacuvajProgram(program)</w:t>
        </w:r>
        <w:r w:rsidRPr="00AF10E0">
          <w:rPr>
            <w:rFonts w:cs="Times New Roman"/>
          </w:rPr>
          <w:t>:void</w:t>
        </w:r>
      </w:ins>
    </w:p>
    <w:p w14:paraId="35E2F8F5" w14:textId="5D0FF5B0" w:rsidR="00A34C3B" w:rsidRDefault="00A34C3B" w:rsidP="00E5228D">
      <w:pPr>
        <w:pStyle w:val="ListParagraph"/>
        <w:numPr>
          <w:ilvl w:val="0"/>
          <w:numId w:val="60"/>
        </w:numPr>
        <w:rPr>
          <w:ins w:id="4085" w:author="Andrija Ilic" w:date="2015-09-15T12:44:00Z"/>
        </w:rPr>
        <w:pPrChange w:id="4086" w:author="Andrija Ilic" w:date="2015-09-15T11:51:00Z">
          <w:pPr>
            <w:pStyle w:val="Heading2"/>
          </w:pPr>
        </w:pPrChange>
      </w:pPr>
      <w:ins w:id="4087" w:author="Andrija Ilic" w:date="2015-09-15T12:32:00Z">
        <w:r>
          <w:t>prijaviStudente</w:t>
        </w:r>
      </w:ins>
      <w:ins w:id="4088" w:author="Andrija Ilic" w:date="2015-09-15T12:38:00Z">
        <w:r w:rsidR="0044152C">
          <w:t>NaProgram</w:t>
        </w:r>
      </w:ins>
      <w:ins w:id="4089" w:author="Andrija Ilic" w:date="2015-09-15T12:32:00Z">
        <w:r>
          <w:t>(studenti):void</w:t>
        </w:r>
      </w:ins>
    </w:p>
    <w:p w14:paraId="15D3E16B" w14:textId="425AA38A" w:rsidR="009B1E5C" w:rsidRDefault="009B1E5C" w:rsidP="00E5228D">
      <w:pPr>
        <w:pStyle w:val="ListParagraph"/>
        <w:numPr>
          <w:ilvl w:val="0"/>
          <w:numId w:val="60"/>
        </w:numPr>
        <w:rPr>
          <w:ins w:id="4090" w:author="Andrija Ilic" w:date="2015-09-15T12:51:00Z"/>
        </w:rPr>
        <w:pPrChange w:id="4091" w:author="Andrija Ilic" w:date="2015-09-15T11:51:00Z">
          <w:pPr>
            <w:pStyle w:val="Heading2"/>
          </w:pPr>
        </w:pPrChange>
      </w:pPr>
      <w:ins w:id="4092" w:author="Andrija Ilic" w:date="2015-09-15T12:44:00Z">
        <w:r>
          <w:t>pronadjiStudente(studenti):void</w:t>
        </w:r>
      </w:ins>
    </w:p>
    <w:p w14:paraId="3283C586" w14:textId="511F7001" w:rsidR="008B319F" w:rsidRPr="005B1AB4" w:rsidRDefault="008B319F" w:rsidP="00E5228D">
      <w:pPr>
        <w:pStyle w:val="ListParagraph"/>
        <w:numPr>
          <w:ilvl w:val="0"/>
          <w:numId w:val="60"/>
        </w:numPr>
        <w:rPr>
          <w:ins w:id="4093" w:author="Andrija Ilic" w:date="2015-09-15T12:57:00Z"/>
          <w:rPrChange w:id="4094" w:author="Andrija Ilic" w:date="2015-09-15T12:57:00Z">
            <w:rPr>
              <w:ins w:id="4095" w:author="Andrija Ilic" w:date="2015-09-15T12:57:00Z"/>
              <w:color w:val="000000"/>
              <w:szCs w:val="24"/>
            </w:rPr>
          </w:rPrChange>
        </w:rPr>
        <w:pPrChange w:id="4096" w:author="Andrija Ilic" w:date="2015-09-15T11:51:00Z">
          <w:pPr>
            <w:pStyle w:val="Heading2"/>
          </w:pPr>
        </w:pPrChange>
      </w:pPr>
      <w:ins w:id="4097" w:author="Andrija Ilic" w:date="2015-09-15T12:51:00Z">
        <w:r w:rsidRPr="00AF10E0">
          <w:rPr>
            <w:rFonts w:cs="Times New Roman"/>
            <w:color w:val="000000"/>
            <w:szCs w:val="24"/>
          </w:rPr>
          <w:t>sacuvajAktivnost(aktivnost):void</w:t>
        </w:r>
      </w:ins>
    </w:p>
    <w:p w14:paraId="7C35B0AC" w14:textId="1329B492" w:rsidR="005B1AB4" w:rsidRPr="00E5228D" w:rsidRDefault="005B1AB4" w:rsidP="00E5228D">
      <w:pPr>
        <w:pStyle w:val="ListParagraph"/>
        <w:numPr>
          <w:ilvl w:val="0"/>
          <w:numId w:val="60"/>
        </w:numPr>
        <w:rPr>
          <w:ins w:id="4098" w:author="Andrija Ilic" w:date="2015-09-08T21:52:00Z"/>
          <w:rPrChange w:id="4099" w:author="Andrija Ilic" w:date="2015-09-15T11:51:00Z">
            <w:rPr>
              <w:ins w:id="4100" w:author="Andrija Ilic" w:date="2015-09-08T21:52:00Z"/>
              <w:rFonts w:ascii="Times New Roman" w:hAnsi="Times New Roman"/>
              <w:sz w:val="24"/>
              <w:szCs w:val="24"/>
            </w:rPr>
          </w:rPrChange>
        </w:rPr>
        <w:pPrChange w:id="4101" w:author="Andrija Ilic" w:date="2015-09-15T11:51:00Z">
          <w:pPr>
            <w:pStyle w:val="Heading2"/>
          </w:pPr>
        </w:pPrChange>
      </w:pPr>
      <w:ins w:id="4102" w:author="Andrija Ilic" w:date="2015-09-15T12:57:00Z">
        <w:r>
          <w:t>pronadjiAktivnosti(program):Aktivnosti</w:t>
        </w:r>
      </w:ins>
    </w:p>
    <w:p w14:paraId="50A9CE99" w14:textId="35C856BC" w:rsidR="0045651B" w:rsidRDefault="0045651B" w:rsidP="005B1AB4">
      <w:pPr>
        <w:pStyle w:val="ListParagraph"/>
        <w:rPr>
          <w:ins w:id="4103" w:author="Andrija Ilic" w:date="2015-09-15T11:12:00Z"/>
        </w:rPr>
        <w:pPrChange w:id="4104" w:author="Andrija Ilic" w:date="2015-09-15T12:57:00Z">
          <w:pPr>
            <w:pStyle w:val="Heading2"/>
          </w:pPr>
        </w:pPrChange>
      </w:pPr>
    </w:p>
    <w:p w14:paraId="569E1B9A" w14:textId="77777777" w:rsidR="006A54FC" w:rsidRDefault="006A54FC" w:rsidP="006A54FC">
      <w:pPr>
        <w:pStyle w:val="Heading3"/>
        <w:rPr>
          <w:ins w:id="4105" w:author="Andrija Ilic" w:date="2015-09-15T11:14:00Z"/>
        </w:rPr>
      </w:pPr>
      <w:ins w:id="4106" w:author="Andrija Ilic" w:date="2015-09-15T11:14:00Z">
        <w:r>
          <w:rPr>
            <w:lang w:val="sr-Cyrl-RS"/>
          </w:rPr>
          <w:t>4</w:t>
        </w:r>
        <w:r>
          <w:t>.2.2 Понашање система - Уговори о системским операцијама</w:t>
        </w:r>
      </w:ins>
    </w:p>
    <w:p w14:paraId="0A95CAE0" w14:textId="77777777" w:rsidR="006A54FC" w:rsidRDefault="006A54FC" w:rsidP="006A54FC">
      <w:pPr>
        <w:rPr>
          <w:ins w:id="4107" w:author="Andrija Ilic" w:date="2015-09-15T11:55:00Z"/>
          <w:b/>
        </w:rPr>
      </w:pPr>
    </w:p>
    <w:p w14:paraId="1F01A5C7" w14:textId="77777777" w:rsidR="001F56E2" w:rsidRDefault="00A93FAD" w:rsidP="006A54FC">
      <w:pPr>
        <w:rPr>
          <w:ins w:id="4108" w:author="Andrija Ilic" w:date="2015-09-15T13:02:00Z"/>
          <w:rFonts w:cs="Times New Roman"/>
          <w:b/>
          <w:color w:val="000000"/>
          <w:szCs w:val="24"/>
        </w:rPr>
      </w:pPr>
      <w:ins w:id="4109" w:author="Andrija Ilic" w:date="2015-09-15T11:55:00Z">
        <w:r w:rsidRPr="00611E1D">
          <w:rPr>
            <w:b/>
          </w:rPr>
          <w:t>УГОВОР УГ1:</w:t>
        </w:r>
        <w:r w:rsidRPr="000E7A35">
          <w:t xml:space="preserve"> </w:t>
        </w:r>
        <w:r>
          <w:t xml:space="preserve"> </w:t>
        </w:r>
        <w:r>
          <w:rPr>
            <w:rFonts w:cs="Times New Roman"/>
            <w:b/>
            <w:color w:val="000000"/>
            <w:szCs w:val="24"/>
          </w:rPr>
          <w:t>registracija</w:t>
        </w:r>
        <w:r w:rsidRPr="00AF10E0">
          <w:rPr>
            <w:rFonts w:cs="Times New Roman"/>
            <w:b/>
            <w:color w:val="000000"/>
            <w:szCs w:val="24"/>
          </w:rPr>
          <w:t>Korisnika</w:t>
        </w:r>
      </w:ins>
    </w:p>
    <w:p w14:paraId="64FBCF95" w14:textId="1D4184DC" w:rsidR="00A93FAD" w:rsidRDefault="00A93FAD" w:rsidP="006A54FC">
      <w:pPr>
        <w:rPr>
          <w:ins w:id="4110" w:author="Andrija Ilic" w:date="2015-09-15T11:56:00Z"/>
        </w:rPr>
      </w:pPr>
      <w:ins w:id="4111" w:author="Andrija Ilic" w:date="2015-09-15T11:55:00Z">
        <w:r>
          <w:br/>
        </w:r>
        <w:r w:rsidRPr="000E7A35">
          <w:t>Операција</w:t>
        </w:r>
        <w:r>
          <w:t>:</w:t>
        </w:r>
        <w:r w:rsidRPr="00611E1D">
          <w:t xml:space="preserve"> </w:t>
        </w:r>
        <w:r>
          <w:rPr>
            <w:rFonts w:cs="Times New Roman"/>
            <w:color w:val="000000"/>
            <w:szCs w:val="24"/>
          </w:rPr>
          <w:t>registracija</w:t>
        </w:r>
        <w:r w:rsidRPr="00AF10E0">
          <w:rPr>
            <w:rFonts w:cs="Times New Roman"/>
            <w:color w:val="000000"/>
            <w:szCs w:val="24"/>
          </w:rPr>
          <w:t>Korisnika</w:t>
        </w:r>
        <w:r>
          <w:t>(korisnik):</w:t>
        </w:r>
      </w:ins>
      <w:ins w:id="4112" w:author="Andrija Ilic" w:date="2015-09-15T12:47:00Z">
        <w:r w:rsidR="009B1E5C">
          <w:t>void</w:t>
        </w:r>
      </w:ins>
      <w:ins w:id="4113" w:author="Andrija Ilic" w:date="2015-09-15T11:55: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14" w:author="Andrija Ilic" w:date="2015-09-15T11:56:00Z">
        <w:r w:rsidR="0066296A">
          <w:rPr>
            <w:lang w:val="sr-Cyrl-RS"/>
          </w:rPr>
          <w:t>регистрован</w:t>
        </w:r>
      </w:ins>
      <w:ins w:id="4115" w:author="Andrija Ilic" w:date="2015-09-15T11:55:00Z">
        <w:r>
          <w:t xml:space="preserve"> на систем</w:t>
        </w:r>
      </w:ins>
    </w:p>
    <w:p w14:paraId="17BB2753" w14:textId="77777777" w:rsidR="00A1637F" w:rsidRDefault="00A1637F" w:rsidP="006A54FC">
      <w:pPr>
        <w:rPr>
          <w:ins w:id="4116" w:author="Andrija Ilic" w:date="2015-09-15T11:56:00Z"/>
        </w:rPr>
      </w:pPr>
    </w:p>
    <w:p w14:paraId="6C75D7BB" w14:textId="77777777" w:rsidR="001F56E2" w:rsidRDefault="00A1637F" w:rsidP="006A54FC">
      <w:pPr>
        <w:rPr>
          <w:ins w:id="4117" w:author="Andrija Ilic" w:date="2015-09-15T13:02:00Z"/>
          <w:rFonts w:cs="Times New Roman"/>
          <w:b/>
          <w:color w:val="000000"/>
          <w:szCs w:val="24"/>
        </w:rPr>
      </w:pPr>
      <w:ins w:id="4118" w:author="Andrija Ilic" w:date="2015-09-15T11:56:00Z">
        <w:r w:rsidRPr="00611E1D">
          <w:rPr>
            <w:b/>
          </w:rPr>
          <w:t>УГОВОР УГ</w:t>
        </w:r>
        <w:r>
          <w:rPr>
            <w:b/>
            <w:lang w:val="sr-Cyrl-RS"/>
          </w:rPr>
          <w:t>2</w:t>
        </w:r>
        <w:r w:rsidRPr="00611E1D">
          <w:rPr>
            <w:b/>
          </w:rPr>
          <w:t>:</w:t>
        </w:r>
        <w:r w:rsidRPr="000E7A35">
          <w:t xml:space="preserve"> </w:t>
        </w:r>
        <w:r>
          <w:t xml:space="preserve"> </w:t>
        </w:r>
        <w:r w:rsidRPr="00A1637F">
          <w:rPr>
            <w:b/>
            <w:rPrChange w:id="4119" w:author="Andrija Ilic" w:date="2015-09-15T11:57:00Z">
              <w:rPr/>
            </w:rPrChange>
          </w:rPr>
          <w:t>aktivacija</w:t>
        </w:r>
        <w:r w:rsidRPr="00AF10E0">
          <w:rPr>
            <w:rFonts w:cs="Times New Roman"/>
            <w:b/>
            <w:color w:val="000000"/>
            <w:szCs w:val="24"/>
          </w:rPr>
          <w:t>Korisnika</w:t>
        </w:r>
      </w:ins>
    </w:p>
    <w:p w14:paraId="01E05560" w14:textId="7FE2130C" w:rsidR="00A1637F" w:rsidRDefault="00A1637F" w:rsidP="006A54FC">
      <w:pPr>
        <w:rPr>
          <w:ins w:id="4120" w:author="Andrija Ilic" w:date="2015-09-15T12:04:00Z"/>
          <w:lang w:val="sr-Cyrl-RS"/>
        </w:rPr>
      </w:pPr>
      <w:ins w:id="4121" w:author="Andrija Ilic" w:date="2015-09-15T11:56:00Z">
        <w:r>
          <w:br/>
        </w:r>
        <w:r w:rsidRPr="000E7A35">
          <w:t>Операција</w:t>
        </w:r>
        <w:r>
          <w:t>:</w:t>
        </w:r>
        <w:r w:rsidRPr="00611E1D">
          <w:t xml:space="preserve"> </w:t>
        </w:r>
      </w:ins>
      <w:ins w:id="4122" w:author="Andrija Ilic" w:date="2015-09-15T11:57:00Z">
        <w:r>
          <w:t>aktivacija</w:t>
        </w:r>
      </w:ins>
      <w:ins w:id="4123" w:author="Andrija Ilic" w:date="2015-09-15T11:56:00Z">
        <w:r w:rsidRPr="00AF10E0">
          <w:rPr>
            <w:rFonts w:cs="Times New Roman"/>
            <w:color w:val="000000"/>
            <w:szCs w:val="24"/>
          </w:rPr>
          <w:t>Korisnika</w:t>
        </w:r>
        <w:r>
          <w:t>(korisnik):</w:t>
        </w:r>
      </w:ins>
      <w:ins w:id="4124" w:author="Andrija Ilic" w:date="2015-09-15T12:47:00Z">
        <w:r w:rsidR="009B1E5C">
          <w:t>void</w:t>
        </w:r>
      </w:ins>
      <w:ins w:id="4125" w:author="Andrija Ilic" w:date="2015-09-15T11:56:00Z">
        <w:r>
          <w:br/>
        </w:r>
        <w:r w:rsidRPr="000E7A35">
          <w:t>Веза са СК</w:t>
        </w:r>
        <w:r>
          <w:t xml:space="preserve">: СК1 </w:t>
        </w:r>
        <w:r>
          <w:br/>
        </w:r>
        <w:r w:rsidRPr="000E7A35">
          <w:t>Пр</w:t>
        </w:r>
        <w:r>
          <w:t>е</w:t>
        </w:r>
        <w:r w:rsidRPr="000E7A35">
          <w:t>дуслови</w:t>
        </w:r>
        <w:r w:rsidRPr="000E7A35">
          <w:rPr>
            <w:b/>
          </w:rPr>
          <w:t>:</w:t>
        </w:r>
        <w:r>
          <w:t xml:space="preserve"> -</w:t>
        </w:r>
        <w:r>
          <w:br/>
        </w:r>
        <w:r w:rsidRPr="000E7A35">
          <w:t>Постуслови:</w:t>
        </w:r>
        <w:r>
          <w:t xml:space="preserve"> Корисник је </w:t>
        </w:r>
      </w:ins>
      <w:ins w:id="4126" w:author="Andrija Ilic" w:date="2015-09-15T11:57:00Z">
        <w:r>
          <w:rPr>
            <w:lang w:val="sr-Cyrl-RS"/>
          </w:rPr>
          <w:t>активиран</w:t>
        </w:r>
      </w:ins>
      <w:ins w:id="4127" w:author="Andrija Ilic" w:date="2015-09-15T11:56:00Z">
        <w:r>
          <w:t xml:space="preserve"> </w:t>
        </w:r>
      </w:ins>
      <w:ins w:id="4128" w:author="Andrija Ilic" w:date="2015-09-15T11:57:00Z">
        <w:r>
          <w:rPr>
            <w:lang w:val="sr-Cyrl-RS"/>
          </w:rPr>
          <w:t>у</w:t>
        </w:r>
      </w:ins>
      <w:ins w:id="4129" w:author="Andrija Ilic" w:date="2015-09-15T11:56:00Z">
        <w:r>
          <w:t xml:space="preserve"> систем</w:t>
        </w:r>
      </w:ins>
      <w:ins w:id="4130" w:author="Andrija Ilic" w:date="2015-09-15T11:57:00Z">
        <w:r>
          <w:rPr>
            <w:lang w:val="sr-Cyrl-RS"/>
          </w:rPr>
          <w:t>у</w:t>
        </w:r>
      </w:ins>
    </w:p>
    <w:p w14:paraId="4C1C85CA" w14:textId="77777777" w:rsidR="0094266A" w:rsidRDefault="0094266A" w:rsidP="006A54FC">
      <w:pPr>
        <w:rPr>
          <w:ins w:id="4131" w:author="Andrija Ilic" w:date="2015-09-15T12:04:00Z"/>
          <w:lang w:val="sr-Cyrl-RS"/>
        </w:rPr>
      </w:pPr>
    </w:p>
    <w:p w14:paraId="445E6848" w14:textId="77777777" w:rsidR="001F56E2" w:rsidRDefault="0094266A" w:rsidP="0094266A">
      <w:pPr>
        <w:rPr>
          <w:ins w:id="4132" w:author="Andrija Ilic" w:date="2015-09-15T13:02:00Z"/>
          <w:rFonts w:cs="Times New Roman"/>
          <w:b/>
          <w:color w:val="000000"/>
          <w:szCs w:val="24"/>
        </w:rPr>
      </w:pPr>
      <w:ins w:id="4133" w:author="Andrija Ilic" w:date="2015-09-15T12:04:00Z">
        <w:r w:rsidRPr="00611E1D">
          <w:rPr>
            <w:b/>
          </w:rPr>
          <w:t>УГОВОР УГ</w:t>
        </w:r>
        <w:r>
          <w:rPr>
            <w:b/>
            <w:lang w:val="sr-Cyrl-RS"/>
          </w:rPr>
          <w:t>3</w:t>
        </w:r>
        <w:r w:rsidRPr="00611E1D">
          <w:rPr>
            <w:b/>
          </w:rPr>
          <w:t>:</w:t>
        </w:r>
        <w:r w:rsidRPr="000E7A35">
          <w:t xml:space="preserve"> </w:t>
        </w:r>
        <w:r>
          <w:t xml:space="preserve"> </w:t>
        </w:r>
      </w:ins>
      <w:ins w:id="4134" w:author="Andrija Ilic" w:date="2015-09-15T12:05:00Z">
        <w:r>
          <w:rPr>
            <w:b/>
          </w:rPr>
          <w:t>izmena</w:t>
        </w:r>
      </w:ins>
      <w:ins w:id="4135" w:author="Andrija Ilic" w:date="2015-09-15T12:04:00Z">
        <w:r w:rsidRPr="00AF10E0">
          <w:rPr>
            <w:rFonts w:cs="Times New Roman"/>
            <w:b/>
            <w:color w:val="000000"/>
            <w:szCs w:val="24"/>
          </w:rPr>
          <w:t>Korisnika</w:t>
        </w:r>
      </w:ins>
    </w:p>
    <w:p w14:paraId="6AA19B61" w14:textId="74D3627A" w:rsidR="0094266A" w:rsidRPr="00AF10E0" w:rsidRDefault="0094266A" w:rsidP="0094266A">
      <w:pPr>
        <w:rPr>
          <w:ins w:id="4136" w:author="Andrija Ilic" w:date="2015-09-15T12:04:00Z"/>
          <w:b/>
          <w:lang w:val="sr-Cyrl-RS"/>
        </w:rPr>
      </w:pPr>
      <w:ins w:id="4137" w:author="Andrija Ilic" w:date="2015-09-15T12:04:00Z">
        <w:r>
          <w:br/>
        </w:r>
        <w:r w:rsidRPr="000E7A35">
          <w:t>Операција</w:t>
        </w:r>
        <w:r>
          <w:t>:</w:t>
        </w:r>
        <w:r w:rsidRPr="00611E1D">
          <w:t xml:space="preserve"> </w:t>
        </w:r>
      </w:ins>
      <w:ins w:id="4138" w:author="Andrija Ilic" w:date="2015-09-15T12:05:00Z">
        <w:r>
          <w:t>izmena</w:t>
        </w:r>
      </w:ins>
      <w:ins w:id="4139" w:author="Andrija Ilic" w:date="2015-09-15T12:04:00Z">
        <w:r w:rsidRPr="00AF10E0">
          <w:rPr>
            <w:rFonts w:cs="Times New Roman"/>
            <w:color w:val="000000"/>
            <w:szCs w:val="24"/>
          </w:rPr>
          <w:t>Korisnika</w:t>
        </w:r>
        <w:r>
          <w:t>(korisnik):</w:t>
        </w:r>
      </w:ins>
      <w:ins w:id="4140" w:author="Andrija Ilic" w:date="2015-09-15T12:48:00Z">
        <w:r w:rsidR="009B1E5C">
          <w:t>void</w:t>
        </w:r>
      </w:ins>
      <w:ins w:id="4141" w:author="Andrija Ilic" w:date="2015-09-15T12:04:00Z">
        <w:r>
          <w:br/>
        </w:r>
        <w:r w:rsidRPr="000E7A35">
          <w:t>Веза са СК</w:t>
        </w:r>
        <w:r>
          <w:t>: СК</w:t>
        </w:r>
      </w:ins>
      <w:ins w:id="4142" w:author="Andrija Ilic" w:date="2015-09-15T12:05:00Z">
        <w:r>
          <w:rPr>
            <w:lang w:val="sr-Cyrl-RS"/>
          </w:rPr>
          <w:t>2</w:t>
        </w:r>
      </w:ins>
      <w:ins w:id="4143" w:author="Andrija Ilic" w:date="2015-09-15T12:04:00Z">
        <w:r>
          <w:t xml:space="preserve"> </w:t>
        </w:r>
        <w:r>
          <w:br/>
        </w:r>
        <w:r w:rsidRPr="000E7A35">
          <w:t>Пр</w:t>
        </w:r>
        <w:r>
          <w:t>е</w:t>
        </w:r>
        <w:r w:rsidRPr="000E7A35">
          <w:t>дуслови</w:t>
        </w:r>
        <w:r w:rsidRPr="000E7A35">
          <w:rPr>
            <w:b/>
          </w:rPr>
          <w:t>:</w:t>
        </w:r>
        <w:r>
          <w:t xml:space="preserve"> </w:t>
        </w:r>
      </w:ins>
      <w:ins w:id="4144" w:author="Andrija Ilic" w:date="2015-09-15T12:05:00Z">
        <w:r>
          <w:rPr>
            <w:lang w:val="sr-Cyrl-RS"/>
          </w:rPr>
          <w:t>Корисник постоји у систему</w:t>
        </w:r>
      </w:ins>
      <w:ins w:id="4145" w:author="Andrija Ilic" w:date="2015-09-15T12:04:00Z">
        <w:r>
          <w:br/>
        </w:r>
        <w:r w:rsidRPr="000E7A35">
          <w:t>Постуслови:</w:t>
        </w:r>
        <w:r>
          <w:t xml:space="preserve"> </w:t>
        </w:r>
      </w:ins>
      <w:ins w:id="4146" w:author="Andrija Ilic" w:date="2015-09-15T12:06:00Z">
        <w:r>
          <w:rPr>
            <w:lang w:val="sr-Cyrl-RS"/>
          </w:rPr>
          <w:t>Подаци о кориснику су измењени</w:t>
        </w:r>
      </w:ins>
    </w:p>
    <w:p w14:paraId="7D456787" w14:textId="77777777" w:rsidR="0094266A" w:rsidRPr="00A1637F" w:rsidRDefault="0094266A" w:rsidP="006A54FC">
      <w:pPr>
        <w:rPr>
          <w:ins w:id="4147" w:author="Andrija Ilic" w:date="2015-09-15T11:14:00Z"/>
          <w:b/>
          <w:lang w:val="sr-Cyrl-RS"/>
          <w:rPrChange w:id="4148" w:author="Andrija Ilic" w:date="2015-09-15T11:57:00Z">
            <w:rPr>
              <w:ins w:id="4149" w:author="Andrija Ilic" w:date="2015-09-15T11:14:00Z"/>
              <w:b/>
            </w:rPr>
          </w:rPrChange>
        </w:rPr>
      </w:pPr>
    </w:p>
    <w:p w14:paraId="20E00D17" w14:textId="77777777" w:rsidR="001F56E2" w:rsidRDefault="006A54FC" w:rsidP="006A54FC">
      <w:pPr>
        <w:rPr>
          <w:ins w:id="4150" w:author="Andrija Ilic" w:date="2015-09-15T13:02:00Z"/>
          <w:rFonts w:cs="Times New Roman"/>
          <w:b/>
          <w:color w:val="000000"/>
          <w:szCs w:val="24"/>
        </w:rPr>
      </w:pPr>
      <w:ins w:id="4151" w:author="Andrija Ilic" w:date="2015-09-15T11:14:00Z">
        <w:r w:rsidRPr="00611E1D">
          <w:rPr>
            <w:b/>
          </w:rPr>
          <w:t>УГОВОР УГ</w:t>
        </w:r>
        <w:r w:rsidR="00DC10E8">
          <w:rPr>
            <w:b/>
          </w:rPr>
          <w:t>4</w:t>
        </w:r>
        <w:r w:rsidRPr="00611E1D">
          <w:rPr>
            <w:b/>
          </w:rPr>
          <w:t>:</w:t>
        </w:r>
        <w:r w:rsidRPr="000E7A35">
          <w:t xml:space="preserve"> </w:t>
        </w:r>
      </w:ins>
      <w:ins w:id="4152" w:author="Andrija Ilic" w:date="2015-09-15T12:12:00Z">
        <w:r w:rsidR="00DC10E8">
          <w:rPr>
            <w:rFonts w:cs="Times New Roman"/>
            <w:b/>
            <w:color w:val="000000"/>
            <w:szCs w:val="24"/>
          </w:rPr>
          <w:t>pronadji</w:t>
        </w:r>
      </w:ins>
      <w:ins w:id="4153" w:author="Andrija Ilic" w:date="2015-09-15T11:20:00Z">
        <w:r w:rsidRPr="006A54FC">
          <w:rPr>
            <w:rFonts w:cs="Times New Roman"/>
            <w:b/>
            <w:color w:val="000000"/>
            <w:szCs w:val="24"/>
            <w:rPrChange w:id="4154" w:author="Andrija Ilic" w:date="2015-09-15T11:21:00Z">
              <w:rPr>
                <w:rFonts w:cs="Times New Roman"/>
                <w:color w:val="000000"/>
                <w:szCs w:val="24"/>
              </w:rPr>
            </w:rPrChange>
          </w:rPr>
          <w:t>Aktivnosti</w:t>
        </w:r>
      </w:ins>
      <w:ins w:id="4155" w:author="Andrija Ilic" w:date="2015-09-15T12:59:00Z">
        <w:r w:rsidR="005B1AB4">
          <w:rPr>
            <w:rFonts w:cs="Times New Roman"/>
            <w:b/>
            <w:color w:val="000000"/>
            <w:szCs w:val="24"/>
          </w:rPr>
          <w:t>Korisnika</w:t>
        </w:r>
      </w:ins>
    </w:p>
    <w:p w14:paraId="25567993" w14:textId="4E62EE57" w:rsidR="006A54FC" w:rsidRPr="00AD134C" w:rsidRDefault="006A54FC" w:rsidP="006A54FC">
      <w:pPr>
        <w:rPr>
          <w:ins w:id="4156" w:author="Andrija Ilic" w:date="2015-09-15T11:14:00Z"/>
          <w:lang w:val="sr-Cyrl-RS"/>
          <w:rPrChange w:id="4157" w:author="Andrija Ilic" w:date="2015-09-15T12:14:00Z">
            <w:rPr>
              <w:ins w:id="4158" w:author="Andrija Ilic" w:date="2015-09-15T11:14:00Z"/>
            </w:rPr>
          </w:rPrChange>
        </w:rPr>
      </w:pPr>
      <w:ins w:id="4159" w:author="Andrija Ilic" w:date="2015-09-15T11:14:00Z">
        <w:r>
          <w:lastRenderedPageBreak/>
          <w:br/>
          <w:t>Операција:</w:t>
        </w:r>
        <w:r w:rsidRPr="000E7A35">
          <w:t xml:space="preserve"> </w:t>
        </w:r>
      </w:ins>
      <w:ins w:id="4160" w:author="Andrija Ilic" w:date="2015-09-15T12:12:00Z">
        <w:r w:rsidR="00DC10E8">
          <w:rPr>
            <w:rFonts w:cs="Times New Roman"/>
            <w:color w:val="000000"/>
            <w:szCs w:val="24"/>
          </w:rPr>
          <w:t xml:space="preserve"> pronadji</w:t>
        </w:r>
      </w:ins>
      <w:ins w:id="4161" w:author="Andrija Ilic" w:date="2015-09-15T11:20:00Z">
        <w:r w:rsidRPr="00AF10E0">
          <w:rPr>
            <w:rFonts w:cs="Times New Roman"/>
            <w:color w:val="000000"/>
            <w:szCs w:val="24"/>
          </w:rPr>
          <w:t>Aktivnosti</w:t>
        </w:r>
      </w:ins>
      <w:ins w:id="4162" w:author="Andrija Ilic" w:date="2015-09-15T12:59:00Z">
        <w:r w:rsidR="005B1AB4">
          <w:rPr>
            <w:rFonts w:cs="Times New Roman"/>
            <w:color w:val="000000"/>
            <w:szCs w:val="24"/>
          </w:rPr>
          <w:t>Korisnika</w:t>
        </w:r>
      </w:ins>
      <w:ins w:id="4163" w:author="Andrija Ilic" w:date="2015-09-15T11:14:00Z">
        <w:r>
          <w:t>(</w:t>
        </w:r>
      </w:ins>
      <w:ins w:id="4164" w:author="Andrija Ilic" w:date="2015-09-15T11:20:00Z">
        <w:r w:rsidRPr="00AF10E0">
          <w:rPr>
            <w:rFonts w:cs="Times New Roman"/>
            <w:color w:val="000000"/>
            <w:szCs w:val="24"/>
          </w:rPr>
          <w:t>korisnik</w:t>
        </w:r>
      </w:ins>
      <w:ins w:id="4165" w:author="Andrija Ilic" w:date="2015-09-15T11:14:00Z">
        <w:r>
          <w:t>):</w:t>
        </w:r>
      </w:ins>
      <w:ins w:id="4166" w:author="Andrija Ilic" w:date="2015-09-15T11:20:00Z">
        <w:r w:rsidRPr="006A54FC">
          <w:rPr>
            <w:rFonts w:cs="Times New Roman"/>
            <w:color w:val="000000"/>
            <w:szCs w:val="24"/>
          </w:rPr>
          <w:t xml:space="preserve"> </w:t>
        </w:r>
        <w:r w:rsidRPr="00AF10E0">
          <w:rPr>
            <w:rFonts w:cs="Times New Roman"/>
            <w:color w:val="000000"/>
            <w:szCs w:val="24"/>
          </w:rPr>
          <w:t>Aktivnosti</w:t>
        </w:r>
      </w:ins>
      <w:ins w:id="4167" w:author="Andrija Ilic" w:date="2015-09-15T11:14:00Z">
        <w:r>
          <w:br/>
          <w:t>Веза са СК:</w:t>
        </w:r>
      </w:ins>
      <w:ins w:id="4168" w:author="Andrija Ilic" w:date="2015-09-15T12:12:00Z">
        <w:r w:rsidR="00DC10E8">
          <w:t xml:space="preserve"> </w:t>
        </w:r>
      </w:ins>
      <w:ins w:id="4169" w:author="Andrija Ilic" w:date="2015-09-15T11:14:00Z">
        <w:r>
          <w:t>СК3</w:t>
        </w:r>
        <w:r>
          <w:br/>
          <w:t>Предуслови: -</w:t>
        </w:r>
        <w:r>
          <w:br/>
          <w:t>Постуслови:</w:t>
        </w:r>
      </w:ins>
      <w:ins w:id="4170" w:author="Andrija Ilic" w:date="2015-09-15T12:13:00Z">
        <w:r w:rsidR="00AD134C">
          <w:t xml:space="preserve"> </w:t>
        </w:r>
      </w:ins>
      <w:ins w:id="4171" w:author="Andrija Ilic" w:date="2015-09-15T12:14:00Z">
        <w:r w:rsidR="00AD134C">
          <w:rPr>
            <w:lang w:val="sr-Cyrl-RS"/>
          </w:rPr>
          <w:t>Пронађене су активности за корисника.</w:t>
        </w:r>
      </w:ins>
    </w:p>
    <w:p w14:paraId="0182C4CA" w14:textId="77777777" w:rsidR="006A54FC" w:rsidRDefault="006A54FC" w:rsidP="006A54FC">
      <w:pPr>
        <w:rPr>
          <w:ins w:id="4172" w:author="Andrija Ilic" w:date="2015-09-15T11:14:00Z"/>
        </w:rPr>
      </w:pPr>
    </w:p>
    <w:p w14:paraId="0EE36AB8" w14:textId="77777777" w:rsidR="001F56E2" w:rsidRDefault="006A54FC" w:rsidP="006A54FC">
      <w:pPr>
        <w:rPr>
          <w:ins w:id="4173" w:author="Andrija Ilic" w:date="2015-09-15T13:02:00Z"/>
          <w:rFonts w:cs="Times New Roman"/>
          <w:b/>
          <w:color w:val="000000"/>
          <w:szCs w:val="24"/>
        </w:rPr>
      </w:pPr>
      <w:ins w:id="4174" w:author="Andrija Ilic" w:date="2015-09-15T11:14:00Z">
        <w:r w:rsidRPr="00611E1D">
          <w:rPr>
            <w:b/>
          </w:rPr>
          <w:t>УГОВОР УГ</w:t>
        </w:r>
      </w:ins>
      <w:ins w:id="4175" w:author="Andrija Ilic" w:date="2015-09-15T12:23:00Z">
        <w:r w:rsidR="001B36F7">
          <w:rPr>
            <w:b/>
          </w:rPr>
          <w:t>5</w:t>
        </w:r>
      </w:ins>
      <w:ins w:id="4176" w:author="Andrija Ilic" w:date="2015-09-15T11:14:00Z">
        <w:r w:rsidRPr="00611E1D">
          <w:rPr>
            <w:b/>
          </w:rPr>
          <w:t>:</w:t>
        </w:r>
        <w:r w:rsidRPr="000E7A35">
          <w:t xml:space="preserve"> </w:t>
        </w:r>
      </w:ins>
      <w:ins w:id="4177" w:author="Andrija Ilic" w:date="2015-09-15T11:19:00Z">
        <w:r w:rsidRPr="006A54FC">
          <w:rPr>
            <w:rFonts w:cs="Times New Roman"/>
            <w:b/>
            <w:color w:val="000000"/>
            <w:szCs w:val="24"/>
            <w:rPrChange w:id="4178" w:author="Andrija Ilic" w:date="2015-09-15T11:21:00Z">
              <w:rPr>
                <w:rFonts w:cs="Times New Roman"/>
                <w:color w:val="000000"/>
                <w:szCs w:val="24"/>
              </w:rPr>
            </w:rPrChange>
          </w:rPr>
          <w:t>vratiProgramSaAktivnostima</w:t>
        </w:r>
      </w:ins>
    </w:p>
    <w:p w14:paraId="10C41855" w14:textId="4581D548" w:rsidR="006A54FC" w:rsidRPr="001B36F7" w:rsidRDefault="006A54FC" w:rsidP="006A54FC">
      <w:pPr>
        <w:rPr>
          <w:ins w:id="4179" w:author="Andrija Ilic" w:date="2015-09-15T11:14:00Z"/>
          <w:lang w:val="sr-Cyrl-RS"/>
          <w:rPrChange w:id="4180" w:author="Andrija Ilic" w:date="2015-09-15T12:23:00Z">
            <w:rPr>
              <w:ins w:id="4181" w:author="Andrija Ilic" w:date="2015-09-15T11:14:00Z"/>
            </w:rPr>
          </w:rPrChange>
        </w:rPr>
      </w:pPr>
      <w:ins w:id="4182" w:author="Andrija Ilic" w:date="2015-09-15T11:19:00Z">
        <w:r>
          <w:br/>
          <w:t xml:space="preserve">Операција: </w:t>
        </w:r>
        <w:r w:rsidRPr="00AF10E0">
          <w:rPr>
            <w:rFonts w:cs="Times New Roman"/>
            <w:color w:val="000000"/>
            <w:szCs w:val="24"/>
          </w:rPr>
          <w:t>vratiProgramSaAktivnostima</w:t>
        </w:r>
        <w:r>
          <w:t xml:space="preserve"> (</w:t>
        </w:r>
        <w:r w:rsidRPr="00AF10E0">
          <w:rPr>
            <w:rFonts w:cs="Times New Roman"/>
            <w:color w:val="000000"/>
            <w:szCs w:val="24"/>
          </w:rPr>
          <w:t>program</w:t>
        </w:r>
        <w:r>
          <w:t>):</w:t>
        </w:r>
        <w:r w:rsidRPr="006A54FC">
          <w:rPr>
            <w:rFonts w:cs="Times New Roman"/>
            <w:color w:val="000000"/>
            <w:szCs w:val="24"/>
          </w:rPr>
          <w:t xml:space="preserve"> </w:t>
        </w:r>
      </w:ins>
      <w:ins w:id="4183" w:author="Andrija Ilic" w:date="2015-09-15T12:47:00Z">
        <w:r w:rsidR="009B1E5C">
          <w:rPr>
            <w:rFonts w:cs="Times New Roman"/>
            <w:color w:val="000000"/>
            <w:szCs w:val="24"/>
          </w:rPr>
          <w:t>void</w:t>
        </w:r>
      </w:ins>
      <w:ins w:id="4184" w:author="Andrija Ilic" w:date="2015-09-15T11:14:00Z">
        <w:r>
          <w:br/>
          <w:t>Веза са СК:</w:t>
        </w:r>
      </w:ins>
      <w:ins w:id="4185" w:author="Andrija Ilic" w:date="2015-09-15T11:28:00Z">
        <w:r w:rsidR="00E927B3">
          <w:rPr>
            <w:lang w:val="sr-Cyrl-RS"/>
          </w:rPr>
          <w:t xml:space="preserve"> </w:t>
        </w:r>
      </w:ins>
      <w:ins w:id="4186" w:author="Andrija Ilic" w:date="2015-09-15T11:14:00Z">
        <w:r w:rsidR="00E927B3">
          <w:t>СК4</w:t>
        </w:r>
        <w:r>
          <w:br/>
          <w:t>Предуслови:</w:t>
        </w:r>
      </w:ins>
      <w:ins w:id="4187" w:author="Andrija Ilic" w:date="2015-09-15T12:23:00Z">
        <w:r w:rsidR="001B36F7">
          <w:t xml:space="preserve"> -</w:t>
        </w:r>
      </w:ins>
      <w:ins w:id="4188" w:author="Andrija Ilic" w:date="2015-09-15T11:14:00Z">
        <w:r>
          <w:br/>
          <w:t>Постуслови:</w:t>
        </w:r>
      </w:ins>
      <w:ins w:id="4189" w:author="Andrija Ilic" w:date="2015-09-15T12:23:00Z">
        <w:r w:rsidR="001B36F7">
          <w:t xml:space="preserve"> </w:t>
        </w:r>
        <w:r w:rsidR="001B36F7">
          <w:rPr>
            <w:lang w:val="sr-Cyrl-RS"/>
          </w:rPr>
          <w:t xml:space="preserve">Пронађен је програм </w:t>
        </w:r>
      </w:ins>
      <w:ins w:id="4190" w:author="Andrija Ilic" w:date="2015-09-15T12:24:00Z">
        <w:r w:rsidR="001B36F7">
          <w:rPr>
            <w:lang w:val="sr-Cyrl-RS"/>
          </w:rPr>
          <w:t>са својим</w:t>
        </w:r>
      </w:ins>
      <w:ins w:id="4191" w:author="Andrija Ilic" w:date="2015-09-15T12:23:00Z">
        <w:r w:rsidR="001B36F7">
          <w:rPr>
            <w:lang w:val="sr-Cyrl-RS"/>
          </w:rPr>
          <w:t xml:space="preserve"> активности</w:t>
        </w:r>
      </w:ins>
      <w:ins w:id="4192" w:author="Andrija Ilic" w:date="2015-09-15T12:24:00Z">
        <w:r w:rsidR="001B36F7">
          <w:rPr>
            <w:lang w:val="sr-Cyrl-RS"/>
          </w:rPr>
          <w:t>ма</w:t>
        </w:r>
      </w:ins>
      <w:ins w:id="4193" w:author="Andrija Ilic" w:date="2015-09-15T12:23:00Z">
        <w:r w:rsidR="001B36F7">
          <w:rPr>
            <w:lang w:val="sr-Cyrl-RS"/>
          </w:rPr>
          <w:t>.</w:t>
        </w:r>
      </w:ins>
    </w:p>
    <w:p w14:paraId="11C0E712" w14:textId="77777777" w:rsidR="006A54FC" w:rsidRPr="00F90BCA" w:rsidRDefault="006A54FC" w:rsidP="006A54FC">
      <w:pPr>
        <w:rPr>
          <w:ins w:id="4194" w:author="Andrija Ilic" w:date="2015-09-15T11:14:00Z"/>
        </w:rPr>
      </w:pPr>
    </w:p>
    <w:p w14:paraId="71C25D2D" w14:textId="77777777" w:rsidR="001F56E2" w:rsidRDefault="006A54FC" w:rsidP="006A54FC">
      <w:pPr>
        <w:rPr>
          <w:ins w:id="4195" w:author="Andrija Ilic" w:date="2015-09-15T13:02:00Z"/>
          <w:rFonts w:cs="Times New Roman"/>
          <w:b/>
          <w:color w:val="000000"/>
          <w:szCs w:val="24"/>
        </w:rPr>
      </w:pPr>
      <w:ins w:id="4196" w:author="Andrija Ilic" w:date="2015-09-15T11:14:00Z">
        <w:r w:rsidRPr="00611E1D">
          <w:rPr>
            <w:b/>
          </w:rPr>
          <w:t>УГОВОР УГ</w:t>
        </w:r>
      </w:ins>
      <w:ins w:id="4197" w:author="Andrija Ilic" w:date="2015-09-15T12:24:00Z">
        <w:r w:rsidR="00512647">
          <w:rPr>
            <w:b/>
            <w:lang w:val="sr-Cyrl-RS"/>
          </w:rPr>
          <w:t>6</w:t>
        </w:r>
      </w:ins>
      <w:ins w:id="4198" w:author="Andrija Ilic" w:date="2015-09-15T11:14:00Z">
        <w:r w:rsidRPr="00611E1D">
          <w:rPr>
            <w:b/>
          </w:rPr>
          <w:t>:</w:t>
        </w:r>
        <w:r w:rsidRPr="000E7A35">
          <w:t xml:space="preserve"> </w:t>
        </w:r>
      </w:ins>
      <w:ins w:id="4199" w:author="Andrija Ilic" w:date="2015-09-15T11:20:00Z">
        <w:r w:rsidRPr="006A54FC">
          <w:rPr>
            <w:rFonts w:cs="Times New Roman"/>
            <w:b/>
            <w:color w:val="000000"/>
            <w:szCs w:val="24"/>
            <w:rPrChange w:id="4200" w:author="Andrija Ilic" w:date="2015-09-15T11:21:00Z">
              <w:rPr>
                <w:rFonts w:cs="Times New Roman"/>
                <w:color w:val="000000"/>
                <w:szCs w:val="24"/>
              </w:rPr>
            </w:rPrChange>
          </w:rPr>
          <w:t>sacuvajProgram</w:t>
        </w:r>
      </w:ins>
    </w:p>
    <w:p w14:paraId="306D6087" w14:textId="487D6DA0" w:rsidR="006A54FC" w:rsidRPr="00512647" w:rsidRDefault="006A54FC" w:rsidP="006A54FC">
      <w:pPr>
        <w:rPr>
          <w:ins w:id="4201" w:author="Andrija Ilic" w:date="2015-09-15T11:14:00Z"/>
          <w:lang w:val="sr-Cyrl-RS"/>
          <w:rPrChange w:id="4202" w:author="Andrija Ilic" w:date="2015-09-15T12:25:00Z">
            <w:rPr>
              <w:ins w:id="4203" w:author="Andrija Ilic" w:date="2015-09-15T11:14:00Z"/>
            </w:rPr>
          </w:rPrChange>
        </w:rPr>
      </w:pPr>
      <w:ins w:id="4204" w:author="Andrija Ilic" w:date="2015-09-15T11:14:00Z">
        <w:r>
          <w:br/>
          <w:t>Операција:</w:t>
        </w:r>
        <w:r w:rsidRPr="000E7A35">
          <w:t xml:space="preserve"> </w:t>
        </w:r>
      </w:ins>
      <w:ins w:id="4205" w:author="Andrija Ilic" w:date="2015-09-15T11:20:00Z">
        <w:r w:rsidRPr="00AF10E0">
          <w:rPr>
            <w:rFonts w:cs="Times New Roman"/>
            <w:color w:val="000000"/>
            <w:szCs w:val="24"/>
          </w:rPr>
          <w:t>sacuvajProgram</w:t>
        </w:r>
      </w:ins>
      <w:ins w:id="4206" w:author="Andrija Ilic" w:date="2015-09-15T11:14:00Z">
        <w:r>
          <w:t>(</w:t>
        </w:r>
      </w:ins>
      <w:ins w:id="4207" w:author="Andrija Ilic" w:date="2015-09-15T11:20:00Z">
        <w:r w:rsidRPr="00AF10E0">
          <w:rPr>
            <w:rFonts w:cs="Times New Roman"/>
            <w:color w:val="000000"/>
            <w:szCs w:val="24"/>
          </w:rPr>
          <w:t>program</w:t>
        </w:r>
      </w:ins>
      <w:ins w:id="4208" w:author="Andrija Ilic" w:date="2015-09-15T11:14:00Z">
        <w:r>
          <w:t>):void</w:t>
        </w:r>
        <w:r>
          <w:br/>
          <w:t>Веза са СК:</w:t>
        </w:r>
      </w:ins>
      <w:ins w:id="4209" w:author="Andrija Ilic" w:date="2015-09-15T11:29:00Z">
        <w:r w:rsidR="00E927B3">
          <w:rPr>
            <w:lang w:val="sr-Cyrl-RS"/>
          </w:rPr>
          <w:t xml:space="preserve"> </w:t>
        </w:r>
      </w:ins>
      <w:ins w:id="4210" w:author="Andrija Ilic" w:date="2015-09-15T11:14:00Z">
        <w:r>
          <w:t>СК</w:t>
        </w:r>
      </w:ins>
      <w:ins w:id="4211" w:author="Andrija Ilic" w:date="2015-09-15T11:29:00Z">
        <w:r w:rsidR="00E927B3">
          <w:rPr>
            <w:lang w:val="sr-Cyrl-RS"/>
          </w:rPr>
          <w:t>4</w:t>
        </w:r>
      </w:ins>
      <w:ins w:id="4212" w:author="Andrija Ilic" w:date="2015-09-15T11:14:00Z">
        <w:r>
          <w:br/>
          <w:t xml:space="preserve">Предуслови: </w:t>
        </w:r>
      </w:ins>
      <w:ins w:id="4213" w:author="Andrija Ilic" w:date="2015-09-15T12:24:00Z">
        <w:r w:rsidR="00512647">
          <w:rPr>
            <w:lang w:val="sr-Cyrl-RS"/>
          </w:rPr>
          <w:t>Програм</w:t>
        </w:r>
      </w:ins>
      <w:ins w:id="4214" w:author="Andrija Ilic" w:date="2015-09-15T11:14:00Z">
        <w:r>
          <w:t xml:space="preserve"> је креиран</w:t>
        </w:r>
      </w:ins>
      <w:ins w:id="4215" w:author="Andrija Ilic" w:date="2015-09-15T12:25:00Z">
        <w:r w:rsidR="00512647">
          <w:rPr>
            <w:lang w:val="sr-Cyrl-RS"/>
          </w:rPr>
          <w:t>.</w:t>
        </w:r>
      </w:ins>
      <w:ins w:id="4216" w:author="Andrija Ilic" w:date="2015-09-15T11:14:00Z">
        <w:r>
          <w:br/>
          <w:t xml:space="preserve">Постуслови: </w:t>
        </w:r>
      </w:ins>
      <w:ins w:id="4217" w:author="Andrija Ilic" w:date="2015-09-15T12:24:00Z">
        <w:r w:rsidR="00512647">
          <w:rPr>
            <w:lang w:val="sr-Cyrl-RS"/>
          </w:rPr>
          <w:t>Програм</w:t>
        </w:r>
      </w:ins>
      <w:ins w:id="4218" w:author="Andrija Ilic" w:date="2015-09-15T11:14:00Z">
        <w:r>
          <w:t xml:space="preserve"> је сачуван</w:t>
        </w:r>
      </w:ins>
      <w:ins w:id="4219" w:author="Andrija Ilic" w:date="2015-09-15T12:25:00Z">
        <w:r w:rsidR="00512647">
          <w:rPr>
            <w:lang w:val="sr-Cyrl-RS"/>
          </w:rPr>
          <w:t>.</w:t>
        </w:r>
      </w:ins>
    </w:p>
    <w:p w14:paraId="6F1CDD5A" w14:textId="77777777" w:rsidR="006A54FC" w:rsidRDefault="006A54FC" w:rsidP="006A54FC">
      <w:pPr>
        <w:rPr>
          <w:ins w:id="4220" w:author="Andrija Ilic" w:date="2015-09-15T11:14:00Z"/>
        </w:rPr>
      </w:pPr>
    </w:p>
    <w:p w14:paraId="4164BC62" w14:textId="5BF18F36" w:rsidR="006A54FC" w:rsidRPr="0044152C" w:rsidRDefault="006A54FC" w:rsidP="006A54FC">
      <w:pPr>
        <w:rPr>
          <w:ins w:id="4221" w:author="Andrija Ilic" w:date="2015-09-15T11:14:00Z"/>
          <w:lang w:val="sr-Cyrl-RS"/>
          <w:rPrChange w:id="4222" w:author="Andrija Ilic" w:date="2015-09-15T12:37:00Z">
            <w:rPr>
              <w:ins w:id="4223" w:author="Andrija Ilic" w:date="2015-09-15T11:14:00Z"/>
            </w:rPr>
          </w:rPrChange>
        </w:rPr>
      </w:pPr>
      <w:ins w:id="4224" w:author="Andrija Ilic" w:date="2015-09-15T11:14:00Z">
        <w:r w:rsidRPr="00611E1D">
          <w:rPr>
            <w:b/>
          </w:rPr>
          <w:t>УГОВОР УГ</w:t>
        </w:r>
      </w:ins>
      <w:ins w:id="4225" w:author="Andrija Ilic" w:date="2015-09-15T12:32:00Z">
        <w:r w:rsidR="0044152C">
          <w:rPr>
            <w:b/>
          </w:rPr>
          <w:t>7</w:t>
        </w:r>
      </w:ins>
      <w:ins w:id="4226" w:author="Andrija Ilic" w:date="2015-09-15T11:14:00Z">
        <w:r w:rsidRPr="00611E1D">
          <w:rPr>
            <w:b/>
          </w:rPr>
          <w:t>:</w:t>
        </w:r>
        <w:r w:rsidRPr="000E7A35">
          <w:t xml:space="preserve"> </w:t>
        </w:r>
      </w:ins>
      <w:ins w:id="4227" w:author="Andrija Ilic" w:date="2015-09-15T12:33:00Z">
        <w:r w:rsidR="0044152C">
          <w:rPr>
            <w:rFonts w:cs="Times New Roman"/>
            <w:b/>
            <w:color w:val="000000"/>
            <w:szCs w:val="24"/>
          </w:rPr>
          <w:t>prijavi</w:t>
        </w:r>
      </w:ins>
      <w:ins w:id="4228" w:author="Andrija Ilic" w:date="2015-09-15T11:21:00Z">
        <w:r w:rsidRPr="006A54FC">
          <w:rPr>
            <w:rFonts w:cs="Times New Roman"/>
            <w:b/>
            <w:color w:val="000000"/>
            <w:szCs w:val="24"/>
            <w:rPrChange w:id="4229" w:author="Andrija Ilic" w:date="2015-09-15T11:21:00Z">
              <w:rPr>
                <w:rFonts w:cs="Times New Roman"/>
                <w:color w:val="000000"/>
                <w:szCs w:val="24"/>
              </w:rPr>
            </w:rPrChange>
          </w:rPr>
          <w:t>Studente</w:t>
        </w:r>
      </w:ins>
      <w:ins w:id="4230" w:author="Andrija Ilic" w:date="2015-09-15T12:38:00Z">
        <w:r w:rsidR="0044152C">
          <w:rPr>
            <w:rFonts w:cs="Times New Roman"/>
            <w:b/>
            <w:color w:val="000000"/>
            <w:szCs w:val="24"/>
          </w:rPr>
          <w:t>NaProgram</w:t>
        </w:r>
      </w:ins>
      <w:ins w:id="4231" w:author="Andrija Ilic" w:date="2015-09-15T11:14:00Z">
        <w:r>
          <w:br/>
          <w:t>Операција:</w:t>
        </w:r>
        <w:r w:rsidRPr="000E7A35">
          <w:t xml:space="preserve"> </w:t>
        </w:r>
      </w:ins>
      <w:ins w:id="4232" w:author="Andrija Ilic" w:date="2015-09-15T12:33:00Z">
        <w:r w:rsidR="0044152C">
          <w:rPr>
            <w:rFonts w:cs="Times New Roman"/>
            <w:color w:val="000000"/>
            <w:szCs w:val="24"/>
          </w:rPr>
          <w:t>prijavi</w:t>
        </w:r>
      </w:ins>
      <w:ins w:id="4233" w:author="Andrija Ilic" w:date="2015-09-15T11:21:00Z">
        <w:r w:rsidRPr="00AF10E0">
          <w:rPr>
            <w:rFonts w:cs="Times New Roman"/>
            <w:color w:val="000000"/>
            <w:szCs w:val="24"/>
          </w:rPr>
          <w:t>Studente</w:t>
        </w:r>
      </w:ins>
      <w:ins w:id="4234" w:author="Andrija Ilic" w:date="2015-09-15T12:38:00Z">
        <w:r w:rsidR="0044152C">
          <w:rPr>
            <w:rFonts w:cs="Times New Roman"/>
            <w:color w:val="000000"/>
            <w:szCs w:val="24"/>
          </w:rPr>
          <w:t>NaProgram</w:t>
        </w:r>
      </w:ins>
      <w:ins w:id="4235" w:author="Andrija Ilic" w:date="2015-09-15T11:21:00Z">
        <w:r w:rsidRPr="00AF10E0">
          <w:rPr>
            <w:rFonts w:cs="Times New Roman"/>
            <w:color w:val="000000"/>
            <w:szCs w:val="24"/>
          </w:rPr>
          <w:t>(</w:t>
        </w:r>
      </w:ins>
      <w:ins w:id="4236" w:author="Andrija Ilic" w:date="2015-09-15T12:33:00Z">
        <w:r w:rsidR="0044152C">
          <w:rPr>
            <w:rFonts w:cs="Times New Roman"/>
            <w:color w:val="000000"/>
            <w:szCs w:val="24"/>
          </w:rPr>
          <w:t>studenti</w:t>
        </w:r>
      </w:ins>
      <w:ins w:id="4237" w:author="Andrija Ilic" w:date="2015-09-15T11:21:00Z">
        <w:r w:rsidRPr="00AF10E0">
          <w:rPr>
            <w:rFonts w:cs="Times New Roman"/>
            <w:color w:val="000000"/>
            <w:szCs w:val="24"/>
          </w:rPr>
          <w:t>)</w:t>
        </w:r>
        <w:r w:rsidRPr="00AF10E0">
          <w:rPr>
            <w:rFonts w:cs="Times New Roman"/>
          </w:rPr>
          <w:t>:void</w:t>
        </w:r>
      </w:ins>
      <w:ins w:id="4238" w:author="Andrija Ilic" w:date="2015-09-15T11:14:00Z">
        <w:r>
          <w:br/>
          <w:t>Веза са СК:</w:t>
        </w:r>
      </w:ins>
      <w:ins w:id="4239" w:author="Andrija Ilic" w:date="2015-09-15T11:29:00Z">
        <w:r w:rsidR="004D1F70">
          <w:rPr>
            <w:lang w:val="sr-Cyrl-RS"/>
          </w:rPr>
          <w:t xml:space="preserve"> </w:t>
        </w:r>
      </w:ins>
      <w:ins w:id="4240" w:author="Andrija Ilic" w:date="2015-09-15T11:14:00Z">
        <w:r>
          <w:t>СК</w:t>
        </w:r>
      </w:ins>
      <w:ins w:id="4241" w:author="Andrija Ilic" w:date="2015-09-15T11:30:00Z">
        <w:r w:rsidR="004D1F70">
          <w:rPr>
            <w:lang w:val="sr-Cyrl-RS"/>
          </w:rPr>
          <w:t>5</w:t>
        </w:r>
      </w:ins>
      <w:ins w:id="4242" w:author="Andrija Ilic" w:date="2015-09-15T11:14:00Z">
        <w:r>
          <w:br/>
          <w:t xml:space="preserve">Предуслови: </w:t>
        </w:r>
      </w:ins>
      <w:ins w:id="4243" w:author="Andrija Ilic" w:date="2015-09-15T12:33:00Z">
        <w:r w:rsidR="0044152C">
          <w:t>-</w:t>
        </w:r>
      </w:ins>
      <w:ins w:id="4244" w:author="Andrija Ilic" w:date="2015-09-15T11:14:00Z">
        <w:r>
          <w:br/>
          <w:t>Постуслови:</w:t>
        </w:r>
      </w:ins>
      <w:ins w:id="4245" w:author="Andrija Ilic" w:date="2015-09-15T12:33:00Z">
        <w:r w:rsidR="0044152C">
          <w:t xml:space="preserve"> </w:t>
        </w:r>
      </w:ins>
      <w:ins w:id="4246" w:author="Andrija Ilic" w:date="2015-09-15T12:37:00Z">
        <w:r w:rsidR="0044152C">
          <w:rPr>
            <w:lang w:val="sr-Cyrl-RS"/>
          </w:rPr>
          <w:t>Студенти су пријављени на програм</w:t>
        </w:r>
      </w:ins>
    </w:p>
    <w:p w14:paraId="509BCAA6" w14:textId="77777777" w:rsidR="006A54FC" w:rsidRDefault="006A54FC" w:rsidP="006A54FC">
      <w:pPr>
        <w:rPr>
          <w:ins w:id="4247" w:author="Andrija Ilic" w:date="2015-09-15T11:14:00Z"/>
        </w:rPr>
      </w:pPr>
    </w:p>
    <w:p w14:paraId="03BA3459" w14:textId="58A93A63" w:rsidR="006A54FC" w:rsidRPr="009B1E5C" w:rsidRDefault="006A54FC" w:rsidP="006A54FC">
      <w:pPr>
        <w:rPr>
          <w:ins w:id="4248" w:author="Andrija Ilic" w:date="2015-09-15T11:32:00Z"/>
          <w:lang w:val="sr-Cyrl-RS"/>
          <w:rPrChange w:id="4249" w:author="Andrija Ilic" w:date="2015-09-15T12:46:00Z">
            <w:rPr>
              <w:ins w:id="4250" w:author="Andrija Ilic" w:date="2015-09-15T11:32:00Z"/>
            </w:rPr>
          </w:rPrChange>
        </w:rPr>
      </w:pPr>
      <w:ins w:id="4251" w:author="Andrija Ilic" w:date="2015-09-15T11:14:00Z">
        <w:r w:rsidRPr="00611E1D">
          <w:rPr>
            <w:b/>
          </w:rPr>
          <w:t>УГОВОР УГ</w:t>
        </w:r>
        <w:r w:rsidR="009B1E5C">
          <w:rPr>
            <w:b/>
          </w:rPr>
          <w:t>8</w:t>
        </w:r>
        <w:r w:rsidRPr="00611E1D">
          <w:rPr>
            <w:b/>
          </w:rPr>
          <w:t>:</w:t>
        </w:r>
        <w:r w:rsidRPr="000E7A35">
          <w:t xml:space="preserve"> </w:t>
        </w:r>
      </w:ins>
      <w:ins w:id="4252" w:author="Andrija Ilic" w:date="2015-09-15T12:45:00Z">
        <w:r w:rsidR="009B1E5C">
          <w:rPr>
            <w:rFonts w:cs="Times New Roman"/>
            <w:b/>
            <w:color w:val="000000"/>
            <w:szCs w:val="24"/>
          </w:rPr>
          <w:t>pronadji</w:t>
        </w:r>
      </w:ins>
      <w:ins w:id="4253" w:author="Andrija Ilic" w:date="2015-09-15T11:22:00Z">
        <w:r w:rsidRPr="006A54FC">
          <w:rPr>
            <w:rFonts w:cs="Times New Roman"/>
            <w:b/>
            <w:color w:val="000000"/>
            <w:szCs w:val="24"/>
            <w:rPrChange w:id="4254" w:author="Andrija Ilic" w:date="2015-09-15T11:22:00Z">
              <w:rPr>
                <w:rFonts w:cs="Times New Roman"/>
                <w:color w:val="000000"/>
                <w:szCs w:val="24"/>
              </w:rPr>
            </w:rPrChange>
          </w:rPr>
          <w:t>Studente</w:t>
        </w:r>
      </w:ins>
      <w:ins w:id="4255" w:author="Andrija Ilic" w:date="2015-09-15T11:14:00Z">
        <w:r w:rsidRPr="000E7A35">
          <w:rPr>
            <w:b/>
          </w:rPr>
          <w:br/>
        </w:r>
        <w:r>
          <w:t>Операција:</w:t>
        </w:r>
        <w:r w:rsidRPr="000E7A35">
          <w:t xml:space="preserve"> </w:t>
        </w:r>
      </w:ins>
      <w:ins w:id="4256" w:author="Andrija Ilic" w:date="2015-09-15T12:45:00Z">
        <w:r w:rsidR="009B1E5C">
          <w:rPr>
            <w:rFonts w:cs="Times New Roman"/>
            <w:color w:val="000000"/>
            <w:szCs w:val="24"/>
          </w:rPr>
          <w:t>pronadji</w:t>
        </w:r>
      </w:ins>
      <w:ins w:id="4257" w:author="Andrija Ilic" w:date="2015-09-15T11:22:00Z">
        <w:r w:rsidRPr="00AF10E0">
          <w:rPr>
            <w:rFonts w:cs="Times New Roman"/>
            <w:color w:val="000000"/>
            <w:szCs w:val="24"/>
          </w:rPr>
          <w:t>Studente(</w:t>
        </w:r>
      </w:ins>
      <w:ins w:id="4258" w:author="Andrija Ilic" w:date="2015-09-15T12:45:00Z">
        <w:r w:rsidR="009B1E5C">
          <w:rPr>
            <w:rFonts w:cs="Times New Roman"/>
            <w:color w:val="000000"/>
            <w:szCs w:val="24"/>
          </w:rPr>
          <w:t>studenti</w:t>
        </w:r>
      </w:ins>
      <w:ins w:id="4259" w:author="Andrija Ilic" w:date="2015-09-15T11:22:00Z">
        <w:r w:rsidRPr="00AF10E0">
          <w:rPr>
            <w:rFonts w:cs="Times New Roman"/>
            <w:color w:val="000000"/>
            <w:szCs w:val="24"/>
          </w:rPr>
          <w:t>)</w:t>
        </w:r>
        <w:r w:rsidRPr="00AF10E0">
          <w:rPr>
            <w:rFonts w:cs="Times New Roman"/>
          </w:rPr>
          <w:t>:</w:t>
        </w:r>
      </w:ins>
      <w:ins w:id="4260" w:author="Andrija Ilic" w:date="2015-09-15T12:46:00Z">
        <w:r w:rsidR="009B1E5C">
          <w:rPr>
            <w:rFonts w:cs="Times New Roman"/>
          </w:rPr>
          <w:t>void</w:t>
        </w:r>
      </w:ins>
      <w:ins w:id="4261" w:author="Andrija Ilic" w:date="2015-09-15T11:14:00Z">
        <w:r>
          <w:br/>
          <w:t>Веза са СК:</w:t>
        </w:r>
      </w:ins>
      <w:ins w:id="4262" w:author="Andrija Ilic" w:date="2015-09-15T11:30:00Z">
        <w:r w:rsidR="009B2EFC">
          <w:rPr>
            <w:lang w:val="sr-Cyrl-RS"/>
          </w:rPr>
          <w:t xml:space="preserve"> </w:t>
        </w:r>
      </w:ins>
      <w:ins w:id="4263" w:author="Andrija Ilic" w:date="2015-09-15T11:14:00Z">
        <w:r w:rsidR="009B2EFC">
          <w:t>СК6</w:t>
        </w:r>
        <w:r>
          <w:br/>
          <w:t>Предуслови: -</w:t>
        </w:r>
        <w:r>
          <w:br/>
          <w:t>Постуслови:</w:t>
        </w:r>
      </w:ins>
      <w:ins w:id="4264" w:author="Andrija Ilic" w:date="2015-09-15T12:46:00Z">
        <w:r w:rsidR="009B1E5C">
          <w:t xml:space="preserve"> </w:t>
        </w:r>
        <w:r w:rsidR="009B1E5C">
          <w:rPr>
            <w:lang w:val="sr-Cyrl-RS"/>
          </w:rPr>
          <w:t>Пронађени су студенти.</w:t>
        </w:r>
      </w:ins>
    </w:p>
    <w:p w14:paraId="5D38CE1F" w14:textId="77777777" w:rsidR="00430C2A" w:rsidRDefault="00430C2A" w:rsidP="006A54FC">
      <w:pPr>
        <w:rPr>
          <w:ins w:id="4265" w:author="Andrija Ilic" w:date="2015-09-15T11:14:00Z"/>
        </w:rPr>
      </w:pPr>
    </w:p>
    <w:p w14:paraId="1976FF58" w14:textId="558E1CA8" w:rsidR="006A54FC" w:rsidRDefault="006A54FC" w:rsidP="006A54FC">
      <w:pPr>
        <w:rPr>
          <w:ins w:id="4266" w:author="Andrija Ilic" w:date="2015-09-15T11:14:00Z"/>
          <w:b/>
        </w:rPr>
      </w:pPr>
      <w:ins w:id="4267" w:author="Andrija Ilic" w:date="2015-09-15T11:14:00Z">
        <w:r w:rsidRPr="00611E1D">
          <w:rPr>
            <w:b/>
          </w:rPr>
          <w:t>УГОВОР УГ</w:t>
        </w:r>
      </w:ins>
      <w:ins w:id="4268" w:author="Andrija Ilic" w:date="2015-09-15T12:52:00Z">
        <w:r w:rsidR="008B319F">
          <w:rPr>
            <w:b/>
            <w:lang w:val="sr-Cyrl-RS"/>
          </w:rPr>
          <w:t>9</w:t>
        </w:r>
      </w:ins>
      <w:ins w:id="4269" w:author="Andrija Ilic" w:date="2015-09-15T11:14:00Z">
        <w:r w:rsidRPr="0003399B">
          <w:rPr>
            <w:b/>
          </w:rPr>
          <w:t>:</w:t>
        </w:r>
        <w:r w:rsidRPr="00AF10E0">
          <w:rPr>
            <w:b/>
          </w:rPr>
          <w:t xml:space="preserve"> </w:t>
        </w:r>
      </w:ins>
      <w:ins w:id="4270" w:author="Andrija Ilic" w:date="2015-09-15T11:22:00Z">
        <w:r w:rsidRPr="006A54FC">
          <w:rPr>
            <w:rFonts w:cs="Times New Roman"/>
            <w:b/>
            <w:color w:val="000000"/>
            <w:szCs w:val="24"/>
            <w:rPrChange w:id="4271" w:author="Andrija Ilic" w:date="2015-09-15T11:22:00Z">
              <w:rPr>
                <w:rFonts w:cs="Times New Roman"/>
                <w:color w:val="000000"/>
                <w:szCs w:val="24"/>
              </w:rPr>
            </w:rPrChange>
          </w:rPr>
          <w:t>sacuvajAktivnost</w:t>
        </w:r>
      </w:ins>
    </w:p>
    <w:p w14:paraId="052E919D" w14:textId="0EE1A316" w:rsidR="006A54FC" w:rsidRPr="008B319F" w:rsidRDefault="006A54FC" w:rsidP="006A54FC">
      <w:pPr>
        <w:rPr>
          <w:ins w:id="4272" w:author="Andrija Ilic" w:date="2015-09-15T11:14:00Z"/>
          <w:lang w:val="sr-Cyrl-RS"/>
          <w:rPrChange w:id="4273" w:author="Andrija Ilic" w:date="2015-09-15T12:52:00Z">
            <w:rPr>
              <w:ins w:id="4274" w:author="Andrija Ilic" w:date="2015-09-15T11:14:00Z"/>
            </w:rPr>
          </w:rPrChange>
        </w:rPr>
      </w:pPr>
      <w:ins w:id="4275" w:author="Andrija Ilic" w:date="2015-09-15T11:14:00Z">
        <w:r>
          <w:t>Операција:</w:t>
        </w:r>
        <w:r w:rsidRPr="000E7A35">
          <w:t xml:space="preserve"> </w:t>
        </w:r>
      </w:ins>
      <w:ins w:id="4276" w:author="Andrija Ilic" w:date="2015-09-15T11:22:00Z">
        <w:r w:rsidRPr="00AF10E0">
          <w:rPr>
            <w:rFonts w:cs="Times New Roman"/>
            <w:color w:val="000000"/>
            <w:szCs w:val="24"/>
          </w:rPr>
          <w:t>sacuvajAktivnost(aktivnost):void</w:t>
        </w:r>
      </w:ins>
      <w:ins w:id="4277" w:author="Andrija Ilic" w:date="2015-09-15T11:14:00Z">
        <w:r>
          <w:br/>
          <w:t>Веза са СК:</w:t>
        </w:r>
      </w:ins>
      <w:ins w:id="4278" w:author="Andrija Ilic" w:date="2015-09-15T11:31:00Z">
        <w:r w:rsidR="00E07F00">
          <w:rPr>
            <w:lang w:val="sr-Cyrl-RS"/>
          </w:rPr>
          <w:t xml:space="preserve"> </w:t>
        </w:r>
      </w:ins>
      <w:ins w:id="4279" w:author="Andrija Ilic" w:date="2015-09-15T11:14:00Z">
        <w:r>
          <w:t>СК</w:t>
        </w:r>
      </w:ins>
      <w:ins w:id="4280" w:author="Andrija Ilic" w:date="2015-09-15T11:31:00Z">
        <w:r w:rsidR="00E07F00">
          <w:rPr>
            <w:lang w:val="sr-Cyrl-RS"/>
          </w:rPr>
          <w:t>7</w:t>
        </w:r>
      </w:ins>
      <w:ins w:id="4281" w:author="Andrija Ilic" w:date="2015-09-15T11:14:00Z">
        <w:r>
          <w:br/>
        </w:r>
        <w:r>
          <w:lastRenderedPageBreak/>
          <w:t xml:space="preserve">Предуслови: </w:t>
        </w:r>
      </w:ins>
      <w:ins w:id="4282" w:author="Andrija Ilic" w:date="2015-09-15T12:52:00Z">
        <w:r w:rsidR="008B319F">
          <w:rPr>
            <w:lang w:val="sr-Cyrl-RS"/>
          </w:rPr>
          <w:t>-</w:t>
        </w:r>
      </w:ins>
      <w:ins w:id="4283" w:author="Andrija Ilic" w:date="2015-09-15T11:14:00Z">
        <w:r>
          <w:br/>
          <w:t>Постуслови:</w:t>
        </w:r>
      </w:ins>
      <w:ins w:id="4284" w:author="Andrija Ilic" w:date="2015-09-15T12:52:00Z">
        <w:r w:rsidR="008B319F">
          <w:rPr>
            <w:lang w:val="sr-Cyrl-RS"/>
          </w:rPr>
          <w:t xml:space="preserve"> Активност је сачувана са резултатима.</w:t>
        </w:r>
      </w:ins>
    </w:p>
    <w:p w14:paraId="78A7E816" w14:textId="77777777" w:rsidR="006A54FC" w:rsidRDefault="006A54FC" w:rsidP="006A54FC">
      <w:pPr>
        <w:rPr>
          <w:ins w:id="4285" w:author="Andrija Ilic" w:date="2015-09-15T11:14:00Z"/>
          <w:b/>
        </w:rPr>
      </w:pPr>
    </w:p>
    <w:p w14:paraId="5BC8E310" w14:textId="77777777" w:rsidR="001F56E2" w:rsidRDefault="005B1AB4" w:rsidP="006A54FC">
      <w:pPr>
        <w:rPr>
          <w:ins w:id="4286" w:author="Andrija Ilic" w:date="2015-09-15T13:02:00Z"/>
          <w:rFonts w:cs="Times New Roman"/>
          <w:b/>
          <w:color w:val="000000"/>
          <w:szCs w:val="24"/>
        </w:rPr>
      </w:pPr>
      <w:ins w:id="4287" w:author="Andrija Ilic" w:date="2015-09-15T12:58:00Z">
        <w:r w:rsidRPr="00611E1D">
          <w:rPr>
            <w:b/>
          </w:rPr>
          <w:t>УГОВОР УГ</w:t>
        </w:r>
        <w:r>
          <w:rPr>
            <w:b/>
          </w:rPr>
          <w:t>10</w:t>
        </w:r>
        <w:r w:rsidRPr="00611E1D">
          <w:rPr>
            <w:b/>
          </w:rPr>
          <w:t>:</w:t>
        </w:r>
        <w:r w:rsidRPr="000E7A35">
          <w:t xml:space="preserve"> </w:t>
        </w:r>
        <w:r>
          <w:rPr>
            <w:rFonts w:cs="Times New Roman"/>
            <w:b/>
            <w:color w:val="000000"/>
            <w:szCs w:val="24"/>
          </w:rPr>
          <w:t>pronadji</w:t>
        </w:r>
        <w:r w:rsidRPr="00AF10E0">
          <w:rPr>
            <w:rFonts w:cs="Times New Roman"/>
            <w:b/>
            <w:color w:val="000000"/>
            <w:szCs w:val="24"/>
          </w:rPr>
          <w:t>Aktivnosti</w:t>
        </w:r>
        <w:r>
          <w:rPr>
            <w:rFonts w:cs="Times New Roman"/>
            <w:b/>
            <w:color w:val="000000"/>
            <w:szCs w:val="24"/>
          </w:rPr>
          <w:t>ZaProgram</w:t>
        </w:r>
      </w:ins>
    </w:p>
    <w:p w14:paraId="264549D3" w14:textId="44BBC005" w:rsidR="006A54FC" w:rsidRPr="00AF10E0" w:rsidRDefault="005B1AB4" w:rsidP="006A54FC">
      <w:pPr>
        <w:rPr>
          <w:ins w:id="4288" w:author="Andrija Ilic" w:date="2015-09-15T11:14:00Z"/>
          <w:b/>
        </w:rPr>
      </w:pPr>
      <w:ins w:id="4289" w:author="Andrija Ilic" w:date="2015-09-15T12:58:00Z">
        <w:r>
          <w:br/>
          <w:t>Операција:</w:t>
        </w:r>
        <w:r w:rsidRPr="000E7A35">
          <w:t xml:space="preserve"> </w:t>
        </w:r>
        <w:r>
          <w:rPr>
            <w:rFonts w:cs="Times New Roman"/>
            <w:color w:val="000000"/>
            <w:szCs w:val="24"/>
          </w:rPr>
          <w:t xml:space="preserve"> pronadji</w:t>
        </w:r>
        <w:r w:rsidRPr="00AF10E0">
          <w:rPr>
            <w:rFonts w:cs="Times New Roman"/>
            <w:color w:val="000000"/>
            <w:szCs w:val="24"/>
          </w:rPr>
          <w:t>Aktivnosti</w:t>
        </w:r>
      </w:ins>
      <w:ins w:id="4290" w:author="Andrija Ilic" w:date="2015-09-15T12:59:00Z">
        <w:r>
          <w:rPr>
            <w:rFonts w:cs="Times New Roman"/>
            <w:color w:val="000000"/>
            <w:szCs w:val="24"/>
          </w:rPr>
          <w:t>ZaProgram</w:t>
        </w:r>
      </w:ins>
      <w:ins w:id="4291" w:author="Andrija Ilic" w:date="2015-09-15T12:58:00Z">
        <w:r>
          <w:t>(</w:t>
        </w:r>
        <w:r>
          <w:rPr>
            <w:rFonts w:cs="Times New Roman"/>
            <w:color w:val="000000"/>
            <w:szCs w:val="24"/>
          </w:rPr>
          <w:t>program</w:t>
        </w:r>
        <w:r>
          <w:t>):</w:t>
        </w:r>
        <w:r w:rsidRPr="006A54FC">
          <w:rPr>
            <w:rFonts w:cs="Times New Roman"/>
            <w:color w:val="000000"/>
            <w:szCs w:val="24"/>
          </w:rPr>
          <w:t xml:space="preserve"> </w:t>
        </w:r>
        <w:r w:rsidRPr="00AF10E0">
          <w:rPr>
            <w:rFonts w:cs="Times New Roman"/>
            <w:color w:val="000000"/>
            <w:szCs w:val="24"/>
          </w:rPr>
          <w:t>Aktivnosti</w:t>
        </w:r>
        <w:r>
          <w:br/>
          <w:t>Веза са СК: СК8</w:t>
        </w:r>
        <w:r>
          <w:br/>
          <w:t>Предуслови: -</w:t>
        </w:r>
        <w:r>
          <w:br/>
          <w:t xml:space="preserve">Постуслови: </w:t>
        </w:r>
        <w:r>
          <w:rPr>
            <w:lang w:val="sr-Cyrl-RS"/>
          </w:rPr>
          <w:t xml:space="preserve">Пронађене су активности за </w:t>
        </w:r>
      </w:ins>
      <w:ins w:id="4292" w:author="Andrija Ilic" w:date="2015-09-15T12:59:00Z">
        <w:r>
          <w:rPr>
            <w:lang w:val="sr-Cyrl-RS"/>
          </w:rPr>
          <w:t>програм</w:t>
        </w:r>
      </w:ins>
      <w:ins w:id="4293" w:author="Andrija Ilic" w:date="2015-09-15T12:58:00Z">
        <w:r>
          <w:rPr>
            <w:lang w:val="sr-Cyrl-RS"/>
          </w:rPr>
          <w:t>.</w:t>
        </w:r>
      </w:ins>
    </w:p>
    <w:p w14:paraId="16B1B581" w14:textId="77777777" w:rsidR="006233DF" w:rsidRDefault="006233DF" w:rsidP="0058462B">
      <w:pPr>
        <w:pStyle w:val="Heading2"/>
        <w:rPr>
          <w:ins w:id="4294" w:author="Andrija Ilic" w:date="2015-09-15T13:04:00Z"/>
          <w:szCs w:val="24"/>
        </w:rPr>
      </w:pPr>
    </w:p>
    <w:p w14:paraId="2F5051EE" w14:textId="41601FF9" w:rsidR="00FD0D69" w:rsidRDefault="00FD0D69" w:rsidP="00FD0D69">
      <w:pPr>
        <w:rPr>
          <w:ins w:id="4295" w:author="Andrija Ilic" w:date="2015-09-15T13:04:00Z"/>
          <w:b/>
        </w:rPr>
        <w:pPrChange w:id="4296" w:author="Andrija Ilic" w:date="2015-09-15T13:04:00Z">
          <w:pPr>
            <w:pStyle w:val="Heading2"/>
          </w:pPr>
        </w:pPrChange>
      </w:pPr>
      <w:ins w:id="4297" w:author="Andrija Ilic" w:date="2015-09-15T13:04:00Z">
        <w:r>
          <w:rPr>
            <w:b/>
          </w:rPr>
          <w:t>4</w:t>
        </w:r>
        <w:r w:rsidRPr="00FD0D69">
          <w:rPr>
            <w:b/>
            <w:rPrChange w:id="4298" w:author="Andrija Ilic" w:date="2015-09-15T13:04:00Z">
              <w:rPr/>
            </w:rPrChange>
          </w:rPr>
          <w:t>.2.3 Структура софтверског система – концептуални модел</w:t>
        </w:r>
      </w:ins>
    </w:p>
    <w:p w14:paraId="33F52712" w14:textId="77777777" w:rsidR="006973D6" w:rsidRPr="001628BE" w:rsidRDefault="006973D6" w:rsidP="006973D6">
      <w:pPr>
        <w:rPr>
          <w:ins w:id="4299" w:author="Andrija Ilic" w:date="2015-09-15T13:05:00Z"/>
        </w:rPr>
      </w:pPr>
      <w:ins w:id="4300" w:author="Andrija Ilic" w:date="2015-09-15T13:05:00Z">
        <w:r>
          <w:t>Структура софтверског система се описује помоћу концептуалног(доменског) модела</w:t>
        </w:r>
      </w:ins>
    </w:p>
    <w:p w14:paraId="1FB7740B" w14:textId="77777777" w:rsidR="00FD0D69" w:rsidRDefault="00FD0D69" w:rsidP="00FD0D69">
      <w:pPr>
        <w:rPr>
          <w:ins w:id="4301" w:author="Andrija Ilic" w:date="2015-09-15T13:05:00Z"/>
          <w:lang w:val="sr-Cyrl-RS"/>
        </w:rPr>
        <w:pPrChange w:id="4302" w:author="Andrija Ilic" w:date="2015-09-15T13:04:00Z">
          <w:pPr>
            <w:pStyle w:val="Heading2"/>
          </w:pPr>
        </w:pPrChange>
      </w:pPr>
    </w:p>
    <w:p w14:paraId="45F555CB" w14:textId="5C1015F8" w:rsidR="00404195" w:rsidRPr="00404195" w:rsidRDefault="00404195" w:rsidP="00404195">
      <w:pPr>
        <w:jc w:val="center"/>
        <w:rPr>
          <w:ins w:id="4303" w:author="Andrija Ilic" w:date="2015-09-15T13:04:00Z"/>
          <w:lang w:val="sr-Cyrl-RS"/>
          <w:rPrChange w:id="4304" w:author="Andrija Ilic" w:date="2015-09-15T13:05:00Z">
            <w:rPr>
              <w:ins w:id="4305" w:author="Andrija Ilic" w:date="2015-09-15T13:04:00Z"/>
              <w:b w:val="0"/>
            </w:rPr>
          </w:rPrChange>
        </w:rPr>
        <w:pPrChange w:id="4306" w:author="Andrija Ilic" w:date="2015-09-15T13:06:00Z">
          <w:pPr>
            <w:pStyle w:val="Heading2"/>
          </w:pPr>
        </w:pPrChange>
      </w:pPr>
      <w:ins w:id="4307" w:author="Andrija Ilic" w:date="2015-09-15T13:05:00Z">
        <w:r>
          <w:rPr>
            <w:lang w:val="sr-Cyrl-RS"/>
          </w:rPr>
          <w:t xml:space="preserve">Дијаграм 18. </w:t>
        </w:r>
      </w:ins>
      <w:ins w:id="4308" w:author="Andrija Ilic" w:date="2015-09-15T13:06:00Z">
        <w:r>
          <w:rPr>
            <w:lang w:val="sr-Cyrl-RS"/>
          </w:rPr>
          <w:t>Концептуални модел</w:t>
        </w:r>
      </w:ins>
    </w:p>
    <w:p w14:paraId="24D3A247" w14:textId="6A45A15E" w:rsidR="00EC4F2D" w:rsidRDefault="00EC4F2D" w:rsidP="00EC4F2D">
      <w:pPr>
        <w:pStyle w:val="Heading3"/>
        <w:rPr>
          <w:ins w:id="4309" w:author="Andrija Ilic" w:date="2015-09-15T13:06:00Z"/>
        </w:rPr>
      </w:pPr>
      <w:ins w:id="4310" w:author="Andrija Ilic" w:date="2015-09-15T13:06:00Z">
        <w:r>
          <w:rPr>
            <w:lang w:val="sr-Cyrl-RS"/>
          </w:rPr>
          <w:t>4</w:t>
        </w:r>
        <w:r>
          <w:t>.2.4  Структура софтверског система  - Релациони модел</w:t>
        </w:r>
      </w:ins>
    </w:p>
    <w:p w14:paraId="12BFF4F4" w14:textId="77777777" w:rsidR="00FD0D69" w:rsidRPr="00FD0D69" w:rsidRDefault="00FD0D69" w:rsidP="00FD0D69">
      <w:pPr>
        <w:rPr>
          <w:ins w:id="4311" w:author="Andrija Ilic" w:date="2015-09-15T11:23:00Z"/>
          <w:b/>
          <w:rPrChange w:id="4312" w:author="Andrija Ilic" w:date="2015-09-15T13:04:00Z">
            <w:rPr>
              <w:ins w:id="4313" w:author="Andrija Ilic" w:date="2015-09-15T11:23:00Z"/>
              <w:szCs w:val="24"/>
            </w:rPr>
          </w:rPrChange>
        </w:rPr>
        <w:pPrChange w:id="4314" w:author="Andrija Ilic" w:date="2015-09-15T13:04:00Z">
          <w:pPr>
            <w:pStyle w:val="Heading2"/>
          </w:pPr>
        </w:pPrChange>
      </w:pPr>
    </w:p>
    <w:p w14:paraId="66053EC1" w14:textId="77777777" w:rsidR="00EC4F2D" w:rsidRDefault="00EC4F2D" w:rsidP="0058462B">
      <w:pPr>
        <w:pStyle w:val="Heading2"/>
        <w:rPr>
          <w:ins w:id="4315" w:author="Andrija Ilic" w:date="2015-09-15T13:06:00Z"/>
          <w:szCs w:val="24"/>
        </w:rPr>
      </w:pPr>
    </w:p>
    <w:p w14:paraId="2C1F8134" w14:textId="582ADFF0" w:rsidR="00FD289F" w:rsidRPr="009851B8" w:rsidDel="004B1431" w:rsidRDefault="00FD289F" w:rsidP="00B4428C">
      <w:pPr>
        <w:jc w:val="both"/>
        <w:rPr>
          <w:del w:id="4316" w:author="Andrija Ilic" w:date="2015-09-07T19:35:00Z"/>
          <w:rFonts w:cs="Times New Roman"/>
          <w:szCs w:val="24"/>
          <w:rPrChange w:id="4317" w:author="Andrija Ilic" w:date="2015-09-07T19:37:00Z">
            <w:rPr>
              <w:del w:id="4318" w:author="Andrija Ilic" w:date="2015-09-07T19:35:00Z"/>
              <w:szCs w:val="24"/>
            </w:rPr>
          </w:rPrChange>
        </w:rPr>
      </w:pPr>
      <w:del w:id="4319" w:author="Andrija Ilic" w:date="2015-09-07T19:35:00Z">
        <w:r w:rsidRPr="009851B8" w:rsidDel="004B1431">
          <w:rPr>
            <w:rFonts w:cs="Times New Roman"/>
            <w:szCs w:val="24"/>
            <w:rPrChange w:id="4320" w:author="Andrija Ilic" w:date="2015-09-07T19:37:00Z">
              <w:rPr>
                <w:szCs w:val="24"/>
              </w:rPr>
            </w:rPrChange>
          </w:rPr>
          <w:delText>У фази анализе описује се логичка структура и понашање софтверског система (пословна логика софтверског система). Понашање софтверског система описујемо помоћу системских дијаграма секвенци, који се праве за сваки СК, и помоћу уговора о системским операцијама, које се добијају на основу системских дијаграма секвенци. Структура софтверског система је описана помпћу концептуалног модела.[1]</w:delText>
        </w:r>
      </w:del>
    </w:p>
    <w:p w14:paraId="4FAC6794" w14:textId="246CD826" w:rsidR="0058462B" w:rsidRPr="009851B8" w:rsidDel="004B1431" w:rsidRDefault="0058462B" w:rsidP="0058462B">
      <w:pPr>
        <w:pStyle w:val="Heading4"/>
        <w:rPr>
          <w:del w:id="4321" w:author="Andrija Ilic" w:date="2015-09-07T19:35:00Z"/>
          <w:rFonts w:ascii="Times New Roman" w:hAnsi="Times New Roman"/>
          <w:b w:val="0"/>
          <w:sz w:val="24"/>
          <w:szCs w:val="24"/>
          <w:rPrChange w:id="4322" w:author="Andrija Ilic" w:date="2015-09-07T19:37:00Z">
            <w:rPr>
              <w:del w:id="4323" w:author="Andrija Ilic" w:date="2015-09-07T19:35:00Z"/>
            </w:rPr>
          </w:rPrChange>
        </w:rPr>
      </w:pPr>
      <w:del w:id="4324" w:author="Andrija Ilic" w:date="2015-09-07T19:35:00Z">
        <w:r w:rsidRPr="009851B8" w:rsidDel="004B1431">
          <w:rPr>
            <w:rFonts w:ascii="Times New Roman" w:hAnsi="Times New Roman"/>
            <w:sz w:val="24"/>
            <w:szCs w:val="24"/>
            <w:rPrChange w:id="4325" w:author="Andrija Ilic" w:date="2015-09-07T19:37:00Z">
              <w:rPr/>
            </w:rPrChange>
          </w:rPr>
          <w:delText>3.2.1.1Системски дијаграми секвенци</w:delText>
        </w:r>
      </w:del>
    </w:p>
    <w:p w14:paraId="240E81BE" w14:textId="7EAD0271" w:rsidR="003B30B1" w:rsidRPr="009851B8" w:rsidDel="004B1431" w:rsidRDefault="003B30B1" w:rsidP="003B30B1">
      <w:pPr>
        <w:rPr>
          <w:del w:id="4326" w:author="Andrija Ilic" w:date="2015-09-07T19:35:00Z"/>
          <w:rFonts w:cs="Times New Roman"/>
          <w:szCs w:val="24"/>
          <w:rPrChange w:id="4327" w:author="Andrija Ilic" w:date="2015-09-07T19:37:00Z">
            <w:rPr>
              <w:del w:id="4328" w:author="Andrija Ilic" w:date="2015-09-07T19:35:00Z"/>
            </w:rPr>
          </w:rPrChange>
        </w:rPr>
      </w:pPr>
    </w:p>
    <w:p w14:paraId="5B941BDB" w14:textId="307D7FA1" w:rsidR="003A0A57" w:rsidRPr="009851B8" w:rsidDel="006207E5" w:rsidRDefault="003A0A57" w:rsidP="003A0A57">
      <w:pPr>
        <w:rPr>
          <w:del w:id="4329" w:author="Andrija Ilic" w:date="2015-09-06T19:30:00Z"/>
          <w:rFonts w:cs="Times New Roman"/>
          <w:szCs w:val="24"/>
          <w:rPrChange w:id="4330" w:author="Andrija Ilic" w:date="2015-09-07T19:37:00Z">
            <w:rPr>
              <w:del w:id="4331" w:author="Andrija Ilic" w:date="2015-09-06T19:30:00Z"/>
              <w:b/>
            </w:rPr>
          </w:rPrChange>
        </w:rPr>
      </w:pPr>
      <w:del w:id="4332" w:author="Andrija Ilic" w:date="2015-09-06T19:30:00Z">
        <w:r w:rsidRPr="009851B8" w:rsidDel="006207E5">
          <w:rPr>
            <w:rFonts w:cs="Times New Roman"/>
            <w:szCs w:val="24"/>
            <w:rPrChange w:id="4333" w:author="Andrija Ilic" w:date="2015-09-07T19:37:00Z">
              <w:rPr>
                <w:b/>
              </w:rPr>
            </w:rPrChange>
          </w:rPr>
          <w:delText>ДС1: Дијаграм секвенци за случај коришћења:</w:delText>
        </w:r>
        <w:r w:rsidR="003B30B1" w:rsidRPr="009851B8" w:rsidDel="006207E5">
          <w:rPr>
            <w:rFonts w:cs="Times New Roman"/>
            <w:szCs w:val="24"/>
            <w:rPrChange w:id="4334" w:author="Andrija Ilic" w:date="2015-09-07T19:37:00Z">
              <w:rPr>
                <w:b/>
              </w:rPr>
            </w:rPrChange>
          </w:rPr>
          <w:delText xml:space="preserve"> Аутентикација корисника</w:delText>
        </w:r>
        <w:r w:rsidRPr="009851B8" w:rsidDel="006207E5">
          <w:rPr>
            <w:rFonts w:cs="Times New Roman"/>
            <w:szCs w:val="24"/>
            <w:rPrChange w:id="4335" w:author="Andrija Ilic" w:date="2015-09-07T19:37:00Z">
              <w:rPr>
                <w:b/>
              </w:rPr>
            </w:rPrChange>
          </w:rPr>
          <w:tab/>
        </w:r>
      </w:del>
    </w:p>
    <w:p w14:paraId="5BFD857C" w14:textId="599605B9" w:rsidR="003B30B1" w:rsidRPr="009851B8" w:rsidDel="006207E5" w:rsidRDefault="003B30B1" w:rsidP="003B30B1">
      <w:pPr>
        <w:rPr>
          <w:del w:id="4336" w:author="Andrija Ilic" w:date="2015-09-06T19:30:00Z"/>
          <w:rFonts w:cs="Times New Roman"/>
          <w:szCs w:val="24"/>
          <w:rPrChange w:id="4337" w:author="Andrija Ilic" w:date="2015-09-07T19:37:00Z">
            <w:rPr>
              <w:del w:id="4338" w:author="Andrija Ilic" w:date="2015-09-06T19:30:00Z"/>
              <w:b/>
            </w:rPr>
          </w:rPrChange>
        </w:rPr>
      </w:pPr>
      <w:del w:id="4339" w:author="Andrija Ilic" w:date="2015-09-06T19:30:00Z">
        <w:r w:rsidRPr="009851B8" w:rsidDel="006207E5">
          <w:rPr>
            <w:rFonts w:cs="Times New Roman"/>
            <w:szCs w:val="24"/>
            <w:rPrChange w:id="4340" w:author="Andrija Ilic" w:date="2015-09-07T19:37:00Z">
              <w:rPr>
                <w:b/>
              </w:rPr>
            </w:rPrChange>
          </w:rPr>
          <w:delText>Основни сценарио СК</w:delText>
        </w:r>
      </w:del>
    </w:p>
    <w:p w14:paraId="27F6D997" w14:textId="6A5ABE84" w:rsidR="003B30B1" w:rsidRPr="009851B8" w:rsidDel="006207E5" w:rsidRDefault="003B30B1" w:rsidP="003B30B1">
      <w:pPr>
        <w:pStyle w:val="ListParagraph"/>
        <w:numPr>
          <w:ilvl w:val="0"/>
          <w:numId w:val="10"/>
        </w:numPr>
        <w:ind w:left="720"/>
        <w:rPr>
          <w:del w:id="4341" w:author="Andrija Ilic" w:date="2015-09-06T19:30:00Z"/>
          <w:rFonts w:cs="Times New Roman"/>
          <w:szCs w:val="24"/>
          <w:rPrChange w:id="4342" w:author="Andrija Ilic" w:date="2015-09-07T19:37:00Z">
            <w:rPr>
              <w:del w:id="4343" w:author="Andrija Ilic" w:date="2015-09-06T19:30:00Z"/>
            </w:rPr>
          </w:rPrChange>
        </w:rPr>
      </w:pPr>
      <w:del w:id="4344" w:author="Andrija Ilic" w:date="2015-09-06T19:30:00Z">
        <w:r w:rsidRPr="009851B8" w:rsidDel="006207E5">
          <w:rPr>
            <w:rFonts w:cs="Times New Roman"/>
            <w:szCs w:val="24"/>
            <w:rPrChange w:id="4345" w:author="Andrija Ilic" w:date="2015-09-07T19:37:00Z">
              <w:rPr/>
            </w:rPrChange>
          </w:rPr>
          <w:delText xml:space="preserve">Систем </w:delText>
        </w:r>
        <w:r w:rsidRPr="009851B8" w:rsidDel="006207E5">
          <w:rPr>
            <w:rFonts w:cs="Times New Roman"/>
            <w:szCs w:val="24"/>
            <w:u w:val="single"/>
            <w:rPrChange w:id="4346" w:author="Andrija Ilic" w:date="2015-09-07T19:37:00Z">
              <w:rPr>
                <w:u w:val="single"/>
              </w:rPr>
            </w:rPrChange>
          </w:rPr>
          <w:delText>врши проверу</w:delText>
        </w:r>
        <w:r w:rsidRPr="009851B8" w:rsidDel="006207E5">
          <w:rPr>
            <w:rFonts w:cs="Times New Roman"/>
            <w:szCs w:val="24"/>
            <w:rPrChange w:id="4347" w:author="Andrija Ilic" w:date="2015-09-07T19:37:00Z">
              <w:rPr/>
            </w:rPrChange>
          </w:rPr>
          <w:delText xml:space="preserve"> корисника.(СО)</w:delText>
        </w:r>
      </w:del>
    </w:p>
    <w:p w14:paraId="44062CC7" w14:textId="24045534" w:rsidR="003B30B1" w:rsidRPr="009851B8" w:rsidDel="006207E5" w:rsidRDefault="003B30B1" w:rsidP="003B30B1">
      <w:pPr>
        <w:pStyle w:val="ListParagraph"/>
        <w:numPr>
          <w:ilvl w:val="0"/>
          <w:numId w:val="10"/>
        </w:numPr>
        <w:ind w:left="720"/>
        <w:rPr>
          <w:del w:id="4348" w:author="Andrija Ilic" w:date="2015-09-06T19:30:00Z"/>
          <w:rFonts w:cs="Times New Roman"/>
          <w:szCs w:val="24"/>
          <w:rPrChange w:id="4349" w:author="Andrija Ilic" w:date="2015-09-07T19:37:00Z">
            <w:rPr>
              <w:del w:id="4350" w:author="Andrija Ilic" w:date="2015-09-06T19:30:00Z"/>
            </w:rPr>
          </w:rPrChange>
        </w:rPr>
      </w:pPr>
      <w:del w:id="4351" w:author="Andrija Ilic" w:date="2015-09-06T19:30:00Z">
        <w:r w:rsidRPr="009851B8" w:rsidDel="006207E5">
          <w:rPr>
            <w:rFonts w:cs="Times New Roman"/>
            <w:szCs w:val="24"/>
            <w:rPrChange w:id="4352" w:author="Andrija Ilic" w:date="2015-09-07T19:37:00Z">
              <w:rPr/>
            </w:rPrChange>
          </w:rPr>
          <w:delText xml:space="preserve">Систем </w:delText>
        </w:r>
        <w:r w:rsidRPr="009851B8" w:rsidDel="006207E5">
          <w:rPr>
            <w:rFonts w:cs="Times New Roman"/>
            <w:szCs w:val="24"/>
            <w:u w:val="single"/>
            <w:rPrChange w:id="4353" w:author="Andrija Ilic" w:date="2015-09-07T19:37:00Z">
              <w:rPr>
                <w:u w:val="single"/>
              </w:rPr>
            </w:rPrChange>
          </w:rPr>
          <w:delText>приказује</w:delText>
        </w:r>
        <w:r w:rsidRPr="009851B8" w:rsidDel="006207E5">
          <w:rPr>
            <w:rFonts w:cs="Times New Roman"/>
            <w:szCs w:val="24"/>
            <w:rPrChange w:id="4354" w:author="Andrija Ilic" w:date="2015-09-07T19:37:00Z">
              <w:rPr/>
            </w:rPrChange>
          </w:rPr>
          <w:delText xml:space="preserve"> кориснику поруку о успешности пријаве.(ИА) </w:delText>
        </w:r>
      </w:del>
    </w:p>
    <w:p w14:paraId="3BF0AD9A" w14:textId="55456942" w:rsidR="003B30B1" w:rsidRPr="009851B8" w:rsidDel="006207E5" w:rsidRDefault="003B30B1" w:rsidP="003B30B1">
      <w:pPr>
        <w:pStyle w:val="ListParagraph"/>
        <w:rPr>
          <w:del w:id="4355" w:author="Andrija Ilic" w:date="2015-09-06T19:30:00Z"/>
          <w:rFonts w:cs="Times New Roman"/>
          <w:szCs w:val="24"/>
          <w:rPrChange w:id="4356" w:author="Andrija Ilic" w:date="2015-09-07T19:37:00Z">
            <w:rPr>
              <w:del w:id="4357" w:author="Andrija Ilic" w:date="2015-09-06T19:30:00Z"/>
            </w:rPr>
          </w:rPrChange>
        </w:rPr>
      </w:pPr>
    </w:p>
    <w:p w14:paraId="1B40C896" w14:textId="5A256D3F" w:rsidR="003B30B1" w:rsidRPr="009851B8" w:rsidDel="006207E5" w:rsidRDefault="003B30B1" w:rsidP="003B30B1">
      <w:pPr>
        <w:pStyle w:val="ListParagraph"/>
        <w:rPr>
          <w:del w:id="4358" w:author="Andrija Ilic" w:date="2015-09-06T19:30:00Z"/>
          <w:rFonts w:cs="Times New Roman"/>
          <w:szCs w:val="24"/>
          <w:rPrChange w:id="4359" w:author="Andrija Ilic" w:date="2015-09-07T19:37:00Z">
            <w:rPr>
              <w:del w:id="4360" w:author="Andrija Ilic" w:date="2015-09-06T19:30:00Z"/>
            </w:rPr>
          </w:rPrChange>
        </w:rPr>
      </w:pPr>
      <w:del w:id="4361" w:author="Andrija Ilic" w:date="2015-09-06T19:30:00Z">
        <w:r w:rsidRPr="009851B8" w:rsidDel="006207E5">
          <w:rPr>
            <w:rFonts w:cs="Times New Roman"/>
            <w:noProof/>
            <w:szCs w:val="24"/>
            <w:rPrChange w:id="4362" w:author="Andrija Ilic" w:date="2015-09-07T19:37:00Z">
              <w:rPr>
                <w:noProof/>
              </w:rPr>
            </w:rPrChange>
          </w:rPr>
          <w:drawing>
            <wp:inline distT="0" distB="0" distL="0" distR="0" wp14:anchorId="67B7F5DF" wp14:editId="17605F1B">
              <wp:extent cx="2582047" cy="1571061"/>
              <wp:effectExtent l="19050" t="0" r="8753" b="0"/>
              <wp:docPr id="3" name="Picture 2" descr="AutentikacijaAS-uspes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uspesna.jpg"/>
                      <pic:cNvPicPr/>
                    </pic:nvPicPr>
                    <pic:blipFill>
                      <a:blip r:embed="rId71" cstate="print"/>
                      <a:stretch>
                        <a:fillRect/>
                      </a:stretch>
                    </pic:blipFill>
                    <pic:spPr>
                      <a:xfrm>
                        <a:off x="0" y="0"/>
                        <a:ext cx="2584988" cy="1572850"/>
                      </a:xfrm>
                      <a:prstGeom prst="rect">
                        <a:avLst/>
                      </a:prstGeom>
                    </pic:spPr>
                  </pic:pic>
                </a:graphicData>
              </a:graphic>
            </wp:inline>
          </w:drawing>
        </w:r>
      </w:del>
    </w:p>
    <w:p w14:paraId="1F5BDB97" w14:textId="1315C4BD" w:rsidR="00FD289F" w:rsidRPr="009851B8" w:rsidDel="006207E5" w:rsidRDefault="00F6125F" w:rsidP="003B30B1">
      <w:pPr>
        <w:pStyle w:val="ListParagraph"/>
        <w:rPr>
          <w:del w:id="4363" w:author="Andrija Ilic" w:date="2015-09-06T19:30:00Z"/>
          <w:rFonts w:cs="Times New Roman"/>
          <w:szCs w:val="24"/>
          <w:rPrChange w:id="4364" w:author="Andrija Ilic" w:date="2015-09-07T19:37:00Z">
            <w:rPr>
              <w:del w:id="4365" w:author="Andrija Ilic" w:date="2015-09-06T19:30:00Z"/>
            </w:rPr>
          </w:rPrChange>
        </w:rPr>
      </w:pPr>
      <w:ins w:id="4366" w:author="Boni" w:date="2014-09-07T21:08:00Z">
        <w:del w:id="4367" w:author="Andrija Ilic" w:date="2015-09-06T19:30:00Z">
          <w:r w:rsidRPr="009851B8" w:rsidDel="006207E5">
            <w:rPr>
              <w:rFonts w:cs="Times New Roman"/>
              <w:szCs w:val="24"/>
              <w:rPrChange w:id="4368" w:author="Andrija Ilic" w:date="2015-09-07T19:37:00Z">
                <w:rPr/>
              </w:rPrChange>
            </w:rPr>
            <w:delText>Дијаграм 3. Случај коришћења: А</w:delText>
          </w:r>
        </w:del>
      </w:ins>
      <w:ins w:id="4369" w:author="Boni" w:date="2014-09-07T21:09:00Z">
        <w:del w:id="4370" w:author="Andrija Ilic" w:date="2015-09-06T19:30:00Z">
          <w:r w:rsidRPr="009851B8" w:rsidDel="006207E5">
            <w:rPr>
              <w:rFonts w:cs="Times New Roman"/>
              <w:szCs w:val="24"/>
              <w:rPrChange w:id="4371" w:author="Andrija Ilic" w:date="2015-09-07T19:37:00Z">
                <w:rPr/>
              </w:rPrChange>
            </w:rPr>
            <w:delText>утентикација корисника</w:delText>
          </w:r>
        </w:del>
      </w:ins>
    </w:p>
    <w:p w14:paraId="2203F311" w14:textId="452935F1" w:rsidR="00F90BCA" w:rsidRPr="009851B8" w:rsidDel="006207E5" w:rsidRDefault="00F90BCA" w:rsidP="003B30B1">
      <w:pPr>
        <w:pStyle w:val="ListParagraph"/>
        <w:rPr>
          <w:del w:id="4372" w:author="Andrija Ilic" w:date="2015-09-06T19:30:00Z"/>
          <w:rFonts w:cs="Times New Roman"/>
          <w:szCs w:val="24"/>
          <w:rPrChange w:id="4373" w:author="Andrija Ilic" w:date="2015-09-07T19:37:00Z">
            <w:rPr>
              <w:del w:id="4374" w:author="Andrija Ilic" w:date="2015-09-06T19:30:00Z"/>
            </w:rPr>
          </w:rPrChange>
        </w:rPr>
      </w:pPr>
    </w:p>
    <w:p w14:paraId="0C90AA65" w14:textId="590729A1" w:rsidR="00F90BCA" w:rsidRPr="009851B8" w:rsidDel="006207E5" w:rsidRDefault="00F90BCA" w:rsidP="003B30B1">
      <w:pPr>
        <w:pStyle w:val="ListParagraph"/>
        <w:rPr>
          <w:del w:id="4375" w:author="Andrija Ilic" w:date="2015-09-06T19:30:00Z"/>
          <w:rFonts w:cs="Times New Roman"/>
          <w:szCs w:val="24"/>
          <w:rPrChange w:id="4376" w:author="Andrija Ilic" w:date="2015-09-07T19:37:00Z">
            <w:rPr>
              <w:del w:id="4377" w:author="Andrija Ilic" w:date="2015-09-06T19:30:00Z"/>
            </w:rPr>
          </w:rPrChange>
        </w:rPr>
      </w:pPr>
    </w:p>
    <w:p w14:paraId="24E5A8A7" w14:textId="3B8E2AEE" w:rsidR="003B30B1" w:rsidRPr="009851B8" w:rsidDel="006207E5" w:rsidRDefault="003B30B1" w:rsidP="003B30B1">
      <w:pPr>
        <w:rPr>
          <w:del w:id="4378" w:author="Andrija Ilic" w:date="2015-09-06T19:30:00Z"/>
          <w:rFonts w:cs="Times New Roman"/>
          <w:szCs w:val="24"/>
          <w:rPrChange w:id="4379" w:author="Andrija Ilic" w:date="2015-09-07T19:37:00Z">
            <w:rPr>
              <w:del w:id="4380" w:author="Andrija Ilic" w:date="2015-09-06T19:30:00Z"/>
              <w:b/>
            </w:rPr>
          </w:rPrChange>
        </w:rPr>
      </w:pPr>
      <w:del w:id="4381" w:author="Andrija Ilic" w:date="2015-09-06T19:30:00Z">
        <w:r w:rsidRPr="009851B8" w:rsidDel="006207E5">
          <w:rPr>
            <w:rFonts w:cs="Times New Roman"/>
            <w:szCs w:val="24"/>
            <w:rPrChange w:id="4382" w:author="Andrija Ilic" w:date="2015-09-07T19:37:00Z">
              <w:rPr>
                <w:b/>
              </w:rPr>
            </w:rPrChange>
          </w:rPr>
          <w:delText>Алтернативни сценарио:</w:delText>
        </w:r>
      </w:del>
    </w:p>
    <w:p w14:paraId="1983DED8" w14:textId="5811BD9C" w:rsidR="003B30B1" w:rsidRPr="009851B8" w:rsidDel="006207E5" w:rsidRDefault="003B30B1" w:rsidP="003B30B1">
      <w:pPr>
        <w:ind w:firstLine="720"/>
        <w:rPr>
          <w:del w:id="4383" w:author="Andrija Ilic" w:date="2015-09-06T19:30:00Z"/>
          <w:rFonts w:cs="Times New Roman"/>
          <w:szCs w:val="24"/>
          <w:rPrChange w:id="4384" w:author="Andrija Ilic" w:date="2015-09-07T19:37:00Z">
            <w:rPr>
              <w:del w:id="4385" w:author="Andrija Ilic" w:date="2015-09-06T19:30:00Z"/>
            </w:rPr>
          </w:rPrChange>
        </w:rPr>
      </w:pPr>
      <w:del w:id="4386" w:author="Andrija Ilic" w:date="2015-09-06T19:30:00Z">
        <w:r w:rsidRPr="009851B8" w:rsidDel="006207E5">
          <w:rPr>
            <w:rFonts w:cs="Times New Roman"/>
            <w:szCs w:val="24"/>
            <w:rPrChange w:id="4387" w:author="Andrija Ilic" w:date="2015-09-07T19:37:00Z">
              <w:rPr/>
            </w:rPrChange>
          </w:rPr>
          <w:delText>2.1 Уколико систем не може да пронађе радника који се пријављује, приказује кориснику поруку о неуспешном логовању.(ИА) Прекида се извршење сценарија.</w:delText>
        </w:r>
      </w:del>
    </w:p>
    <w:p w14:paraId="7308C594" w14:textId="1B2D9550" w:rsidR="00293429" w:rsidRPr="009851B8" w:rsidDel="006207E5" w:rsidRDefault="00293429" w:rsidP="00293429">
      <w:pPr>
        <w:pStyle w:val="ListParagraph"/>
        <w:rPr>
          <w:ins w:id="4388" w:author="Boni" w:date="2014-09-07T21:09:00Z"/>
          <w:del w:id="4389" w:author="Andrija Ilic" w:date="2015-09-06T19:30:00Z"/>
          <w:rFonts w:cs="Times New Roman"/>
          <w:szCs w:val="24"/>
          <w:rPrChange w:id="4390" w:author="Andrija Ilic" w:date="2015-09-07T19:37:00Z">
            <w:rPr>
              <w:ins w:id="4391" w:author="Boni" w:date="2014-09-07T21:09:00Z"/>
              <w:del w:id="4392" w:author="Andrija Ilic" w:date="2015-09-06T19:30:00Z"/>
            </w:rPr>
          </w:rPrChange>
        </w:rPr>
      </w:pPr>
      <w:ins w:id="4393" w:author="Boni" w:date="2014-09-07T21:09:00Z">
        <w:del w:id="4394" w:author="Andrija Ilic" w:date="2015-09-06T19:30:00Z">
          <w:r w:rsidRPr="009851B8" w:rsidDel="006207E5">
            <w:rPr>
              <w:rFonts w:cs="Times New Roman"/>
              <w:szCs w:val="24"/>
              <w:rPrChange w:id="4395" w:author="Andrija Ilic" w:date="2015-09-07T19:37:00Z">
                <w:rPr/>
              </w:rPrChange>
            </w:rPr>
            <w:delText>Дијаграм 3. Случај коришћења: Аутентикација корисника</w:delText>
          </w:r>
        </w:del>
      </w:ins>
    </w:p>
    <w:p w14:paraId="3290B90D" w14:textId="4962C602" w:rsidR="003B30B1" w:rsidRPr="009851B8" w:rsidDel="006207E5" w:rsidRDefault="003B30B1" w:rsidP="003B30B1">
      <w:pPr>
        <w:ind w:firstLine="720"/>
        <w:rPr>
          <w:ins w:id="4396" w:author="Boni" w:date="2014-09-07T21:10:00Z"/>
          <w:del w:id="4397" w:author="Andrija Ilic" w:date="2015-09-06T19:30:00Z"/>
          <w:rFonts w:cs="Times New Roman"/>
          <w:szCs w:val="24"/>
          <w:rPrChange w:id="4398" w:author="Andrija Ilic" w:date="2015-09-07T19:37:00Z">
            <w:rPr>
              <w:ins w:id="4399" w:author="Boni" w:date="2014-09-07T21:10:00Z"/>
              <w:del w:id="4400" w:author="Andrija Ilic" w:date="2015-09-06T19:30:00Z"/>
            </w:rPr>
          </w:rPrChange>
        </w:rPr>
      </w:pPr>
      <w:del w:id="4401" w:author="Andrija Ilic" w:date="2015-09-06T19:30:00Z">
        <w:r w:rsidRPr="009851B8" w:rsidDel="006207E5">
          <w:rPr>
            <w:rFonts w:cs="Times New Roman"/>
            <w:noProof/>
            <w:szCs w:val="24"/>
            <w:rPrChange w:id="4402" w:author="Andrija Ilic" w:date="2015-09-07T19:37:00Z">
              <w:rPr>
                <w:noProof/>
              </w:rPr>
            </w:rPrChange>
          </w:rPr>
          <w:drawing>
            <wp:inline distT="0" distB="0" distL="0" distR="0" wp14:anchorId="672D4248" wp14:editId="4E54BC31">
              <wp:extent cx="2687080" cy="1634970"/>
              <wp:effectExtent l="19050" t="0" r="0" b="0"/>
              <wp:docPr id="4" name="Picture 3" descr="AutentikacijaAS-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kacijaAS-neuspela.jpg"/>
                      <pic:cNvPicPr/>
                    </pic:nvPicPr>
                    <pic:blipFill>
                      <a:blip r:embed="rId72" cstate="print"/>
                      <a:stretch>
                        <a:fillRect/>
                      </a:stretch>
                    </pic:blipFill>
                    <pic:spPr>
                      <a:xfrm>
                        <a:off x="0" y="0"/>
                        <a:ext cx="2689617" cy="1636513"/>
                      </a:xfrm>
                      <a:prstGeom prst="rect">
                        <a:avLst/>
                      </a:prstGeom>
                    </pic:spPr>
                  </pic:pic>
                </a:graphicData>
              </a:graphic>
            </wp:inline>
          </w:drawing>
        </w:r>
      </w:del>
    </w:p>
    <w:p w14:paraId="7517EBFB" w14:textId="61C8886E" w:rsidR="00293429" w:rsidRPr="009851B8" w:rsidDel="006207E5" w:rsidRDefault="00293429" w:rsidP="00293429">
      <w:pPr>
        <w:pStyle w:val="ListParagraph"/>
        <w:rPr>
          <w:ins w:id="4403" w:author="Boni" w:date="2014-09-07T21:10:00Z"/>
          <w:del w:id="4404" w:author="Andrija Ilic" w:date="2015-09-06T19:30:00Z"/>
          <w:rFonts w:cs="Times New Roman"/>
          <w:szCs w:val="24"/>
          <w:rPrChange w:id="4405" w:author="Andrija Ilic" w:date="2015-09-07T19:37:00Z">
            <w:rPr>
              <w:ins w:id="4406" w:author="Boni" w:date="2014-09-07T21:10:00Z"/>
              <w:del w:id="4407" w:author="Andrija Ilic" w:date="2015-09-06T19:30:00Z"/>
            </w:rPr>
          </w:rPrChange>
        </w:rPr>
      </w:pPr>
      <w:ins w:id="4408" w:author="Boni" w:date="2014-09-07T21:10:00Z">
        <w:del w:id="4409" w:author="Andrija Ilic" w:date="2015-09-06T19:30:00Z">
          <w:r w:rsidRPr="009851B8" w:rsidDel="006207E5">
            <w:rPr>
              <w:rFonts w:cs="Times New Roman"/>
              <w:szCs w:val="24"/>
              <w:rPrChange w:id="4410" w:author="Andrija Ilic" w:date="2015-09-07T19:37:00Z">
                <w:rPr/>
              </w:rPrChange>
            </w:rPr>
            <w:delText xml:space="preserve">Дијаграм </w:delText>
          </w:r>
          <w:r w:rsidR="00986128" w:rsidRPr="009851B8" w:rsidDel="006207E5">
            <w:rPr>
              <w:rFonts w:cs="Times New Roman"/>
              <w:szCs w:val="24"/>
              <w:rPrChange w:id="4411" w:author="Andrija Ilic" w:date="2015-09-07T19:37:00Z">
                <w:rPr/>
              </w:rPrChange>
            </w:rPr>
            <w:delText>4</w:delText>
          </w:r>
          <w:r w:rsidRPr="009851B8" w:rsidDel="006207E5">
            <w:rPr>
              <w:rFonts w:cs="Times New Roman"/>
              <w:szCs w:val="24"/>
              <w:rPrChange w:id="4412" w:author="Andrija Ilic" w:date="2015-09-07T19:37:00Z">
                <w:rPr/>
              </w:rPrChange>
            </w:rPr>
            <w:delText>. Случај коришћења: Аутентикација корисника – алтернативни сценарио</w:delText>
          </w:r>
        </w:del>
      </w:ins>
    </w:p>
    <w:p w14:paraId="31C4E83B" w14:textId="6526C537" w:rsidR="00293429" w:rsidRPr="009851B8" w:rsidDel="006207E5" w:rsidRDefault="00293429" w:rsidP="003B30B1">
      <w:pPr>
        <w:ind w:firstLine="720"/>
        <w:rPr>
          <w:del w:id="4413" w:author="Andrija Ilic" w:date="2015-09-06T19:30:00Z"/>
          <w:rFonts w:cs="Times New Roman"/>
          <w:szCs w:val="24"/>
          <w:rPrChange w:id="4414" w:author="Andrija Ilic" w:date="2015-09-07T19:37:00Z">
            <w:rPr>
              <w:del w:id="4415" w:author="Andrija Ilic" w:date="2015-09-06T19:30:00Z"/>
            </w:rPr>
          </w:rPrChange>
        </w:rPr>
      </w:pPr>
    </w:p>
    <w:p w14:paraId="6A0DF693" w14:textId="1B68C658" w:rsidR="003B30B1" w:rsidRPr="009851B8" w:rsidDel="006207E5" w:rsidRDefault="003B30B1" w:rsidP="003B30B1">
      <w:pPr>
        <w:ind w:firstLine="720"/>
        <w:rPr>
          <w:del w:id="4416" w:author="Andrija Ilic" w:date="2015-09-06T19:30:00Z"/>
          <w:rFonts w:cs="Times New Roman"/>
          <w:szCs w:val="24"/>
          <w:rPrChange w:id="4417" w:author="Andrija Ilic" w:date="2015-09-07T19:37:00Z">
            <w:rPr>
              <w:del w:id="4418" w:author="Andrija Ilic" w:date="2015-09-06T19:30:00Z"/>
            </w:rPr>
          </w:rPrChange>
        </w:rPr>
      </w:pPr>
    </w:p>
    <w:p w14:paraId="34B948C2" w14:textId="33A60798" w:rsidR="003B30B1" w:rsidRPr="009851B8" w:rsidDel="006207E5" w:rsidRDefault="003B30B1" w:rsidP="003B30B1">
      <w:pPr>
        <w:rPr>
          <w:del w:id="4419" w:author="Andrija Ilic" w:date="2015-09-06T19:30:00Z"/>
          <w:rFonts w:cs="Times New Roman"/>
          <w:szCs w:val="24"/>
          <w:rPrChange w:id="4420" w:author="Andrija Ilic" w:date="2015-09-07T19:37:00Z">
            <w:rPr>
              <w:del w:id="4421" w:author="Andrija Ilic" w:date="2015-09-06T19:30:00Z"/>
              <w:b/>
            </w:rPr>
          </w:rPrChange>
        </w:rPr>
      </w:pPr>
      <w:del w:id="4422" w:author="Andrija Ilic" w:date="2015-09-06T19:30:00Z">
        <w:r w:rsidRPr="009851B8" w:rsidDel="006207E5">
          <w:rPr>
            <w:rFonts w:cs="Times New Roman"/>
            <w:szCs w:val="24"/>
            <w:rPrChange w:id="4423" w:author="Andrija Ilic" w:date="2015-09-07T19:37:00Z">
              <w:rPr>
                <w:b/>
              </w:rPr>
            </w:rPrChange>
          </w:rPr>
          <w:delText>ДС2: Дијаграм секвенци за случај коришћења: Претрага пословних партнера</w:delText>
        </w:r>
      </w:del>
    </w:p>
    <w:p w14:paraId="43290EC5" w14:textId="037E1788" w:rsidR="003B30B1" w:rsidRPr="009851B8" w:rsidDel="006207E5" w:rsidRDefault="003B30B1" w:rsidP="003B30B1">
      <w:pPr>
        <w:rPr>
          <w:del w:id="4424" w:author="Andrija Ilic" w:date="2015-09-06T19:30:00Z"/>
          <w:rFonts w:cs="Times New Roman"/>
          <w:szCs w:val="24"/>
          <w:rPrChange w:id="4425" w:author="Andrija Ilic" w:date="2015-09-07T19:37:00Z">
            <w:rPr>
              <w:del w:id="4426" w:author="Andrija Ilic" w:date="2015-09-06T19:30:00Z"/>
              <w:b/>
            </w:rPr>
          </w:rPrChange>
        </w:rPr>
      </w:pPr>
      <w:del w:id="4427" w:author="Andrija Ilic" w:date="2015-09-06T19:30:00Z">
        <w:r w:rsidRPr="009851B8" w:rsidDel="006207E5">
          <w:rPr>
            <w:rFonts w:cs="Times New Roman"/>
            <w:szCs w:val="24"/>
            <w:rPrChange w:id="4428" w:author="Andrija Ilic" w:date="2015-09-07T19:37:00Z">
              <w:rPr>
                <w:b/>
              </w:rPr>
            </w:rPrChange>
          </w:rPr>
          <w:delText>Основни сценарио СК</w:delText>
        </w:r>
      </w:del>
    </w:p>
    <w:p w14:paraId="192882AC" w14:textId="1759708F" w:rsidR="003B30B1" w:rsidRPr="009851B8" w:rsidDel="006207E5" w:rsidRDefault="003B30B1" w:rsidP="003B30B1">
      <w:pPr>
        <w:pStyle w:val="ListParagraph"/>
        <w:numPr>
          <w:ilvl w:val="0"/>
          <w:numId w:val="11"/>
        </w:numPr>
        <w:rPr>
          <w:del w:id="4429" w:author="Andrija Ilic" w:date="2015-09-06T19:30:00Z"/>
          <w:rFonts w:cs="Times New Roman"/>
          <w:szCs w:val="24"/>
          <w:rPrChange w:id="4430" w:author="Andrija Ilic" w:date="2015-09-07T19:37:00Z">
            <w:rPr>
              <w:del w:id="4431" w:author="Andrija Ilic" w:date="2015-09-06T19:30:00Z"/>
            </w:rPr>
          </w:rPrChange>
        </w:rPr>
      </w:pPr>
      <w:del w:id="4432" w:author="Andrija Ilic" w:date="2015-09-06T19:30:00Z">
        <w:r w:rsidRPr="009851B8" w:rsidDel="006207E5">
          <w:rPr>
            <w:rFonts w:cs="Times New Roman"/>
            <w:szCs w:val="24"/>
            <w:rPrChange w:id="4433" w:author="Andrija Ilic" w:date="2015-09-07T19:37:00Z">
              <w:rPr/>
            </w:rPrChange>
          </w:rPr>
          <w:delText>Систем проналази пословног партнера (једног или више) по задатом критеријуму претраге.(СО)</w:delText>
        </w:r>
      </w:del>
    </w:p>
    <w:p w14:paraId="4229B190" w14:textId="1749CCD8" w:rsidR="003B30B1" w:rsidRPr="009851B8" w:rsidDel="006207E5" w:rsidRDefault="003B30B1" w:rsidP="003B30B1">
      <w:pPr>
        <w:pStyle w:val="ListParagraph"/>
        <w:numPr>
          <w:ilvl w:val="0"/>
          <w:numId w:val="11"/>
        </w:numPr>
        <w:rPr>
          <w:del w:id="4434" w:author="Andrija Ilic" w:date="2015-09-06T19:30:00Z"/>
          <w:rFonts w:cs="Times New Roman"/>
          <w:szCs w:val="24"/>
          <w:rPrChange w:id="4435" w:author="Andrija Ilic" w:date="2015-09-07T19:37:00Z">
            <w:rPr>
              <w:del w:id="4436" w:author="Andrija Ilic" w:date="2015-09-06T19:30:00Z"/>
            </w:rPr>
          </w:rPrChange>
        </w:rPr>
      </w:pPr>
      <w:del w:id="4437" w:author="Andrija Ilic" w:date="2015-09-06T19:30:00Z">
        <w:r w:rsidRPr="009851B8" w:rsidDel="006207E5">
          <w:rPr>
            <w:rFonts w:cs="Times New Roman"/>
            <w:szCs w:val="24"/>
            <w:rPrChange w:id="4438" w:author="Andrija Ilic" w:date="2015-09-07T19:37:00Z">
              <w:rPr/>
            </w:rPrChange>
          </w:rPr>
          <w:delText>Систем приказује пословног партера/ре. (ИА)</w:delText>
        </w:r>
      </w:del>
    </w:p>
    <w:p w14:paraId="548DBA2D" w14:textId="0544269B" w:rsidR="00352D60" w:rsidRPr="009851B8" w:rsidDel="006207E5" w:rsidRDefault="00352D60" w:rsidP="00352D60">
      <w:pPr>
        <w:pStyle w:val="ListParagraph"/>
        <w:rPr>
          <w:del w:id="4439" w:author="Andrija Ilic" w:date="2015-09-06T19:30:00Z"/>
          <w:rFonts w:cs="Times New Roman"/>
          <w:szCs w:val="24"/>
          <w:rPrChange w:id="4440" w:author="Andrija Ilic" w:date="2015-09-07T19:37:00Z">
            <w:rPr>
              <w:del w:id="4441" w:author="Andrija Ilic" w:date="2015-09-06T19:30:00Z"/>
            </w:rPr>
          </w:rPrChange>
        </w:rPr>
      </w:pPr>
    </w:p>
    <w:p w14:paraId="5C2C3A85" w14:textId="18E1C099" w:rsidR="00352D60" w:rsidRPr="009851B8" w:rsidDel="006207E5" w:rsidRDefault="00352D60" w:rsidP="00352D60">
      <w:pPr>
        <w:pStyle w:val="ListParagraph"/>
        <w:rPr>
          <w:del w:id="4442" w:author="Andrija Ilic" w:date="2015-09-06T19:30:00Z"/>
          <w:rFonts w:cs="Times New Roman"/>
          <w:szCs w:val="24"/>
          <w:rPrChange w:id="4443" w:author="Andrija Ilic" w:date="2015-09-07T19:37:00Z">
            <w:rPr>
              <w:del w:id="4444" w:author="Andrija Ilic" w:date="2015-09-06T19:30:00Z"/>
            </w:rPr>
          </w:rPrChange>
        </w:rPr>
      </w:pPr>
      <w:del w:id="4445" w:author="Andrija Ilic" w:date="2015-09-06T19:30:00Z">
        <w:r w:rsidRPr="009851B8" w:rsidDel="006207E5">
          <w:rPr>
            <w:rFonts w:cs="Times New Roman"/>
            <w:noProof/>
            <w:szCs w:val="24"/>
            <w:rPrChange w:id="4446" w:author="Andrija Ilic" w:date="2015-09-07T19:37:00Z">
              <w:rPr>
                <w:noProof/>
              </w:rPr>
            </w:rPrChange>
          </w:rPr>
          <w:drawing>
            <wp:inline distT="0" distB="0" distL="0" distR="0" wp14:anchorId="23C47D31" wp14:editId="44038F07">
              <wp:extent cx="3088674" cy="1726944"/>
              <wp:effectExtent l="19050" t="0" r="0" b="0"/>
              <wp:docPr id="2" name="Picture 1" descr="PretragaPosPart-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uspela.jpg"/>
                      <pic:cNvPicPr/>
                    </pic:nvPicPr>
                    <pic:blipFill>
                      <a:blip r:embed="rId73" cstate="print"/>
                      <a:stretch>
                        <a:fillRect/>
                      </a:stretch>
                    </pic:blipFill>
                    <pic:spPr>
                      <a:xfrm>
                        <a:off x="0" y="0"/>
                        <a:ext cx="3090440" cy="1727932"/>
                      </a:xfrm>
                      <a:prstGeom prst="rect">
                        <a:avLst/>
                      </a:prstGeom>
                    </pic:spPr>
                  </pic:pic>
                </a:graphicData>
              </a:graphic>
            </wp:inline>
          </w:drawing>
        </w:r>
      </w:del>
    </w:p>
    <w:p w14:paraId="27CDE8EB" w14:textId="52722D40" w:rsidR="00986128" w:rsidRPr="009851B8" w:rsidDel="006207E5" w:rsidRDefault="00986128" w:rsidP="00986128">
      <w:pPr>
        <w:pStyle w:val="ListParagraph"/>
        <w:rPr>
          <w:ins w:id="4447" w:author="Boni" w:date="2014-09-07T21:10:00Z"/>
          <w:del w:id="4448" w:author="Andrija Ilic" w:date="2015-09-06T19:30:00Z"/>
          <w:rFonts w:cs="Times New Roman"/>
          <w:szCs w:val="24"/>
          <w:rPrChange w:id="4449" w:author="Andrija Ilic" w:date="2015-09-07T19:37:00Z">
            <w:rPr>
              <w:ins w:id="4450" w:author="Boni" w:date="2014-09-07T21:10:00Z"/>
              <w:del w:id="4451" w:author="Andrija Ilic" w:date="2015-09-06T19:30:00Z"/>
            </w:rPr>
          </w:rPrChange>
        </w:rPr>
      </w:pPr>
      <w:ins w:id="4452" w:author="Boni" w:date="2014-09-07T21:10:00Z">
        <w:del w:id="4453" w:author="Andrija Ilic" w:date="2015-09-06T19:30:00Z">
          <w:r w:rsidRPr="009851B8" w:rsidDel="006207E5">
            <w:rPr>
              <w:rFonts w:cs="Times New Roman"/>
              <w:szCs w:val="24"/>
              <w:rPrChange w:id="4454" w:author="Andrija Ilic" w:date="2015-09-07T19:37:00Z">
                <w:rPr/>
              </w:rPrChange>
            </w:rPr>
            <w:delText xml:space="preserve">Дијаграм 5. Случај коришћења: </w:delText>
          </w:r>
          <w:r w:rsidR="005F3F8E" w:rsidRPr="009851B8" w:rsidDel="006207E5">
            <w:rPr>
              <w:rFonts w:cs="Times New Roman"/>
              <w:szCs w:val="24"/>
              <w:rPrChange w:id="4455" w:author="Andrija Ilic" w:date="2015-09-07T19:37:00Z">
                <w:rPr>
                  <w:b/>
                  <w:color w:val="0000FF" w:themeColor="hyperlink"/>
                  <w:u w:val="single"/>
                </w:rPr>
              </w:rPrChange>
            </w:rPr>
            <w:delText>Претрага пословних партнера</w:delText>
          </w:r>
        </w:del>
      </w:ins>
    </w:p>
    <w:p w14:paraId="216D48BA" w14:textId="013EC67F" w:rsidR="003B30B1" w:rsidRPr="009851B8" w:rsidDel="006207E5" w:rsidRDefault="003B30B1" w:rsidP="003B30B1">
      <w:pPr>
        <w:pStyle w:val="ListParagraph"/>
        <w:ind w:left="1080"/>
        <w:rPr>
          <w:del w:id="4456" w:author="Andrija Ilic" w:date="2015-09-06T19:30:00Z"/>
          <w:rFonts w:cs="Times New Roman"/>
          <w:szCs w:val="24"/>
          <w:rPrChange w:id="4457" w:author="Andrija Ilic" w:date="2015-09-07T19:37:00Z">
            <w:rPr>
              <w:del w:id="4458" w:author="Andrija Ilic" w:date="2015-09-06T19:30:00Z"/>
            </w:rPr>
          </w:rPrChange>
        </w:rPr>
      </w:pPr>
    </w:p>
    <w:p w14:paraId="788BDABD" w14:textId="6051AC3C" w:rsidR="00FD289F" w:rsidRPr="009851B8" w:rsidDel="006207E5" w:rsidRDefault="00FD289F" w:rsidP="003B30B1">
      <w:pPr>
        <w:pStyle w:val="ListParagraph"/>
        <w:ind w:left="1080"/>
        <w:rPr>
          <w:del w:id="4459" w:author="Andrija Ilic" w:date="2015-09-06T19:30:00Z"/>
          <w:rFonts w:cs="Times New Roman"/>
          <w:szCs w:val="24"/>
          <w:rPrChange w:id="4460" w:author="Andrija Ilic" w:date="2015-09-07T19:37:00Z">
            <w:rPr>
              <w:del w:id="4461" w:author="Andrija Ilic" w:date="2015-09-06T19:30:00Z"/>
            </w:rPr>
          </w:rPrChange>
        </w:rPr>
      </w:pPr>
    </w:p>
    <w:p w14:paraId="28537654" w14:textId="3849592F" w:rsidR="00FD289F" w:rsidRPr="009851B8" w:rsidDel="006207E5" w:rsidRDefault="00FD289F" w:rsidP="003B30B1">
      <w:pPr>
        <w:pStyle w:val="ListParagraph"/>
        <w:ind w:left="1080"/>
        <w:rPr>
          <w:del w:id="4462" w:author="Andrija Ilic" w:date="2015-09-06T19:30:00Z"/>
          <w:rFonts w:cs="Times New Roman"/>
          <w:szCs w:val="24"/>
          <w:rPrChange w:id="4463" w:author="Andrija Ilic" w:date="2015-09-07T19:37:00Z">
            <w:rPr>
              <w:del w:id="4464" w:author="Andrija Ilic" w:date="2015-09-06T19:30:00Z"/>
            </w:rPr>
          </w:rPrChange>
        </w:rPr>
      </w:pPr>
    </w:p>
    <w:p w14:paraId="24EF3D20" w14:textId="70EF27C7" w:rsidR="003B30B1" w:rsidRPr="009851B8" w:rsidDel="006207E5" w:rsidRDefault="003B30B1" w:rsidP="003B30B1">
      <w:pPr>
        <w:rPr>
          <w:del w:id="4465" w:author="Andrija Ilic" w:date="2015-09-06T19:30:00Z"/>
          <w:rFonts w:cs="Times New Roman"/>
          <w:szCs w:val="24"/>
          <w:rPrChange w:id="4466" w:author="Andrija Ilic" w:date="2015-09-07T19:37:00Z">
            <w:rPr>
              <w:del w:id="4467" w:author="Andrija Ilic" w:date="2015-09-06T19:30:00Z"/>
              <w:b/>
            </w:rPr>
          </w:rPrChange>
        </w:rPr>
      </w:pPr>
      <w:del w:id="4468" w:author="Andrija Ilic" w:date="2015-09-06T19:30:00Z">
        <w:r w:rsidRPr="009851B8" w:rsidDel="006207E5">
          <w:rPr>
            <w:rFonts w:cs="Times New Roman"/>
            <w:szCs w:val="24"/>
            <w:rPrChange w:id="4469" w:author="Andrija Ilic" w:date="2015-09-07T19:37:00Z">
              <w:rPr>
                <w:b/>
              </w:rPr>
            </w:rPrChange>
          </w:rPr>
          <w:delText>Алтернативни сценарио:</w:delText>
        </w:r>
      </w:del>
    </w:p>
    <w:p w14:paraId="0908A87B" w14:textId="72242570" w:rsidR="003B30B1" w:rsidRPr="009851B8" w:rsidDel="006207E5" w:rsidRDefault="003B30B1" w:rsidP="003B30B1">
      <w:pPr>
        <w:ind w:firstLine="720"/>
        <w:rPr>
          <w:del w:id="4470" w:author="Andrija Ilic" w:date="2015-09-06T19:30:00Z"/>
          <w:rFonts w:cs="Times New Roman"/>
          <w:szCs w:val="24"/>
          <w:rPrChange w:id="4471" w:author="Andrija Ilic" w:date="2015-09-07T19:37:00Z">
            <w:rPr>
              <w:del w:id="4472" w:author="Andrija Ilic" w:date="2015-09-06T19:30:00Z"/>
            </w:rPr>
          </w:rPrChange>
        </w:rPr>
      </w:pPr>
      <w:del w:id="4473" w:author="Andrija Ilic" w:date="2015-09-06T19:30:00Z">
        <w:r w:rsidRPr="009851B8" w:rsidDel="006207E5">
          <w:rPr>
            <w:rFonts w:cs="Times New Roman"/>
            <w:szCs w:val="24"/>
            <w:rPrChange w:id="4474" w:author="Andrija Ilic" w:date="2015-09-07T19:37:00Z">
              <w:rPr/>
            </w:rPrChange>
          </w:rPr>
          <w:delText>2.1 Уколико систем не пронађе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C341E79" w14:textId="47322AB8" w:rsidR="00352D60" w:rsidRPr="009851B8" w:rsidDel="006207E5" w:rsidRDefault="00352D60" w:rsidP="003B30B1">
      <w:pPr>
        <w:ind w:firstLine="720"/>
        <w:rPr>
          <w:del w:id="4475" w:author="Andrija Ilic" w:date="2015-09-06T19:30:00Z"/>
          <w:rFonts w:cs="Times New Roman"/>
          <w:szCs w:val="24"/>
          <w:rPrChange w:id="4476" w:author="Andrija Ilic" w:date="2015-09-07T19:37:00Z">
            <w:rPr>
              <w:del w:id="4477" w:author="Andrija Ilic" w:date="2015-09-06T19:30:00Z"/>
            </w:rPr>
          </w:rPrChange>
        </w:rPr>
      </w:pPr>
      <w:del w:id="4478" w:author="Andrija Ilic" w:date="2015-09-06T19:30:00Z">
        <w:r w:rsidRPr="009851B8" w:rsidDel="006207E5">
          <w:rPr>
            <w:rFonts w:cs="Times New Roman"/>
            <w:noProof/>
            <w:szCs w:val="24"/>
            <w:rPrChange w:id="4479" w:author="Andrija Ilic" w:date="2015-09-07T19:37:00Z">
              <w:rPr>
                <w:noProof/>
              </w:rPr>
            </w:rPrChange>
          </w:rPr>
          <w:drawing>
            <wp:inline distT="0" distB="0" distL="0" distR="0" wp14:anchorId="5792CB4B" wp14:editId="358DEE96">
              <wp:extent cx="3224599" cy="1802943"/>
              <wp:effectExtent l="19050" t="0" r="0" b="0"/>
              <wp:docPr id="5" name="Picture 4" descr="PretragaPosPart-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sPart-neuspela.jpg"/>
                      <pic:cNvPicPr/>
                    </pic:nvPicPr>
                    <pic:blipFill>
                      <a:blip r:embed="rId74" cstate="print"/>
                      <a:stretch>
                        <a:fillRect/>
                      </a:stretch>
                    </pic:blipFill>
                    <pic:spPr>
                      <a:xfrm>
                        <a:off x="0" y="0"/>
                        <a:ext cx="3226443" cy="1803974"/>
                      </a:xfrm>
                      <a:prstGeom prst="rect">
                        <a:avLst/>
                      </a:prstGeom>
                    </pic:spPr>
                  </pic:pic>
                </a:graphicData>
              </a:graphic>
            </wp:inline>
          </w:drawing>
        </w:r>
      </w:del>
    </w:p>
    <w:p w14:paraId="6681CCBD" w14:textId="3E51E54C" w:rsidR="00986128" w:rsidRPr="009851B8" w:rsidDel="006207E5" w:rsidRDefault="00986128" w:rsidP="00986128">
      <w:pPr>
        <w:pStyle w:val="ListParagraph"/>
        <w:rPr>
          <w:ins w:id="4480" w:author="Boni" w:date="2014-09-07T21:10:00Z"/>
          <w:del w:id="4481" w:author="Andrija Ilic" w:date="2015-09-06T19:30:00Z"/>
          <w:rFonts w:cs="Times New Roman"/>
          <w:szCs w:val="24"/>
          <w:rPrChange w:id="4482" w:author="Andrija Ilic" w:date="2015-09-07T19:37:00Z">
            <w:rPr>
              <w:ins w:id="4483" w:author="Boni" w:date="2014-09-07T21:10:00Z"/>
              <w:del w:id="4484" w:author="Andrija Ilic" w:date="2015-09-06T19:30:00Z"/>
            </w:rPr>
          </w:rPrChange>
        </w:rPr>
      </w:pPr>
      <w:ins w:id="4485" w:author="Boni" w:date="2014-09-07T21:10:00Z">
        <w:del w:id="4486" w:author="Andrija Ilic" w:date="2015-09-06T19:30:00Z">
          <w:r w:rsidRPr="009851B8" w:rsidDel="006207E5">
            <w:rPr>
              <w:rFonts w:cs="Times New Roman"/>
              <w:szCs w:val="24"/>
              <w:rPrChange w:id="4487" w:author="Andrija Ilic" w:date="2015-09-07T19:37:00Z">
                <w:rPr/>
              </w:rPrChange>
            </w:rPr>
            <w:delText>Дијаграм 6. Случај коришћења: Претрага пословних партнера –алтернативни сценарио</w:delText>
          </w:r>
        </w:del>
      </w:ins>
    </w:p>
    <w:p w14:paraId="1C986520" w14:textId="66D66ED2" w:rsidR="00352D60" w:rsidRPr="009851B8" w:rsidDel="006207E5" w:rsidRDefault="00352D60" w:rsidP="003B30B1">
      <w:pPr>
        <w:ind w:firstLine="720"/>
        <w:rPr>
          <w:del w:id="4488" w:author="Andrija Ilic" w:date="2015-09-06T19:30:00Z"/>
          <w:rFonts w:cs="Times New Roman"/>
          <w:szCs w:val="24"/>
          <w:rPrChange w:id="4489" w:author="Andrija Ilic" w:date="2015-09-07T19:37:00Z">
            <w:rPr>
              <w:del w:id="4490" w:author="Andrija Ilic" w:date="2015-09-06T19:30:00Z"/>
            </w:rPr>
          </w:rPrChange>
        </w:rPr>
      </w:pPr>
    </w:p>
    <w:p w14:paraId="1D6C36C6" w14:textId="3A25F801" w:rsidR="00BE2E08" w:rsidRPr="009851B8" w:rsidDel="006207E5" w:rsidRDefault="00BE2E08" w:rsidP="00BE2E08">
      <w:pPr>
        <w:rPr>
          <w:del w:id="4491" w:author="Andrija Ilic" w:date="2015-09-06T19:30:00Z"/>
          <w:rFonts w:cs="Times New Roman"/>
          <w:szCs w:val="24"/>
          <w:rPrChange w:id="4492" w:author="Andrija Ilic" w:date="2015-09-07T19:37:00Z">
            <w:rPr>
              <w:del w:id="4493" w:author="Andrija Ilic" w:date="2015-09-06T19:30:00Z"/>
              <w:b/>
            </w:rPr>
          </w:rPrChange>
        </w:rPr>
      </w:pPr>
      <w:del w:id="4494" w:author="Andrija Ilic" w:date="2015-09-06T19:30:00Z">
        <w:r w:rsidRPr="009851B8" w:rsidDel="006207E5">
          <w:rPr>
            <w:rFonts w:cs="Times New Roman"/>
            <w:szCs w:val="24"/>
            <w:rPrChange w:id="4495" w:author="Andrija Ilic" w:date="2015-09-07T19:37:00Z">
              <w:rPr>
                <w:b/>
              </w:rPr>
            </w:rPrChange>
          </w:rPr>
          <w:delText>ДС3: Дијаграм секвенци за случај коришћења:</w:delText>
        </w:r>
        <w:r w:rsidR="00E37971" w:rsidRPr="009851B8" w:rsidDel="006207E5">
          <w:rPr>
            <w:rFonts w:cs="Times New Roman"/>
            <w:szCs w:val="24"/>
            <w:rPrChange w:id="4496" w:author="Andrija Ilic" w:date="2015-09-07T19:37:00Z">
              <w:rPr>
                <w:b/>
              </w:rPr>
            </w:rPrChange>
          </w:rPr>
          <w:delText xml:space="preserve"> Креирање рачуна</w:delText>
        </w:r>
      </w:del>
    </w:p>
    <w:p w14:paraId="5B7DFB9B" w14:textId="5DA8023F" w:rsidR="00BE2E08" w:rsidRPr="009851B8" w:rsidDel="006207E5" w:rsidRDefault="00BE2E08" w:rsidP="00BE2E08">
      <w:pPr>
        <w:rPr>
          <w:del w:id="4497" w:author="Andrija Ilic" w:date="2015-09-06T19:30:00Z"/>
          <w:rFonts w:cs="Times New Roman"/>
          <w:szCs w:val="24"/>
          <w:rPrChange w:id="4498" w:author="Andrija Ilic" w:date="2015-09-07T19:37:00Z">
            <w:rPr>
              <w:del w:id="4499" w:author="Andrija Ilic" w:date="2015-09-06T19:30:00Z"/>
              <w:b/>
            </w:rPr>
          </w:rPrChange>
        </w:rPr>
      </w:pPr>
      <w:del w:id="4500" w:author="Andrija Ilic" w:date="2015-09-06T19:30:00Z">
        <w:r w:rsidRPr="009851B8" w:rsidDel="006207E5">
          <w:rPr>
            <w:rFonts w:cs="Times New Roman"/>
            <w:szCs w:val="24"/>
            <w:rPrChange w:id="4501" w:author="Andrija Ilic" w:date="2015-09-07T19:37:00Z">
              <w:rPr>
                <w:b/>
              </w:rPr>
            </w:rPrChange>
          </w:rPr>
          <w:delText>Основни сценарио СК</w:delText>
        </w:r>
      </w:del>
    </w:p>
    <w:p w14:paraId="0B2A538F" w14:textId="116B1A75" w:rsidR="00BE2E08" w:rsidRPr="009851B8" w:rsidDel="006207E5" w:rsidRDefault="00BE2E08" w:rsidP="00BE2E08">
      <w:pPr>
        <w:pStyle w:val="ListParagraph"/>
        <w:numPr>
          <w:ilvl w:val="0"/>
          <w:numId w:val="12"/>
        </w:numPr>
        <w:rPr>
          <w:del w:id="4502" w:author="Andrija Ilic" w:date="2015-09-06T19:30:00Z"/>
          <w:rFonts w:cs="Times New Roman"/>
          <w:szCs w:val="24"/>
          <w:rPrChange w:id="4503" w:author="Andrija Ilic" w:date="2015-09-07T19:37:00Z">
            <w:rPr>
              <w:del w:id="4504" w:author="Andrija Ilic" w:date="2015-09-06T19:30:00Z"/>
            </w:rPr>
          </w:rPrChange>
        </w:rPr>
      </w:pPr>
      <w:del w:id="4505" w:author="Andrija Ilic" w:date="2015-09-06T19:30:00Z">
        <w:r w:rsidRPr="009851B8" w:rsidDel="006207E5">
          <w:rPr>
            <w:rFonts w:cs="Times New Roman"/>
            <w:szCs w:val="24"/>
            <w:rPrChange w:id="4506" w:author="Andrija Ilic" w:date="2015-09-07T19:37:00Z">
              <w:rPr/>
            </w:rPrChange>
          </w:rPr>
          <w:delText>Систем врши промену стања производа и услуга (СО)</w:delText>
        </w:r>
      </w:del>
    </w:p>
    <w:p w14:paraId="71D45E27" w14:textId="19E28935" w:rsidR="00BE2E08" w:rsidRPr="009851B8" w:rsidDel="006207E5" w:rsidRDefault="00BE2E08" w:rsidP="00BE2E08">
      <w:pPr>
        <w:pStyle w:val="ListParagraph"/>
        <w:numPr>
          <w:ilvl w:val="0"/>
          <w:numId w:val="12"/>
        </w:numPr>
        <w:rPr>
          <w:del w:id="4507" w:author="Andrija Ilic" w:date="2015-09-06T19:30:00Z"/>
          <w:rFonts w:cs="Times New Roman"/>
          <w:szCs w:val="24"/>
          <w:rPrChange w:id="4508" w:author="Andrija Ilic" w:date="2015-09-07T19:37:00Z">
            <w:rPr>
              <w:del w:id="4509" w:author="Andrija Ilic" w:date="2015-09-06T19:30:00Z"/>
            </w:rPr>
          </w:rPrChange>
        </w:rPr>
      </w:pPr>
      <w:del w:id="4510" w:author="Andrija Ilic" w:date="2015-09-06T19:30:00Z">
        <w:r w:rsidRPr="009851B8" w:rsidDel="006207E5">
          <w:rPr>
            <w:rFonts w:cs="Times New Roman"/>
            <w:szCs w:val="24"/>
            <w:rPrChange w:id="4511" w:author="Andrija Ilic" w:date="2015-09-07T19:37:00Z">
              <w:rPr/>
            </w:rPrChange>
          </w:rPr>
          <w:delText>Систем приказује промену на стању.(ИА)</w:delText>
        </w:r>
      </w:del>
    </w:p>
    <w:p w14:paraId="7B2CE9C3" w14:textId="22B67E0A" w:rsidR="00BE2E08" w:rsidRPr="009851B8" w:rsidDel="006207E5" w:rsidRDefault="00BE2E08" w:rsidP="00BE2E08">
      <w:pPr>
        <w:pStyle w:val="ListParagraph"/>
        <w:numPr>
          <w:ilvl w:val="0"/>
          <w:numId w:val="12"/>
        </w:numPr>
        <w:rPr>
          <w:del w:id="4512" w:author="Andrija Ilic" w:date="2015-09-06T19:30:00Z"/>
          <w:rFonts w:cs="Times New Roman"/>
          <w:szCs w:val="24"/>
          <w:rPrChange w:id="4513" w:author="Andrija Ilic" w:date="2015-09-07T19:37:00Z">
            <w:rPr>
              <w:del w:id="4514" w:author="Andrija Ilic" w:date="2015-09-06T19:30:00Z"/>
            </w:rPr>
          </w:rPrChange>
        </w:rPr>
      </w:pPr>
      <w:del w:id="4515" w:author="Andrija Ilic" w:date="2015-09-06T19:30:00Z">
        <w:r w:rsidRPr="009851B8" w:rsidDel="006207E5">
          <w:rPr>
            <w:rFonts w:cs="Times New Roman"/>
            <w:szCs w:val="24"/>
            <w:rPrChange w:id="4516" w:author="Andrija Ilic" w:date="2015-09-07T19:37:00Z">
              <w:rPr/>
            </w:rPrChange>
          </w:rPr>
          <w:delText>Систем чува креирани рачун (СО)</w:delText>
        </w:r>
      </w:del>
    </w:p>
    <w:p w14:paraId="0510D7C1" w14:textId="092BB812" w:rsidR="00BE2E08" w:rsidRPr="009851B8" w:rsidDel="006207E5" w:rsidRDefault="00BE2E08" w:rsidP="00BE2E08">
      <w:pPr>
        <w:pStyle w:val="ListParagraph"/>
        <w:numPr>
          <w:ilvl w:val="0"/>
          <w:numId w:val="12"/>
        </w:numPr>
        <w:rPr>
          <w:del w:id="4517" w:author="Andrija Ilic" w:date="2015-09-06T19:30:00Z"/>
          <w:rFonts w:cs="Times New Roman"/>
          <w:szCs w:val="24"/>
          <w:rPrChange w:id="4518" w:author="Andrija Ilic" w:date="2015-09-07T19:37:00Z">
            <w:rPr>
              <w:del w:id="4519" w:author="Andrija Ilic" w:date="2015-09-06T19:30:00Z"/>
            </w:rPr>
          </w:rPrChange>
        </w:rPr>
      </w:pPr>
      <w:del w:id="4520" w:author="Andrija Ilic" w:date="2015-09-06T19:30:00Z">
        <w:r w:rsidRPr="009851B8" w:rsidDel="006207E5">
          <w:rPr>
            <w:rFonts w:cs="Times New Roman"/>
            <w:szCs w:val="24"/>
            <w:rPrChange w:id="4521" w:author="Andrija Ilic" w:date="2015-09-07T19:37:00Z">
              <w:rPr/>
            </w:rPrChange>
          </w:rPr>
          <w:delText>Систем приказује кориснику изглед креираног рачуна и поруку о потврди (ИА)</w:delText>
        </w:r>
      </w:del>
    </w:p>
    <w:p w14:paraId="7231A89A" w14:textId="6D414B33" w:rsidR="00352D60" w:rsidRPr="009851B8" w:rsidDel="006207E5" w:rsidRDefault="00352D60" w:rsidP="00352D60">
      <w:pPr>
        <w:pStyle w:val="ListParagraph"/>
        <w:ind w:left="360"/>
        <w:rPr>
          <w:del w:id="4522" w:author="Andrija Ilic" w:date="2015-09-06T19:30:00Z"/>
          <w:rFonts w:cs="Times New Roman"/>
          <w:szCs w:val="24"/>
          <w:rPrChange w:id="4523" w:author="Andrija Ilic" w:date="2015-09-07T19:37:00Z">
            <w:rPr>
              <w:del w:id="4524" w:author="Andrija Ilic" w:date="2015-09-06T19:30:00Z"/>
            </w:rPr>
          </w:rPrChange>
        </w:rPr>
      </w:pPr>
    </w:p>
    <w:p w14:paraId="761E2390" w14:textId="723BFEEB" w:rsidR="00352D60" w:rsidRPr="009851B8" w:rsidDel="006207E5" w:rsidRDefault="00352D60" w:rsidP="00352D60">
      <w:pPr>
        <w:pStyle w:val="ListParagraph"/>
        <w:ind w:left="360"/>
        <w:rPr>
          <w:del w:id="4525" w:author="Andrija Ilic" w:date="2015-09-06T19:30:00Z"/>
          <w:rFonts w:cs="Times New Roman"/>
          <w:szCs w:val="24"/>
          <w:rPrChange w:id="4526" w:author="Andrija Ilic" w:date="2015-09-07T19:37:00Z">
            <w:rPr>
              <w:del w:id="4527" w:author="Andrija Ilic" w:date="2015-09-06T19:30:00Z"/>
            </w:rPr>
          </w:rPrChange>
        </w:rPr>
      </w:pPr>
      <w:del w:id="4528" w:author="Andrija Ilic" w:date="2015-09-06T19:30:00Z">
        <w:r w:rsidRPr="009851B8" w:rsidDel="006207E5">
          <w:rPr>
            <w:rFonts w:cs="Times New Roman"/>
            <w:noProof/>
            <w:szCs w:val="24"/>
            <w:rPrChange w:id="4529" w:author="Andrija Ilic" w:date="2015-09-07T19:37:00Z">
              <w:rPr>
                <w:noProof/>
              </w:rPr>
            </w:rPrChange>
          </w:rPr>
          <w:drawing>
            <wp:inline distT="0" distB="0" distL="0" distR="0" wp14:anchorId="2106D160" wp14:editId="1D9B2466">
              <wp:extent cx="2946572" cy="2005859"/>
              <wp:effectExtent l="19050" t="0" r="6178" b="0"/>
              <wp:docPr id="6" name="Picture 5" descr="Kreiranje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uspela.jpg"/>
                      <pic:cNvPicPr/>
                    </pic:nvPicPr>
                    <pic:blipFill>
                      <a:blip r:embed="rId75" cstate="print"/>
                      <a:stretch>
                        <a:fillRect/>
                      </a:stretch>
                    </pic:blipFill>
                    <pic:spPr>
                      <a:xfrm>
                        <a:off x="0" y="0"/>
                        <a:ext cx="2947956" cy="2006801"/>
                      </a:xfrm>
                      <a:prstGeom prst="rect">
                        <a:avLst/>
                      </a:prstGeom>
                    </pic:spPr>
                  </pic:pic>
                </a:graphicData>
              </a:graphic>
            </wp:inline>
          </w:drawing>
        </w:r>
      </w:del>
    </w:p>
    <w:p w14:paraId="7D4742D2" w14:textId="7F49B85F" w:rsidR="00986128" w:rsidRPr="009851B8" w:rsidDel="006207E5" w:rsidRDefault="00986128" w:rsidP="00986128">
      <w:pPr>
        <w:pStyle w:val="ListParagraph"/>
        <w:rPr>
          <w:ins w:id="4530" w:author="Boni" w:date="2014-09-07T21:11:00Z"/>
          <w:del w:id="4531" w:author="Andrija Ilic" w:date="2015-09-06T19:30:00Z"/>
          <w:rFonts w:cs="Times New Roman"/>
          <w:szCs w:val="24"/>
          <w:rPrChange w:id="4532" w:author="Andrija Ilic" w:date="2015-09-07T19:37:00Z">
            <w:rPr>
              <w:ins w:id="4533" w:author="Boni" w:date="2014-09-07T21:11:00Z"/>
              <w:del w:id="4534" w:author="Andrija Ilic" w:date="2015-09-06T19:30:00Z"/>
            </w:rPr>
          </w:rPrChange>
        </w:rPr>
      </w:pPr>
      <w:ins w:id="4535" w:author="Boni" w:date="2014-09-07T21:11:00Z">
        <w:del w:id="4536" w:author="Andrija Ilic" w:date="2015-09-06T19:30:00Z">
          <w:r w:rsidRPr="009851B8" w:rsidDel="006207E5">
            <w:rPr>
              <w:rFonts w:cs="Times New Roman"/>
              <w:szCs w:val="24"/>
              <w:rPrChange w:id="4537" w:author="Andrija Ilic" w:date="2015-09-07T19:37:00Z">
                <w:rPr/>
              </w:rPrChange>
            </w:rPr>
            <w:delText>Дијаграм 7. Случај коришћења: Креирање рачуна</w:delText>
          </w:r>
        </w:del>
      </w:ins>
    </w:p>
    <w:p w14:paraId="31DB67B4" w14:textId="4A331B75" w:rsidR="00FD289F" w:rsidRPr="009851B8" w:rsidDel="006207E5" w:rsidRDefault="00FD289F" w:rsidP="00352D60">
      <w:pPr>
        <w:pStyle w:val="ListParagraph"/>
        <w:ind w:left="360"/>
        <w:rPr>
          <w:del w:id="4538" w:author="Andrija Ilic" w:date="2015-09-06T19:30:00Z"/>
          <w:rFonts w:cs="Times New Roman"/>
          <w:szCs w:val="24"/>
          <w:rPrChange w:id="4539" w:author="Andrija Ilic" w:date="2015-09-07T19:37:00Z">
            <w:rPr>
              <w:del w:id="4540" w:author="Andrija Ilic" w:date="2015-09-06T19:30:00Z"/>
            </w:rPr>
          </w:rPrChange>
        </w:rPr>
      </w:pPr>
    </w:p>
    <w:p w14:paraId="49263025" w14:textId="1A880597" w:rsidR="00BE2E08" w:rsidRPr="009851B8" w:rsidDel="006207E5" w:rsidRDefault="00BE2E08" w:rsidP="00BE2E08">
      <w:pPr>
        <w:rPr>
          <w:del w:id="4541" w:author="Andrija Ilic" w:date="2015-09-06T19:30:00Z"/>
          <w:rFonts w:cs="Times New Roman"/>
          <w:szCs w:val="24"/>
          <w:rPrChange w:id="4542" w:author="Andrija Ilic" w:date="2015-09-07T19:37:00Z">
            <w:rPr>
              <w:del w:id="4543" w:author="Andrija Ilic" w:date="2015-09-06T19:30:00Z"/>
            </w:rPr>
          </w:rPrChange>
        </w:rPr>
      </w:pPr>
      <w:del w:id="4544" w:author="Andrija Ilic" w:date="2015-09-06T19:30:00Z">
        <w:r w:rsidRPr="009851B8" w:rsidDel="006207E5">
          <w:rPr>
            <w:rFonts w:cs="Times New Roman"/>
            <w:szCs w:val="24"/>
            <w:rPrChange w:id="4545" w:author="Andrija Ilic" w:date="2015-09-07T19:37:00Z">
              <w:rPr>
                <w:b/>
              </w:rPr>
            </w:rPrChange>
          </w:rPr>
          <w:delText>Алтернативни сценарио:</w:delText>
        </w:r>
      </w:del>
    </w:p>
    <w:p w14:paraId="5911C76B" w14:textId="106F4EAB" w:rsidR="00BE2E08" w:rsidRPr="009851B8" w:rsidDel="006207E5" w:rsidRDefault="00BE2E08" w:rsidP="00BE2E08">
      <w:pPr>
        <w:rPr>
          <w:del w:id="4546" w:author="Andrija Ilic" w:date="2015-09-06T19:30:00Z"/>
          <w:rFonts w:cs="Times New Roman"/>
          <w:szCs w:val="24"/>
          <w:rPrChange w:id="4547" w:author="Andrija Ilic" w:date="2015-09-07T19:37:00Z">
            <w:rPr>
              <w:del w:id="4548" w:author="Andrija Ilic" w:date="2015-09-06T19:30:00Z"/>
            </w:rPr>
          </w:rPrChange>
        </w:rPr>
      </w:pPr>
      <w:del w:id="4549" w:author="Andrija Ilic" w:date="2015-09-06T19:30:00Z">
        <w:r w:rsidRPr="009851B8" w:rsidDel="006207E5">
          <w:rPr>
            <w:rFonts w:cs="Times New Roman"/>
            <w:szCs w:val="24"/>
            <w:rPrChange w:id="4550" w:author="Andrija Ilic" w:date="2015-09-07T19:37:00Z">
              <w:rPr/>
            </w:rPrChange>
          </w:rPr>
          <w:delText xml:space="preserve"> </w:delText>
        </w:r>
        <w:r w:rsidR="00354E08" w:rsidRPr="009851B8" w:rsidDel="006207E5">
          <w:rPr>
            <w:rFonts w:cs="Times New Roman"/>
            <w:szCs w:val="24"/>
            <w:rPrChange w:id="4551" w:author="Andrija Ilic" w:date="2015-09-07T19:37:00Z">
              <w:rPr/>
            </w:rPrChange>
          </w:rPr>
          <w:delText>1</w:delText>
        </w:r>
        <w:r w:rsidRPr="009851B8" w:rsidDel="006207E5">
          <w:rPr>
            <w:rFonts w:cs="Times New Roman"/>
            <w:szCs w:val="24"/>
            <w:rPrChange w:id="4552" w:author="Andrija Ilic" w:date="2015-09-07T19:37:00Z">
              <w:rPr/>
            </w:rPrChange>
          </w:rPr>
          <w:delText>.1Систем приказује грешку при промени стања производа и услуга.(ИА)</w:delText>
        </w:r>
        <w:r w:rsidRPr="009851B8" w:rsidDel="006207E5">
          <w:rPr>
            <w:rFonts w:cs="Times New Roman"/>
            <w:szCs w:val="24"/>
            <w:rPrChange w:id="4553" w:author="Andrija Ilic" w:date="2015-09-07T19:37:00Z">
              <w:rPr/>
            </w:rPrChange>
          </w:rPr>
          <w:br/>
          <w:delText>3.2 Систем отказује чување креираног рачуна. (СО)</w:delText>
        </w:r>
        <w:r w:rsidRPr="009851B8" w:rsidDel="006207E5">
          <w:rPr>
            <w:rFonts w:cs="Times New Roman"/>
            <w:szCs w:val="24"/>
            <w:rPrChange w:id="4554" w:author="Andrija Ilic" w:date="2015-09-07T19:37:00Z">
              <w:rPr/>
            </w:rPrChange>
          </w:rPr>
          <w:br/>
          <w:delText xml:space="preserve">3.3 Систем приказује поруку о отказу. (ИА) </w:delText>
        </w:r>
      </w:del>
    </w:p>
    <w:p w14:paraId="1A1C34C2" w14:textId="70954AA5" w:rsidR="00352D60" w:rsidRPr="009851B8" w:rsidDel="006207E5" w:rsidRDefault="00352D60" w:rsidP="00BE2E08">
      <w:pPr>
        <w:rPr>
          <w:del w:id="4555" w:author="Andrija Ilic" w:date="2015-09-06T19:30:00Z"/>
          <w:rFonts w:cs="Times New Roman"/>
          <w:szCs w:val="24"/>
          <w:rPrChange w:id="4556" w:author="Andrija Ilic" w:date="2015-09-07T19:37:00Z">
            <w:rPr>
              <w:del w:id="4557" w:author="Andrija Ilic" w:date="2015-09-06T19:30:00Z"/>
            </w:rPr>
          </w:rPrChange>
        </w:rPr>
      </w:pPr>
      <w:del w:id="4558" w:author="Andrija Ilic" w:date="2015-09-06T19:30:00Z">
        <w:r w:rsidRPr="009851B8" w:rsidDel="006207E5">
          <w:rPr>
            <w:rFonts w:cs="Times New Roman"/>
            <w:noProof/>
            <w:szCs w:val="24"/>
            <w:rPrChange w:id="4559" w:author="Andrija Ilic" w:date="2015-09-07T19:37:00Z">
              <w:rPr>
                <w:noProof/>
              </w:rPr>
            </w:rPrChange>
          </w:rPr>
          <w:drawing>
            <wp:inline distT="0" distB="0" distL="0" distR="0" wp14:anchorId="63D00C55" wp14:editId="3F760A52">
              <wp:extent cx="3496447" cy="2380183"/>
              <wp:effectExtent l="19050" t="0" r="8753" b="0"/>
              <wp:docPr id="7" name="Picture 6" descr="Kreiranje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neuspela.jpg"/>
                      <pic:cNvPicPr/>
                    </pic:nvPicPr>
                    <pic:blipFill>
                      <a:blip r:embed="rId76" cstate="print"/>
                      <a:stretch>
                        <a:fillRect/>
                      </a:stretch>
                    </pic:blipFill>
                    <pic:spPr>
                      <a:xfrm>
                        <a:off x="0" y="0"/>
                        <a:ext cx="3499402" cy="2382195"/>
                      </a:xfrm>
                      <a:prstGeom prst="rect">
                        <a:avLst/>
                      </a:prstGeom>
                    </pic:spPr>
                  </pic:pic>
                </a:graphicData>
              </a:graphic>
            </wp:inline>
          </w:drawing>
        </w:r>
      </w:del>
    </w:p>
    <w:p w14:paraId="4720A4A2" w14:textId="7890E2AA" w:rsidR="00703F2A" w:rsidRPr="009851B8" w:rsidDel="006207E5" w:rsidRDefault="00703F2A" w:rsidP="00703F2A">
      <w:pPr>
        <w:pStyle w:val="ListParagraph"/>
        <w:rPr>
          <w:ins w:id="4560" w:author="Boni" w:date="2014-09-07T21:11:00Z"/>
          <w:del w:id="4561" w:author="Andrija Ilic" w:date="2015-09-06T19:30:00Z"/>
          <w:rFonts w:cs="Times New Roman"/>
          <w:szCs w:val="24"/>
          <w:rPrChange w:id="4562" w:author="Andrija Ilic" w:date="2015-09-07T19:37:00Z">
            <w:rPr>
              <w:ins w:id="4563" w:author="Boni" w:date="2014-09-07T21:11:00Z"/>
              <w:del w:id="4564" w:author="Andrija Ilic" w:date="2015-09-06T19:30:00Z"/>
            </w:rPr>
          </w:rPrChange>
        </w:rPr>
      </w:pPr>
      <w:ins w:id="4565" w:author="Boni" w:date="2014-09-07T21:11:00Z">
        <w:del w:id="4566" w:author="Andrija Ilic" w:date="2015-09-06T19:30:00Z">
          <w:r w:rsidRPr="009851B8" w:rsidDel="006207E5">
            <w:rPr>
              <w:rFonts w:cs="Times New Roman"/>
              <w:szCs w:val="24"/>
              <w:rPrChange w:id="4567" w:author="Andrija Ilic" w:date="2015-09-07T19:37:00Z">
                <w:rPr/>
              </w:rPrChange>
            </w:rPr>
            <w:delText xml:space="preserve">Дијаграм </w:delText>
          </w:r>
          <w:r w:rsidR="00B92805" w:rsidRPr="009851B8" w:rsidDel="006207E5">
            <w:rPr>
              <w:rFonts w:cs="Times New Roman"/>
              <w:szCs w:val="24"/>
              <w:rPrChange w:id="4568" w:author="Andrija Ilic" w:date="2015-09-07T19:37:00Z">
                <w:rPr/>
              </w:rPrChange>
            </w:rPr>
            <w:delText>8</w:delText>
          </w:r>
          <w:r w:rsidRPr="009851B8" w:rsidDel="006207E5">
            <w:rPr>
              <w:rFonts w:cs="Times New Roman"/>
              <w:szCs w:val="24"/>
              <w:rPrChange w:id="4569" w:author="Andrija Ilic" w:date="2015-09-07T19:37:00Z">
                <w:rPr/>
              </w:rPrChange>
            </w:rPr>
            <w:delText>. Случај коришћења: Креирање рачуна – алтернативни сценарио</w:delText>
          </w:r>
        </w:del>
      </w:ins>
    </w:p>
    <w:p w14:paraId="4A58B07F" w14:textId="695499BA" w:rsidR="00BE2E08" w:rsidRPr="009851B8" w:rsidDel="006207E5" w:rsidRDefault="00BE2E08" w:rsidP="00BE2E08">
      <w:pPr>
        <w:rPr>
          <w:del w:id="4570" w:author="Andrija Ilic" w:date="2015-09-06T19:30:00Z"/>
          <w:rFonts w:cs="Times New Roman"/>
          <w:szCs w:val="24"/>
          <w:rPrChange w:id="4571" w:author="Andrija Ilic" w:date="2015-09-07T19:37:00Z">
            <w:rPr>
              <w:del w:id="4572" w:author="Andrija Ilic" w:date="2015-09-06T19:30:00Z"/>
              <w:b/>
            </w:rPr>
          </w:rPrChange>
        </w:rPr>
      </w:pPr>
    </w:p>
    <w:p w14:paraId="4777C337" w14:textId="72226F2A" w:rsidR="00BE2E08" w:rsidRPr="009851B8" w:rsidDel="006207E5" w:rsidRDefault="00BE2E08" w:rsidP="00BE2E08">
      <w:pPr>
        <w:rPr>
          <w:del w:id="4573" w:author="Andrija Ilic" w:date="2015-09-06T19:30:00Z"/>
          <w:rFonts w:cs="Times New Roman"/>
          <w:szCs w:val="24"/>
          <w:rPrChange w:id="4574" w:author="Andrija Ilic" w:date="2015-09-07T19:37:00Z">
            <w:rPr>
              <w:del w:id="4575" w:author="Andrija Ilic" w:date="2015-09-06T19:30:00Z"/>
              <w:b/>
            </w:rPr>
          </w:rPrChange>
        </w:rPr>
      </w:pPr>
      <w:del w:id="4576" w:author="Andrija Ilic" w:date="2015-09-06T19:30:00Z">
        <w:r w:rsidRPr="009851B8" w:rsidDel="006207E5">
          <w:rPr>
            <w:rFonts w:cs="Times New Roman"/>
            <w:szCs w:val="24"/>
            <w:rPrChange w:id="4577" w:author="Andrija Ilic" w:date="2015-09-07T19:37:00Z">
              <w:rPr>
                <w:b/>
              </w:rPr>
            </w:rPrChange>
          </w:rPr>
          <w:delText>ДС4: Дијаграм секвенци за случај коришћења:</w:delText>
        </w:r>
      </w:del>
    </w:p>
    <w:p w14:paraId="5888EEF8" w14:textId="2E0F9BB0" w:rsidR="00BE2E08" w:rsidRPr="009851B8" w:rsidDel="006207E5" w:rsidRDefault="00BE2E08" w:rsidP="00BE2E08">
      <w:pPr>
        <w:rPr>
          <w:del w:id="4578" w:author="Andrija Ilic" w:date="2015-09-06T19:30:00Z"/>
          <w:rFonts w:cs="Times New Roman"/>
          <w:szCs w:val="24"/>
          <w:rPrChange w:id="4579" w:author="Andrija Ilic" w:date="2015-09-07T19:37:00Z">
            <w:rPr>
              <w:del w:id="4580" w:author="Andrija Ilic" w:date="2015-09-06T19:30:00Z"/>
              <w:b/>
            </w:rPr>
          </w:rPrChange>
        </w:rPr>
      </w:pPr>
    </w:p>
    <w:p w14:paraId="18447FB4" w14:textId="3104193E" w:rsidR="00BE2E08" w:rsidRPr="009851B8" w:rsidDel="006207E5" w:rsidRDefault="00BE2E08" w:rsidP="00BE2E08">
      <w:pPr>
        <w:rPr>
          <w:del w:id="4581" w:author="Andrija Ilic" w:date="2015-09-06T19:30:00Z"/>
          <w:rFonts w:cs="Times New Roman"/>
          <w:szCs w:val="24"/>
          <w:rPrChange w:id="4582" w:author="Andrija Ilic" w:date="2015-09-07T19:37:00Z">
            <w:rPr>
              <w:del w:id="4583" w:author="Andrija Ilic" w:date="2015-09-06T19:30:00Z"/>
              <w:b/>
            </w:rPr>
          </w:rPrChange>
        </w:rPr>
      </w:pPr>
      <w:del w:id="4584" w:author="Andrija Ilic" w:date="2015-09-06T19:30:00Z">
        <w:r w:rsidRPr="009851B8" w:rsidDel="006207E5">
          <w:rPr>
            <w:rFonts w:cs="Times New Roman"/>
            <w:szCs w:val="24"/>
            <w:rPrChange w:id="4585" w:author="Andrija Ilic" w:date="2015-09-07T19:37:00Z">
              <w:rPr>
                <w:b/>
              </w:rPr>
            </w:rPrChange>
          </w:rPr>
          <w:delText>ДС5</w:delText>
        </w:r>
      </w:del>
      <w:ins w:id="4586" w:author="Boni" w:date="2014-09-07T21:12:00Z">
        <w:del w:id="4587" w:author="Andrija Ilic" w:date="2015-09-06T19:30:00Z">
          <w:r w:rsidR="00C07A10" w:rsidRPr="009851B8" w:rsidDel="006207E5">
            <w:rPr>
              <w:rFonts w:cs="Times New Roman"/>
              <w:szCs w:val="24"/>
              <w:rPrChange w:id="4588" w:author="Andrija Ilic" w:date="2015-09-07T19:37:00Z">
                <w:rPr>
                  <w:b/>
                </w:rPr>
              </w:rPrChange>
            </w:rPr>
            <w:delText>ДС4</w:delText>
          </w:r>
        </w:del>
      </w:ins>
      <w:del w:id="4589" w:author="Andrija Ilic" w:date="2015-09-06T19:30:00Z">
        <w:r w:rsidRPr="009851B8" w:rsidDel="006207E5">
          <w:rPr>
            <w:rFonts w:cs="Times New Roman"/>
            <w:szCs w:val="24"/>
            <w:rPrChange w:id="4590" w:author="Andrija Ilic" w:date="2015-09-07T19:37:00Z">
              <w:rPr>
                <w:b/>
              </w:rPr>
            </w:rPrChange>
          </w:rPr>
          <w:delText>: Дијаграм секвенци за случај коришћења:</w:delText>
        </w:r>
        <w:r w:rsidR="00E37971" w:rsidRPr="009851B8" w:rsidDel="006207E5">
          <w:rPr>
            <w:rFonts w:cs="Times New Roman"/>
            <w:szCs w:val="24"/>
            <w:rPrChange w:id="4591" w:author="Andrija Ilic" w:date="2015-09-07T19:37:00Z">
              <w:rPr>
                <w:b/>
              </w:rPr>
            </w:rPrChange>
          </w:rPr>
          <w:delText xml:space="preserve"> Додавање запослених</w:delText>
        </w:r>
      </w:del>
    </w:p>
    <w:p w14:paraId="16E3ED8A" w14:textId="0549200A" w:rsidR="00077AF1" w:rsidRPr="009851B8" w:rsidDel="006207E5" w:rsidRDefault="00077AF1" w:rsidP="00077AF1">
      <w:pPr>
        <w:rPr>
          <w:del w:id="4592" w:author="Andrija Ilic" w:date="2015-09-06T19:30:00Z"/>
          <w:rFonts w:cs="Times New Roman"/>
          <w:szCs w:val="24"/>
          <w:rPrChange w:id="4593" w:author="Andrija Ilic" w:date="2015-09-07T19:37:00Z">
            <w:rPr>
              <w:del w:id="4594" w:author="Andrija Ilic" w:date="2015-09-06T19:30:00Z"/>
              <w:b/>
            </w:rPr>
          </w:rPrChange>
        </w:rPr>
      </w:pPr>
      <w:del w:id="4595" w:author="Andrija Ilic" w:date="2015-09-06T19:30:00Z">
        <w:r w:rsidRPr="009851B8" w:rsidDel="006207E5">
          <w:rPr>
            <w:rFonts w:cs="Times New Roman"/>
            <w:szCs w:val="24"/>
            <w:rPrChange w:id="4596" w:author="Andrija Ilic" w:date="2015-09-07T19:37:00Z">
              <w:rPr>
                <w:b/>
              </w:rPr>
            </w:rPrChange>
          </w:rPr>
          <w:delText>Основни сценарио СК</w:delText>
        </w:r>
      </w:del>
    </w:p>
    <w:p w14:paraId="411C961C" w14:textId="615EE22B" w:rsidR="00077AF1" w:rsidRPr="009851B8" w:rsidDel="006207E5" w:rsidRDefault="00077AF1" w:rsidP="00077AF1">
      <w:pPr>
        <w:pStyle w:val="ListParagraph"/>
        <w:numPr>
          <w:ilvl w:val="0"/>
          <w:numId w:val="13"/>
        </w:numPr>
        <w:rPr>
          <w:del w:id="4597" w:author="Andrija Ilic" w:date="2015-09-06T19:30:00Z"/>
          <w:rFonts w:cs="Times New Roman"/>
          <w:szCs w:val="24"/>
          <w:rPrChange w:id="4598" w:author="Andrija Ilic" w:date="2015-09-07T19:37:00Z">
            <w:rPr>
              <w:del w:id="4599" w:author="Andrija Ilic" w:date="2015-09-06T19:30:00Z"/>
            </w:rPr>
          </w:rPrChange>
        </w:rPr>
      </w:pPr>
      <w:del w:id="4600" w:author="Andrija Ilic" w:date="2015-09-06T19:30:00Z">
        <w:r w:rsidRPr="009851B8" w:rsidDel="006207E5">
          <w:rPr>
            <w:rFonts w:cs="Times New Roman"/>
            <w:szCs w:val="24"/>
            <w:rPrChange w:id="4601" w:author="Andrija Ilic" w:date="2015-09-07T19:37:00Z">
              <w:rPr/>
            </w:rPrChange>
          </w:rPr>
          <w:delText>Систем чува запосленог. (СО)</w:delText>
        </w:r>
      </w:del>
    </w:p>
    <w:p w14:paraId="00B774E3" w14:textId="6E511DE1" w:rsidR="00077AF1" w:rsidRPr="009851B8" w:rsidDel="006207E5" w:rsidRDefault="00077AF1" w:rsidP="00077AF1">
      <w:pPr>
        <w:pStyle w:val="ListParagraph"/>
        <w:numPr>
          <w:ilvl w:val="0"/>
          <w:numId w:val="13"/>
        </w:numPr>
        <w:rPr>
          <w:del w:id="4602" w:author="Andrija Ilic" w:date="2015-09-06T19:30:00Z"/>
          <w:rFonts w:cs="Times New Roman"/>
          <w:szCs w:val="24"/>
          <w:rPrChange w:id="4603" w:author="Andrija Ilic" w:date="2015-09-07T19:37:00Z">
            <w:rPr>
              <w:del w:id="4604" w:author="Andrija Ilic" w:date="2015-09-06T19:30:00Z"/>
            </w:rPr>
          </w:rPrChange>
        </w:rPr>
      </w:pPr>
      <w:del w:id="4605" w:author="Andrija Ilic" w:date="2015-09-06T19:30:00Z">
        <w:r w:rsidRPr="009851B8" w:rsidDel="006207E5">
          <w:rPr>
            <w:rFonts w:cs="Times New Roman"/>
            <w:szCs w:val="24"/>
            <w:rPrChange w:id="4606" w:author="Andrija Ilic" w:date="2015-09-07T19:37:00Z">
              <w:rPr/>
            </w:rPrChange>
          </w:rPr>
          <w:delText>Систем враћа поруку о успесном чувању запосленог. (ИА)</w:delText>
        </w:r>
      </w:del>
    </w:p>
    <w:p w14:paraId="190BCB3C" w14:textId="38F433E7" w:rsidR="00352D60" w:rsidRPr="009851B8" w:rsidDel="006207E5" w:rsidRDefault="00352D60" w:rsidP="00352D60">
      <w:pPr>
        <w:pStyle w:val="ListParagraph"/>
        <w:ind w:left="360"/>
        <w:rPr>
          <w:del w:id="4607" w:author="Andrija Ilic" w:date="2015-09-06T19:30:00Z"/>
          <w:rFonts w:cs="Times New Roman"/>
          <w:szCs w:val="24"/>
          <w:rPrChange w:id="4608" w:author="Andrija Ilic" w:date="2015-09-07T19:37:00Z">
            <w:rPr>
              <w:del w:id="4609" w:author="Andrija Ilic" w:date="2015-09-06T19:30:00Z"/>
            </w:rPr>
          </w:rPrChange>
        </w:rPr>
      </w:pPr>
    </w:p>
    <w:p w14:paraId="74807B10" w14:textId="16835DFF" w:rsidR="00352D60" w:rsidRPr="009851B8" w:rsidDel="006207E5" w:rsidRDefault="00352D60" w:rsidP="00352D60">
      <w:pPr>
        <w:pStyle w:val="ListParagraph"/>
        <w:ind w:left="360"/>
        <w:rPr>
          <w:del w:id="4610" w:author="Andrija Ilic" w:date="2015-09-06T19:30:00Z"/>
          <w:rFonts w:cs="Times New Roman"/>
          <w:szCs w:val="24"/>
          <w:rPrChange w:id="4611" w:author="Andrija Ilic" w:date="2015-09-07T19:37:00Z">
            <w:rPr>
              <w:del w:id="4612" w:author="Andrija Ilic" w:date="2015-09-06T19:30:00Z"/>
            </w:rPr>
          </w:rPrChange>
        </w:rPr>
      </w:pPr>
      <w:del w:id="4613" w:author="Andrija Ilic" w:date="2015-09-06T19:30:00Z">
        <w:r w:rsidRPr="009851B8" w:rsidDel="006207E5">
          <w:rPr>
            <w:rFonts w:cs="Times New Roman"/>
            <w:noProof/>
            <w:szCs w:val="24"/>
            <w:rPrChange w:id="4614" w:author="Andrija Ilic" w:date="2015-09-07T19:37:00Z">
              <w:rPr>
                <w:noProof/>
              </w:rPr>
            </w:rPrChange>
          </w:rPr>
          <w:drawing>
            <wp:inline distT="0" distB="0" distL="0" distR="0" wp14:anchorId="2E76C5C8" wp14:editId="1D8E42E7">
              <wp:extent cx="2847718" cy="1592221"/>
              <wp:effectExtent l="19050" t="0" r="0" b="0"/>
              <wp:docPr id="8" name="Picture 7" descr="DodavanjeZaposlenih-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uspela.jpg"/>
                      <pic:cNvPicPr/>
                    </pic:nvPicPr>
                    <pic:blipFill>
                      <a:blip r:embed="rId77" cstate="print"/>
                      <a:stretch>
                        <a:fillRect/>
                      </a:stretch>
                    </pic:blipFill>
                    <pic:spPr>
                      <a:xfrm>
                        <a:off x="0" y="0"/>
                        <a:ext cx="2849347" cy="1593132"/>
                      </a:xfrm>
                      <a:prstGeom prst="rect">
                        <a:avLst/>
                      </a:prstGeom>
                    </pic:spPr>
                  </pic:pic>
                </a:graphicData>
              </a:graphic>
            </wp:inline>
          </w:drawing>
        </w:r>
      </w:del>
    </w:p>
    <w:p w14:paraId="7FFDF7FA" w14:textId="04107F21" w:rsidR="00252993" w:rsidRPr="009851B8" w:rsidDel="006207E5" w:rsidRDefault="00B92805">
      <w:pPr>
        <w:rPr>
          <w:del w:id="4615" w:author="Andrija Ilic" w:date="2015-09-06T19:30:00Z"/>
          <w:rFonts w:cs="Times New Roman"/>
          <w:szCs w:val="24"/>
          <w:rPrChange w:id="4616" w:author="Andrija Ilic" w:date="2015-09-07T19:37:00Z">
            <w:rPr>
              <w:del w:id="4617" w:author="Andrija Ilic" w:date="2015-09-06T19:30:00Z"/>
            </w:rPr>
          </w:rPrChange>
        </w:rPr>
        <w:pPrChange w:id="4618" w:author="Boni" w:date="2014-09-07T21:11:00Z">
          <w:pPr>
            <w:pStyle w:val="ListParagraph"/>
            <w:ind w:left="1080"/>
          </w:pPr>
        </w:pPrChange>
      </w:pPr>
      <w:ins w:id="4619" w:author="Boni" w:date="2014-09-07T21:11:00Z">
        <w:del w:id="4620" w:author="Andrija Ilic" w:date="2015-09-06T19:30:00Z">
          <w:r w:rsidRPr="009851B8" w:rsidDel="006207E5">
            <w:rPr>
              <w:rFonts w:cs="Times New Roman"/>
              <w:szCs w:val="24"/>
              <w:rPrChange w:id="4621" w:author="Andrija Ilic" w:date="2015-09-07T19:37:00Z">
                <w:rPr/>
              </w:rPrChange>
            </w:rPr>
            <w:delText xml:space="preserve">Дијаграм </w:delText>
          </w:r>
        </w:del>
      </w:ins>
      <w:ins w:id="4622" w:author="Boni" w:date="2014-09-07T21:12:00Z">
        <w:del w:id="4623" w:author="Andrija Ilic" w:date="2015-09-06T19:30:00Z">
          <w:r w:rsidRPr="009851B8" w:rsidDel="006207E5">
            <w:rPr>
              <w:rFonts w:cs="Times New Roman"/>
              <w:szCs w:val="24"/>
              <w:rPrChange w:id="4624" w:author="Andrija Ilic" w:date="2015-09-07T19:37:00Z">
                <w:rPr/>
              </w:rPrChange>
            </w:rPr>
            <w:delText>9</w:delText>
          </w:r>
        </w:del>
      </w:ins>
      <w:ins w:id="4625" w:author="Boni" w:date="2014-09-07T21:11:00Z">
        <w:del w:id="4626" w:author="Andrija Ilic" w:date="2015-09-06T19:30:00Z">
          <w:r w:rsidRPr="009851B8" w:rsidDel="006207E5">
            <w:rPr>
              <w:rFonts w:cs="Times New Roman"/>
              <w:szCs w:val="24"/>
              <w:rPrChange w:id="4627" w:author="Andrija Ilic" w:date="2015-09-07T19:37:00Z">
                <w:rPr/>
              </w:rPrChange>
            </w:rPr>
            <w:delText>. Случај коришћења:</w:delText>
          </w:r>
          <w:r w:rsidRPr="009851B8" w:rsidDel="006207E5">
            <w:rPr>
              <w:rFonts w:cs="Times New Roman"/>
              <w:szCs w:val="24"/>
              <w:rPrChange w:id="4628" w:author="Andrija Ilic" w:date="2015-09-07T19:37:00Z">
                <w:rPr>
                  <w:b/>
                </w:rPr>
              </w:rPrChange>
            </w:rPr>
            <w:delText xml:space="preserve"> </w:delText>
          </w:r>
          <w:r w:rsidR="005F3F8E" w:rsidRPr="009851B8" w:rsidDel="006207E5">
            <w:rPr>
              <w:rFonts w:cs="Times New Roman"/>
              <w:szCs w:val="24"/>
              <w:rPrChange w:id="4629" w:author="Andrija Ilic" w:date="2015-09-07T19:37:00Z">
                <w:rPr>
                  <w:b/>
                  <w:color w:val="0000FF" w:themeColor="hyperlink"/>
                  <w:u w:val="single"/>
                </w:rPr>
              </w:rPrChange>
            </w:rPr>
            <w:delText>Додавање запослених</w:delText>
          </w:r>
        </w:del>
      </w:ins>
    </w:p>
    <w:p w14:paraId="4D1F2E47" w14:textId="07E9C997" w:rsidR="00FD289F" w:rsidRPr="009851B8" w:rsidDel="006207E5" w:rsidRDefault="00FD289F" w:rsidP="00077AF1">
      <w:pPr>
        <w:pStyle w:val="ListParagraph"/>
        <w:ind w:left="1080"/>
        <w:rPr>
          <w:del w:id="4630" w:author="Andrija Ilic" w:date="2015-09-06T19:30:00Z"/>
          <w:rFonts w:cs="Times New Roman"/>
          <w:szCs w:val="24"/>
          <w:rPrChange w:id="4631" w:author="Andrija Ilic" w:date="2015-09-07T19:37:00Z">
            <w:rPr>
              <w:del w:id="4632" w:author="Andrija Ilic" w:date="2015-09-06T19:30:00Z"/>
            </w:rPr>
          </w:rPrChange>
        </w:rPr>
      </w:pPr>
    </w:p>
    <w:p w14:paraId="403F2865" w14:textId="2EE76CF7" w:rsidR="00FD289F" w:rsidRPr="009851B8" w:rsidDel="006207E5" w:rsidRDefault="00FD289F" w:rsidP="00077AF1">
      <w:pPr>
        <w:pStyle w:val="ListParagraph"/>
        <w:ind w:left="1080"/>
        <w:rPr>
          <w:del w:id="4633" w:author="Andrija Ilic" w:date="2015-09-06T19:30:00Z"/>
          <w:rFonts w:cs="Times New Roman"/>
          <w:szCs w:val="24"/>
          <w:rPrChange w:id="4634" w:author="Andrija Ilic" w:date="2015-09-07T19:37:00Z">
            <w:rPr>
              <w:del w:id="4635" w:author="Andrija Ilic" w:date="2015-09-06T19:30:00Z"/>
            </w:rPr>
          </w:rPrChange>
        </w:rPr>
      </w:pPr>
    </w:p>
    <w:p w14:paraId="51FD72EC" w14:textId="7F4C01AA" w:rsidR="00FD289F" w:rsidRPr="009851B8" w:rsidDel="006207E5" w:rsidRDefault="00FD289F" w:rsidP="00077AF1">
      <w:pPr>
        <w:pStyle w:val="ListParagraph"/>
        <w:ind w:left="1080"/>
        <w:rPr>
          <w:del w:id="4636" w:author="Andrija Ilic" w:date="2015-09-06T19:30:00Z"/>
          <w:rFonts w:cs="Times New Roman"/>
          <w:szCs w:val="24"/>
          <w:rPrChange w:id="4637" w:author="Andrija Ilic" w:date="2015-09-07T19:37:00Z">
            <w:rPr>
              <w:del w:id="4638" w:author="Andrija Ilic" w:date="2015-09-06T19:30:00Z"/>
            </w:rPr>
          </w:rPrChange>
        </w:rPr>
      </w:pPr>
    </w:p>
    <w:p w14:paraId="032EA579" w14:textId="21E8D0F8" w:rsidR="00FD289F" w:rsidRPr="009851B8" w:rsidDel="006207E5" w:rsidRDefault="00FD289F" w:rsidP="00077AF1">
      <w:pPr>
        <w:pStyle w:val="ListParagraph"/>
        <w:ind w:left="1080"/>
        <w:rPr>
          <w:del w:id="4639" w:author="Andrija Ilic" w:date="2015-09-06T19:30:00Z"/>
          <w:rFonts w:cs="Times New Roman"/>
          <w:szCs w:val="24"/>
          <w:rPrChange w:id="4640" w:author="Andrija Ilic" w:date="2015-09-07T19:37:00Z">
            <w:rPr>
              <w:del w:id="4641" w:author="Andrija Ilic" w:date="2015-09-06T19:30:00Z"/>
            </w:rPr>
          </w:rPrChange>
        </w:rPr>
      </w:pPr>
    </w:p>
    <w:p w14:paraId="2F8ECF5A" w14:textId="7BA57775" w:rsidR="00FD289F" w:rsidRPr="009851B8" w:rsidDel="006207E5" w:rsidRDefault="00FD289F" w:rsidP="00077AF1">
      <w:pPr>
        <w:pStyle w:val="ListParagraph"/>
        <w:ind w:left="1080"/>
        <w:rPr>
          <w:del w:id="4642" w:author="Andrija Ilic" w:date="2015-09-06T19:30:00Z"/>
          <w:rFonts w:cs="Times New Roman"/>
          <w:szCs w:val="24"/>
          <w:rPrChange w:id="4643" w:author="Andrija Ilic" w:date="2015-09-07T19:37:00Z">
            <w:rPr>
              <w:del w:id="4644" w:author="Andrija Ilic" w:date="2015-09-06T19:30:00Z"/>
            </w:rPr>
          </w:rPrChange>
        </w:rPr>
      </w:pPr>
    </w:p>
    <w:p w14:paraId="14B5729D" w14:textId="15E4BAA5" w:rsidR="00FD289F" w:rsidRPr="009851B8" w:rsidDel="006207E5" w:rsidRDefault="00FD289F" w:rsidP="00077AF1">
      <w:pPr>
        <w:pStyle w:val="ListParagraph"/>
        <w:ind w:left="1080"/>
        <w:rPr>
          <w:del w:id="4645" w:author="Andrija Ilic" w:date="2015-09-06T19:30:00Z"/>
          <w:rFonts w:cs="Times New Roman"/>
          <w:szCs w:val="24"/>
          <w:rPrChange w:id="4646" w:author="Andrija Ilic" w:date="2015-09-07T19:37:00Z">
            <w:rPr>
              <w:del w:id="4647" w:author="Andrija Ilic" w:date="2015-09-06T19:30:00Z"/>
            </w:rPr>
          </w:rPrChange>
        </w:rPr>
      </w:pPr>
    </w:p>
    <w:p w14:paraId="0FFA9D05" w14:textId="02D8F83A" w:rsidR="00FD289F" w:rsidRPr="009851B8" w:rsidDel="006207E5" w:rsidRDefault="00FD289F" w:rsidP="00077AF1">
      <w:pPr>
        <w:pStyle w:val="ListParagraph"/>
        <w:ind w:left="1080"/>
        <w:rPr>
          <w:del w:id="4648" w:author="Andrija Ilic" w:date="2015-09-06T19:30:00Z"/>
          <w:rFonts w:cs="Times New Roman"/>
          <w:szCs w:val="24"/>
          <w:rPrChange w:id="4649" w:author="Andrija Ilic" w:date="2015-09-07T19:37:00Z">
            <w:rPr>
              <w:del w:id="4650" w:author="Andrija Ilic" w:date="2015-09-06T19:30:00Z"/>
            </w:rPr>
          </w:rPrChange>
        </w:rPr>
      </w:pPr>
    </w:p>
    <w:p w14:paraId="1C669432" w14:textId="58B789F5" w:rsidR="00FD289F" w:rsidRPr="009851B8" w:rsidDel="006207E5" w:rsidRDefault="00FD289F" w:rsidP="00077AF1">
      <w:pPr>
        <w:pStyle w:val="ListParagraph"/>
        <w:ind w:left="1080"/>
        <w:rPr>
          <w:del w:id="4651" w:author="Andrija Ilic" w:date="2015-09-06T19:30:00Z"/>
          <w:rFonts w:cs="Times New Roman"/>
          <w:szCs w:val="24"/>
          <w:rPrChange w:id="4652" w:author="Andrija Ilic" w:date="2015-09-07T19:37:00Z">
            <w:rPr>
              <w:del w:id="4653" w:author="Andrija Ilic" w:date="2015-09-06T19:30:00Z"/>
            </w:rPr>
          </w:rPrChange>
        </w:rPr>
      </w:pPr>
    </w:p>
    <w:p w14:paraId="265011AA" w14:textId="14346163" w:rsidR="00FD289F" w:rsidRPr="009851B8" w:rsidDel="006207E5" w:rsidRDefault="00FD289F" w:rsidP="00077AF1">
      <w:pPr>
        <w:pStyle w:val="ListParagraph"/>
        <w:ind w:left="1080"/>
        <w:rPr>
          <w:del w:id="4654" w:author="Andrija Ilic" w:date="2015-09-06T19:30:00Z"/>
          <w:rFonts w:cs="Times New Roman"/>
          <w:szCs w:val="24"/>
          <w:rPrChange w:id="4655" w:author="Andrija Ilic" w:date="2015-09-07T19:37:00Z">
            <w:rPr>
              <w:del w:id="4656" w:author="Andrija Ilic" w:date="2015-09-06T19:30:00Z"/>
            </w:rPr>
          </w:rPrChange>
        </w:rPr>
      </w:pPr>
    </w:p>
    <w:p w14:paraId="68C275E1" w14:textId="3888D43A" w:rsidR="00FD289F" w:rsidRPr="009851B8" w:rsidDel="006207E5" w:rsidRDefault="00FD289F" w:rsidP="00077AF1">
      <w:pPr>
        <w:pStyle w:val="ListParagraph"/>
        <w:ind w:left="1080"/>
        <w:rPr>
          <w:del w:id="4657" w:author="Andrija Ilic" w:date="2015-09-06T19:30:00Z"/>
          <w:rFonts w:cs="Times New Roman"/>
          <w:szCs w:val="24"/>
          <w:rPrChange w:id="4658" w:author="Andrija Ilic" w:date="2015-09-07T19:37:00Z">
            <w:rPr>
              <w:del w:id="4659" w:author="Andrija Ilic" w:date="2015-09-06T19:30:00Z"/>
            </w:rPr>
          </w:rPrChange>
        </w:rPr>
      </w:pPr>
    </w:p>
    <w:p w14:paraId="073131C0" w14:textId="744296EC" w:rsidR="00077AF1" w:rsidRPr="009851B8" w:rsidDel="006207E5" w:rsidRDefault="00077AF1" w:rsidP="00077AF1">
      <w:pPr>
        <w:rPr>
          <w:del w:id="4660" w:author="Andrija Ilic" w:date="2015-09-06T19:30:00Z"/>
          <w:rFonts w:cs="Times New Roman"/>
          <w:szCs w:val="24"/>
          <w:rPrChange w:id="4661" w:author="Andrija Ilic" w:date="2015-09-07T19:37:00Z">
            <w:rPr>
              <w:del w:id="4662" w:author="Andrija Ilic" w:date="2015-09-06T19:30:00Z"/>
              <w:b/>
            </w:rPr>
          </w:rPrChange>
        </w:rPr>
      </w:pPr>
      <w:del w:id="4663" w:author="Andrija Ilic" w:date="2015-09-06T19:30:00Z">
        <w:r w:rsidRPr="009851B8" w:rsidDel="006207E5">
          <w:rPr>
            <w:rFonts w:cs="Times New Roman"/>
            <w:szCs w:val="24"/>
            <w:rPrChange w:id="4664" w:author="Andrija Ilic" w:date="2015-09-07T19:37:00Z">
              <w:rPr>
                <w:b/>
              </w:rPr>
            </w:rPrChange>
          </w:rPr>
          <w:delText>Алтернативни сценарио:</w:delText>
        </w:r>
      </w:del>
    </w:p>
    <w:p w14:paraId="054E53A4" w14:textId="2F4B284C" w:rsidR="00077AF1" w:rsidRPr="009851B8" w:rsidDel="006207E5" w:rsidRDefault="00077AF1" w:rsidP="00077AF1">
      <w:pPr>
        <w:rPr>
          <w:del w:id="4665" w:author="Andrija Ilic" w:date="2015-09-06T19:30:00Z"/>
          <w:rFonts w:cs="Times New Roman"/>
          <w:szCs w:val="24"/>
          <w:rPrChange w:id="4666" w:author="Andrija Ilic" w:date="2015-09-07T19:37:00Z">
            <w:rPr>
              <w:del w:id="4667" w:author="Andrija Ilic" w:date="2015-09-06T19:30:00Z"/>
            </w:rPr>
          </w:rPrChange>
        </w:rPr>
      </w:pPr>
      <w:del w:id="4668" w:author="Andrija Ilic" w:date="2015-09-06T19:30:00Z">
        <w:r w:rsidRPr="009851B8" w:rsidDel="006207E5">
          <w:rPr>
            <w:rFonts w:cs="Times New Roman"/>
            <w:szCs w:val="24"/>
            <w:rPrChange w:id="4669" w:author="Andrija Ilic" w:date="2015-09-07T19:37:00Z">
              <w:rPr/>
            </w:rPrChange>
          </w:rPr>
          <w:delText>1.1 Систем враћа поруку о грешци при чувању запосленог. (ИА)</w:delText>
        </w:r>
      </w:del>
    </w:p>
    <w:p w14:paraId="28EB7998" w14:textId="7DCA74E4" w:rsidR="00352D60" w:rsidRPr="009851B8" w:rsidDel="006207E5" w:rsidRDefault="00352D60" w:rsidP="00077AF1">
      <w:pPr>
        <w:rPr>
          <w:del w:id="4670" w:author="Andrija Ilic" w:date="2015-09-06T19:30:00Z"/>
          <w:rFonts w:cs="Times New Roman"/>
          <w:szCs w:val="24"/>
          <w:rPrChange w:id="4671" w:author="Andrija Ilic" w:date="2015-09-07T19:37:00Z">
            <w:rPr>
              <w:del w:id="4672" w:author="Andrija Ilic" w:date="2015-09-06T19:30:00Z"/>
            </w:rPr>
          </w:rPrChange>
        </w:rPr>
      </w:pPr>
      <w:del w:id="4673" w:author="Andrija Ilic" w:date="2015-09-06T19:30:00Z">
        <w:r w:rsidRPr="009851B8" w:rsidDel="006207E5">
          <w:rPr>
            <w:rFonts w:cs="Times New Roman"/>
            <w:noProof/>
            <w:szCs w:val="24"/>
            <w:rPrChange w:id="4674" w:author="Andrija Ilic" w:date="2015-09-07T19:37:00Z">
              <w:rPr>
                <w:noProof/>
              </w:rPr>
            </w:rPrChange>
          </w:rPr>
          <w:drawing>
            <wp:inline distT="0" distB="0" distL="0" distR="0" wp14:anchorId="75A96910" wp14:editId="7F308026">
              <wp:extent cx="2917240" cy="1631092"/>
              <wp:effectExtent l="19050" t="0" r="0" b="0"/>
              <wp:docPr id="9" name="Picture 8" descr="DodavanjeZaposlenih-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Zaposlenih-neuspela.jpg"/>
                      <pic:cNvPicPr/>
                    </pic:nvPicPr>
                    <pic:blipFill>
                      <a:blip r:embed="rId78" cstate="print"/>
                      <a:stretch>
                        <a:fillRect/>
                      </a:stretch>
                    </pic:blipFill>
                    <pic:spPr>
                      <a:xfrm>
                        <a:off x="0" y="0"/>
                        <a:ext cx="2918908" cy="1632025"/>
                      </a:xfrm>
                      <a:prstGeom prst="rect">
                        <a:avLst/>
                      </a:prstGeom>
                    </pic:spPr>
                  </pic:pic>
                </a:graphicData>
              </a:graphic>
            </wp:inline>
          </w:drawing>
        </w:r>
      </w:del>
    </w:p>
    <w:p w14:paraId="6CA48CD7" w14:textId="0D16F533" w:rsidR="00B92805" w:rsidRPr="009851B8" w:rsidDel="006207E5" w:rsidRDefault="00B92805" w:rsidP="00B92805">
      <w:pPr>
        <w:rPr>
          <w:ins w:id="4675" w:author="Boni" w:date="2014-09-07T21:12:00Z"/>
          <w:del w:id="4676" w:author="Andrija Ilic" w:date="2015-09-06T19:30:00Z"/>
          <w:rFonts w:cs="Times New Roman"/>
          <w:szCs w:val="24"/>
          <w:rPrChange w:id="4677" w:author="Andrija Ilic" w:date="2015-09-07T19:37:00Z">
            <w:rPr>
              <w:ins w:id="4678" w:author="Boni" w:date="2014-09-07T21:12:00Z"/>
              <w:del w:id="4679" w:author="Andrija Ilic" w:date="2015-09-06T19:30:00Z"/>
            </w:rPr>
          </w:rPrChange>
        </w:rPr>
      </w:pPr>
      <w:ins w:id="4680" w:author="Boni" w:date="2014-09-07T21:12:00Z">
        <w:del w:id="4681" w:author="Andrija Ilic" w:date="2015-09-06T19:30:00Z">
          <w:r w:rsidRPr="009851B8" w:rsidDel="006207E5">
            <w:rPr>
              <w:rFonts w:cs="Times New Roman"/>
              <w:szCs w:val="24"/>
              <w:rPrChange w:id="4682" w:author="Andrija Ilic" w:date="2015-09-07T19:37:00Z">
                <w:rPr/>
              </w:rPrChange>
            </w:rPr>
            <w:delText xml:space="preserve">Дијаграм </w:delText>
          </w:r>
        </w:del>
      </w:ins>
      <w:ins w:id="4683" w:author="Boni" w:date="2014-09-07T22:07:00Z">
        <w:del w:id="4684" w:author="Andrija Ilic" w:date="2015-09-06T19:30:00Z">
          <w:r w:rsidR="00003635" w:rsidRPr="009851B8" w:rsidDel="006207E5">
            <w:rPr>
              <w:rFonts w:cs="Times New Roman"/>
              <w:szCs w:val="24"/>
              <w:rPrChange w:id="4685" w:author="Andrija Ilic" w:date="2015-09-07T19:37:00Z">
                <w:rPr/>
              </w:rPrChange>
            </w:rPr>
            <w:delText>10</w:delText>
          </w:r>
        </w:del>
      </w:ins>
      <w:ins w:id="4686" w:author="Boni" w:date="2014-09-07T21:12:00Z">
        <w:del w:id="4687" w:author="Andrija Ilic" w:date="2015-09-06T19:30:00Z">
          <w:r w:rsidRPr="009851B8" w:rsidDel="006207E5">
            <w:rPr>
              <w:rFonts w:cs="Times New Roman"/>
              <w:szCs w:val="24"/>
              <w:rPrChange w:id="4688" w:author="Andrija Ilic" w:date="2015-09-07T19:37:00Z">
                <w:rPr/>
              </w:rPrChange>
            </w:rPr>
            <w:delText>. Случај коришћења:</w:delText>
          </w:r>
          <w:r w:rsidRPr="009851B8" w:rsidDel="006207E5">
            <w:rPr>
              <w:rFonts w:cs="Times New Roman"/>
              <w:szCs w:val="24"/>
              <w:rPrChange w:id="4689" w:author="Andrija Ilic" w:date="2015-09-07T19:37:00Z">
                <w:rPr>
                  <w:b/>
                </w:rPr>
              </w:rPrChange>
            </w:rPr>
            <w:delText xml:space="preserve"> </w:delText>
          </w:r>
          <w:r w:rsidRPr="009851B8" w:rsidDel="006207E5">
            <w:rPr>
              <w:rFonts w:cs="Times New Roman"/>
              <w:szCs w:val="24"/>
              <w:rPrChange w:id="4690" w:author="Andrija Ilic" w:date="2015-09-07T19:37:00Z">
                <w:rPr/>
              </w:rPrChange>
            </w:rPr>
            <w:delText>Додавање запослених – алтернативни сценарио</w:delText>
          </w:r>
        </w:del>
      </w:ins>
    </w:p>
    <w:p w14:paraId="7FBBFF06" w14:textId="44C9624B" w:rsidR="00077AF1" w:rsidRPr="009851B8" w:rsidDel="006207E5" w:rsidRDefault="00077AF1" w:rsidP="00BE2E08">
      <w:pPr>
        <w:rPr>
          <w:del w:id="4691" w:author="Andrija Ilic" w:date="2015-09-06T19:30:00Z"/>
          <w:rFonts w:cs="Times New Roman"/>
          <w:szCs w:val="24"/>
          <w:rPrChange w:id="4692" w:author="Andrija Ilic" w:date="2015-09-07T19:37:00Z">
            <w:rPr>
              <w:del w:id="4693" w:author="Andrija Ilic" w:date="2015-09-06T19:30:00Z"/>
              <w:b/>
            </w:rPr>
          </w:rPrChange>
        </w:rPr>
      </w:pPr>
    </w:p>
    <w:p w14:paraId="6A33912C" w14:textId="7CCCBCFF" w:rsidR="00BE2E08" w:rsidRPr="009851B8" w:rsidDel="006207E5" w:rsidRDefault="00BE2E08" w:rsidP="00BE2E08">
      <w:pPr>
        <w:rPr>
          <w:del w:id="4694" w:author="Andrija Ilic" w:date="2015-09-06T19:30:00Z"/>
          <w:rFonts w:cs="Times New Roman"/>
          <w:szCs w:val="24"/>
          <w:rPrChange w:id="4695" w:author="Andrija Ilic" w:date="2015-09-07T19:37:00Z">
            <w:rPr>
              <w:del w:id="4696" w:author="Andrija Ilic" w:date="2015-09-06T19:30:00Z"/>
              <w:b/>
            </w:rPr>
          </w:rPrChange>
        </w:rPr>
      </w:pPr>
    </w:p>
    <w:p w14:paraId="575538E6" w14:textId="2CA46353" w:rsidR="00BE2E08" w:rsidRPr="009851B8" w:rsidDel="006207E5" w:rsidRDefault="00BE2E08" w:rsidP="00BE2E08">
      <w:pPr>
        <w:rPr>
          <w:del w:id="4697" w:author="Andrija Ilic" w:date="2015-09-06T19:30:00Z"/>
          <w:rFonts w:cs="Times New Roman"/>
          <w:szCs w:val="24"/>
          <w:rPrChange w:id="4698" w:author="Andrija Ilic" w:date="2015-09-07T19:37:00Z">
            <w:rPr>
              <w:del w:id="4699" w:author="Andrija Ilic" w:date="2015-09-06T19:30:00Z"/>
            </w:rPr>
          </w:rPrChange>
        </w:rPr>
      </w:pPr>
      <w:del w:id="4700" w:author="Andrija Ilic" w:date="2015-09-06T19:30:00Z">
        <w:r w:rsidRPr="009851B8" w:rsidDel="006207E5">
          <w:rPr>
            <w:rFonts w:cs="Times New Roman"/>
            <w:szCs w:val="24"/>
            <w:rPrChange w:id="4701" w:author="Andrija Ilic" w:date="2015-09-07T19:37:00Z">
              <w:rPr>
                <w:b/>
              </w:rPr>
            </w:rPrChange>
          </w:rPr>
          <w:delText>ДС6</w:delText>
        </w:r>
      </w:del>
      <w:ins w:id="4702" w:author="Boni" w:date="2014-09-07T21:13:00Z">
        <w:del w:id="4703" w:author="Andrija Ilic" w:date="2015-09-06T19:30:00Z">
          <w:r w:rsidR="00C07A10" w:rsidRPr="009851B8" w:rsidDel="006207E5">
            <w:rPr>
              <w:rFonts w:cs="Times New Roman"/>
              <w:szCs w:val="24"/>
              <w:rPrChange w:id="4704" w:author="Andrija Ilic" w:date="2015-09-07T19:37:00Z">
                <w:rPr>
                  <w:b/>
                </w:rPr>
              </w:rPrChange>
            </w:rPr>
            <w:delText>ДС5</w:delText>
          </w:r>
        </w:del>
      </w:ins>
      <w:del w:id="4705" w:author="Andrija Ilic" w:date="2015-09-06T19:30:00Z">
        <w:r w:rsidRPr="009851B8" w:rsidDel="006207E5">
          <w:rPr>
            <w:rFonts w:cs="Times New Roman"/>
            <w:szCs w:val="24"/>
            <w:rPrChange w:id="4706" w:author="Andrija Ilic" w:date="2015-09-07T19:37:00Z">
              <w:rPr>
                <w:b/>
              </w:rPr>
            </w:rPrChange>
          </w:rPr>
          <w:delText>: Дијаграм секвенци за случај коришћења:</w:delText>
        </w:r>
        <w:r w:rsidR="00E37971" w:rsidRPr="009851B8" w:rsidDel="006207E5">
          <w:rPr>
            <w:rFonts w:cs="Times New Roman"/>
            <w:szCs w:val="24"/>
            <w:rPrChange w:id="4707" w:author="Andrija Ilic" w:date="2015-09-07T19:37:00Z">
              <w:rPr>
                <w:b/>
              </w:rPr>
            </w:rPrChange>
          </w:rPr>
          <w:delText xml:space="preserve"> Преглед рачуна</w:delText>
        </w:r>
      </w:del>
    </w:p>
    <w:p w14:paraId="7B74A951" w14:textId="398327E4" w:rsidR="00B77503" w:rsidRPr="009851B8" w:rsidDel="006207E5" w:rsidRDefault="00B77503" w:rsidP="00B77503">
      <w:pPr>
        <w:rPr>
          <w:del w:id="4708" w:author="Andrija Ilic" w:date="2015-09-06T19:30:00Z"/>
          <w:rFonts w:cs="Times New Roman"/>
          <w:szCs w:val="24"/>
          <w:rPrChange w:id="4709" w:author="Andrija Ilic" w:date="2015-09-07T19:37:00Z">
            <w:rPr>
              <w:del w:id="4710" w:author="Andrija Ilic" w:date="2015-09-06T19:30:00Z"/>
              <w:b/>
            </w:rPr>
          </w:rPrChange>
        </w:rPr>
      </w:pPr>
      <w:del w:id="4711" w:author="Andrija Ilic" w:date="2015-09-06T19:30:00Z">
        <w:r w:rsidRPr="009851B8" w:rsidDel="006207E5">
          <w:rPr>
            <w:rFonts w:cs="Times New Roman"/>
            <w:szCs w:val="24"/>
            <w:rPrChange w:id="4712" w:author="Andrija Ilic" w:date="2015-09-07T19:37:00Z">
              <w:rPr>
                <w:b/>
              </w:rPr>
            </w:rPrChange>
          </w:rPr>
          <w:delText>Основни сценарио СК</w:delText>
        </w:r>
      </w:del>
    </w:p>
    <w:p w14:paraId="4590797E" w14:textId="779E2D44" w:rsidR="00B77503" w:rsidRPr="009851B8" w:rsidDel="006207E5" w:rsidRDefault="00B77503" w:rsidP="003D2FF9">
      <w:pPr>
        <w:pStyle w:val="ListParagraph"/>
        <w:numPr>
          <w:ilvl w:val="0"/>
          <w:numId w:val="14"/>
        </w:numPr>
        <w:rPr>
          <w:del w:id="4713" w:author="Andrija Ilic" w:date="2015-09-06T19:30:00Z"/>
          <w:rFonts w:cs="Times New Roman"/>
          <w:szCs w:val="24"/>
          <w:rPrChange w:id="4714" w:author="Andrija Ilic" w:date="2015-09-07T19:37:00Z">
            <w:rPr>
              <w:del w:id="4715" w:author="Andrija Ilic" w:date="2015-09-06T19:30:00Z"/>
            </w:rPr>
          </w:rPrChange>
        </w:rPr>
      </w:pPr>
      <w:del w:id="4716" w:author="Andrija Ilic" w:date="2015-09-06T19:30:00Z">
        <w:r w:rsidRPr="009851B8" w:rsidDel="006207E5">
          <w:rPr>
            <w:rFonts w:cs="Times New Roman"/>
            <w:szCs w:val="24"/>
            <w:rPrChange w:id="4717" w:author="Andrija Ilic" w:date="2015-09-07T19:37:00Z">
              <w:rPr/>
            </w:rPrChange>
          </w:rPr>
          <w:delText>Систем врши претрагу рачуна по задатом критеријуму.(СО)</w:delText>
        </w:r>
      </w:del>
    </w:p>
    <w:p w14:paraId="5291B45C" w14:textId="25EE7B32" w:rsidR="00B77503" w:rsidRPr="009851B8" w:rsidDel="006207E5" w:rsidRDefault="00B77503" w:rsidP="003D2FF9">
      <w:pPr>
        <w:pStyle w:val="ListParagraph"/>
        <w:numPr>
          <w:ilvl w:val="0"/>
          <w:numId w:val="14"/>
        </w:numPr>
        <w:rPr>
          <w:del w:id="4718" w:author="Andrija Ilic" w:date="2015-09-06T19:30:00Z"/>
          <w:rFonts w:cs="Times New Roman"/>
          <w:szCs w:val="24"/>
          <w:rPrChange w:id="4719" w:author="Andrija Ilic" w:date="2015-09-07T19:37:00Z">
            <w:rPr>
              <w:del w:id="4720" w:author="Andrija Ilic" w:date="2015-09-06T19:30:00Z"/>
            </w:rPr>
          </w:rPrChange>
        </w:rPr>
      </w:pPr>
      <w:del w:id="4721" w:author="Andrija Ilic" w:date="2015-09-06T19:30:00Z">
        <w:r w:rsidRPr="009851B8" w:rsidDel="006207E5">
          <w:rPr>
            <w:rFonts w:cs="Times New Roman"/>
            <w:szCs w:val="24"/>
            <w:rPrChange w:id="4722" w:author="Andrija Ilic" w:date="2015-09-07T19:37:00Z">
              <w:rPr/>
            </w:rPrChange>
          </w:rPr>
          <w:delText>Систем приказује рачуне који одговарају задатој претрази.(ИА)</w:delText>
        </w:r>
      </w:del>
    </w:p>
    <w:p w14:paraId="3AC1023E" w14:textId="10D9EDB7" w:rsidR="00352D60" w:rsidRPr="009851B8" w:rsidDel="006207E5" w:rsidRDefault="00352D60" w:rsidP="00352D60">
      <w:pPr>
        <w:rPr>
          <w:ins w:id="4723" w:author="Boni" w:date="2014-09-07T21:21:00Z"/>
          <w:del w:id="4724" w:author="Andrija Ilic" w:date="2015-09-06T19:30:00Z"/>
          <w:rFonts w:cs="Times New Roman"/>
          <w:szCs w:val="24"/>
          <w:rPrChange w:id="4725" w:author="Andrija Ilic" w:date="2015-09-07T19:37:00Z">
            <w:rPr>
              <w:ins w:id="4726" w:author="Boni" w:date="2014-09-07T21:21:00Z"/>
              <w:del w:id="4727" w:author="Andrija Ilic" w:date="2015-09-06T19:30:00Z"/>
            </w:rPr>
          </w:rPrChange>
        </w:rPr>
      </w:pPr>
      <w:del w:id="4728" w:author="Andrija Ilic" w:date="2015-09-06T19:30:00Z">
        <w:r w:rsidRPr="009851B8" w:rsidDel="006207E5">
          <w:rPr>
            <w:rFonts w:cs="Times New Roman"/>
            <w:noProof/>
            <w:szCs w:val="24"/>
            <w:rPrChange w:id="4729" w:author="Andrija Ilic" w:date="2015-09-07T19:37:00Z">
              <w:rPr>
                <w:noProof/>
              </w:rPr>
            </w:rPrChange>
          </w:rPr>
          <w:drawing>
            <wp:inline distT="0" distB="0" distL="0" distR="0" wp14:anchorId="02B11D08" wp14:editId="5FB36CAF">
              <wp:extent cx="2663084" cy="1488989"/>
              <wp:effectExtent l="19050" t="0" r="3916" b="0"/>
              <wp:docPr id="12" name="Picture 11" descr="PretragaRacun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uspela.jpg"/>
                      <pic:cNvPicPr/>
                    </pic:nvPicPr>
                    <pic:blipFill>
                      <a:blip r:embed="rId79" cstate="print"/>
                      <a:stretch>
                        <a:fillRect/>
                      </a:stretch>
                    </pic:blipFill>
                    <pic:spPr>
                      <a:xfrm>
                        <a:off x="0" y="0"/>
                        <a:ext cx="2669883" cy="1492790"/>
                      </a:xfrm>
                      <a:prstGeom prst="rect">
                        <a:avLst/>
                      </a:prstGeom>
                    </pic:spPr>
                  </pic:pic>
                </a:graphicData>
              </a:graphic>
            </wp:inline>
          </w:drawing>
        </w:r>
      </w:del>
    </w:p>
    <w:p w14:paraId="197FCFAE" w14:textId="4A20D4FC" w:rsidR="006D4D7C" w:rsidRPr="009851B8" w:rsidDel="006207E5" w:rsidRDefault="006D4D7C" w:rsidP="00352D60">
      <w:pPr>
        <w:rPr>
          <w:del w:id="4730" w:author="Andrija Ilic" w:date="2015-09-06T19:30:00Z"/>
          <w:rFonts w:cs="Times New Roman"/>
          <w:szCs w:val="24"/>
          <w:rPrChange w:id="4731" w:author="Andrija Ilic" w:date="2015-09-07T19:37:00Z">
            <w:rPr>
              <w:del w:id="4732" w:author="Andrija Ilic" w:date="2015-09-06T19:30:00Z"/>
            </w:rPr>
          </w:rPrChange>
        </w:rPr>
      </w:pPr>
      <w:ins w:id="4733" w:author="Boni" w:date="2014-09-07T21:21:00Z">
        <w:del w:id="4734" w:author="Andrija Ilic" w:date="2015-09-06T19:30:00Z">
          <w:r w:rsidRPr="009851B8" w:rsidDel="006207E5">
            <w:rPr>
              <w:rFonts w:cs="Times New Roman"/>
              <w:szCs w:val="24"/>
              <w:rPrChange w:id="4735" w:author="Andrija Ilic" w:date="2015-09-07T19:37:00Z">
                <w:rPr/>
              </w:rPrChange>
            </w:rPr>
            <w:delText>Дијаграм 1</w:delText>
          </w:r>
        </w:del>
      </w:ins>
      <w:ins w:id="4736" w:author="Boni" w:date="2014-09-07T22:07:00Z">
        <w:del w:id="4737" w:author="Andrija Ilic" w:date="2015-09-06T19:30:00Z">
          <w:r w:rsidR="00003635" w:rsidRPr="009851B8" w:rsidDel="006207E5">
            <w:rPr>
              <w:rFonts w:cs="Times New Roman"/>
              <w:szCs w:val="24"/>
              <w:rPrChange w:id="4738" w:author="Andrija Ilic" w:date="2015-09-07T19:37:00Z">
                <w:rPr/>
              </w:rPrChange>
            </w:rPr>
            <w:delText>1</w:delText>
          </w:r>
        </w:del>
      </w:ins>
      <w:ins w:id="4739" w:author="Boni" w:date="2014-09-07T21:21:00Z">
        <w:del w:id="4740" w:author="Andrija Ilic" w:date="2015-09-06T19:30:00Z">
          <w:r w:rsidRPr="009851B8" w:rsidDel="006207E5">
            <w:rPr>
              <w:rFonts w:cs="Times New Roman"/>
              <w:szCs w:val="24"/>
              <w:rPrChange w:id="4741" w:author="Andrija Ilic" w:date="2015-09-07T19:37:00Z">
                <w:rPr/>
              </w:rPrChange>
            </w:rPr>
            <w:delText>. Случај коришћења:</w:delText>
          </w:r>
          <w:r w:rsidRPr="009851B8" w:rsidDel="006207E5">
            <w:rPr>
              <w:rFonts w:cs="Times New Roman"/>
              <w:szCs w:val="24"/>
              <w:rPrChange w:id="4742" w:author="Andrija Ilic" w:date="2015-09-07T19:37:00Z">
                <w:rPr>
                  <w:b/>
                </w:rPr>
              </w:rPrChange>
            </w:rPr>
            <w:delText xml:space="preserve"> </w:delText>
          </w:r>
          <w:r w:rsidRPr="009851B8" w:rsidDel="006207E5">
            <w:rPr>
              <w:rFonts w:cs="Times New Roman"/>
              <w:szCs w:val="24"/>
              <w:rPrChange w:id="4743" w:author="Andrija Ilic" w:date="2015-09-07T19:37:00Z">
                <w:rPr/>
              </w:rPrChange>
            </w:rPr>
            <w:delText>Преглед рачуна</w:delText>
          </w:r>
        </w:del>
      </w:ins>
    </w:p>
    <w:p w14:paraId="574F00CE" w14:textId="689797DE" w:rsidR="00B77503" w:rsidRPr="009851B8" w:rsidDel="006207E5" w:rsidRDefault="00B77503" w:rsidP="00B77503">
      <w:pPr>
        <w:rPr>
          <w:del w:id="4744" w:author="Andrija Ilic" w:date="2015-09-06T19:30:00Z"/>
          <w:rFonts w:cs="Times New Roman"/>
          <w:szCs w:val="24"/>
          <w:rPrChange w:id="4745" w:author="Andrija Ilic" w:date="2015-09-07T19:37:00Z">
            <w:rPr>
              <w:del w:id="4746" w:author="Andrija Ilic" w:date="2015-09-06T19:30:00Z"/>
              <w:b/>
            </w:rPr>
          </w:rPrChange>
        </w:rPr>
      </w:pPr>
      <w:del w:id="4747" w:author="Andrija Ilic" w:date="2015-09-06T19:30:00Z">
        <w:r w:rsidRPr="009851B8" w:rsidDel="006207E5">
          <w:rPr>
            <w:rFonts w:cs="Times New Roman"/>
            <w:szCs w:val="24"/>
            <w:rPrChange w:id="4748" w:author="Andrija Ilic" w:date="2015-09-07T19:37:00Z">
              <w:rPr>
                <w:b/>
              </w:rPr>
            </w:rPrChange>
          </w:rPr>
          <w:delText>Алтернативни сценарио:</w:delText>
        </w:r>
      </w:del>
    </w:p>
    <w:p w14:paraId="0CDEBA54" w14:textId="1AAA1510" w:rsidR="00FD289F" w:rsidRPr="009851B8" w:rsidDel="006207E5" w:rsidRDefault="00FD289F" w:rsidP="00B77503">
      <w:pPr>
        <w:rPr>
          <w:del w:id="4749" w:author="Andrija Ilic" w:date="2015-09-06T19:30:00Z"/>
          <w:rFonts w:cs="Times New Roman"/>
          <w:szCs w:val="24"/>
          <w:rPrChange w:id="4750" w:author="Andrija Ilic" w:date="2015-09-07T19:37:00Z">
            <w:rPr>
              <w:del w:id="4751" w:author="Andrija Ilic" w:date="2015-09-06T19:30:00Z"/>
              <w:b/>
            </w:rPr>
          </w:rPrChange>
        </w:rPr>
      </w:pPr>
    </w:p>
    <w:p w14:paraId="579ED3AC" w14:textId="5CF5F0C8" w:rsidR="00B77503" w:rsidRPr="009851B8" w:rsidDel="006207E5" w:rsidRDefault="003D2FF9" w:rsidP="00B77503">
      <w:pPr>
        <w:rPr>
          <w:del w:id="4752" w:author="Andrija Ilic" w:date="2015-09-06T19:30:00Z"/>
          <w:rFonts w:cs="Times New Roman"/>
          <w:szCs w:val="24"/>
          <w:rPrChange w:id="4753" w:author="Andrija Ilic" w:date="2015-09-07T19:37:00Z">
            <w:rPr>
              <w:del w:id="4754" w:author="Andrija Ilic" w:date="2015-09-06T19:30:00Z"/>
            </w:rPr>
          </w:rPrChange>
        </w:rPr>
      </w:pPr>
      <w:del w:id="4755" w:author="Andrija Ilic" w:date="2015-09-06T19:30:00Z">
        <w:r w:rsidRPr="009851B8" w:rsidDel="006207E5">
          <w:rPr>
            <w:rFonts w:cs="Times New Roman"/>
            <w:szCs w:val="24"/>
            <w:rPrChange w:id="4756" w:author="Andrija Ilic" w:date="2015-09-07T19:37:00Z">
              <w:rPr/>
            </w:rPrChange>
          </w:rPr>
          <w:delText>1</w:delText>
        </w:r>
        <w:r w:rsidR="00B77503" w:rsidRPr="009851B8" w:rsidDel="006207E5">
          <w:rPr>
            <w:rFonts w:cs="Times New Roman"/>
            <w:szCs w:val="24"/>
            <w:rPrChange w:id="4757" w:author="Andrija Ilic" w:date="2015-09-07T19:37:00Z">
              <w:rPr/>
            </w:rPrChange>
          </w:rPr>
          <w:delText>.1 Систем приказје поруку да за дате критеријуме не постоје рачуни. (ИА) Прекида се извршење.</w:delText>
        </w:r>
      </w:del>
    </w:p>
    <w:p w14:paraId="032B5F4E" w14:textId="75CFE089" w:rsidR="00352D60" w:rsidRPr="009851B8" w:rsidDel="006207E5" w:rsidRDefault="00352D60" w:rsidP="00B77503">
      <w:pPr>
        <w:rPr>
          <w:ins w:id="4758" w:author="Boni" w:date="2014-09-07T21:21:00Z"/>
          <w:del w:id="4759" w:author="Andrija Ilic" w:date="2015-09-06T19:30:00Z"/>
          <w:rFonts w:cs="Times New Roman"/>
          <w:szCs w:val="24"/>
          <w:rPrChange w:id="4760" w:author="Andrija Ilic" w:date="2015-09-07T19:37:00Z">
            <w:rPr>
              <w:ins w:id="4761" w:author="Boni" w:date="2014-09-07T21:21:00Z"/>
              <w:del w:id="4762" w:author="Andrija Ilic" w:date="2015-09-06T19:30:00Z"/>
            </w:rPr>
          </w:rPrChange>
        </w:rPr>
      </w:pPr>
      <w:del w:id="4763" w:author="Andrija Ilic" w:date="2015-09-06T19:30:00Z">
        <w:r w:rsidRPr="009851B8" w:rsidDel="006207E5">
          <w:rPr>
            <w:rFonts w:cs="Times New Roman"/>
            <w:noProof/>
            <w:szCs w:val="24"/>
            <w:rPrChange w:id="4764" w:author="Andrija Ilic" w:date="2015-09-07T19:37:00Z">
              <w:rPr>
                <w:noProof/>
              </w:rPr>
            </w:rPrChange>
          </w:rPr>
          <w:drawing>
            <wp:inline distT="0" distB="0" distL="0" distR="0" wp14:anchorId="015D58F0" wp14:editId="75298DC1">
              <wp:extent cx="2839888" cy="1587843"/>
              <wp:effectExtent l="19050" t="0" r="0" b="0"/>
              <wp:docPr id="13" name="Picture 12" descr="PretragaRacun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Racuna-neuspela.jpg"/>
                      <pic:cNvPicPr/>
                    </pic:nvPicPr>
                    <pic:blipFill>
                      <a:blip r:embed="rId80" cstate="print"/>
                      <a:stretch>
                        <a:fillRect/>
                      </a:stretch>
                    </pic:blipFill>
                    <pic:spPr>
                      <a:xfrm>
                        <a:off x="0" y="0"/>
                        <a:ext cx="2841512" cy="1588751"/>
                      </a:xfrm>
                      <a:prstGeom prst="rect">
                        <a:avLst/>
                      </a:prstGeom>
                    </pic:spPr>
                  </pic:pic>
                </a:graphicData>
              </a:graphic>
            </wp:inline>
          </w:drawing>
        </w:r>
      </w:del>
    </w:p>
    <w:p w14:paraId="31F3E371" w14:textId="75906E5A" w:rsidR="006D4D7C" w:rsidRPr="009851B8" w:rsidDel="006207E5" w:rsidRDefault="006D4D7C" w:rsidP="006D4D7C">
      <w:pPr>
        <w:rPr>
          <w:ins w:id="4765" w:author="Boni" w:date="2014-09-07T21:21:00Z"/>
          <w:del w:id="4766" w:author="Andrija Ilic" w:date="2015-09-06T19:30:00Z"/>
          <w:rFonts w:cs="Times New Roman"/>
          <w:szCs w:val="24"/>
          <w:rPrChange w:id="4767" w:author="Andrija Ilic" w:date="2015-09-07T19:37:00Z">
            <w:rPr>
              <w:ins w:id="4768" w:author="Boni" w:date="2014-09-07T21:21:00Z"/>
              <w:del w:id="4769" w:author="Andrija Ilic" w:date="2015-09-06T19:30:00Z"/>
            </w:rPr>
          </w:rPrChange>
        </w:rPr>
      </w:pPr>
      <w:ins w:id="4770" w:author="Boni" w:date="2014-09-07T21:21:00Z">
        <w:del w:id="4771" w:author="Andrija Ilic" w:date="2015-09-06T19:30:00Z">
          <w:r w:rsidRPr="009851B8" w:rsidDel="006207E5">
            <w:rPr>
              <w:rFonts w:cs="Times New Roman"/>
              <w:szCs w:val="24"/>
              <w:rPrChange w:id="4772" w:author="Andrija Ilic" w:date="2015-09-07T19:37:00Z">
                <w:rPr/>
              </w:rPrChange>
            </w:rPr>
            <w:delText>Дијаграм 1</w:delText>
          </w:r>
        </w:del>
      </w:ins>
      <w:ins w:id="4773" w:author="Boni" w:date="2014-09-07T22:07:00Z">
        <w:del w:id="4774" w:author="Andrija Ilic" w:date="2015-09-06T19:30:00Z">
          <w:r w:rsidR="00003635" w:rsidRPr="009851B8" w:rsidDel="006207E5">
            <w:rPr>
              <w:rFonts w:cs="Times New Roman"/>
              <w:szCs w:val="24"/>
              <w:rPrChange w:id="4775" w:author="Andrija Ilic" w:date="2015-09-07T19:37:00Z">
                <w:rPr/>
              </w:rPrChange>
            </w:rPr>
            <w:delText>2</w:delText>
          </w:r>
        </w:del>
      </w:ins>
      <w:ins w:id="4776" w:author="Boni" w:date="2014-09-07T21:21:00Z">
        <w:del w:id="4777" w:author="Andrija Ilic" w:date="2015-09-06T19:30:00Z">
          <w:r w:rsidRPr="009851B8" w:rsidDel="006207E5">
            <w:rPr>
              <w:rFonts w:cs="Times New Roman"/>
              <w:szCs w:val="24"/>
              <w:rPrChange w:id="4778" w:author="Andrija Ilic" w:date="2015-09-07T19:37:00Z">
                <w:rPr/>
              </w:rPrChange>
            </w:rPr>
            <w:delText>. Случај коришћења:</w:delText>
          </w:r>
          <w:r w:rsidRPr="009851B8" w:rsidDel="006207E5">
            <w:rPr>
              <w:rFonts w:cs="Times New Roman"/>
              <w:szCs w:val="24"/>
              <w:rPrChange w:id="4779" w:author="Andrija Ilic" w:date="2015-09-07T19:37:00Z">
                <w:rPr>
                  <w:b/>
                </w:rPr>
              </w:rPrChange>
            </w:rPr>
            <w:delText xml:space="preserve"> </w:delText>
          </w:r>
          <w:r w:rsidRPr="009851B8" w:rsidDel="006207E5">
            <w:rPr>
              <w:rFonts w:cs="Times New Roman"/>
              <w:szCs w:val="24"/>
              <w:rPrChange w:id="4780" w:author="Andrija Ilic" w:date="2015-09-07T19:37:00Z">
                <w:rPr/>
              </w:rPrChange>
            </w:rPr>
            <w:delText>Преглед рачуна – алтернативни сценарио</w:delText>
          </w:r>
        </w:del>
      </w:ins>
    </w:p>
    <w:p w14:paraId="7469310E" w14:textId="40E65D05" w:rsidR="006D4D7C" w:rsidRPr="009851B8" w:rsidDel="006207E5" w:rsidRDefault="006D4D7C" w:rsidP="00B77503">
      <w:pPr>
        <w:rPr>
          <w:del w:id="4781" w:author="Andrija Ilic" w:date="2015-09-06T19:30:00Z"/>
          <w:rFonts w:cs="Times New Roman"/>
          <w:szCs w:val="24"/>
          <w:rPrChange w:id="4782" w:author="Andrija Ilic" w:date="2015-09-07T19:37:00Z">
            <w:rPr>
              <w:del w:id="4783" w:author="Andrija Ilic" w:date="2015-09-06T19:30:00Z"/>
            </w:rPr>
          </w:rPrChange>
        </w:rPr>
      </w:pPr>
    </w:p>
    <w:p w14:paraId="028BD01D" w14:textId="28494EEE" w:rsidR="00252993" w:rsidRPr="009851B8" w:rsidDel="006207E5" w:rsidRDefault="00C07A10">
      <w:pPr>
        <w:rPr>
          <w:ins w:id="4784" w:author="Boni" w:date="2014-09-07T21:15:00Z"/>
          <w:del w:id="4785" w:author="Andrija Ilic" w:date="2015-09-06T19:30:00Z"/>
          <w:rFonts w:cs="Times New Roman"/>
          <w:szCs w:val="24"/>
          <w:rPrChange w:id="4786" w:author="Andrija Ilic" w:date="2015-09-07T19:37:00Z">
            <w:rPr>
              <w:ins w:id="4787" w:author="Boni" w:date="2014-09-07T21:15:00Z"/>
              <w:del w:id="4788" w:author="Andrija Ilic" w:date="2015-09-06T19:30:00Z"/>
              <w:b/>
            </w:rPr>
          </w:rPrChange>
        </w:rPr>
        <w:pPrChange w:id="4789" w:author="Boni" w:date="2014-09-07T21:13:00Z">
          <w:pPr>
            <w:jc w:val="center"/>
          </w:pPr>
        </w:pPrChange>
      </w:pPr>
      <w:ins w:id="4790" w:author="Boni" w:date="2014-09-07T21:13:00Z">
        <w:del w:id="4791" w:author="Andrija Ilic" w:date="2015-09-06T19:30:00Z">
          <w:r w:rsidRPr="009851B8" w:rsidDel="006207E5">
            <w:rPr>
              <w:rFonts w:cs="Times New Roman"/>
              <w:szCs w:val="24"/>
              <w:rPrChange w:id="4792" w:author="Andrija Ilic" w:date="2015-09-07T19:37:00Z">
                <w:rPr>
                  <w:b/>
                </w:rPr>
              </w:rPrChange>
            </w:rPr>
            <w:delText>ДС6: Дијаграм секвенци за случај коришћења</w:delText>
          </w:r>
        </w:del>
      </w:ins>
      <w:ins w:id="4793" w:author="Boni" w:date="2014-09-07T21:18:00Z">
        <w:del w:id="4794" w:author="Andrija Ilic" w:date="2015-09-06T19:30:00Z">
          <w:r w:rsidR="006D4D7C" w:rsidRPr="009851B8" w:rsidDel="006207E5">
            <w:rPr>
              <w:rFonts w:cs="Times New Roman"/>
              <w:szCs w:val="24"/>
              <w:rPrChange w:id="4795" w:author="Andrija Ilic" w:date="2015-09-07T19:37:00Z">
                <w:rPr>
                  <w:b/>
                </w:rPr>
              </w:rPrChange>
            </w:rPr>
            <w:delText>: Одјава са система</w:delText>
          </w:r>
        </w:del>
      </w:ins>
    </w:p>
    <w:p w14:paraId="48BB9CE9" w14:textId="1F65C2A0" w:rsidR="002441C7" w:rsidRPr="009851B8" w:rsidDel="006207E5" w:rsidRDefault="002441C7" w:rsidP="002441C7">
      <w:pPr>
        <w:rPr>
          <w:ins w:id="4796" w:author="Boni" w:date="2014-09-07T21:15:00Z"/>
          <w:del w:id="4797" w:author="Andrija Ilic" w:date="2015-09-06T19:30:00Z"/>
          <w:rFonts w:cs="Times New Roman"/>
          <w:szCs w:val="24"/>
          <w:rPrChange w:id="4798" w:author="Andrija Ilic" w:date="2015-09-07T19:37:00Z">
            <w:rPr>
              <w:ins w:id="4799" w:author="Boni" w:date="2014-09-07T21:15:00Z"/>
              <w:del w:id="4800" w:author="Andrija Ilic" w:date="2015-09-06T19:30:00Z"/>
              <w:b/>
            </w:rPr>
          </w:rPrChange>
        </w:rPr>
      </w:pPr>
      <w:ins w:id="4801" w:author="Boni" w:date="2014-09-07T21:15:00Z">
        <w:del w:id="4802" w:author="Andrija Ilic" w:date="2015-09-06T19:30:00Z">
          <w:r w:rsidRPr="009851B8" w:rsidDel="006207E5">
            <w:rPr>
              <w:rFonts w:cs="Times New Roman"/>
              <w:szCs w:val="24"/>
              <w:rPrChange w:id="4803" w:author="Andrija Ilic" w:date="2015-09-07T19:37:00Z">
                <w:rPr>
                  <w:b/>
                </w:rPr>
              </w:rPrChange>
            </w:rPr>
            <w:delText>Основни сценарио СК</w:delText>
          </w:r>
        </w:del>
      </w:ins>
    </w:p>
    <w:p w14:paraId="607F6F36" w14:textId="7CFAA707" w:rsidR="002441C7" w:rsidRPr="009851B8" w:rsidDel="006207E5" w:rsidRDefault="002441C7" w:rsidP="002441C7">
      <w:pPr>
        <w:pStyle w:val="ListParagraph"/>
        <w:numPr>
          <w:ilvl w:val="0"/>
          <w:numId w:val="31"/>
        </w:numPr>
        <w:ind w:left="720"/>
        <w:rPr>
          <w:ins w:id="4804" w:author="Boni" w:date="2014-09-07T21:15:00Z"/>
          <w:del w:id="4805" w:author="Andrija Ilic" w:date="2015-09-06T19:30:00Z"/>
          <w:rFonts w:cs="Times New Roman"/>
          <w:szCs w:val="24"/>
          <w:rPrChange w:id="4806" w:author="Andrija Ilic" w:date="2015-09-07T19:37:00Z">
            <w:rPr>
              <w:ins w:id="4807" w:author="Boni" w:date="2014-09-07T21:15:00Z"/>
              <w:del w:id="4808" w:author="Andrija Ilic" w:date="2015-09-06T19:30:00Z"/>
            </w:rPr>
          </w:rPrChange>
        </w:rPr>
      </w:pPr>
      <w:ins w:id="4809" w:author="Boni" w:date="2014-09-07T21:15:00Z">
        <w:del w:id="4810" w:author="Andrija Ilic" w:date="2015-09-06T19:30:00Z">
          <w:r w:rsidRPr="009851B8" w:rsidDel="006207E5">
            <w:rPr>
              <w:rFonts w:cs="Times New Roman"/>
              <w:szCs w:val="24"/>
              <w:rPrChange w:id="4811" w:author="Andrija Ilic" w:date="2015-09-07T19:37:00Z">
                <w:rPr/>
              </w:rPrChange>
            </w:rPr>
            <w:delText xml:space="preserve">Систем </w:delText>
          </w:r>
          <w:r w:rsidRPr="009851B8" w:rsidDel="006207E5">
            <w:rPr>
              <w:rFonts w:cs="Times New Roman"/>
              <w:szCs w:val="24"/>
              <w:u w:val="single"/>
              <w:rPrChange w:id="4812" w:author="Andrija Ilic" w:date="2015-09-07T19:37:00Z">
                <w:rPr>
                  <w:u w:val="single"/>
                </w:rPr>
              </w:rPrChange>
            </w:rPr>
            <w:delText>одјављује корисника</w:delText>
          </w:r>
          <w:r w:rsidRPr="009851B8" w:rsidDel="006207E5">
            <w:rPr>
              <w:rFonts w:cs="Times New Roman"/>
              <w:szCs w:val="24"/>
              <w:rPrChange w:id="4813" w:author="Andrija Ilic" w:date="2015-09-07T19:37:00Z">
                <w:rPr/>
              </w:rPrChange>
            </w:rPr>
            <w:delText>.(СО)</w:delText>
          </w:r>
        </w:del>
      </w:ins>
    </w:p>
    <w:p w14:paraId="13DA4FEC" w14:textId="1E15CEEA" w:rsidR="002441C7" w:rsidRPr="009851B8" w:rsidDel="006207E5" w:rsidRDefault="002441C7" w:rsidP="002441C7">
      <w:pPr>
        <w:pStyle w:val="ListParagraph"/>
        <w:numPr>
          <w:ilvl w:val="0"/>
          <w:numId w:val="31"/>
        </w:numPr>
        <w:ind w:left="720"/>
        <w:rPr>
          <w:ins w:id="4814" w:author="Boni" w:date="2014-09-07T21:24:00Z"/>
          <w:del w:id="4815" w:author="Andrija Ilic" w:date="2015-09-06T19:30:00Z"/>
          <w:rFonts w:cs="Times New Roman"/>
          <w:szCs w:val="24"/>
          <w:rPrChange w:id="4816" w:author="Andrija Ilic" w:date="2015-09-07T19:37:00Z">
            <w:rPr>
              <w:ins w:id="4817" w:author="Boni" w:date="2014-09-07T21:24:00Z"/>
              <w:del w:id="4818" w:author="Andrija Ilic" w:date="2015-09-06T19:30:00Z"/>
            </w:rPr>
          </w:rPrChange>
        </w:rPr>
      </w:pPr>
      <w:ins w:id="4819" w:author="Boni" w:date="2014-09-07T21:15:00Z">
        <w:del w:id="4820" w:author="Andrija Ilic" w:date="2015-09-06T19:30:00Z">
          <w:r w:rsidRPr="009851B8" w:rsidDel="006207E5">
            <w:rPr>
              <w:rFonts w:cs="Times New Roman"/>
              <w:szCs w:val="24"/>
              <w:rPrChange w:id="4821" w:author="Andrija Ilic" w:date="2015-09-07T19:37:00Z">
                <w:rPr/>
              </w:rPrChange>
            </w:rPr>
            <w:delText xml:space="preserve">Систем </w:delText>
          </w:r>
          <w:r w:rsidRPr="009851B8" w:rsidDel="006207E5">
            <w:rPr>
              <w:rFonts w:cs="Times New Roman"/>
              <w:szCs w:val="24"/>
              <w:u w:val="single"/>
              <w:rPrChange w:id="4822" w:author="Andrija Ilic" w:date="2015-09-07T19:37:00Z">
                <w:rPr>
                  <w:u w:val="single"/>
                </w:rPr>
              </w:rPrChange>
            </w:rPr>
            <w:delText>приказује</w:delText>
          </w:r>
          <w:r w:rsidRPr="009851B8" w:rsidDel="006207E5">
            <w:rPr>
              <w:rFonts w:cs="Times New Roman"/>
              <w:szCs w:val="24"/>
              <w:rPrChange w:id="4823" w:author="Andrija Ilic" w:date="2015-09-07T19:37:00Z">
                <w:rPr/>
              </w:rPrChange>
            </w:rPr>
            <w:delText xml:space="preserve"> кориснику поруку о успешној одјави.(ИА) </w:delText>
          </w:r>
        </w:del>
      </w:ins>
    </w:p>
    <w:p w14:paraId="3938DA64" w14:textId="45AFAEF0" w:rsidR="00252993" w:rsidRPr="009851B8" w:rsidDel="006207E5" w:rsidRDefault="00252993">
      <w:pPr>
        <w:pStyle w:val="ListParagraph"/>
        <w:rPr>
          <w:ins w:id="4824" w:author="Boni" w:date="2014-09-07T21:24:00Z"/>
          <w:del w:id="4825" w:author="Andrija Ilic" w:date="2015-09-06T19:30:00Z"/>
          <w:rFonts w:cs="Times New Roman"/>
          <w:szCs w:val="24"/>
          <w:rPrChange w:id="4826" w:author="Andrija Ilic" w:date="2015-09-07T19:37:00Z">
            <w:rPr>
              <w:ins w:id="4827" w:author="Boni" w:date="2014-09-07T21:24:00Z"/>
              <w:del w:id="4828" w:author="Andrija Ilic" w:date="2015-09-06T19:30:00Z"/>
            </w:rPr>
          </w:rPrChange>
        </w:rPr>
        <w:pPrChange w:id="4829" w:author="Boni" w:date="2014-09-07T21:24:00Z">
          <w:pPr>
            <w:pStyle w:val="ListParagraph"/>
            <w:numPr>
              <w:numId w:val="31"/>
            </w:numPr>
            <w:ind w:left="786" w:hanging="360"/>
          </w:pPr>
        </w:pPrChange>
      </w:pPr>
    </w:p>
    <w:p w14:paraId="551EF702" w14:textId="795D5062" w:rsidR="00252993" w:rsidRPr="009851B8" w:rsidDel="006207E5" w:rsidRDefault="00252993">
      <w:pPr>
        <w:pStyle w:val="ListParagraph"/>
        <w:rPr>
          <w:ins w:id="4830" w:author="Boni" w:date="2014-09-07T21:24:00Z"/>
          <w:del w:id="4831" w:author="Andrija Ilic" w:date="2015-09-06T19:30:00Z"/>
          <w:rFonts w:cs="Times New Roman"/>
          <w:szCs w:val="24"/>
          <w:rPrChange w:id="4832" w:author="Andrija Ilic" w:date="2015-09-07T19:37:00Z">
            <w:rPr>
              <w:ins w:id="4833" w:author="Boni" w:date="2014-09-07T21:24:00Z"/>
              <w:del w:id="4834" w:author="Andrija Ilic" w:date="2015-09-06T19:30:00Z"/>
            </w:rPr>
          </w:rPrChange>
        </w:rPr>
        <w:pPrChange w:id="4835" w:author="Boni" w:date="2014-09-07T21:24:00Z">
          <w:pPr>
            <w:pStyle w:val="ListParagraph"/>
            <w:numPr>
              <w:numId w:val="31"/>
            </w:numPr>
            <w:ind w:left="786" w:hanging="360"/>
          </w:pPr>
        </w:pPrChange>
      </w:pPr>
      <w:ins w:id="4836" w:author="Boni" w:date="2014-09-07T21:24:00Z">
        <w:del w:id="4837" w:author="Andrija Ilic" w:date="2015-09-06T19:30:00Z">
          <w:r w:rsidRPr="009851B8" w:rsidDel="006207E5">
            <w:rPr>
              <w:rFonts w:cs="Times New Roman"/>
              <w:noProof/>
              <w:szCs w:val="24"/>
              <w:rPrChange w:id="4838" w:author="Andrija Ilic" w:date="2015-09-07T19:37:00Z">
                <w:rPr>
                  <w:noProof/>
                  <w:color w:val="0000FF" w:themeColor="hyperlink"/>
                  <w:u w:val="single"/>
                </w:rPr>
              </w:rPrChange>
            </w:rPr>
            <w:drawing>
              <wp:inline distT="0" distB="0" distL="0" distR="0" wp14:anchorId="56302983" wp14:editId="10B56A79">
                <wp:extent cx="2647310" cy="1610771"/>
                <wp:effectExtent l="19050" t="0" r="640" b="0"/>
                <wp:docPr id="64" name="Picture 63" descr="OdjavaSa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jpg"/>
                        <pic:cNvPicPr/>
                      </pic:nvPicPr>
                      <pic:blipFill>
                        <a:blip r:embed="rId81" cstate="print"/>
                        <a:stretch>
                          <a:fillRect/>
                        </a:stretch>
                      </pic:blipFill>
                      <pic:spPr>
                        <a:xfrm>
                          <a:off x="0" y="0"/>
                          <a:ext cx="2649260" cy="1611958"/>
                        </a:xfrm>
                        <a:prstGeom prst="rect">
                          <a:avLst/>
                        </a:prstGeom>
                      </pic:spPr>
                    </pic:pic>
                  </a:graphicData>
                </a:graphic>
              </wp:inline>
            </w:drawing>
          </w:r>
        </w:del>
      </w:ins>
    </w:p>
    <w:p w14:paraId="1FF6E8E9" w14:textId="5527BDD0" w:rsidR="006D4D7C" w:rsidRPr="009851B8" w:rsidDel="006207E5" w:rsidRDefault="006D4D7C" w:rsidP="006D4D7C">
      <w:pPr>
        <w:rPr>
          <w:ins w:id="4839" w:author="Boni" w:date="2014-09-07T21:24:00Z"/>
          <w:del w:id="4840" w:author="Andrija Ilic" w:date="2015-09-06T19:30:00Z"/>
          <w:rFonts w:cs="Times New Roman"/>
          <w:szCs w:val="24"/>
          <w:rPrChange w:id="4841" w:author="Andrija Ilic" w:date="2015-09-07T19:37:00Z">
            <w:rPr>
              <w:ins w:id="4842" w:author="Boni" w:date="2014-09-07T21:24:00Z"/>
              <w:del w:id="4843" w:author="Andrija Ilic" w:date="2015-09-06T19:30:00Z"/>
            </w:rPr>
          </w:rPrChange>
        </w:rPr>
      </w:pPr>
      <w:ins w:id="4844" w:author="Boni" w:date="2014-09-07T21:24:00Z">
        <w:del w:id="4845" w:author="Andrija Ilic" w:date="2015-09-06T19:30:00Z">
          <w:r w:rsidRPr="009851B8" w:rsidDel="006207E5">
            <w:rPr>
              <w:rFonts w:cs="Times New Roman"/>
              <w:szCs w:val="24"/>
              <w:rPrChange w:id="4846" w:author="Andrija Ilic" w:date="2015-09-07T19:37:00Z">
                <w:rPr/>
              </w:rPrChange>
            </w:rPr>
            <w:delText>Дијаграм 1</w:delText>
          </w:r>
        </w:del>
      </w:ins>
      <w:ins w:id="4847" w:author="Boni" w:date="2014-09-07T22:07:00Z">
        <w:del w:id="4848" w:author="Andrija Ilic" w:date="2015-09-06T19:30:00Z">
          <w:r w:rsidR="00003635" w:rsidRPr="009851B8" w:rsidDel="006207E5">
            <w:rPr>
              <w:rFonts w:cs="Times New Roman"/>
              <w:szCs w:val="24"/>
              <w:rPrChange w:id="4849" w:author="Andrija Ilic" w:date="2015-09-07T19:37:00Z">
                <w:rPr/>
              </w:rPrChange>
            </w:rPr>
            <w:delText>3</w:delText>
          </w:r>
        </w:del>
      </w:ins>
      <w:ins w:id="4850" w:author="Boni" w:date="2014-09-07T21:24:00Z">
        <w:del w:id="4851" w:author="Andrija Ilic" w:date="2015-09-06T19:30:00Z">
          <w:r w:rsidRPr="009851B8" w:rsidDel="006207E5">
            <w:rPr>
              <w:rFonts w:cs="Times New Roman"/>
              <w:szCs w:val="24"/>
              <w:rPrChange w:id="4852" w:author="Andrija Ilic" w:date="2015-09-07T19:37:00Z">
                <w:rPr/>
              </w:rPrChange>
            </w:rPr>
            <w:delText>. Случај коришћења:</w:delText>
          </w:r>
          <w:r w:rsidRPr="009851B8" w:rsidDel="006207E5">
            <w:rPr>
              <w:rFonts w:cs="Times New Roman"/>
              <w:szCs w:val="24"/>
              <w:rPrChange w:id="4853" w:author="Andrija Ilic" w:date="2015-09-07T19:37:00Z">
                <w:rPr>
                  <w:b/>
                </w:rPr>
              </w:rPrChange>
            </w:rPr>
            <w:delText xml:space="preserve"> </w:delText>
          </w:r>
          <w:r w:rsidRPr="009851B8" w:rsidDel="006207E5">
            <w:rPr>
              <w:rFonts w:cs="Times New Roman"/>
              <w:szCs w:val="24"/>
              <w:rPrChange w:id="4854" w:author="Andrija Ilic" w:date="2015-09-07T19:37:00Z">
                <w:rPr/>
              </w:rPrChange>
            </w:rPr>
            <w:delText>Одјава са система</w:delText>
          </w:r>
        </w:del>
      </w:ins>
    </w:p>
    <w:p w14:paraId="5E51FCAC" w14:textId="70A9B990" w:rsidR="00252993" w:rsidRPr="009851B8" w:rsidDel="006207E5" w:rsidRDefault="00252993">
      <w:pPr>
        <w:pStyle w:val="ListParagraph"/>
        <w:rPr>
          <w:ins w:id="4855" w:author="Boni" w:date="2014-09-07T21:15:00Z"/>
          <w:del w:id="4856" w:author="Andrija Ilic" w:date="2015-09-06T19:30:00Z"/>
          <w:rFonts w:cs="Times New Roman"/>
          <w:szCs w:val="24"/>
          <w:rPrChange w:id="4857" w:author="Andrija Ilic" w:date="2015-09-07T19:37:00Z">
            <w:rPr>
              <w:ins w:id="4858" w:author="Boni" w:date="2014-09-07T21:15:00Z"/>
              <w:del w:id="4859" w:author="Andrija Ilic" w:date="2015-09-06T19:30:00Z"/>
            </w:rPr>
          </w:rPrChange>
        </w:rPr>
        <w:pPrChange w:id="4860" w:author="Boni" w:date="2014-09-07T21:24:00Z">
          <w:pPr>
            <w:pStyle w:val="ListParagraph"/>
            <w:numPr>
              <w:numId w:val="31"/>
            </w:numPr>
            <w:ind w:left="786" w:hanging="360"/>
          </w:pPr>
        </w:pPrChange>
      </w:pPr>
    </w:p>
    <w:p w14:paraId="0A573E03" w14:textId="3A40C3D2" w:rsidR="002441C7" w:rsidRPr="009851B8" w:rsidDel="006207E5" w:rsidRDefault="002441C7" w:rsidP="002441C7">
      <w:pPr>
        <w:rPr>
          <w:ins w:id="4861" w:author="Boni" w:date="2014-09-07T21:15:00Z"/>
          <w:del w:id="4862" w:author="Andrija Ilic" w:date="2015-09-06T19:30:00Z"/>
          <w:rFonts w:cs="Times New Roman"/>
          <w:szCs w:val="24"/>
          <w:rPrChange w:id="4863" w:author="Andrija Ilic" w:date="2015-09-07T19:37:00Z">
            <w:rPr>
              <w:ins w:id="4864" w:author="Boni" w:date="2014-09-07T21:15:00Z"/>
              <w:del w:id="4865" w:author="Andrija Ilic" w:date="2015-09-06T19:30:00Z"/>
              <w:b/>
            </w:rPr>
          </w:rPrChange>
        </w:rPr>
      </w:pPr>
      <w:ins w:id="4866" w:author="Boni" w:date="2014-09-07T21:15:00Z">
        <w:del w:id="4867" w:author="Andrija Ilic" w:date="2015-09-06T19:30:00Z">
          <w:r w:rsidRPr="009851B8" w:rsidDel="006207E5">
            <w:rPr>
              <w:rFonts w:cs="Times New Roman"/>
              <w:szCs w:val="24"/>
              <w:rPrChange w:id="4868" w:author="Andrija Ilic" w:date="2015-09-07T19:37:00Z">
                <w:rPr>
                  <w:b/>
                </w:rPr>
              </w:rPrChange>
            </w:rPr>
            <w:delText>Алтернативни сценарио:</w:delText>
          </w:r>
        </w:del>
      </w:ins>
    </w:p>
    <w:p w14:paraId="4FF29F4D" w14:textId="1810A9B3" w:rsidR="002441C7" w:rsidRPr="009851B8" w:rsidDel="006207E5" w:rsidRDefault="002441C7" w:rsidP="002441C7">
      <w:pPr>
        <w:rPr>
          <w:ins w:id="4869" w:author="Boni" w:date="2014-09-07T21:15:00Z"/>
          <w:del w:id="4870" w:author="Andrija Ilic" w:date="2015-09-06T19:30:00Z"/>
          <w:rFonts w:cs="Times New Roman"/>
          <w:szCs w:val="24"/>
          <w:rPrChange w:id="4871" w:author="Andrija Ilic" w:date="2015-09-07T19:37:00Z">
            <w:rPr>
              <w:ins w:id="4872" w:author="Boni" w:date="2014-09-07T21:15:00Z"/>
              <w:del w:id="4873" w:author="Andrija Ilic" w:date="2015-09-06T19:30:00Z"/>
            </w:rPr>
          </w:rPrChange>
        </w:rPr>
      </w:pPr>
      <w:ins w:id="4874" w:author="Boni" w:date="2014-09-07T21:15:00Z">
        <w:del w:id="4875" w:author="Andrija Ilic" w:date="2015-09-06T19:30:00Z">
          <w:r w:rsidRPr="009851B8" w:rsidDel="006207E5">
            <w:rPr>
              <w:rFonts w:cs="Times New Roman"/>
              <w:szCs w:val="24"/>
              <w:rPrChange w:id="4876" w:author="Andrija Ilic" w:date="2015-09-07T19:37:00Z">
                <w:rPr>
                  <w:b/>
                </w:rPr>
              </w:rPrChange>
            </w:rPr>
            <w:tab/>
          </w:r>
          <w:r w:rsidRPr="009851B8" w:rsidDel="006207E5">
            <w:rPr>
              <w:rFonts w:cs="Times New Roman"/>
              <w:szCs w:val="24"/>
              <w:rPrChange w:id="4877" w:author="Andrija Ilic" w:date="2015-09-07T19:37:00Z">
                <w:rPr/>
              </w:rPrChange>
            </w:rPr>
            <w:delText>4.1У случају да систем не може да одјави корисника приказује се грешка о одјави.(ИА) Прекида се извршење сценарија.</w:delText>
          </w:r>
        </w:del>
      </w:ins>
    </w:p>
    <w:p w14:paraId="29D63F3D" w14:textId="1E594FA0" w:rsidR="00252993" w:rsidRPr="009851B8" w:rsidDel="006207E5" w:rsidRDefault="00252993">
      <w:pPr>
        <w:rPr>
          <w:ins w:id="4878" w:author="Boni" w:date="2014-09-07T21:25:00Z"/>
          <w:del w:id="4879" w:author="Andrija Ilic" w:date="2015-09-06T19:30:00Z"/>
          <w:rFonts w:cs="Times New Roman"/>
          <w:szCs w:val="24"/>
          <w:rPrChange w:id="4880" w:author="Andrija Ilic" w:date="2015-09-07T19:37:00Z">
            <w:rPr>
              <w:ins w:id="4881" w:author="Boni" w:date="2014-09-07T21:25:00Z"/>
              <w:del w:id="4882" w:author="Andrija Ilic" w:date="2015-09-06T19:30:00Z"/>
              <w:b/>
            </w:rPr>
          </w:rPrChange>
        </w:rPr>
        <w:pPrChange w:id="4883" w:author="Boni" w:date="2014-09-07T21:13:00Z">
          <w:pPr>
            <w:jc w:val="center"/>
          </w:pPr>
        </w:pPrChange>
      </w:pPr>
      <w:ins w:id="4884" w:author="Boni" w:date="2014-09-07T21:40:00Z">
        <w:del w:id="4885" w:author="Andrija Ilic" w:date="2015-09-06T19:30:00Z">
          <w:r w:rsidRPr="009851B8" w:rsidDel="006207E5">
            <w:rPr>
              <w:rFonts w:cs="Times New Roman"/>
              <w:noProof/>
              <w:szCs w:val="24"/>
              <w:rPrChange w:id="4886" w:author="Andrija Ilic" w:date="2015-09-07T19:37:00Z">
                <w:rPr>
                  <w:noProof/>
                  <w:color w:val="0000FF" w:themeColor="hyperlink"/>
                  <w:u w:val="single"/>
                </w:rPr>
              </w:rPrChange>
            </w:rPr>
            <w:drawing>
              <wp:inline distT="0" distB="0" distL="0" distR="0" wp14:anchorId="1AC25C4E" wp14:editId="2D5BE697">
                <wp:extent cx="2578153" cy="1568692"/>
                <wp:effectExtent l="19050" t="0" r="0" b="0"/>
                <wp:docPr id="74" name="Picture 73" descr="OdjavaSaSistema- 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aSaSistema- neuspela.jpg"/>
                        <pic:cNvPicPr/>
                      </pic:nvPicPr>
                      <pic:blipFill>
                        <a:blip r:embed="rId82" cstate="print"/>
                        <a:stretch>
                          <a:fillRect/>
                        </a:stretch>
                      </pic:blipFill>
                      <pic:spPr>
                        <a:xfrm>
                          <a:off x="0" y="0"/>
                          <a:ext cx="2580052" cy="1569848"/>
                        </a:xfrm>
                        <a:prstGeom prst="rect">
                          <a:avLst/>
                        </a:prstGeom>
                      </pic:spPr>
                    </pic:pic>
                  </a:graphicData>
                </a:graphic>
              </wp:inline>
            </w:drawing>
          </w:r>
        </w:del>
      </w:ins>
    </w:p>
    <w:p w14:paraId="1B44E114" w14:textId="05054F42" w:rsidR="00152846" w:rsidRPr="009851B8" w:rsidDel="006207E5" w:rsidRDefault="00152846" w:rsidP="00152846">
      <w:pPr>
        <w:rPr>
          <w:ins w:id="4887" w:author="Boni" w:date="2014-09-07T21:25:00Z"/>
          <w:del w:id="4888" w:author="Andrija Ilic" w:date="2015-09-06T19:30:00Z"/>
          <w:rFonts w:cs="Times New Roman"/>
          <w:szCs w:val="24"/>
          <w:rPrChange w:id="4889" w:author="Andrija Ilic" w:date="2015-09-07T19:37:00Z">
            <w:rPr>
              <w:ins w:id="4890" w:author="Boni" w:date="2014-09-07T21:25:00Z"/>
              <w:del w:id="4891" w:author="Andrija Ilic" w:date="2015-09-06T19:30:00Z"/>
            </w:rPr>
          </w:rPrChange>
        </w:rPr>
      </w:pPr>
      <w:ins w:id="4892" w:author="Boni" w:date="2014-09-07T21:25:00Z">
        <w:del w:id="4893" w:author="Andrija Ilic" w:date="2015-09-06T19:30:00Z">
          <w:r w:rsidRPr="009851B8" w:rsidDel="006207E5">
            <w:rPr>
              <w:rFonts w:cs="Times New Roman"/>
              <w:szCs w:val="24"/>
              <w:rPrChange w:id="4894" w:author="Andrija Ilic" w:date="2015-09-07T19:37:00Z">
                <w:rPr/>
              </w:rPrChange>
            </w:rPr>
            <w:delText>Дијаграм 1</w:delText>
          </w:r>
        </w:del>
      </w:ins>
      <w:ins w:id="4895" w:author="Boni" w:date="2014-09-07T22:07:00Z">
        <w:del w:id="4896" w:author="Andrija Ilic" w:date="2015-09-06T19:30:00Z">
          <w:r w:rsidR="00003635" w:rsidRPr="009851B8" w:rsidDel="006207E5">
            <w:rPr>
              <w:rFonts w:cs="Times New Roman"/>
              <w:szCs w:val="24"/>
              <w:rPrChange w:id="4897" w:author="Andrija Ilic" w:date="2015-09-07T19:37:00Z">
                <w:rPr/>
              </w:rPrChange>
            </w:rPr>
            <w:delText>4</w:delText>
          </w:r>
        </w:del>
      </w:ins>
      <w:ins w:id="4898" w:author="Boni" w:date="2014-09-07T21:25:00Z">
        <w:del w:id="4899" w:author="Andrija Ilic" w:date="2015-09-06T19:30:00Z">
          <w:r w:rsidRPr="009851B8" w:rsidDel="006207E5">
            <w:rPr>
              <w:rFonts w:cs="Times New Roman"/>
              <w:szCs w:val="24"/>
              <w:rPrChange w:id="4900" w:author="Andrija Ilic" w:date="2015-09-07T19:37:00Z">
                <w:rPr/>
              </w:rPrChange>
            </w:rPr>
            <w:delText>. Случај коришћења:</w:delText>
          </w:r>
          <w:r w:rsidRPr="009851B8" w:rsidDel="006207E5">
            <w:rPr>
              <w:rFonts w:cs="Times New Roman"/>
              <w:szCs w:val="24"/>
              <w:rPrChange w:id="4901" w:author="Andrija Ilic" w:date="2015-09-07T19:37:00Z">
                <w:rPr>
                  <w:b/>
                </w:rPr>
              </w:rPrChange>
            </w:rPr>
            <w:delText xml:space="preserve"> </w:delText>
          </w:r>
          <w:r w:rsidRPr="009851B8" w:rsidDel="006207E5">
            <w:rPr>
              <w:rFonts w:cs="Times New Roman"/>
              <w:szCs w:val="24"/>
              <w:rPrChange w:id="4902" w:author="Andrija Ilic" w:date="2015-09-07T19:37:00Z">
                <w:rPr/>
              </w:rPrChange>
            </w:rPr>
            <w:delText>Одјава са система – алтернативни сценарио</w:delText>
          </w:r>
        </w:del>
      </w:ins>
    </w:p>
    <w:p w14:paraId="3C7B6E8B" w14:textId="37BE54A5" w:rsidR="00252993" w:rsidRPr="009851B8" w:rsidDel="006207E5" w:rsidRDefault="00252993">
      <w:pPr>
        <w:rPr>
          <w:ins w:id="4903" w:author="Boni" w:date="2014-09-07T21:13:00Z"/>
          <w:del w:id="4904" w:author="Andrija Ilic" w:date="2015-09-06T19:30:00Z"/>
          <w:rFonts w:cs="Times New Roman"/>
          <w:szCs w:val="24"/>
          <w:rPrChange w:id="4905" w:author="Andrija Ilic" w:date="2015-09-07T19:37:00Z">
            <w:rPr>
              <w:ins w:id="4906" w:author="Boni" w:date="2014-09-07T21:13:00Z"/>
              <w:del w:id="4907" w:author="Andrija Ilic" w:date="2015-09-06T19:30:00Z"/>
              <w:b/>
            </w:rPr>
          </w:rPrChange>
        </w:rPr>
        <w:pPrChange w:id="4908" w:author="Boni" w:date="2014-09-07T21:13:00Z">
          <w:pPr>
            <w:jc w:val="center"/>
          </w:pPr>
        </w:pPrChange>
      </w:pPr>
    </w:p>
    <w:p w14:paraId="664C9FC3" w14:textId="3C5F9DAC" w:rsidR="00252993" w:rsidRPr="009851B8" w:rsidDel="006207E5" w:rsidRDefault="00C07A10">
      <w:pPr>
        <w:rPr>
          <w:ins w:id="4909" w:author="Boni" w:date="2014-09-07T21:15:00Z"/>
          <w:del w:id="4910" w:author="Andrija Ilic" w:date="2015-09-06T19:30:00Z"/>
          <w:rFonts w:cs="Times New Roman"/>
          <w:szCs w:val="24"/>
          <w:rPrChange w:id="4911" w:author="Andrija Ilic" w:date="2015-09-07T19:37:00Z">
            <w:rPr>
              <w:ins w:id="4912" w:author="Boni" w:date="2014-09-07T21:15:00Z"/>
              <w:del w:id="4913" w:author="Andrija Ilic" w:date="2015-09-06T19:30:00Z"/>
              <w:b/>
            </w:rPr>
          </w:rPrChange>
        </w:rPr>
        <w:pPrChange w:id="4914" w:author="Boni" w:date="2014-09-07T21:13:00Z">
          <w:pPr>
            <w:jc w:val="center"/>
          </w:pPr>
        </w:pPrChange>
      </w:pPr>
      <w:ins w:id="4915" w:author="Boni" w:date="2014-09-07T21:13:00Z">
        <w:del w:id="4916" w:author="Andrija Ilic" w:date="2015-09-06T19:30:00Z">
          <w:r w:rsidRPr="009851B8" w:rsidDel="006207E5">
            <w:rPr>
              <w:rFonts w:cs="Times New Roman"/>
              <w:szCs w:val="24"/>
              <w:rPrChange w:id="4917" w:author="Andrija Ilic" w:date="2015-09-07T19:37:00Z">
                <w:rPr>
                  <w:b/>
                </w:rPr>
              </w:rPrChange>
            </w:rPr>
            <w:delText>ДС7: Дијаграм секвенци за случај коришћења</w:delText>
          </w:r>
        </w:del>
      </w:ins>
      <w:ins w:id="4918" w:author="Boni" w:date="2014-09-07T21:18:00Z">
        <w:del w:id="4919" w:author="Andrija Ilic" w:date="2015-09-06T19:30:00Z">
          <w:r w:rsidR="006D4D7C" w:rsidRPr="009851B8" w:rsidDel="006207E5">
            <w:rPr>
              <w:rFonts w:cs="Times New Roman"/>
              <w:szCs w:val="24"/>
              <w:rPrChange w:id="4920" w:author="Andrija Ilic" w:date="2015-09-07T19:37:00Z">
                <w:rPr>
                  <w:b/>
                </w:rPr>
              </w:rPrChange>
            </w:rPr>
            <w:delText>: Брисање корисника</w:delText>
          </w:r>
        </w:del>
      </w:ins>
    </w:p>
    <w:p w14:paraId="2499F0CE" w14:textId="3B30A295" w:rsidR="002441C7" w:rsidRPr="009851B8" w:rsidDel="006207E5" w:rsidRDefault="002441C7" w:rsidP="002441C7">
      <w:pPr>
        <w:rPr>
          <w:ins w:id="4921" w:author="Boni" w:date="2014-09-07T21:15:00Z"/>
          <w:del w:id="4922" w:author="Andrija Ilic" w:date="2015-09-06T19:30:00Z"/>
          <w:rFonts w:cs="Times New Roman"/>
          <w:szCs w:val="24"/>
          <w:rPrChange w:id="4923" w:author="Andrija Ilic" w:date="2015-09-07T19:37:00Z">
            <w:rPr>
              <w:ins w:id="4924" w:author="Boni" w:date="2014-09-07T21:15:00Z"/>
              <w:del w:id="4925" w:author="Andrija Ilic" w:date="2015-09-06T19:30:00Z"/>
              <w:b/>
            </w:rPr>
          </w:rPrChange>
        </w:rPr>
      </w:pPr>
      <w:ins w:id="4926" w:author="Boni" w:date="2014-09-07T21:15:00Z">
        <w:del w:id="4927" w:author="Andrija Ilic" w:date="2015-09-06T19:30:00Z">
          <w:r w:rsidRPr="009851B8" w:rsidDel="006207E5">
            <w:rPr>
              <w:rFonts w:cs="Times New Roman"/>
              <w:szCs w:val="24"/>
              <w:rPrChange w:id="4928" w:author="Andrija Ilic" w:date="2015-09-07T19:37:00Z">
                <w:rPr>
                  <w:b/>
                </w:rPr>
              </w:rPrChange>
            </w:rPr>
            <w:delText>Основни сценарио СК</w:delText>
          </w:r>
        </w:del>
      </w:ins>
    </w:p>
    <w:p w14:paraId="40B7D711" w14:textId="4CFE2FF9" w:rsidR="002441C7" w:rsidRPr="009851B8" w:rsidDel="006207E5" w:rsidRDefault="002441C7" w:rsidP="002441C7">
      <w:pPr>
        <w:pStyle w:val="ListParagraph"/>
        <w:numPr>
          <w:ilvl w:val="0"/>
          <w:numId w:val="32"/>
        </w:numPr>
        <w:ind w:left="720"/>
        <w:rPr>
          <w:ins w:id="4929" w:author="Boni" w:date="2014-09-07T21:15:00Z"/>
          <w:del w:id="4930" w:author="Andrija Ilic" w:date="2015-09-06T19:30:00Z"/>
          <w:rFonts w:cs="Times New Roman"/>
          <w:szCs w:val="24"/>
          <w:rPrChange w:id="4931" w:author="Andrija Ilic" w:date="2015-09-07T19:37:00Z">
            <w:rPr>
              <w:ins w:id="4932" w:author="Boni" w:date="2014-09-07T21:15:00Z"/>
              <w:del w:id="4933" w:author="Andrija Ilic" w:date="2015-09-06T19:30:00Z"/>
            </w:rPr>
          </w:rPrChange>
        </w:rPr>
      </w:pPr>
      <w:ins w:id="4934" w:author="Boni" w:date="2014-09-07T21:15:00Z">
        <w:del w:id="4935" w:author="Andrija Ilic" w:date="2015-09-06T19:30:00Z">
          <w:r w:rsidRPr="009851B8" w:rsidDel="006207E5">
            <w:rPr>
              <w:rFonts w:cs="Times New Roman"/>
              <w:szCs w:val="24"/>
              <w:rPrChange w:id="4936" w:author="Andrija Ilic" w:date="2015-09-07T19:37:00Z">
                <w:rPr/>
              </w:rPrChange>
            </w:rPr>
            <w:delText xml:space="preserve">Систем </w:delText>
          </w:r>
          <w:r w:rsidR="005F3F8E" w:rsidRPr="009851B8" w:rsidDel="006207E5">
            <w:rPr>
              <w:rFonts w:cs="Times New Roman"/>
              <w:szCs w:val="24"/>
              <w:u w:val="single"/>
              <w:rPrChange w:id="4937" w:author="Andrija Ilic" w:date="2015-09-07T19:37:00Z">
                <w:rPr>
                  <w:color w:val="0000FF" w:themeColor="hyperlink"/>
                  <w:u w:val="single"/>
                </w:rPr>
              </w:rPrChange>
            </w:rPr>
            <w:delText>брише</w:delText>
          </w:r>
          <w:r w:rsidRPr="009851B8" w:rsidDel="006207E5">
            <w:rPr>
              <w:rFonts w:cs="Times New Roman"/>
              <w:szCs w:val="24"/>
              <w:rPrChange w:id="4938" w:author="Andrija Ilic" w:date="2015-09-07T19:37:00Z">
                <w:rPr/>
              </w:rPrChange>
            </w:rPr>
            <w:delText xml:space="preserve"> селектованог корисника(СО)</w:delText>
          </w:r>
        </w:del>
      </w:ins>
    </w:p>
    <w:p w14:paraId="67C284E9" w14:textId="50C4838A" w:rsidR="002441C7" w:rsidRPr="009851B8" w:rsidDel="006207E5" w:rsidRDefault="002441C7" w:rsidP="002441C7">
      <w:pPr>
        <w:pStyle w:val="ListParagraph"/>
        <w:numPr>
          <w:ilvl w:val="0"/>
          <w:numId w:val="32"/>
        </w:numPr>
        <w:ind w:left="720"/>
        <w:rPr>
          <w:ins w:id="4939" w:author="Boni" w:date="2014-09-07T21:27:00Z"/>
          <w:del w:id="4940" w:author="Andrija Ilic" w:date="2015-09-06T19:30:00Z"/>
          <w:rFonts w:cs="Times New Roman"/>
          <w:szCs w:val="24"/>
          <w:rPrChange w:id="4941" w:author="Andrija Ilic" w:date="2015-09-07T19:37:00Z">
            <w:rPr>
              <w:ins w:id="4942" w:author="Boni" w:date="2014-09-07T21:27:00Z"/>
              <w:del w:id="4943" w:author="Andrija Ilic" w:date="2015-09-06T19:30:00Z"/>
            </w:rPr>
          </w:rPrChange>
        </w:rPr>
      </w:pPr>
      <w:ins w:id="4944" w:author="Boni" w:date="2014-09-07T21:15:00Z">
        <w:del w:id="4945" w:author="Andrija Ilic" w:date="2015-09-06T19:30:00Z">
          <w:r w:rsidRPr="009851B8" w:rsidDel="006207E5">
            <w:rPr>
              <w:rFonts w:cs="Times New Roman"/>
              <w:szCs w:val="24"/>
              <w:rPrChange w:id="4946" w:author="Andrija Ilic" w:date="2015-09-07T19:37:00Z">
                <w:rPr/>
              </w:rPrChange>
            </w:rPr>
            <w:delText xml:space="preserve">Систем </w:delText>
          </w:r>
          <w:r w:rsidRPr="009851B8" w:rsidDel="006207E5">
            <w:rPr>
              <w:rFonts w:cs="Times New Roman"/>
              <w:szCs w:val="24"/>
              <w:u w:val="single"/>
              <w:rPrChange w:id="4947" w:author="Andrija Ilic" w:date="2015-09-07T19:37:00Z">
                <w:rPr>
                  <w:u w:val="single"/>
                </w:rPr>
              </w:rPrChange>
            </w:rPr>
            <w:delText>приказује</w:delText>
          </w:r>
          <w:r w:rsidRPr="009851B8" w:rsidDel="006207E5">
            <w:rPr>
              <w:rFonts w:cs="Times New Roman"/>
              <w:szCs w:val="24"/>
              <w:rPrChange w:id="4948" w:author="Andrija Ilic" w:date="2015-09-07T19:37:00Z">
                <w:rPr/>
              </w:rPrChange>
            </w:rPr>
            <w:delText xml:space="preserve"> поруку о успешном брисању.(ИА) </w:delText>
          </w:r>
        </w:del>
      </w:ins>
    </w:p>
    <w:p w14:paraId="2C71C167" w14:textId="1DF72E8F" w:rsidR="00252993" w:rsidRPr="009851B8" w:rsidDel="006207E5" w:rsidRDefault="00252993">
      <w:pPr>
        <w:pStyle w:val="ListParagraph"/>
        <w:rPr>
          <w:ins w:id="4949" w:author="Boni" w:date="2014-09-07T21:27:00Z"/>
          <w:del w:id="4950" w:author="Andrija Ilic" w:date="2015-09-06T19:30:00Z"/>
          <w:rFonts w:cs="Times New Roman"/>
          <w:szCs w:val="24"/>
          <w:rPrChange w:id="4951" w:author="Andrija Ilic" w:date="2015-09-07T19:37:00Z">
            <w:rPr>
              <w:ins w:id="4952" w:author="Boni" w:date="2014-09-07T21:27:00Z"/>
              <w:del w:id="4953" w:author="Andrija Ilic" w:date="2015-09-06T19:30:00Z"/>
            </w:rPr>
          </w:rPrChange>
        </w:rPr>
        <w:pPrChange w:id="4954" w:author="Boni" w:date="2014-09-07T21:27:00Z">
          <w:pPr>
            <w:pStyle w:val="ListParagraph"/>
            <w:numPr>
              <w:numId w:val="32"/>
            </w:numPr>
            <w:ind w:left="786" w:hanging="360"/>
          </w:pPr>
        </w:pPrChange>
      </w:pPr>
    </w:p>
    <w:p w14:paraId="23154F55" w14:textId="60B6BCA2" w:rsidR="00252993" w:rsidRPr="009851B8" w:rsidDel="006207E5" w:rsidRDefault="00252993">
      <w:pPr>
        <w:pStyle w:val="ListParagraph"/>
        <w:rPr>
          <w:ins w:id="4955" w:author="Boni" w:date="2014-09-07T21:28:00Z"/>
          <w:del w:id="4956" w:author="Andrija Ilic" w:date="2015-09-06T19:30:00Z"/>
          <w:rFonts w:cs="Times New Roman"/>
          <w:szCs w:val="24"/>
          <w:rPrChange w:id="4957" w:author="Andrija Ilic" w:date="2015-09-07T19:37:00Z">
            <w:rPr>
              <w:ins w:id="4958" w:author="Boni" w:date="2014-09-07T21:28:00Z"/>
              <w:del w:id="4959" w:author="Andrija Ilic" w:date="2015-09-06T19:30:00Z"/>
            </w:rPr>
          </w:rPrChange>
        </w:rPr>
        <w:pPrChange w:id="4960" w:author="Boni" w:date="2014-09-07T21:27:00Z">
          <w:pPr>
            <w:pStyle w:val="ListParagraph"/>
            <w:numPr>
              <w:numId w:val="32"/>
            </w:numPr>
            <w:ind w:left="786" w:hanging="360"/>
          </w:pPr>
        </w:pPrChange>
      </w:pPr>
      <w:ins w:id="4961" w:author="Boni" w:date="2014-09-07T21:27:00Z">
        <w:del w:id="4962" w:author="Andrija Ilic" w:date="2015-09-06T19:30:00Z">
          <w:r w:rsidRPr="009851B8" w:rsidDel="006207E5">
            <w:rPr>
              <w:rFonts w:cs="Times New Roman"/>
              <w:noProof/>
              <w:szCs w:val="24"/>
              <w:rPrChange w:id="4963" w:author="Andrija Ilic" w:date="2015-09-07T19:37:00Z">
                <w:rPr>
                  <w:noProof/>
                  <w:color w:val="0000FF" w:themeColor="hyperlink"/>
                  <w:u w:val="single"/>
                </w:rPr>
              </w:rPrChange>
            </w:rPr>
            <w:drawing>
              <wp:inline distT="0" distB="0" distL="0" distR="0" wp14:anchorId="39AA08EC" wp14:editId="4B2505F3">
                <wp:extent cx="2831726" cy="1722980"/>
                <wp:effectExtent l="19050" t="0" r="6724" b="0"/>
                <wp:docPr id="66" name="Picture 65" descr="Brisanje korisnik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uspesno.jpg"/>
                        <pic:cNvPicPr/>
                      </pic:nvPicPr>
                      <pic:blipFill>
                        <a:blip r:embed="rId83" cstate="print"/>
                        <a:stretch>
                          <a:fillRect/>
                        </a:stretch>
                      </pic:blipFill>
                      <pic:spPr>
                        <a:xfrm>
                          <a:off x="0" y="0"/>
                          <a:ext cx="2833812" cy="1724249"/>
                        </a:xfrm>
                        <a:prstGeom prst="rect">
                          <a:avLst/>
                        </a:prstGeom>
                      </pic:spPr>
                    </pic:pic>
                  </a:graphicData>
                </a:graphic>
              </wp:inline>
            </w:drawing>
          </w:r>
        </w:del>
      </w:ins>
    </w:p>
    <w:p w14:paraId="03912B3A" w14:textId="2B5E790A" w:rsidR="00675F2A" w:rsidRPr="009851B8" w:rsidDel="006207E5" w:rsidRDefault="00675F2A" w:rsidP="00675F2A">
      <w:pPr>
        <w:rPr>
          <w:ins w:id="4964" w:author="Boni" w:date="2014-09-07T21:28:00Z"/>
          <w:del w:id="4965" w:author="Andrija Ilic" w:date="2015-09-06T19:30:00Z"/>
          <w:rFonts w:cs="Times New Roman"/>
          <w:szCs w:val="24"/>
          <w:rPrChange w:id="4966" w:author="Andrija Ilic" w:date="2015-09-07T19:37:00Z">
            <w:rPr>
              <w:ins w:id="4967" w:author="Boni" w:date="2014-09-07T21:28:00Z"/>
              <w:del w:id="4968" w:author="Andrija Ilic" w:date="2015-09-06T19:30:00Z"/>
            </w:rPr>
          </w:rPrChange>
        </w:rPr>
      </w:pPr>
      <w:ins w:id="4969" w:author="Boni" w:date="2014-09-07T21:28:00Z">
        <w:del w:id="4970" w:author="Andrija Ilic" w:date="2015-09-06T19:30:00Z">
          <w:r w:rsidRPr="009851B8" w:rsidDel="006207E5">
            <w:rPr>
              <w:rFonts w:cs="Times New Roman"/>
              <w:szCs w:val="24"/>
              <w:rPrChange w:id="4971" w:author="Andrija Ilic" w:date="2015-09-07T19:37:00Z">
                <w:rPr/>
              </w:rPrChange>
            </w:rPr>
            <w:delText>Дијаграм 1</w:delText>
          </w:r>
        </w:del>
      </w:ins>
      <w:ins w:id="4972" w:author="Boni" w:date="2014-09-07T22:07:00Z">
        <w:del w:id="4973" w:author="Andrija Ilic" w:date="2015-09-06T19:30:00Z">
          <w:r w:rsidR="00003635" w:rsidRPr="009851B8" w:rsidDel="006207E5">
            <w:rPr>
              <w:rFonts w:cs="Times New Roman"/>
              <w:szCs w:val="24"/>
              <w:rPrChange w:id="4974" w:author="Andrija Ilic" w:date="2015-09-07T19:37:00Z">
                <w:rPr/>
              </w:rPrChange>
            </w:rPr>
            <w:delText>5</w:delText>
          </w:r>
        </w:del>
      </w:ins>
      <w:ins w:id="4975" w:author="Boni" w:date="2014-09-07T21:28:00Z">
        <w:del w:id="4976" w:author="Andrija Ilic" w:date="2015-09-06T19:30:00Z">
          <w:r w:rsidRPr="009851B8" w:rsidDel="006207E5">
            <w:rPr>
              <w:rFonts w:cs="Times New Roman"/>
              <w:szCs w:val="24"/>
              <w:rPrChange w:id="4977" w:author="Andrija Ilic" w:date="2015-09-07T19:37:00Z">
                <w:rPr/>
              </w:rPrChange>
            </w:rPr>
            <w:delText>. Случај коришћења:</w:delText>
          </w:r>
          <w:r w:rsidR="005F3F8E" w:rsidRPr="009851B8" w:rsidDel="006207E5">
            <w:rPr>
              <w:rFonts w:cs="Times New Roman"/>
              <w:szCs w:val="24"/>
              <w:rPrChange w:id="4978" w:author="Andrija Ilic" w:date="2015-09-07T19:37:00Z">
                <w:rPr>
                  <w:b/>
                  <w:color w:val="0000FF" w:themeColor="hyperlink"/>
                  <w:u w:val="single"/>
                </w:rPr>
              </w:rPrChange>
            </w:rPr>
            <w:delText xml:space="preserve"> Брисање корисника</w:delText>
          </w:r>
        </w:del>
      </w:ins>
    </w:p>
    <w:p w14:paraId="7333FE26" w14:textId="62564554" w:rsidR="00252993" w:rsidRPr="009851B8" w:rsidDel="006207E5" w:rsidRDefault="00252993">
      <w:pPr>
        <w:pStyle w:val="ListParagraph"/>
        <w:rPr>
          <w:ins w:id="4979" w:author="Boni" w:date="2014-09-07T21:15:00Z"/>
          <w:del w:id="4980" w:author="Andrija Ilic" w:date="2015-09-06T19:30:00Z"/>
          <w:rFonts w:cs="Times New Roman"/>
          <w:szCs w:val="24"/>
          <w:rPrChange w:id="4981" w:author="Andrija Ilic" w:date="2015-09-07T19:37:00Z">
            <w:rPr>
              <w:ins w:id="4982" w:author="Boni" w:date="2014-09-07T21:15:00Z"/>
              <w:del w:id="4983" w:author="Andrija Ilic" w:date="2015-09-06T19:30:00Z"/>
            </w:rPr>
          </w:rPrChange>
        </w:rPr>
        <w:pPrChange w:id="4984" w:author="Boni" w:date="2014-09-07T21:27:00Z">
          <w:pPr>
            <w:pStyle w:val="ListParagraph"/>
            <w:numPr>
              <w:numId w:val="32"/>
            </w:numPr>
            <w:ind w:left="786" w:hanging="360"/>
          </w:pPr>
        </w:pPrChange>
      </w:pPr>
    </w:p>
    <w:p w14:paraId="2CA9ECD8" w14:textId="22AE9969" w:rsidR="002441C7" w:rsidRPr="009851B8" w:rsidDel="006207E5" w:rsidRDefault="002441C7" w:rsidP="002441C7">
      <w:pPr>
        <w:rPr>
          <w:ins w:id="4985" w:author="Boni" w:date="2014-09-07T21:15:00Z"/>
          <w:del w:id="4986" w:author="Andrija Ilic" w:date="2015-09-06T19:30:00Z"/>
          <w:rFonts w:cs="Times New Roman"/>
          <w:szCs w:val="24"/>
          <w:rPrChange w:id="4987" w:author="Andrija Ilic" w:date="2015-09-07T19:37:00Z">
            <w:rPr>
              <w:ins w:id="4988" w:author="Boni" w:date="2014-09-07T21:15:00Z"/>
              <w:del w:id="4989" w:author="Andrija Ilic" w:date="2015-09-06T19:30:00Z"/>
              <w:b/>
            </w:rPr>
          </w:rPrChange>
        </w:rPr>
      </w:pPr>
      <w:ins w:id="4990" w:author="Boni" w:date="2014-09-07T21:15:00Z">
        <w:del w:id="4991" w:author="Andrija Ilic" w:date="2015-09-06T19:30:00Z">
          <w:r w:rsidRPr="009851B8" w:rsidDel="006207E5">
            <w:rPr>
              <w:rFonts w:cs="Times New Roman"/>
              <w:szCs w:val="24"/>
              <w:rPrChange w:id="4992" w:author="Andrija Ilic" w:date="2015-09-07T19:37:00Z">
                <w:rPr>
                  <w:b/>
                </w:rPr>
              </w:rPrChange>
            </w:rPr>
            <w:delText>Алтернативни сценарио:</w:delText>
          </w:r>
        </w:del>
      </w:ins>
    </w:p>
    <w:p w14:paraId="0DEFE9D2" w14:textId="57659483" w:rsidR="002441C7" w:rsidRPr="009851B8" w:rsidDel="006207E5" w:rsidRDefault="002441C7" w:rsidP="002441C7">
      <w:pPr>
        <w:rPr>
          <w:ins w:id="4993" w:author="Boni" w:date="2014-09-07T21:27:00Z"/>
          <w:del w:id="4994" w:author="Andrija Ilic" w:date="2015-09-06T19:30:00Z"/>
          <w:rFonts w:cs="Times New Roman"/>
          <w:szCs w:val="24"/>
          <w:rPrChange w:id="4995" w:author="Andrija Ilic" w:date="2015-09-07T19:37:00Z">
            <w:rPr>
              <w:ins w:id="4996" w:author="Boni" w:date="2014-09-07T21:27:00Z"/>
              <w:del w:id="4997" w:author="Andrija Ilic" w:date="2015-09-06T19:30:00Z"/>
            </w:rPr>
          </w:rPrChange>
        </w:rPr>
      </w:pPr>
      <w:ins w:id="4998" w:author="Boni" w:date="2014-09-07T21:15:00Z">
        <w:del w:id="4999" w:author="Andrija Ilic" w:date="2015-09-06T19:30:00Z">
          <w:r w:rsidRPr="009851B8" w:rsidDel="006207E5">
            <w:rPr>
              <w:rFonts w:cs="Times New Roman"/>
              <w:szCs w:val="24"/>
              <w:rPrChange w:id="5000" w:author="Andrija Ilic" w:date="2015-09-07T19:37:00Z">
                <w:rPr>
                  <w:b/>
                </w:rPr>
              </w:rPrChange>
            </w:rPr>
            <w:tab/>
          </w:r>
          <w:r w:rsidRPr="009851B8" w:rsidDel="006207E5">
            <w:rPr>
              <w:rFonts w:cs="Times New Roman"/>
              <w:szCs w:val="24"/>
              <w:rPrChange w:id="5001" w:author="Andrija Ilic" w:date="2015-09-07T19:37:00Z">
                <w:rPr/>
              </w:rPrChange>
            </w:rPr>
            <w:delText>4.1У случају да систем не може да обрише корисника приказује се грешка.(ИА) Прекида се извршење сценарија.</w:delText>
          </w:r>
        </w:del>
      </w:ins>
    </w:p>
    <w:p w14:paraId="47E9DE7A" w14:textId="5389F59A" w:rsidR="00675F2A" w:rsidRPr="009851B8" w:rsidDel="006207E5" w:rsidRDefault="00252993" w:rsidP="002441C7">
      <w:pPr>
        <w:rPr>
          <w:ins w:id="5002" w:author="Boni" w:date="2014-09-07T21:28:00Z"/>
          <w:del w:id="5003" w:author="Andrija Ilic" w:date="2015-09-06T19:30:00Z"/>
          <w:rFonts w:cs="Times New Roman"/>
          <w:szCs w:val="24"/>
          <w:rPrChange w:id="5004" w:author="Andrija Ilic" w:date="2015-09-07T19:37:00Z">
            <w:rPr>
              <w:ins w:id="5005" w:author="Boni" w:date="2014-09-07T21:28:00Z"/>
              <w:del w:id="5006" w:author="Andrija Ilic" w:date="2015-09-06T19:30:00Z"/>
            </w:rPr>
          </w:rPrChange>
        </w:rPr>
      </w:pPr>
      <w:ins w:id="5007" w:author="Boni" w:date="2014-09-07T21:27:00Z">
        <w:del w:id="5008" w:author="Andrija Ilic" w:date="2015-09-06T19:30:00Z">
          <w:r w:rsidRPr="009851B8" w:rsidDel="006207E5">
            <w:rPr>
              <w:rFonts w:cs="Times New Roman"/>
              <w:noProof/>
              <w:szCs w:val="24"/>
              <w:rPrChange w:id="5009" w:author="Andrija Ilic" w:date="2015-09-07T19:37:00Z">
                <w:rPr>
                  <w:noProof/>
                  <w:color w:val="0000FF" w:themeColor="hyperlink"/>
                  <w:u w:val="single"/>
                </w:rPr>
              </w:rPrChange>
            </w:rPr>
            <w:drawing>
              <wp:inline distT="0" distB="0" distL="0" distR="0" wp14:anchorId="6662084D" wp14:editId="59E567AF">
                <wp:extent cx="2608889" cy="1587394"/>
                <wp:effectExtent l="19050" t="0" r="961" b="0"/>
                <wp:docPr id="67" name="Picture 66" descr="Brisanje korisnik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ka- neuspesno.jpg"/>
                        <pic:cNvPicPr/>
                      </pic:nvPicPr>
                      <pic:blipFill>
                        <a:blip r:embed="rId84" cstate="print"/>
                        <a:stretch>
                          <a:fillRect/>
                        </a:stretch>
                      </pic:blipFill>
                      <pic:spPr>
                        <a:xfrm>
                          <a:off x="0" y="0"/>
                          <a:ext cx="2610811" cy="1588563"/>
                        </a:xfrm>
                        <a:prstGeom prst="rect">
                          <a:avLst/>
                        </a:prstGeom>
                      </pic:spPr>
                    </pic:pic>
                  </a:graphicData>
                </a:graphic>
              </wp:inline>
            </w:drawing>
          </w:r>
        </w:del>
      </w:ins>
    </w:p>
    <w:p w14:paraId="7208C935" w14:textId="7652C791" w:rsidR="00675F2A" w:rsidRPr="009851B8" w:rsidDel="006207E5" w:rsidRDefault="00675F2A" w:rsidP="00675F2A">
      <w:pPr>
        <w:rPr>
          <w:ins w:id="5010" w:author="Boni" w:date="2014-09-07T21:28:00Z"/>
          <w:del w:id="5011" w:author="Andrija Ilic" w:date="2015-09-06T19:30:00Z"/>
          <w:rFonts w:cs="Times New Roman"/>
          <w:szCs w:val="24"/>
          <w:rPrChange w:id="5012" w:author="Andrija Ilic" w:date="2015-09-07T19:37:00Z">
            <w:rPr>
              <w:ins w:id="5013" w:author="Boni" w:date="2014-09-07T21:28:00Z"/>
              <w:del w:id="5014" w:author="Andrija Ilic" w:date="2015-09-06T19:30:00Z"/>
            </w:rPr>
          </w:rPrChange>
        </w:rPr>
      </w:pPr>
      <w:ins w:id="5015" w:author="Boni" w:date="2014-09-07T21:28:00Z">
        <w:del w:id="5016" w:author="Andrija Ilic" w:date="2015-09-06T19:30:00Z">
          <w:r w:rsidRPr="009851B8" w:rsidDel="006207E5">
            <w:rPr>
              <w:rFonts w:cs="Times New Roman"/>
              <w:szCs w:val="24"/>
              <w:rPrChange w:id="5017" w:author="Andrija Ilic" w:date="2015-09-07T19:37:00Z">
                <w:rPr/>
              </w:rPrChange>
            </w:rPr>
            <w:delText>Дијаграм 1</w:delText>
          </w:r>
        </w:del>
      </w:ins>
      <w:ins w:id="5018" w:author="Boni" w:date="2014-09-07T22:07:00Z">
        <w:del w:id="5019" w:author="Andrija Ilic" w:date="2015-09-06T19:30:00Z">
          <w:r w:rsidR="00003635" w:rsidRPr="009851B8" w:rsidDel="006207E5">
            <w:rPr>
              <w:rFonts w:cs="Times New Roman"/>
              <w:szCs w:val="24"/>
              <w:rPrChange w:id="5020" w:author="Andrija Ilic" w:date="2015-09-07T19:37:00Z">
                <w:rPr/>
              </w:rPrChange>
            </w:rPr>
            <w:delText>6</w:delText>
          </w:r>
        </w:del>
      </w:ins>
      <w:ins w:id="5021" w:author="Boni" w:date="2014-09-07T21:28:00Z">
        <w:del w:id="5022" w:author="Andrija Ilic" w:date="2015-09-06T19:30:00Z">
          <w:r w:rsidRPr="009851B8" w:rsidDel="006207E5">
            <w:rPr>
              <w:rFonts w:cs="Times New Roman"/>
              <w:szCs w:val="24"/>
              <w:rPrChange w:id="5023" w:author="Andrija Ilic" w:date="2015-09-07T19:37:00Z">
                <w:rPr/>
              </w:rPrChange>
            </w:rPr>
            <w:delText>. Случај коришћења: Брисање корисника – алтернативни сценарио</w:delText>
          </w:r>
        </w:del>
      </w:ins>
    </w:p>
    <w:p w14:paraId="561BDCC1" w14:textId="60BEF5EB" w:rsidR="00675F2A" w:rsidRPr="009851B8" w:rsidDel="006207E5" w:rsidRDefault="00675F2A" w:rsidP="002441C7">
      <w:pPr>
        <w:rPr>
          <w:ins w:id="5024" w:author="Boni" w:date="2014-09-07T21:15:00Z"/>
          <w:del w:id="5025" w:author="Andrija Ilic" w:date="2015-09-06T19:30:00Z"/>
          <w:rFonts w:cs="Times New Roman"/>
          <w:szCs w:val="24"/>
          <w:rPrChange w:id="5026" w:author="Andrija Ilic" w:date="2015-09-07T19:37:00Z">
            <w:rPr>
              <w:ins w:id="5027" w:author="Boni" w:date="2014-09-07T21:15:00Z"/>
              <w:del w:id="5028" w:author="Andrija Ilic" w:date="2015-09-06T19:30:00Z"/>
            </w:rPr>
          </w:rPrChange>
        </w:rPr>
      </w:pPr>
    </w:p>
    <w:p w14:paraId="05F0C48A" w14:textId="18ED2180" w:rsidR="00252993" w:rsidRPr="009851B8" w:rsidDel="006207E5" w:rsidRDefault="00252993">
      <w:pPr>
        <w:rPr>
          <w:ins w:id="5029" w:author="Boni" w:date="2014-09-07T21:13:00Z"/>
          <w:del w:id="5030" w:author="Andrija Ilic" w:date="2015-09-06T19:30:00Z"/>
          <w:rFonts w:cs="Times New Roman"/>
          <w:szCs w:val="24"/>
          <w:rPrChange w:id="5031" w:author="Andrija Ilic" w:date="2015-09-07T19:37:00Z">
            <w:rPr>
              <w:ins w:id="5032" w:author="Boni" w:date="2014-09-07T21:13:00Z"/>
              <w:del w:id="5033" w:author="Andrija Ilic" w:date="2015-09-06T19:30:00Z"/>
              <w:b/>
            </w:rPr>
          </w:rPrChange>
        </w:rPr>
        <w:pPrChange w:id="5034" w:author="Boni" w:date="2014-09-07T21:13:00Z">
          <w:pPr>
            <w:jc w:val="center"/>
          </w:pPr>
        </w:pPrChange>
      </w:pPr>
    </w:p>
    <w:p w14:paraId="00B08F3E" w14:textId="161F8610" w:rsidR="00252993" w:rsidRPr="009851B8" w:rsidDel="006207E5" w:rsidRDefault="00C07A10">
      <w:pPr>
        <w:rPr>
          <w:ins w:id="5035" w:author="Boni" w:date="2014-09-07T21:16:00Z"/>
          <w:del w:id="5036" w:author="Andrija Ilic" w:date="2015-09-06T19:30:00Z"/>
          <w:rFonts w:cs="Times New Roman"/>
          <w:szCs w:val="24"/>
          <w:rPrChange w:id="5037" w:author="Andrija Ilic" w:date="2015-09-07T19:37:00Z">
            <w:rPr>
              <w:ins w:id="5038" w:author="Boni" w:date="2014-09-07T21:16:00Z"/>
              <w:del w:id="5039" w:author="Andrija Ilic" w:date="2015-09-06T19:30:00Z"/>
              <w:b/>
            </w:rPr>
          </w:rPrChange>
        </w:rPr>
        <w:pPrChange w:id="5040" w:author="Boni" w:date="2014-09-07T21:13:00Z">
          <w:pPr>
            <w:jc w:val="center"/>
          </w:pPr>
        </w:pPrChange>
      </w:pPr>
      <w:ins w:id="5041" w:author="Boni" w:date="2014-09-07T21:13:00Z">
        <w:del w:id="5042" w:author="Andrija Ilic" w:date="2015-09-06T19:30:00Z">
          <w:r w:rsidRPr="009851B8" w:rsidDel="006207E5">
            <w:rPr>
              <w:rFonts w:cs="Times New Roman"/>
              <w:szCs w:val="24"/>
              <w:rPrChange w:id="5043" w:author="Andrija Ilic" w:date="2015-09-07T19:37:00Z">
                <w:rPr>
                  <w:b/>
                </w:rPr>
              </w:rPrChange>
            </w:rPr>
            <w:delText>ДС8: Дијаграм секвенци за случај коришћења</w:delText>
          </w:r>
        </w:del>
      </w:ins>
      <w:ins w:id="5044" w:author="Boni" w:date="2014-09-07T21:19:00Z">
        <w:del w:id="5045" w:author="Andrija Ilic" w:date="2015-09-06T19:30:00Z">
          <w:r w:rsidR="006D4D7C" w:rsidRPr="009851B8" w:rsidDel="006207E5">
            <w:rPr>
              <w:rFonts w:cs="Times New Roman"/>
              <w:szCs w:val="24"/>
              <w:rPrChange w:id="5046" w:author="Andrija Ilic" w:date="2015-09-07T19:37:00Z">
                <w:rPr>
                  <w:b/>
                </w:rPr>
              </w:rPrChange>
            </w:rPr>
            <w:delText>: Брисање рачуна</w:delText>
          </w:r>
        </w:del>
      </w:ins>
    </w:p>
    <w:p w14:paraId="1073FE57" w14:textId="5266C9E9" w:rsidR="002441C7" w:rsidRPr="009851B8" w:rsidDel="006207E5" w:rsidRDefault="002441C7" w:rsidP="002441C7">
      <w:pPr>
        <w:rPr>
          <w:ins w:id="5047" w:author="Boni" w:date="2014-09-07T21:16:00Z"/>
          <w:del w:id="5048" w:author="Andrija Ilic" w:date="2015-09-06T19:30:00Z"/>
          <w:rFonts w:cs="Times New Roman"/>
          <w:szCs w:val="24"/>
          <w:rPrChange w:id="5049" w:author="Andrija Ilic" w:date="2015-09-07T19:37:00Z">
            <w:rPr>
              <w:ins w:id="5050" w:author="Boni" w:date="2014-09-07T21:16:00Z"/>
              <w:del w:id="5051" w:author="Andrija Ilic" w:date="2015-09-06T19:30:00Z"/>
              <w:b/>
            </w:rPr>
          </w:rPrChange>
        </w:rPr>
      </w:pPr>
      <w:ins w:id="5052" w:author="Boni" w:date="2014-09-07T21:16:00Z">
        <w:del w:id="5053" w:author="Andrija Ilic" w:date="2015-09-06T19:30:00Z">
          <w:r w:rsidRPr="009851B8" w:rsidDel="006207E5">
            <w:rPr>
              <w:rFonts w:cs="Times New Roman"/>
              <w:szCs w:val="24"/>
              <w:rPrChange w:id="5054" w:author="Andrija Ilic" w:date="2015-09-07T19:37:00Z">
                <w:rPr>
                  <w:b/>
                </w:rPr>
              </w:rPrChange>
            </w:rPr>
            <w:delText>Основни сценарио СК</w:delText>
          </w:r>
        </w:del>
      </w:ins>
    </w:p>
    <w:p w14:paraId="4CF107A7" w14:textId="26A93A07" w:rsidR="002441C7" w:rsidRPr="009851B8" w:rsidDel="006207E5" w:rsidRDefault="002441C7" w:rsidP="002441C7">
      <w:pPr>
        <w:pStyle w:val="ListParagraph"/>
        <w:numPr>
          <w:ilvl w:val="0"/>
          <w:numId w:val="33"/>
        </w:numPr>
        <w:ind w:left="720"/>
        <w:rPr>
          <w:ins w:id="5055" w:author="Boni" w:date="2014-09-07T21:16:00Z"/>
          <w:del w:id="5056" w:author="Andrija Ilic" w:date="2015-09-06T19:30:00Z"/>
          <w:rFonts w:cs="Times New Roman"/>
          <w:szCs w:val="24"/>
          <w:rPrChange w:id="5057" w:author="Andrija Ilic" w:date="2015-09-07T19:37:00Z">
            <w:rPr>
              <w:ins w:id="5058" w:author="Boni" w:date="2014-09-07T21:16:00Z"/>
              <w:del w:id="5059" w:author="Andrija Ilic" w:date="2015-09-06T19:30:00Z"/>
            </w:rPr>
          </w:rPrChange>
        </w:rPr>
      </w:pPr>
      <w:ins w:id="5060" w:author="Boni" w:date="2014-09-07T21:16:00Z">
        <w:del w:id="5061" w:author="Andrija Ilic" w:date="2015-09-06T19:30:00Z">
          <w:r w:rsidRPr="009851B8" w:rsidDel="006207E5">
            <w:rPr>
              <w:rFonts w:cs="Times New Roman"/>
              <w:szCs w:val="24"/>
              <w:rPrChange w:id="5062" w:author="Andrija Ilic" w:date="2015-09-07T19:37:00Z">
                <w:rPr/>
              </w:rPrChange>
            </w:rPr>
            <w:delText xml:space="preserve">Систем </w:delText>
          </w:r>
          <w:r w:rsidRPr="009851B8" w:rsidDel="006207E5">
            <w:rPr>
              <w:rFonts w:cs="Times New Roman"/>
              <w:szCs w:val="24"/>
              <w:u w:val="single"/>
              <w:rPrChange w:id="5063" w:author="Andrija Ilic" w:date="2015-09-07T19:37:00Z">
                <w:rPr>
                  <w:u w:val="single"/>
                </w:rPr>
              </w:rPrChange>
            </w:rPr>
            <w:delText>брише</w:delText>
          </w:r>
          <w:r w:rsidRPr="009851B8" w:rsidDel="006207E5">
            <w:rPr>
              <w:rFonts w:cs="Times New Roman"/>
              <w:szCs w:val="24"/>
              <w:rPrChange w:id="5064" w:author="Andrija Ilic" w:date="2015-09-07T19:37:00Z">
                <w:rPr/>
              </w:rPrChange>
            </w:rPr>
            <w:delText xml:space="preserve"> селектовани рачун(СО)</w:delText>
          </w:r>
        </w:del>
      </w:ins>
    </w:p>
    <w:p w14:paraId="55BF71EA" w14:textId="12DA954C" w:rsidR="002441C7" w:rsidRPr="009851B8" w:rsidDel="006207E5" w:rsidRDefault="002441C7" w:rsidP="002441C7">
      <w:pPr>
        <w:pStyle w:val="ListParagraph"/>
        <w:numPr>
          <w:ilvl w:val="0"/>
          <w:numId w:val="33"/>
        </w:numPr>
        <w:ind w:left="720"/>
        <w:rPr>
          <w:ins w:id="5065" w:author="Boni" w:date="2014-09-07T21:29:00Z"/>
          <w:del w:id="5066" w:author="Andrija Ilic" w:date="2015-09-06T19:30:00Z"/>
          <w:rFonts w:cs="Times New Roman"/>
          <w:szCs w:val="24"/>
          <w:rPrChange w:id="5067" w:author="Andrija Ilic" w:date="2015-09-07T19:37:00Z">
            <w:rPr>
              <w:ins w:id="5068" w:author="Boni" w:date="2014-09-07T21:29:00Z"/>
              <w:del w:id="5069" w:author="Andrija Ilic" w:date="2015-09-06T19:30:00Z"/>
            </w:rPr>
          </w:rPrChange>
        </w:rPr>
      </w:pPr>
      <w:ins w:id="5070" w:author="Boni" w:date="2014-09-07T21:16:00Z">
        <w:del w:id="5071" w:author="Andrija Ilic" w:date="2015-09-06T19:30:00Z">
          <w:r w:rsidRPr="009851B8" w:rsidDel="006207E5">
            <w:rPr>
              <w:rFonts w:cs="Times New Roman"/>
              <w:szCs w:val="24"/>
              <w:rPrChange w:id="5072" w:author="Andrija Ilic" w:date="2015-09-07T19:37:00Z">
                <w:rPr/>
              </w:rPrChange>
            </w:rPr>
            <w:delText xml:space="preserve">Систем </w:delText>
          </w:r>
          <w:r w:rsidRPr="009851B8" w:rsidDel="006207E5">
            <w:rPr>
              <w:rFonts w:cs="Times New Roman"/>
              <w:szCs w:val="24"/>
              <w:u w:val="single"/>
              <w:rPrChange w:id="5073" w:author="Andrija Ilic" w:date="2015-09-07T19:37:00Z">
                <w:rPr>
                  <w:u w:val="single"/>
                </w:rPr>
              </w:rPrChange>
            </w:rPr>
            <w:delText>приказује</w:delText>
          </w:r>
          <w:r w:rsidRPr="009851B8" w:rsidDel="006207E5">
            <w:rPr>
              <w:rFonts w:cs="Times New Roman"/>
              <w:szCs w:val="24"/>
              <w:rPrChange w:id="5074" w:author="Andrija Ilic" w:date="2015-09-07T19:37:00Z">
                <w:rPr/>
              </w:rPrChange>
            </w:rPr>
            <w:delText xml:space="preserve"> поруку о успешном брисању.(ИА) </w:delText>
          </w:r>
        </w:del>
      </w:ins>
    </w:p>
    <w:p w14:paraId="2C81F0E1" w14:textId="5EB7F737" w:rsidR="00252993" w:rsidRPr="009851B8" w:rsidDel="006207E5" w:rsidRDefault="00252993">
      <w:pPr>
        <w:pStyle w:val="ListParagraph"/>
        <w:rPr>
          <w:ins w:id="5075" w:author="Boni" w:date="2014-09-07T21:30:00Z"/>
          <w:del w:id="5076" w:author="Andrija Ilic" w:date="2015-09-06T19:30:00Z"/>
          <w:rFonts w:cs="Times New Roman"/>
          <w:szCs w:val="24"/>
          <w:rPrChange w:id="5077" w:author="Andrija Ilic" w:date="2015-09-07T19:37:00Z">
            <w:rPr>
              <w:ins w:id="5078" w:author="Boni" w:date="2014-09-07T21:30:00Z"/>
              <w:del w:id="5079" w:author="Andrija Ilic" w:date="2015-09-06T19:30:00Z"/>
            </w:rPr>
          </w:rPrChange>
        </w:rPr>
        <w:pPrChange w:id="5080" w:author="Boni" w:date="2014-09-07T21:29:00Z">
          <w:pPr>
            <w:pStyle w:val="ListParagraph"/>
            <w:numPr>
              <w:numId w:val="33"/>
            </w:numPr>
            <w:ind w:left="786" w:hanging="360"/>
          </w:pPr>
        </w:pPrChange>
      </w:pPr>
      <w:ins w:id="5081" w:author="Boni" w:date="2014-09-07T21:29:00Z">
        <w:del w:id="5082" w:author="Andrija Ilic" w:date="2015-09-06T19:30:00Z">
          <w:r w:rsidRPr="009851B8" w:rsidDel="006207E5">
            <w:rPr>
              <w:rFonts w:cs="Times New Roman"/>
              <w:noProof/>
              <w:szCs w:val="24"/>
              <w:rPrChange w:id="5083" w:author="Andrija Ilic" w:date="2015-09-07T19:37:00Z">
                <w:rPr>
                  <w:noProof/>
                  <w:color w:val="0000FF" w:themeColor="hyperlink"/>
                  <w:u w:val="single"/>
                </w:rPr>
              </w:rPrChange>
            </w:rPr>
            <w:drawing>
              <wp:inline distT="0" distB="0" distL="0" distR="0" wp14:anchorId="50C78C20" wp14:editId="12578284">
                <wp:extent cx="2701098" cy="1643499"/>
                <wp:effectExtent l="19050" t="0" r="4002" b="0"/>
                <wp:docPr id="68" name="Picture 67" descr="Brisanje racuna- 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jpg"/>
                        <pic:cNvPicPr/>
                      </pic:nvPicPr>
                      <pic:blipFill>
                        <a:blip r:embed="rId85" cstate="print"/>
                        <a:stretch>
                          <a:fillRect/>
                        </a:stretch>
                      </pic:blipFill>
                      <pic:spPr>
                        <a:xfrm>
                          <a:off x="0" y="0"/>
                          <a:ext cx="2703088" cy="1644710"/>
                        </a:xfrm>
                        <a:prstGeom prst="rect">
                          <a:avLst/>
                        </a:prstGeom>
                      </pic:spPr>
                    </pic:pic>
                  </a:graphicData>
                </a:graphic>
              </wp:inline>
            </w:drawing>
          </w:r>
        </w:del>
      </w:ins>
    </w:p>
    <w:p w14:paraId="1002BD89" w14:textId="721D2B7E" w:rsidR="007267C8" w:rsidRPr="009851B8" w:rsidDel="006207E5" w:rsidRDefault="007267C8" w:rsidP="007267C8">
      <w:pPr>
        <w:rPr>
          <w:ins w:id="5084" w:author="Boni" w:date="2014-09-07T21:30:00Z"/>
          <w:del w:id="5085" w:author="Andrija Ilic" w:date="2015-09-06T19:30:00Z"/>
          <w:rFonts w:cs="Times New Roman"/>
          <w:szCs w:val="24"/>
          <w:rPrChange w:id="5086" w:author="Andrija Ilic" w:date="2015-09-07T19:37:00Z">
            <w:rPr>
              <w:ins w:id="5087" w:author="Boni" w:date="2014-09-07T21:30:00Z"/>
              <w:del w:id="5088" w:author="Andrija Ilic" w:date="2015-09-06T19:30:00Z"/>
            </w:rPr>
          </w:rPrChange>
        </w:rPr>
      </w:pPr>
      <w:ins w:id="5089" w:author="Boni" w:date="2014-09-07T21:30:00Z">
        <w:del w:id="5090" w:author="Andrija Ilic" w:date="2015-09-06T19:30:00Z">
          <w:r w:rsidRPr="009851B8" w:rsidDel="006207E5">
            <w:rPr>
              <w:rFonts w:cs="Times New Roman"/>
              <w:szCs w:val="24"/>
              <w:rPrChange w:id="5091" w:author="Andrija Ilic" w:date="2015-09-07T19:37:00Z">
                <w:rPr/>
              </w:rPrChange>
            </w:rPr>
            <w:delText>Дијаграм 1</w:delText>
          </w:r>
        </w:del>
      </w:ins>
      <w:ins w:id="5092" w:author="Boni" w:date="2014-09-07T22:07:00Z">
        <w:del w:id="5093" w:author="Andrija Ilic" w:date="2015-09-06T19:30:00Z">
          <w:r w:rsidR="00003635" w:rsidRPr="009851B8" w:rsidDel="006207E5">
            <w:rPr>
              <w:rFonts w:cs="Times New Roman"/>
              <w:szCs w:val="24"/>
              <w:rPrChange w:id="5094" w:author="Andrija Ilic" w:date="2015-09-07T19:37:00Z">
                <w:rPr/>
              </w:rPrChange>
            </w:rPr>
            <w:delText>7</w:delText>
          </w:r>
        </w:del>
      </w:ins>
      <w:ins w:id="5095" w:author="Boni" w:date="2014-09-07T21:30:00Z">
        <w:del w:id="5096" w:author="Andrija Ilic" w:date="2015-09-06T19:30:00Z">
          <w:r w:rsidRPr="009851B8" w:rsidDel="006207E5">
            <w:rPr>
              <w:rFonts w:cs="Times New Roman"/>
              <w:szCs w:val="24"/>
              <w:rPrChange w:id="5097" w:author="Andrija Ilic" w:date="2015-09-07T19:37:00Z">
                <w:rPr/>
              </w:rPrChange>
            </w:rPr>
            <w:delText xml:space="preserve">. Случај коришћења: Брисање рачуна </w:delText>
          </w:r>
        </w:del>
      </w:ins>
    </w:p>
    <w:p w14:paraId="542DE36C" w14:textId="641A670C" w:rsidR="00252993" w:rsidRPr="009851B8" w:rsidDel="006207E5" w:rsidRDefault="00252993">
      <w:pPr>
        <w:pStyle w:val="ListParagraph"/>
        <w:rPr>
          <w:ins w:id="5098" w:author="Boni" w:date="2014-09-07T21:16:00Z"/>
          <w:del w:id="5099" w:author="Andrija Ilic" w:date="2015-09-06T19:30:00Z"/>
          <w:rFonts w:cs="Times New Roman"/>
          <w:szCs w:val="24"/>
          <w:rPrChange w:id="5100" w:author="Andrija Ilic" w:date="2015-09-07T19:37:00Z">
            <w:rPr>
              <w:ins w:id="5101" w:author="Boni" w:date="2014-09-07T21:16:00Z"/>
              <w:del w:id="5102" w:author="Andrija Ilic" w:date="2015-09-06T19:30:00Z"/>
            </w:rPr>
          </w:rPrChange>
        </w:rPr>
        <w:pPrChange w:id="5103" w:author="Boni" w:date="2014-09-07T21:29:00Z">
          <w:pPr>
            <w:pStyle w:val="ListParagraph"/>
            <w:numPr>
              <w:numId w:val="33"/>
            </w:numPr>
            <w:ind w:left="786" w:hanging="360"/>
          </w:pPr>
        </w:pPrChange>
      </w:pPr>
    </w:p>
    <w:p w14:paraId="7F7A77FA" w14:textId="63F03550" w:rsidR="002441C7" w:rsidRPr="009851B8" w:rsidDel="006207E5" w:rsidRDefault="002441C7" w:rsidP="002441C7">
      <w:pPr>
        <w:rPr>
          <w:ins w:id="5104" w:author="Boni" w:date="2014-09-07T21:16:00Z"/>
          <w:del w:id="5105" w:author="Andrija Ilic" w:date="2015-09-06T19:30:00Z"/>
          <w:rFonts w:cs="Times New Roman"/>
          <w:szCs w:val="24"/>
          <w:rPrChange w:id="5106" w:author="Andrija Ilic" w:date="2015-09-07T19:37:00Z">
            <w:rPr>
              <w:ins w:id="5107" w:author="Boni" w:date="2014-09-07T21:16:00Z"/>
              <w:del w:id="5108" w:author="Andrija Ilic" w:date="2015-09-06T19:30:00Z"/>
              <w:b/>
            </w:rPr>
          </w:rPrChange>
        </w:rPr>
      </w:pPr>
      <w:ins w:id="5109" w:author="Boni" w:date="2014-09-07T21:16:00Z">
        <w:del w:id="5110" w:author="Andrija Ilic" w:date="2015-09-06T19:30:00Z">
          <w:r w:rsidRPr="009851B8" w:rsidDel="006207E5">
            <w:rPr>
              <w:rFonts w:cs="Times New Roman"/>
              <w:szCs w:val="24"/>
              <w:rPrChange w:id="5111" w:author="Andrija Ilic" w:date="2015-09-07T19:37:00Z">
                <w:rPr>
                  <w:b/>
                </w:rPr>
              </w:rPrChange>
            </w:rPr>
            <w:delText>Алтернативни сценарио:</w:delText>
          </w:r>
        </w:del>
      </w:ins>
    </w:p>
    <w:p w14:paraId="1859B88B" w14:textId="1E056B55" w:rsidR="002441C7" w:rsidRPr="009851B8" w:rsidDel="006207E5" w:rsidRDefault="002441C7" w:rsidP="002441C7">
      <w:pPr>
        <w:rPr>
          <w:ins w:id="5112" w:author="Boni" w:date="2014-09-07T21:29:00Z"/>
          <w:del w:id="5113" w:author="Andrija Ilic" w:date="2015-09-06T19:30:00Z"/>
          <w:rFonts w:cs="Times New Roman"/>
          <w:szCs w:val="24"/>
          <w:rPrChange w:id="5114" w:author="Andrija Ilic" w:date="2015-09-07T19:37:00Z">
            <w:rPr>
              <w:ins w:id="5115" w:author="Boni" w:date="2014-09-07T21:29:00Z"/>
              <w:del w:id="5116" w:author="Andrija Ilic" w:date="2015-09-06T19:30:00Z"/>
            </w:rPr>
          </w:rPrChange>
        </w:rPr>
      </w:pPr>
      <w:ins w:id="5117" w:author="Boni" w:date="2014-09-07T21:16:00Z">
        <w:del w:id="5118" w:author="Andrija Ilic" w:date="2015-09-06T19:30:00Z">
          <w:r w:rsidRPr="009851B8" w:rsidDel="006207E5">
            <w:rPr>
              <w:rFonts w:cs="Times New Roman"/>
              <w:szCs w:val="24"/>
              <w:rPrChange w:id="5119" w:author="Andrija Ilic" w:date="2015-09-07T19:37:00Z">
                <w:rPr>
                  <w:b/>
                </w:rPr>
              </w:rPrChange>
            </w:rPr>
            <w:tab/>
          </w:r>
          <w:r w:rsidRPr="009851B8" w:rsidDel="006207E5">
            <w:rPr>
              <w:rFonts w:cs="Times New Roman"/>
              <w:szCs w:val="24"/>
              <w:rPrChange w:id="5120" w:author="Andrija Ilic" w:date="2015-09-07T19:37:00Z">
                <w:rPr/>
              </w:rPrChange>
            </w:rPr>
            <w:delText>4.1У случају да систем не може да обрише рачун приказује се грешка.(ИА) Прекида се извршење сценарија.</w:delText>
          </w:r>
        </w:del>
      </w:ins>
    </w:p>
    <w:p w14:paraId="450976C0" w14:textId="23770DDE" w:rsidR="007267C8" w:rsidRPr="009851B8" w:rsidDel="006207E5" w:rsidRDefault="00252993" w:rsidP="002441C7">
      <w:pPr>
        <w:rPr>
          <w:ins w:id="5121" w:author="Boni" w:date="2014-09-07T21:30:00Z"/>
          <w:del w:id="5122" w:author="Andrija Ilic" w:date="2015-09-06T19:30:00Z"/>
          <w:rFonts w:cs="Times New Roman"/>
          <w:szCs w:val="24"/>
          <w:rPrChange w:id="5123" w:author="Andrija Ilic" w:date="2015-09-07T19:37:00Z">
            <w:rPr>
              <w:ins w:id="5124" w:author="Boni" w:date="2014-09-07T21:30:00Z"/>
              <w:del w:id="5125" w:author="Andrija Ilic" w:date="2015-09-06T19:30:00Z"/>
            </w:rPr>
          </w:rPrChange>
        </w:rPr>
      </w:pPr>
      <w:ins w:id="5126" w:author="Boni" w:date="2014-09-07T21:30:00Z">
        <w:del w:id="5127" w:author="Andrija Ilic" w:date="2015-09-06T19:30:00Z">
          <w:r w:rsidRPr="009851B8" w:rsidDel="006207E5">
            <w:rPr>
              <w:rFonts w:cs="Times New Roman"/>
              <w:noProof/>
              <w:szCs w:val="24"/>
              <w:rPrChange w:id="5128" w:author="Andrija Ilic" w:date="2015-09-07T19:37:00Z">
                <w:rPr>
                  <w:noProof/>
                  <w:color w:val="0000FF" w:themeColor="hyperlink"/>
                  <w:u w:val="single"/>
                </w:rPr>
              </w:rPrChange>
            </w:rPr>
            <w:drawing>
              <wp:inline distT="0" distB="0" distL="0" distR="0" wp14:anchorId="4236C218" wp14:editId="49C0D8C7">
                <wp:extent cx="2555101" cy="1554666"/>
                <wp:effectExtent l="19050" t="0" r="0" b="0"/>
                <wp:docPr id="69" name="Picture 68" descr="Brisanje racuna- neusp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neuspesno.jpg"/>
                        <pic:cNvPicPr/>
                      </pic:nvPicPr>
                      <pic:blipFill>
                        <a:blip r:embed="rId86" cstate="print"/>
                        <a:stretch>
                          <a:fillRect/>
                        </a:stretch>
                      </pic:blipFill>
                      <pic:spPr>
                        <a:xfrm>
                          <a:off x="0" y="0"/>
                          <a:ext cx="2556984" cy="1555812"/>
                        </a:xfrm>
                        <a:prstGeom prst="rect">
                          <a:avLst/>
                        </a:prstGeom>
                      </pic:spPr>
                    </pic:pic>
                  </a:graphicData>
                </a:graphic>
              </wp:inline>
            </w:drawing>
          </w:r>
        </w:del>
      </w:ins>
    </w:p>
    <w:p w14:paraId="171D7DD1" w14:textId="12FC1834" w:rsidR="007267C8" w:rsidRPr="009851B8" w:rsidDel="006207E5" w:rsidRDefault="007267C8" w:rsidP="007267C8">
      <w:pPr>
        <w:rPr>
          <w:ins w:id="5129" w:author="Boni" w:date="2014-09-07T21:30:00Z"/>
          <w:del w:id="5130" w:author="Andrija Ilic" w:date="2015-09-06T19:30:00Z"/>
          <w:rFonts w:cs="Times New Roman"/>
          <w:szCs w:val="24"/>
          <w:rPrChange w:id="5131" w:author="Andrija Ilic" w:date="2015-09-07T19:37:00Z">
            <w:rPr>
              <w:ins w:id="5132" w:author="Boni" w:date="2014-09-07T21:30:00Z"/>
              <w:del w:id="5133" w:author="Andrija Ilic" w:date="2015-09-06T19:30:00Z"/>
            </w:rPr>
          </w:rPrChange>
        </w:rPr>
      </w:pPr>
      <w:ins w:id="5134" w:author="Boni" w:date="2014-09-07T21:30:00Z">
        <w:del w:id="5135" w:author="Andrija Ilic" w:date="2015-09-06T19:30:00Z">
          <w:r w:rsidRPr="009851B8" w:rsidDel="006207E5">
            <w:rPr>
              <w:rFonts w:cs="Times New Roman"/>
              <w:szCs w:val="24"/>
              <w:rPrChange w:id="5136" w:author="Andrija Ilic" w:date="2015-09-07T19:37:00Z">
                <w:rPr/>
              </w:rPrChange>
            </w:rPr>
            <w:delText>Дијаграм 1</w:delText>
          </w:r>
        </w:del>
      </w:ins>
      <w:ins w:id="5137" w:author="Boni" w:date="2014-09-07T22:07:00Z">
        <w:del w:id="5138" w:author="Andrija Ilic" w:date="2015-09-06T19:30:00Z">
          <w:r w:rsidR="00003635" w:rsidRPr="009851B8" w:rsidDel="006207E5">
            <w:rPr>
              <w:rFonts w:cs="Times New Roman"/>
              <w:szCs w:val="24"/>
              <w:rPrChange w:id="5139" w:author="Andrija Ilic" w:date="2015-09-07T19:37:00Z">
                <w:rPr/>
              </w:rPrChange>
            </w:rPr>
            <w:delText>8</w:delText>
          </w:r>
        </w:del>
      </w:ins>
      <w:ins w:id="5140" w:author="Boni" w:date="2014-09-07T21:30:00Z">
        <w:del w:id="5141" w:author="Andrija Ilic" w:date="2015-09-06T19:30:00Z">
          <w:r w:rsidRPr="009851B8" w:rsidDel="006207E5">
            <w:rPr>
              <w:rFonts w:cs="Times New Roman"/>
              <w:szCs w:val="24"/>
              <w:rPrChange w:id="5142" w:author="Andrija Ilic" w:date="2015-09-07T19:37:00Z">
                <w:rPr/>
              </w:rPrChange>
            </w:rPr>
            <w:delText>. Случај коришћења: Брисање рачуна – алтернативни сценарио</w:delText>
          </w:r>
        </w:del>
      </w:ins>
    </w:p>
    <w:p w14:paraId="61707B23" w14:textId="6C393D42" w:rsidR="007267C8" w:rsidRPr="009851B8" w:rsidDel="006207E5" w:rsidRDefault="007267C8" w:rsidP="002441C7">
      <w:pPr>
        <w:rPr>
          <w:ins w:id="5143" w:author="Boni" w:date="2014-09-07T21:16:00Z"/>
          <w:del w:id="5144" w:author="Andrija Ilic" w:date="2015-09-06T19:30:00Z"/>
          <w:rFonts w:cs="Times New Roman"/>
          <w:szCs w:val="24"/>
          <w:rPrChange w:id="5145" w:author="Andrija Ilic" w:date="2015-09-07T19:37:00Z">
            <w:rPr>
              <w:ins w:id="5146" w:author="Boni" w:date="2014-09-07T21:16:00Z"/>
              <w:del w:id="5147" w:author="Andrija Ilic" w:date="2015-09-06T19:30:00Z"/>
            </w:rPr>
          </w:rPrChange>
        </w:rPr>
      </w:pPr>
    </w:p>
    <w:p w14:paraId="3330E11B" w14:textId="6AEFF9EC" w:rsidR="00252993" w:rsidRPr="009851B8" w:rsidDel="006207E5" w:rsidRDefault="00252993">
      <w:pPr>
        <w:rPr>
          <w:ins w:id="5148" w:author="Boni" w:date="2014-09-07T21:13:00Z"/>
          <w:del w:id="5149" w:author="Andrija Ilic" w:date="2015-09-06T19:30:00Z"/>
          <w:rFonts w:cs="Times New Roman"/>
          <w:szCs w:val="24"/>
          <w:rPrChange w:id="5150" w:author="Andrija Ilic" w:date="2015-09-07T19:37:00Z">
            <w:rPr>
              <w:ins w:id="5151" w:author="Boni" w:date="2014-09-07T21:13:00Z"/>
              <w:del w:id="5152" w:author="Andrija Ilic" w:date="2015-09-06T19:30:00Z"/>
              <w:b/>
            </w:rPr>
          </w:rPrChange>
        </w:rPr>
        <w:pPrChange w:id="5153" w:author="Boni" w:date="2014-09-07T21:13:00Z">
          <w:pPr>
            <w:jc w:val="center"/>
          </w:pPr>
        </w:pPrChange>
      </w:pPr>
    </w:p>
    <w:p w14:paraId="75389828" w14:textId="3078273A" w:rsidR="00252993" w:rsidRPr="009851B8" w:rsidDel="006207E5" w:rsidRDefault="00C07A10">
      <w:pPr>
        <w:rPr>
          <w:ins w:id="5154" w:author="Boni" w:date="2014-09-07T21:16:00Z"/>
          <w:del w:id="5155" w:author="Andrija Ilic" w:date="2015-09-06T19:30:00Z"/>
          <w:rFonts w:cs="Times New Roman"/>
          <w:szCs w:val="24"/>
          <w:rPrChange w:id="5156" w:author="Andrija Ilic" w:date="2015-09-07T19:37:00Z">
            <w:rPr>
              <w:ins w:id="5157" w:author="Boni" w:date="2014-09-07T21:16:00Z"/>
              <w:del w:id="5158" w:author="Andrija Ilic" w:date="2015-09-06T19:30:00Z"/>
              <w:b/>
            </w:rPr>
          </w:rPrChange>
        </w:rPr>
        <w:pPrChange w:id="5159" w:author="Boni" w:date="2014-09-07T21:13:00Z">
          <w:pPr>
            <w:jc w:val="center"/>
          </w:pPr>
        </w:pPrChange>
      </w:pPr>
      <w:ins w:id="5160" w:author="Boni" w:date="2014-09-07T21:13:00Z">
        <w:del w:id="5161" w:author="Andrija Ilic" w:date="2015-09-06T19:30:00Z">
          <w:r w:rsidRPr="009851B8" w:rsidDel="006207E5">
            <w:rPr>
              <w:rFonts w:cs="Times New Roman"/>
              <w:szCs w:val="24"/>
              <w:rPrChange w:id="5162" w:author="Andrija Ilic" w:date="2015-09-07T19:37:00Z">
                <w:rPr>
                  <w:b/>
                </w:rPr>
              </w:rPrChange>
            </w:rPr>
            <w:delText>ДС9: Дијаграм секвенци за случај коришћења</w:delText>
          </w:r>
        </w:del>
      </w:ins>
      <w:ins w:id="5163" w:author="Boni" w:date="2014-09-07T21:19:00Z">
        <w:del w:id="5164" w:author="Andrija Ilic" w:date="2015-09-06T19:30:00Z">
          <w:r w:rsidR="006D4D7C" w:rsidRPr="009851B8" w:rsidDel="006207E5">
            <w:rPr>
              <w:rFonts w:cs="Times New Roman"/>
              <w:szCs w:val="24"/>
              <w:rPrChange w:id="5165" w:author="Andrija Ilic" w:date="2015-09-07T19:37:00Z">
                <w:rPr>
                  <w:b/>
                </w:rPr>
              </w:rPrChange>
            </w:rPr>
            <w:delText xml:space="preserve">: </w:delText>
          </w:r>
        </w:del>
      </w:ins>
      <w:ins w:id="5166" w:author="Boni" w:date="2014-09-07T21:20:00Z">
        <w:del w:id="5167" w:author="Andrija Ilic" w:date="2015-09-06T19:30:00Z">
          <w:r w:rsidR="006D4D7C" w:rsidRPr="009851B8" w:rsidDel="006207E5">
            <w:rPr>
              <w:rFonts w:cs="Times New Roman"/>
              <w:szCs w:val="24"/>
              <w:rPrChange w:id="5168" w:author="Andrija Ilic" w:date="2015-09-07T19:37:00Z">
                <w:rPr>
                  <w:b/>
                </w:rPr>
              </w:rPrChange>
            </w:rPr>
            <w:delText>Преглед</w:delText>
          </w:r>
        </w:del>
      </w:ins>
      <w:ins w:id="5169" w:author="Boni" w:date="2014-09-07T21:19:00Z">
        <w:del w:id="5170" w:author="Andrija Ilic" w:date="2015-09-06T19:30:00Z">
          <w:r w:rsidR="006D4D7C" w:rsidRPr="009851B8" w:rsidDel="006207E5">
            <w:rPr>
              <w:rFonts w:cs="Times New Roman"/>
              <w:szCs w:val="24"/>
              <w:rPrChange w:id="5171" w:author="Andrija Ilic" w:date="2015-09-07T19:37:00Z">
                <w:rPr>
                  <w:b/>
                </w:rPr>
              </w:rPrChange>
            </w:rPr>
            <w:delText xml:space="preserve"> корисника</w:delText>
          </w:r>
        </w:del>
      </w:ins>
    </w:p>
    <w:p w14:paraId="17321E16" w14:textId="0C859E29" w:rsidR="006D4D7C" w:rsidRPr="009851B8" w:rsidDel="006207E5" w:rsidRDefault="006D4D7C" w:rsidP="006D4D7C">
      <w:pPr>
        <w:rPr>
          <w:ins w:id="5172" w:author="Boni" w:date="2014-09-07T21:16:00Z"/>
          <w:del w:id="5173" w:author="Andrija Ilic" w:date="2015-09-06T19:30:00Z"/>
          <w:rFonts w:cs="Times New Roman"/>
          <w:szCs w:val="24"/>
          <w:rPrChange w:id="5174" w:author="Andrija Ilic" w:date="2015-09-07T19:37:00Z">
            <w:rPr>
              <w:ins w:id="5175" w:author="Boni" w:date="2014-09-07T21:16:00Z"/>
              <w:del w:id="5176" w:author="Andrija Ilic" w:date="2015-09-06T19:30:00Z"/>
              <w:b/>
            </w:rPr>
          </w:rPrChange>
        </w:rPr>
      </w:pPr>
      <w:ins w:id="5177" w:author="Boni" w:date="2014-09-07T21:16:00Z">
        <w:del w:id="5178" w:author="Andrija Ilic" w:date="2015-09-06T19:30:00Z">
          <w:r w:rsidRPr="009851B8" w:rsidDel="006207E5">
            <w:rPr>
              <w:rFonts w:cs="Times New Roman"/>
              <w:szCs w:val="24"/>
              <w:rPrChange w:id="5179" w:author="Andrija Ilic" w:date="2015-09-07T19:37:00Z">
                <w:rPr>
                  <w:b/>
                </w:rPr>
              </w:rPrChange>
            </w:rPr>
            <w:delText>Основни сценарио СК</w:delText>
          </w:r>
        </w:del>
      </w:ins>
    </w:p>
    <w:p w14:paraId="78B8E6AA" w14:textId="507380E0" w:rsidR="006D4D7C" w:rsidRPr="009851B8" w:rsidDel="006207E5" w:rsidRDefault="006D4D7C" w:rsidP="006D4D7C">
      <w:pPr>
        <w:pStyle w:val="ListParagraph"/>
        <w:numPr>
          <w:ilvl w:val="0"/>
          <w:numId w:val="34"/>
        </w:numPr>
        <w:rPr>
          <w:ins w:id="5180" w:author="Boni" w:date="2014-09-07T21:16:00Z"/>
          <w:del w:id="5181" w:author="Andrija Ilic" w:date="2015-09-06T19:30:00Z"/>
          <w:rFonts w:cs="Times New Roman"/>
          <w:szCs w:val="24"/>
          <w:rPrChange w:id="5182" w:author="Andrija Ilic" w:date="2015-09-07T19:37:00Z">
            <w:rPr>
              <w:ins w:id="5183" w:author="Boni" w:date="2014-09-07T21:16:00Z"/>
              <w:del w:id="5184" w:author="Andrija Ilic" w:date="2015-09-06T19:30:00Z"/>
            </w:rPr>
          </w:rPrChange>
        </w:rPr>
      </w:pPr>
      <w:ins w:id="5185" w:author="Boni" w:date="2014-09-07T21:16:00Z">
        <w:del w:id="5186" w:author="Andrija Ilic" w:date="2015-09-06T19:30:00Z">
          <w:r w:rsidRPr="009851B8" w:rsidDel="006207E5">
            <w:rPr>
              <w:rFonts w:cs="Times New Roman"/>
              <w:szCs w:val="24"/>
              <w:rPrChange w:id="5187" w:author="Andrija Ilic" w:date="2015-09-07T19:37:00Z">
                <w:rPr/>
              </w:rPrChange>
            </w:rPr>
            <w:delText xml:space="preserve">Систем </w:delText>
          </w:r>
          <w:r w:rsidRPr="009851B8" w:rsidDel="006207E5">
            <w:rPr>
              <w:rFonts w:cs="Times New Roman"/>
              <w:szCs w:val="24"/>
              <w:u w:val="single"/>
              <w:rPrChange w:id="5188" w:author="Andrija Ilic" w:date="2015-09-07T19:37:00Z">
                <w:rPr>
                  <w:u w:val="single"/>
                </w:rPr>
              </w:rPrChange>
            </w:rPr>
            <w:delText>врши претрагу</w:delText>
          </w:r>
          <w:r w:rsidRPr="009851B8" w:rsidDel="006207E5">
            <w:rPr>
              <w:rFonts w:cs="Times New Roman"/>
              <w:szCs w:val="24"/>
              <w:rPrChange w:id="5189" w:author="Andrija Ilic" w:date="2015-09-07T19:37:00Z">
                <w:rPr/>
              </w:rPrChange>
            </w:rPr>
            <w:delText xml:space="preserve"> корисника по задатом критеријуму.(СО)</w:delText>
          </w:r>
        </w:del>
      </w:ins>
    </w:p>
    <w:p w14:paraId="6875FC32" w14:textId="7724BFC3" w:rsidR="006D4D7C" w:rsidRPr="009851B8" w:rsidDel="006207E5" w:rsidRDefault="006D4D7C" w:rsidP="006D4D7C">
      <w:pPr>
        <w:pStyle w:val="ListParagraph"/>
        <w:numPr>
          <w:ilvl w:val="0"/>
          <w:numId w:val="34"/>
        </w:numPr>
        <w:rPr>
          <w:ins w:id="5190" w:author="Boni" w:date="2014-09-07T21:35:00Z"/>
          <w:del w:id="5191" w:author="Andrija Ilic" w:date="2015-09-06T19:30:00Z"/>
          <w:rFonts w:cs="Times New Roman"/>
          <w:szCs w:val="24"/>
          <w:rPrChange w:id="5192" w:author="Andrija Ilic" w:date="2015-09-07T19:37:00Z">
            <w:rPr>
              <w:ins w:id="5193" w:author="Boni" w:date="2014-09-07T21:35:00Z"/>
              <w:del w:id="5194" w:author="Andrija Ilic" w:date="2015-09-06T19:30:00Z"/>
            </w:rPr>
          </w:rPrChange>
        </w:rPr>
      </w:pPr>
      <w:ins w:id="5195" w:author="Boni" w:date="2014-09-07T21:16:00Z">
        <w:del w:id="5196" w:author="Andrija Ilic" w:date="2015-09-06T19:30:00Z">
          <w:r w:rsidRPr="009851B8" w:rsidDel="006207E5">
            <w:rPr>
              <w:rFonts w:cs="Times New Roman"/>
              <w:szCs w:val="24"/>
              <w:rPrChange w:id="5197" w:author="Andrija Ilic" w:date="2015-09-07T19:37:00Z">
                <w:rPr/>
              </w:rPrChange>
            </w:rPr>
            <w:delText xml:space="preserve">Систем </w:delText>
          </w:r>
          <w:r w:rsidRPr="009851B8" w:rsidDel="006207E5">
            <w:rPr>
              <w:rFonts w:cs="Times New Roman"/>
              <w:szCs w:val="24"/>
              <w:u w:val="single"/>
              <w:rPrChange w:id="5198" w:author="Andrija Ilic" w:date="2015-09-07T19:37:00Z">
                <w:rPr>
                  <w:u w:val="single"/>
                </w:rPr>
              </w:rPrChange>
            </w:rPr>
            <w:delText>приказује</w:delText>
          </w:r>
          <w:r w:rsidRPr="009851B8" w:rsidDel="006207E5">
            <w:rPr>
              <w:rFonts w:cs="Times New Roman"/>
              <w:szCs w:val="24"/>
              <w:rPrChange w:id="5199" w:author="Andrija Ilic" w:date="2015-09-07T19:37:00Z">
                <w:rPr/>
              </w:rPrChange>
            </w:rPr>
            <w:delText xml:space="preserve"> кориснике који одговарају задатој претрази.(ИА)</w:delText>
          </w:r>
        </w:del>
      </w:ins>
    </w:p>
    <w:p w14:paraId="1158EE7F" w14:textId="57DD9FF0" w:rsidR="00252993" w:rsidRPr="009851B8" w:rsidDel="006207E5" w:rsidRDefault="00252993">
      <w:pPr>
        <w:pStyle w:val="ListParagraph"/>
        <w:ind w:left="786"/>
        <w:rPr>
          <w:ins w:id="5200" w:author="Boni" w:date="2014-09-07T21:33:00Z"/>
          <w:del w:id="5201" w:author="Andrija Ilic" w:date="2015-09-06T19:30:00Z"/>
          <w:rFonts w:cs="Times New Roman"/>
          <w:szCs w:val="24"/>
          <w:rPrChange w:id="5202" w:author="Andrija Ilic" w:date="2015-09-07T19:37:00Z">
            <w:rPr>
              <w:ins w:id="5203" w:author="Boni" w:date="2014-09-07T21:33:00Z"/>
              <w:del w:id="5204" w:author="Andrija Ilic" w:date="2015-09-06T19:30:00Z"/>
            </w:rPr>
          </w:rPrChange>
        </w:rPr>
        <w:pPrChange w:id="5205" w:author="Boni" w:date="2014-09-07T21:35:00Z">
          <w:pPr>
            <w:pStyle w:val="ListParagraph"/>
            <w:numPr>
              <w:numId w:val="34"/>
            </w:numPr>
            <w:ind w:left="786" w:hanging="360"/>
          </w:pPr>
        </w:pPrChange>
      </w:pPr>
    </w:p>
    <w:p w14:paraId="1BC239EF" w14:textId="788D92B1" w:rsidR="00252993" w:rsidRPr="009851B8" w:rsidDel="006207E5" w:rsidRDefault="00252993">
      <w:pPr>
        <w:pStyle w:val="ListParagraph"/>
        <w:ind w:left="786"/>
        <w:rPr>
          <w:ins w:id="5206" w:author="Boni" w:date="2014-09-07T21:35:00Z"/>
          <w:del w:id="5207" w:author="Andrija Ilic" w:date="2015-09-06T19:30:00Z"/>
          <w:rFonts w:cs="Times New Roman"/>
          <w:szCs w:val="24"/>
          <w:rPrChange w:id="5208" w:author="Andrija Ilic" w:date="2015-09-07T19:37:00Z">
            <w:rPr>
              <w:ins w:id="5209" w:author="Boni" w:date="2014-09-07T21:35:00Z"/>
              <w:del w:id="5210" w:author="Andrija Ilic" w:date="2015-09-06T19:30:00Z"/>
            </w:rPr>
          </w:rPrChange>
        </w:rPr>
        <w:pPrChange w:id="5211" w:author="Boni" w:date="2014-09-07T21:33:00Z">
          <w:pPr>
            <w:pStyle w:val="ListParagraph"/>
            <w:numPr>
              <w:numId w:val="34"/>
            </w:numPr>
            <w:ind w:left="786" w:hanging="360"/>
          </w:pPr>
        </w:pPrChange>
      </w:pPr>
      <w:ins w:id="5212" w:author="Boni" w:date="2014-09-07T21:34:00Z">
        <w:del w:id="5213" w:author="Andrija Ilic" w:date="2015-09-06T19:30:00Z">
          <w:r w:rsidRPr="009851B8" w:rsidDel="006207E5">
            <w:rPr>
              <w:rFonts w:cs="Times New Roman"/>
              <w:noProof/>
              <w:szCs w:val="24"/>
              <w:rPrChange w:id="5214" w:author="Andrija Ilic" w:date="2015-09-07T19:37:00Z">
                <w:rPr>
                  <w:noProof/>
                  <w:color w:val="0000FF" w:themeColor="hyperlink"/>
                  <w:u w:val="single"/>
                </w:rPr>
              </w:rPrChange>
            </w:rPr>
            <w:drawing>
              <wp:inline distT="0" distB="0" distL="0" distR="0" wp14:anchorId="06491DC4" wp14:editId="3E07A904">
                <wp:extent cx="2731834" cy="1527427"/>
                <wp:effectExtent l="19050" t="0" r="0" b="0"/>
                <wp:docPr id="70" name="Picture 69" descr="PregledKorisnika-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uspela.jpg"/>
                        <pic:cNvPicPr/>
                      </pic:nvPicPr>
                      <pic:blipFill>
                        <a:blip r:embed="rId87" cstate="print"/>
                        <a:stretch>
                          <a:fillRect/>
                        </a:stretch>
                      </pic:blipFill>
                      <pic:spPr>
                        <a:xfrm>
                          <a:off x="0" y="0"/>
                          <a:ext cx="2733847" cy="1528552"/>
                        </a:xfrm>
                        <a:prstGeom prst="rect">
                          <a:avLst/>
                        </a:prstGeom>
                      </pic:spPr>
                    </pic:pic>
                  </a:graphicData>
                </a:graphic>
              </wp:inline>
            </w:drawing>
          </w:r>
        </w:del>
      </w:ins>
    </w:p>
    <w:p w14:paraId="0535375B" w14:textId="4FFC8726" w:rsidR="006856BA" w:rsidRPr="009851B8" w:rsidDel="006207E5" w:rsidRDefault="006856BA" w:rsidP="006856BA">
      <w:pPr>
        <w:rPr>
          <w:ins w:id="5215" w:author="Boni" w:date="2014-09-07T21:35:00Z"/>
          <w:del w:id="5216" w:author="Andrija Ilic" w:date="2015-09-06T19:30:00Z"/>
          <w:rFonts w:cs="Times New Roman"/>
          <w:szCs w:val="24"/>
          <w:rPrChange w:id="5217" w:author="Andrija Ilic" w:date="2015-09-07T19:37:00Z">
            <w:rPr>
              <w:ins w:id="5218" w:author="Boni" w:date="2014-09-07T21:35:00Z"/>
              <w:del w:id="5219" w:author="Andrija Ilic" w:date="2015-09-06T19:30:00Z"/>
            </w:rPr>
          </w:rPrChange>
        </w:rPr>
      </w:pPr>
      <w:ins w:id="5220" w:author="Boni" w:date="2014-09-07T21:35:00Z">
        <w:del w:id="5221" w:author="Andrija Ilic" w:date="2015-09-06T19:30:00Z">
          <w:r w:rsidRPr="009851B8" w:rsidDel="006207E5">
            <w:rPr>
              <w:rFonts w:cs="Times New Roman"/>
              <w:szCs w:val="24"/>
              <w:rPrChange w:id="5222" w:author="Andrija Ilic" w:date="2015-09-07T19:37:00Z">
                <w:rPr/>
              </w:rPrChange>
            </w:rPr>
            <w:delText>Дијаграм 1</w:delText>
          </w:r>
        </w:del>
      </w:ins>
      <w:ins w:id="5223" w:author="Boni" w:date="2014-09-07T22:07:00Z">
        <w:del w:id="5224" w:author="Andrija Ilic" w:date="2015-09-06T19:30:00Z">
          <w:r w:rsidR="00003635" w:rsidRPr="009851B8" w:rsidDel="006207E5">
            <w:rPr>
              <w:rFonts w:cs="Times New Roman"/>
              <w:szCs w:val="24"/>
              <w:rPrChange w:id="5225" w:author="Andrija Ilic" w:date="2015-09-07T19:37:00Z">
                <w:rPr/>
              </w:rPrChange>
            </w:rPr>
            <w:delText>9</w:delText>
          </w:r>
        </w:del>
      </w:ins>
      <w:ins w:id="5226" w:author="Boni" w:date="2014-09-07T21:35:00Z">
        <w:del w:id="5227" w:author="Andrija Ilic" w:date="2015-09-06T19:30:00Z">
          <w:r w:rsidRPr="009851B8" w:rsidDel="006207E5">
            <w:rPr>
              <w:rFonts w:cs="Times New Roman"/>
              <w:szCs w:val="24"/>
              <w:rPrChange w:id="5228" w:author="Andrija Ilic" w:date="2015-09-07T19:37:00Z">
                <w:rPr/>
              </w:rPrChange>
            </w:rPr>
            <w:delText xml:space="preserve">. Случај коришћења: Преглед корисника </w:delText>
          </w:r>
        </w:del>
      </w:ins>
    </w:p>
    <w:p w14:paraId="65995401" w14:textId="25D99C31" w:rsidR="00252993" w:rsidRPr="009851B8" w:rsidDel="006207E5" w:rsidRDefault="00252993">
      <w:pPr>
        <w:pStyle w:val="ListParagraph"/>
        <w:ind w:left="786"/>
        <w:rPr>
          <w:ins w:id="5229" w:author="Boni" w:date="2014-09-07T21:16:00Z"/>
          <w:del w:id="5230" w:author="Andrija Ilic" w:date="2015-09-06T19:30:00Z"/>
          <w:rFonts w:cs="Times New Roman"/>
          <w:szCs w:val="24"/>
          <w:rPrChange w:id="5231" w:author="Andrija Ilic" w:date="2015-09-07T19:37:00Z">
            <w:rPr>
              <w:ins w:id="5232" w:author="Boni" w:date="2014-09-07T21:16:00Z"/>
              <w:del w:id="5233" w:author="Andrija Ilic" w:date="2015-09-06T19:30:00Z"/>
            </w:rPr>
          </w:rPrChange>
        </w:rPr>
        <w:pPrChange w:id="5234" w:author="Boni" w:date="2014-09-07T21:33:00Z">
          <w:pPr>
            <w:pStyle w:val="ListParagraph"/>
            <w:numPr>
              <w:numId w:val="34"/>
            </w:numPr>
            <w:ind w:left="786" w:hanging="360"/>
          </w:pPr>
        </w:pPrChange>
      </w:pPr>
    </w:p>
    <w:p w14:paraId="4638A22C" w14:textId="2849C00B" w:rsidR="006D4D7C" w:rsidRPr="009851B8" w:rsidDel="006207E5" w:rsidRDefault="006D4D7C" w:rsidP="006D4D7C">
      <w:pPr>
        <w:rPr>
          <w:ins w:id="5235" w:author="Boni" w:date="2014-09-07T21:16:00Z"/>
          <w:del w:id="5236" w:author="Andrija Ilic" w:date="2015-09-06T19:30:00Z"/>
          <w:rFonts w:cs="Times New Roman"/>
          <w:szCs w:val="24"/>
          <w:rPrChange w:id="5237" w:author="Andrija Ilic" w:date="2015-09-07T19:37:00Z">
            <w:rPr>
              <w:ins w:id="5238" w:author="Boni" w:date="2014-09-07T21:16:00Z"/>
              <w:del w:id="5239" w:author="Andrija Ilic" w:date="2015-09-06T19:30:00Z"/>
              <w:b/>
            </w:rPr>
          </w:rPrChange>
        </w:rPr>
      </w:pPr>
      <w:ins w:id="5240" w:author="Boni" w:date="2014-09-07T21:16:00Z">
        <w:del w:id="5241" w:author="Andrija Ilic" w:date="2015-09-06T19:30:00Z">
          <w:r w:rsidRPr="009851B8" w:rsidDel="006207E5">
            <w:rPr>
              <w:rFonts w:cs="Times New Roman"/>
              <w:szCs w:val="24"/>
              <w:rPrChange w:id="5242" w:author="Andrija Ilic" w:date="2015-09-07T19:37:00Z">
                <w:rPr>
                  <w:b/>
                </w:rPr>
              </w:rPrChange>
            </w:rPr>
            <w:delText>Алтернативни сценарио:</w:delText>
          </w:r>
        </w:del>
      </w:ins>
    </w:p>
    <w:p w14:paraId="05B25CD6" w14:textId="6922EEE8" w:rsidR="006D4D7C" w:rsidRPr="009851B8" w:rsidDel="006207E5" w:rsidRDefault="006D4D7C" w:rsidP="006D4D7C">
      <w:pPr>
        <w:rPr>
          <w:ins w:id="5243" w:author="Boni" w:date="2014-09-07T21:34:00Z"/>
          <w:del w:id="5244" w:author="Andrija Ilic" w:date="2015-09-06T19:30:00Z"/>
          <w:rFonts w:cs="Times New Roman"/>
          <w:szCs w:val="24"/>
          <w:rPrChange w:id="5245" w:author="Andrija Ilic" w:date="2015-09-07T19:37:00Z">
            <w:rPr>
              <w:ins w:id="5246" w:author="Boni" w:date="2014-09-07T21:34:00Z"/>
              <w:del w:id="5247" w:author="Andrija Ilic" w:date="2015-09-06T19:30:00Z"/>
            </w:rPr>
          </w:rPrChange>
        </w:rPr>
      </w:pPr>
      <w:ins w:id="5248" w:author="Boni" w:date="2014-09-07T21:16:00Z">
        <w:del w:id="5249" w:author="Andrija Ilic" w:date="2015-09-06T19:30:00Z">
          <w:r w:rsidRPr="009851B8" w:rsidDel="006207E5">
            <w:rPr>
              <w:rFonts w:cs="Times New Roman"/>
              <w:szCs w:val="24"/>
              <w:rPrChange w:id="5250" w:author="Andrija Ilic" w:date="2015-09-07T19:37:00Z">
                <w:rPr/>
              </w:rPrChange>
            </w:rPr>
            <w:delText xml:space="preserve">        4.1 Систем </w:delText>
          </w:r>
          <w:r w:rsidRPr="009851B8" w:rsidDel="006207E5">
            <w:rPr>
              <w:rFonts w:cs="Times New Roman"/>
              <w:szCs w:val="24"/>
              <w:u w:val="single"/>
              <w:rPrChange w:id="5251" w:author="Andrija Ilic" w:date="2015-09-07T19:37:00Z">
                <w:rPr>
                  <w:u w:val="single"/>
                </w:rPr>
              </w:rPrChange>
            </w:rPr>
            <w:delText xml:space="preserve">приказје </w:delText>
          </w:r>
          <w:r w:rsidRPr="009851B8" w:rsidDel="006207E5">
            <w:rPr>
              <w:rFonts w:cs="Times New Roman"/>
              <w:szCs w:val="24"/>
              <w:rPrChange w:id="5252" w:author="Andrija Ilic" w:date="2015-09-07T19:37:00Z">
                <w:rPr/>
              </w:rPrChange>
            </w:rPr>
            <w:delText>поруку да за дати критеријум не постоје корисници. (ИА) Прекида се извршење.</w:delText>
          </w:r>
        </w:del>
      </w:ins>
    </w:p>
    <w:p w14:paraId="26A031F8" w14:textId="7A94DA23" w:rsidR="006856BA" w:rsidRPr="009851B8" w:rsidDel="006207E5" w:rsidRDefault="00252993" w:rsidP="006D4D7C">
      <w:pPr>
        <w:rPr>
          <w:ins w:id="5253" w:author="Boni" w:date="2014-09-07T21:35:00Z"/>
          <w:del w:id="5254" w:author="Andrija Ilic" w:date="2015-09-06T19:30:00Z"/>
          <w:rFonts w:cs="Times New Roman"/>
          <w:szCs w:val="24"/>
          <w:rPrChange w:id="5255" w:author="Andrija Ilic" w:date="2015-09-07T19:37:00Z">
            <w:rPr>
              <w:ins w:id="5256" w:author="Boni" w:date="2014-09-07T21:35:00Z"/>
              <w:del w:id="5257" w:author="Andrija Ilic" w:date="2015-09-06T19:30:00Z"/>
            </w:rPr>
          </w:rPrChange>
        </w:rPr>
      </w:pPr>
      <w:ins w:id="5258" w:author="Boni" w:date="2014-09-07T21:35:00Z">
        <w:del w:id="5259" w:author="Andrija Ilic" w:date="2015-09-06T19:30:00Z">
          <w:r w:rsidRPr="009851B8" w:rsidDel="006207E5">
            <w:rPr>
              <w:rFonts w:cs="Times New Roman"/>
              <w:noProof/>
              <w:szCs w:val="24"/>
              <w:rPrChange w:id="5260" w:author="Andrija Ilic" w:date="2015-09-07T19:37:00Z">
                <w:rPr>
                  <w:noProof/>
                  <w:color w:val="0000FF" w:themeColor="hyperlink"/>
                  <w:u w:val="single"/>
                </w:rPr>
              </w:rPrChange>
            </w:rPr>
            <w:drawing>
              <wp:inline distT="0" distB="0" distL="0" distR="0" wp14:anchorId="46EBDCDD" wp14:editId="6184DF07">
                <wp:extent cx="2685730" cy="1501650"/>
                <wp:effectExtent l="19050" t="0" r="320" b="0"/>
                <wp:docPr id="71" name="Picture 70" descr="PregledKorisnika-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Korisnika-neuspela.jpg"/>
                        <pic:cNvPicPr/>
                      </pic:nvPicPr>
                      <pic:blipFill>
                        <a:blip r:embed="rId88" cstate="print"/>
                        <a:stretch>
                          <a:fillRect/>
                        </a:stretch>
                      </pic:blipFill>
                      <pic:spPr>
                        <a:xfrm>
                          <a:off x="0" y="0"/>
                          <a:ext cx="2687709" cy="1502756"/>
                        </a:xfrm>
                        <a:prstGeom prst="rect">
                          <a:avLst/>
                        </a:prstGeom>
                      </pic:spPr>
                    </pic:pic>
                  </a:graphicData>
                </a:graphic>
              </wp:inline>
            </w:drawing>
          </w:r>
        </w:del>
      </w:ins>
    </w:p>
    <w:p w14:paraId="6AA9C1B8" w14:textId="5F136B15" w:rsidR="006856BA" w:rsidRPr="009851B8" w:rsidDel="006207E5" w:rsidRDefault="006856BA" w:rsidP="006856BA">
      <w:pPr>
        <w:rPr>
          <w:ins w:id="5261" w:author="Boni" w:date="2014-09-07T21:35:00Z"/>
          <w:del w:id="5262" w:author="Andrija Ilic" w:date="2015-09-06T19:30:00Z"/>
          <w:rFonts w:cs="Times New Roman"/>
          <w:szCs w:val="24"/>
          <w:rPrChange w:id="5263" w:author="Andrija Ilic" w:date="2015-09-07T19:37:00Z">
            <w:rPr>
              <w:ins w:id="5264" w:author="Boni" w:date="2014-09-07T21:35:00Z"/>
              <w:del w:id="5265" w:author="Andrija Ilic" w:date="2015-09-06T19:30:00Z"/>
            </w:rPr>
          </w:rPrChange>
        </w:rPr>
      </w:pPr>
      <w:ins w:id="5266" w:author="Boni" w:date="2014-09-07T21:35:00Z">
        <w:del w:id="5267" w:author="Andrija Ilic" w:date="2015-09-06T19:30:00Z">
          <w:r w:rsidRPr="009851B8" w:rsidDel="006207E5">
            <w:rPr>
              <w:rFonts w:cs="Times New Roman"/>
              <w:szCs w:val="24"/>
              <w:rPrChange w:id="5268" w:author="Andrija Ilic" w:date="2015-09-07T19:37:00Z">
                <w:rPr/>
              </w:rPrChange>
            </w:rPr>
            <w:delText xml:space="preserve">Дијаграм </w:delText>
          </w:r>
        </w:del>
      </w:ins>
      <w:ins w:id="5269" w:author="Boni" w:date="2014-09-07T22:07:00Z">
        <w:del w:id="5270" w:author="Andrija Ilic" w:date="2015-09-06T19:30:00Z">
          <w:r w:rsidR="00003635" w:rsidRPr="009851B8" w:rsidDel="006207E5">
            <w:rPr>
              <w:rFonts w:cs="Times New Roman"/>
              <w:szCs w:val="24"/>
              <w:rPrChange w:id="5271" w:author="Andrija Ilic" w:date="2015-09-07T19:37:00Z">
                <w:rPr/>
              </w:rPrChange>
            </w:rPr>
            <w:delText>20</w:delText>
          </w:r>
        </w:del>
      </w:ins>
      <w:ins w:id="5272" w:author="Boni" w:date="2014-09-07T21:35:00Z">
        <w:del w:id="5273" w:author="Andrija Ilic" w:date="2015-09-06T19:30:00Z">
          <w:r w:rsidRPr="009851B8" w:rsidDel="006207E5">
            <w:rPr>
              <w:rFonts w:cs="Times New Roman"/>
              <w:szCs w:val="24"/>
              <w:rPrChange w:id="5274" w:author="Andrija Ilic" w:date="2015-09-07T19:37:00Z">
                <w:rPr/>
              </w:rPrChange>
            </w:rPr>
            <w:delText>. Случај коришћења: Преглед корисника – алтернативни сценарио</w:delText>
          </w:r>
        </w:del>
      </w:ins>
    </w:p>
    <w:p w14:paraId="0D79ACC1" w14:textId="06FFFED7" w:rsidR="006856BA" w:rsidRPr="009851B8" w:rsidDel="006207E5" w:rsidRDefault="006856BA" w:rsidP="006D4D7C">
      <w:pPr>
        <w:rPr>
          <w:ins w:id="5275" w:author="Boni" w:date="2014-09-07T21:16:00Z"/>
          <w:del w:id="5276" w:author="Andrija Ilic" w:date="2015-09-06T19:30:00Z"/>
          <w:rFonts w:cs="Times New Roman"/>
          <w:szCs w:val="24"/>
          <w:rPrChange w:id="5277" w:author="Andrija Ilic" w:date="2015-09-07T19:37:00Z">
            <w:rPr>
              <w:ins w:id="5278" w:author="Boni" w:date="2014-09-07T21:16:00Z"/>
              <w:del w:id="5279" w:author="Andrija Ilic" w:date="2015-09-06T19:30:00Z"/>
            </w:rPr>
          </w:rPrChange>
        </w:rPr>
      </w:pPr>
    </w:p>
    <w:p w14:paraId="0FE513BA" w14:textId="25E03B66" w:rsidR="00252993" w:rsidRPr="009851B8" w:rsidDel="006207E5" w:rsidRDefault="00252993">
      <w:pPr>
        <w:rPr>
          <w:ins w:id="5280" w:author="Boni" w:date="2014-09-07T21:13:00Z"/>
          <w:del w:id="5281" w:author="Andrija Ilic" w:date="2015-09-06T19:30:00Z"/>
          <w:rFonts w:cs="Times New Roman"/>
          <w:szCs w:val="24"/>
          <w:rPrChange w:id="5282" w:author="Andrija Ilic" w:date="2015-09-07T19:37:00Z">
            <w:rPr>
              <w:ins w:id="5283" w:author="Boni" w:date="2014-09-07T21:13:00Z"/>
              <w:del w:id="5284" w:author="Andrija Ilic" w:date="2015-09-06T19:30:00Z"/>
              <w:b/>
            </w:rPr>
          </w:rPrChange>
        </w:rPr>
        <w:pPrChange w:id="5285" w:author="Boni" w:date="2014-09-07T21:13:00Z">
          <w:pPr>
            <w:jc w:val="center"/>
          </w:pPr>
        </w:pPrChange>
      </w:pPr>
    </w:p>
    <w:p w14:paraId="62326F1B" w14:textId="26F06490" w:rsidR="00252993" w:rsidRPr="009851B8" w:rsidDel="006207E5" w:rsidRDefault="00C07A10">
      <w:pPr>
        <w:rPr>
          <w:ins w:id="5286" w:author="Boni" w:date="2014-09-07T21:17:00Z"/>
          <w:del w:id="5287" w:author="Andrija Ilic" w:date="2015-09-06T19:30:00Z"/>
          <w:rFonts w:cs="Times New Roman"/>
          <w:szCs w:val="24"/>
          <w:rPrChange w:id="5288" w:author="Andrija Ilic" w:date="2015-09-07T19:37:00Z">
            <w:rPr>
              <w:ins w:id="5289" w:author="Boni" w:date="2014-09-07T21:17:00Z"/>
              <w:del w:id="5290" w:author="Andrija Ilic" w:date="2015-09-06T19:30:00Z"/>
              <w:b/>
            </w:rPr>
          </w:rPrChange>
        </w:rPr>
        <w:pPrChange w:id="5291" w:author="Boni" w:date="2014-09-07T21:13:00Z">
          <w:pPr>
            <w:jc w:val="center"/>
          </w:pPr>
        </w:pPrChange>
      </w:pPr>
      <w:ins w:id="5292" w:author="Boni" w:date="2014-09-07T21:13:00Z">
        <w:del w:id="5293" w:author="Andrija Ilic" w:date="2015-09-06T19:30:00Z">
          <w:r w:rsidRPr="009851B8" w:rsidDel="006207E5">
            <w:rPr>
              <w:rFonts w:cs="Times New Roman"/>
              <w:szCs w:val="24"/>
              <w:rPrChange w:id="5294" w:author="Andrija Ilic" w:date="2015-09-07T19:37:00Z">
                <w:rPr>
                  <w:b/>
                </w:rPr>
              </w:rPrChange>
            </w:rPr>
            <w:delText>ДС10: Дијаграм секвенци за случај коришћења</w:delText>
          </w:r>
        </w:del>
      </w:ins>
      <w:ins w:id="5295" w:author="Boni" w:date="2014-09-07T21:19:00Z">
        <w:del w:id="5296" w:author="Andrija Ilic" w:date="2015-09-06T19:30:00Z">
          <w:r w:rsidR="006D4D7C" w:rsidRPr="009851B8" w:rsidDel="006207E5">
            <w:rPr>
              <w:rFonts w:cs="Times New Roman"/>
              <w:szCs w:val="24"/>
              <w:rPrChange w:id="5297" w:author="Andrija Ilic" w:date="2015-09-07T19:37:00Z">
                <w:rPr>
                  <w:b/>
                </w:rPr>
              </w:rPrChange>
            </w:rPr>
            <w:delText>: Измена података о</w:delText>
          </w:r>
        </w:del>
      </w:ins>
      <w:ins w:id="5298" w:author="Boni" w:date="2014-09-07T21:20:00Z">
        <w:del w:id="5299" w:author="Andrija Ilic" w:date="2015-09-06T19:30:00Z">
          <w:r w:rsidR="006D4D7C" w:rsidRPr="009851B8" w:rsidDel="006207E5">
            <w:rPr>
              <w:rFonts w:cs="Times New Roman"/>
              <w:szCs w:val="24"/>
              <w:rPrChange w:id="5300" w:author="Andrija Ilic" w:date="2015-09-07T19:37:00Z">
                <w:rPr>
                  <w:b/>
                </w:rPr>
              </w:rPrChange>
            </w:rPr>
            <w:delText xml:space="preserve"> кориснику</w:delText>
          </w:r>
        </w:del>
      </w:ins>
    </w:p>
    <w:p w14:paraId="43DD42EA" w14:textId="6F4EADEB" w:rsidR="006D4D7C" w:rsidRPr="009851B8" w:rsidDel="006207E5" w:rsidRDefault="006D4D7C" w:rsidP="006D4D7C">
      <w:pPr>
        <w:rPr>
          <w:ins w:id="5301" w:author="Boni" w:date="2014-09-07T21:17:00Z"/>
          <w:del w:id="5302" w:author="Andrija Ilic" w:date="2015-09-06T19:30:00Z"/>
          <w:rFonts w:cs="Times New Roman"/>
          <w:szCs w:val="24"/>
          <w:rPrChange w:id="5303" w:author="Andrija Ilic" w:date="2015-09-07T19:37:00Z">
            <w:rPr>
              <w:ins w:id="5304" w:author="Boni" w:date="2014-09-07T21:17:00Z"/>
              <w:del w:id="5305" w:author="Andrija Ilic" w:date="2015-09-06T19:30:00Z"/>
              <w:b/>
            </w:rPr>
          </w:rPrChange>
        </w:rPr>
      </w:pPr>
      <w:ins w:id="5306" w:author="Boni" w:date="2014-09-07T21:17:00Z">
        <w:del w:id="5307" w:author="Andrija Ilic" w:date="2015-09-06T19:30:00Z">
          <w:r w:rsidRPr="009851B8" w:rsidDel="006207E5">
            <w:rPr>
              <w:rFonts w:cs="Times New Roman"/>
              <w:szCs w:val="24"/>
              <w:rPrChange w:id="5308" w:author="Andrija Ilic" w:date="2015-09-07T19:37:00Z">
                <w:rPr>
                  <w:b/>
                </w:rPr>
              </w:rPrChange>
            </w:rPr>
            <w:delText>Основни сценарио СК</w:delText>
          </w:r>
        </w:del>
      </w:ins>
    </w:p>
    <w:p w14:paraId="1A5CD843" w14:textId="327B5BE9" w:rsidR="006D4D7C" w:rsidRPr="009851B8" w:rsidDel="006207E5" w:rsidRDefault="006D4D7C" w:rsidP="006D4D7C">
      <w:pPr>
        <w:pStyle w:val="ListParagraph"/>
        <w:numPr>
          <w:ilvl w:val="0"/>
          <w:numId w:val="35"/>
        </w:numPr>
        <w:rPr>
          <w:ins w:id="5309" w:author="Boni" w:date="2014-09-07T21:17:00Z"/>
          <w:del w:id="5310" w:author="Andrija Ilic" w:date="2015-09-06T19:30:00Z"/>
          <w:rFonts w:cs="Times New Roman"/>
          <w:szCs w:val="24"/>
          <w:rPrChange w:id="5311" w:author="Andrija Ilic" w:date="2015-09-07T19:37:00Z">
            <w:rPr>
              <w:ins w:id="5312" w:author="Boni" w:date="2014-09-07T21:17:00Z"/>
              <w:del w:id="5313" w:author="Andrija Ilic" w:date="2015-09-06T19:30:00Z"/>
            </w:rPr>
          </w:rPrChange>
        </w:rPr>
      </w:pPr>
      <w:ins w:id="5314" w:author="Boni" w:date="2014-09-07T21:17:00Z">
        <w:del w:id="5315" w:author="Andrija Ilic" w:date="2015-09-06T19:30:00Z">
          <w:r w:rsidRPr="009851B8" w:rsidDel="006207E5">
            <w:rPr>
              <w:rFonts w:cs="Times New Roman"/>
              <w:szCs w:val="24"/>
              <w:rPrChange w:id="5316" w:author="Andrija Ilic" w:date="2015-09-07T19:37:00Z">
                <w:rPr/>
              </w:rPrChange>
            </w:rPr>
            <w:delText xml:space="preserve">Систем </w:delText>
          </w:r>
          <w:r w:rsidRPr="009851B8" w:rsidDel="006207E5">
            <w:rPr>
              <w:rFonts w:cs="Times New Roman"/>
              <w:szCs w:val="24"/>
              <w:u w:val="single"/>
              <w:rPrChange w:id="5317" w:author="Andrija Ilic" w:date="2015-09-07T19:37:00Z">
                <w:rPr>
                  <w:u w:val="single"/>
                </w:rPr>
              </w:rPrChange>
            </w:rPr>
            <w:delText>врши измену података о кориснику</w:delText>
          </w:r>
          <w:r w:rsidRPr="009851B8" w:rsidDel="006207E5">
            <w:rPr>
              <w:rFonts w:cs="Times New Roman"/>
              <w:szCs w:val="24"/>
              <w:rPrChange w:id="5318" w:author="Andrija Ilic" w:date="2015-09-07T19:37:00Z">
                <w:rPr/>
              </w:rPrChange>
            </w:rPr>
            <w:delText>.(СО)</w:delText>
          </w:r>
        </w:del>
      </w:ins>
    </w:p>
    <w:p w14:paraId="76E1403A" w14:textId="68F86989" w:rsidR="006D4D7C" w:rsidRPr="009851B8" w:rsidDel="006207E5" w:rsidRDefault="006D4D7C" w:rsidP="006D4D7C">
      <w:pPr>
        <w:pStyle w:val="ListParagraph"/>
        <w:numPr>
          <w:ilvl w:val="0"/>
          <w:numId w:val="35"/>
        </w:numPr>
        <w:rPr>
          <w:ins w:id="5319" w:author="Boni" w:date="2014-09-07T21:37:00Z"/>
          <w:del w:id="5320" w:author="Andrija Ilic" w:date="2015-09-06T19:30:00Z"/>
          <w:rFonts w:cs="Times New Roman"/>
          <w:szCs w:val="24"/>
          <w:rPrChange w:id="5321" w:author="Andrija Ilic" w:date="2015-09-07T19:37:00Z">
            <w:rPr>
              <w:ins w:id="5322" w:author="Boni" w:date="2014-09-07T21:37:00Z"/>
              <w:del w:id="5323" w:author="Andrija Ilic" w:date="2015-09-06T19:30:00Z"/>
            </w:rPr>
          </w:rPrChange>
        </w:rPr>
      </w:pPr>
      <w:ins w:id="5324" w:author="Boni" w:date="2014-09-07T21:17:00Z">
        <w:del w:id="5325" w:author="Andrija Ilic" w:date="2015-09-06T19:30:00Z">
          <w:r w:rsidRPr="009851B8" w:rsidDel="006207E5">
            <w:rPr>
              <w:rFonts w:cs="Times New Roman"/>
              <w:szCs w:val="24"/>
              <w:rPrChange w:id="5326" w:author="Andrija Ilic" w:date="2015-09-07T19:37:00Z">
                <w:rPr/>
              </w:rPrChange>
            </w:rPr>
            <w:delText xml:space="preserve">Систем </w:delText>
          </w:r>
          <w:r w:rsidRPr="009851B8" w:rsidDel="006207E5">
            <w:rPr>
              <w:rFonts w:cs="Times New Roman"/>
              <w:szCs w:val="24"/>
              <w:u w:val="single"/>
              <w:rPrChange w:id="5327" w:author="Andrija Ilic" w:date="2015-09-07T19:37:00Z">
                <w:rPr>
                  <w:u w:val="single"/>
                </w:rPr>
              </w:rPrChange>
            </w:rPr>
            <w:delText>приказује</w:delText>
          </w:r>
          <w:r w:rsidRPr="009851B8" w:rsidDel="006207E5">
            <w:rPr>
              <w:rFonts w:cs="Times New Roman"/>
              <w:szCs w:val="24"/>
              <w:rPrChange w:id="5328" w:author="Andrija Ilic" w:date="2015-09-07T19:37:00Z">
                <w:rPr/>
              </w:rPrChange>
            </w:rPr>
            <w:delText xml:space="preserve"> кориснике са измењеним подацима.(ИА)</w:delText>
          </w:r>
        </w:del>
      </w:ins>
    </w:p>
    <w:p w14:paraId="3A69F29F" w14:textId="1CF5A16F" w:rsidR="00252993" w:rsidRPr="009851B8" w:rsidDel="006207E5" w:rsidRDefault="00252993">
      <w:pPr>
        <w:pStyle w:val="ListParagraph"/>
        <w:rPr>
          <w:ins w:id="5329" w:author="Boni" w:date="2014-09-07T21:37:00Z"/>
          <w:del w:id="5330" w:author="Andrija Ilic" w:date="2015-09-06T19:30:00Z"/>
          <w:rFonts w:cs="Times New Roman"/>
          <w:szCs w:val="24"/>
          <w:rPrChange w:id="5331" w:author="Andrija Ilic" w:date="2015-09-07T19:37:00Z">
            <w:rPr>
              <w:ins w:id="5332" w:author="Boni" w:date="2014-09-07T21:37:00Z"/>
              <w:del w:id="5333" w:author="Andrija Ilic" w:date="2015-09-06T19:30:00Z"/>
            </w:rPr>
          </w:rPrChange>
        </w:rPr>
        <w:pPrChange w:id="5334" w:author="Boni" w:date="2014-09-07T21:37:00Z">
          <w:pPr>
            <w:pStyle w:val="ListParagraph"/>
            <w:numPr>
              <w:numId w:val="35"/>
            </w:numPr>
            <w:ind w:hanging="360"/>
          </w:pPr>
        </w:pPrChange>
      </w:pPr>
    </w:p>
    <w:p w14:paraId="0D8D99DA" w14:textId="07D87E38" w:rsidR="00252993" w:rsidRPr="009851B8" w:rsidDel="006207E5" w:rsidRDefault="00252993">
      <w:pPr>
        <w:pStyle w:val="ListParagraph"/>
        <w:rPr>
          <w:ins w:id="5335" w:author="Boni" w:date="2014-09-07T21:38:00Z"/>
          <w:del w:id="5336" w:author="Andrija Ilic" w:date="2015-09-06T19:30:00Z"/>
          <w:rFonts w:cs="Times New Roman"/>
          <w:szCs w:val="24"/>
          <w:rPrChange w:id="5337" w:author="Andrija Ilic" w:date="2015-09-07T19:37:00Z">
            <w:rPr>
              <w:ins w:id="5338" w:author="Boni" w:date="2014-09-07T21:38:00Z"/>
              <w:del w:id="5339" w:author="Andrija Ilic" w:date="2015-09-06T19:30:00Z"/>
            </w:rPr>
          </w:rPrChange>
        </w:rPr>
        <w:pPrChange w:id="5340" w:author="Boni" w:date="2014-09-07T21:37:00Z">
          <w:pPr>
            <w:pStyle w:val="ListParagraph"/>
            <w:numPr>
              <w:numId w:val="35"/>
            </w:numPr>
            <w:ind w:hanging="360"/>
          </w:pPr>
        </w:pPrChange>
      </w:pPr>
      <w:ins w:id="5341" w:author="Boni" w:date="2014-09-07T21:37:00Z">
        <w:del w:id="5342" w:author="Andrija Ilic" w:date="2015-09-06T19:30:00Z">
          <w:r w:rsidRPr="009851B8" w:rsidDel="006207E5">
            <w:rPr>
              <w:rFonts w:cs="Times New Roman"/>
              <w:noProof/>
              <w:szCs w:val="24"/>
              <w:rPrChange w:id="5343" w:author="Andrija Ilic" w:date="2015-09-07T19:37:00Z">
                <w:rPr>
                  <w:noProof/>
                  <w:color w:val="0000FF" w:themeColor="hyperlink"/>
                  <w:u w:val="single"/>
                </w:rPr>
              </w:rPrChange>
            </w:rPr>
            <w:drawing>
              <wp:inline distT="0" distB="0" distL="0" distR="0" wp14:anchorId="416CFA17" wp14:editId="0CC32970">
                <wp:extent cx="2900883" cy="1621946"/>
                <wp:effectExtent l="19050" t="0" r="0" b="0"/>
                <wp:docPr id="72" name="Picture 71" descr="IzmenaPodatakaOKorisniku-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uspela.jpg"/>
                        <pic:cNvPicPr/>
                      </pic:nvPicPr>
                      <pic:blipFill>
                        <a:blip r:embed="rId89" cstate="print"/>
                        <a:stretch>
                          <a:fillRect/>
                        </a:stretch>
                      </pic:blipFill>
                      <pic:spPr>
                        <a:xfrm>
                          <a:off x="0" y="0"/>
                          <a:ext cx="2903021" cy="1623141"/>
                        </a:xfrm>
                        <a:prstGeom prst="rect">
                          <a:avLst/>
                        </a:prstGeom>
                      </pic:spPr>
                    </pic:pic>
                  </a:graphicData>
                </a:graphic>
              </wp:inline>
            </w:drawing>
          </w:r>
        </w:del>
      </w:ins>
    </w:p>
    <w:p w14:paraId="0C53FCBE" w14:textId="31360794" w:rsidR="00C05F3F" w:rsidRPr="009851B8" w:rsidDel="006207E5" w:rsidRDefault="00C05F3F" w:rsidP="00C05F3F">
      <w:pPr>
        <w:rPr>
          <w:ins w:id="5344" w:author="Boni" w:date="2014-09-07T21:38:00Z"/>
          <w:del w:id="5345" w:author="Andrija Ilic" w:date="2015-09-06T19:30:00Z"/>
          <w:rFonts w:cs="Times New Roman"/>
          <w:szCs w:val="24"/>
          <w:rPrChange w:id="5346" w:author="Andrija Ilic" w:date="2015-09-07T19:37:00Z">
            <w:rPr>
              <w:ins w:id="5347" w:author="Boni" w:date="2014-09-07T21:38:00Z"/>
              <w:del w:id="5348" w:author="Andrija Ilic" w:date="2015-09-06T19:30:00Z"/>
            </w:rPr>
          </w:rPrChange>
        </w:rPr>
      </w:pPr>
      <w:ins w:id="5349" w:author="Boni" w:date="2014-09-07T21:38:00Z">
        <w:del w:id="5350" w:author="Andrija Ilic" w:date="2015-09-06T19:30:00Z">
          <w:r w:rsidRPr="009851B8" w:rsidDel="006207E5">
            <w:rPr>
              <w:rFonts w:cs="Times New Roman"/>
              <w:szCs w:val="24"/>
              <w:rPrChange w:id="5351" w:author="Andrija Ilic" w:date="2015-09-07T19:37:00Z">
                <w:rPr/>
              </w:rPrChange>
            </w:rPr>
            <w:delText xml:space="preserve">Дијаграм </w:delText>
          </w:r>
        </w:del>
      </w:ins>
      <w:ins w:id="5352" w:author="Boni" w:date="2014-09-07T22:07:00Z">
        <w:del w:id="5353" w:author="Andrija Ilic" w:date="2015-09-06T19:30:00Z">
          <w:r w:rsidR="00003635" w:rsidRPr="009851B8" w:rsidDel="006207E5">
            <w:rPr>
              <w:rFonts w:cs="Times New Roman"/>
              <w:szCs w:val="24"/>
              <w:rPrChange w:id="5354" w:author="Andrija Ilic" w:date="2015-09-07T19:37:00Z">
                <w:rPr/>
              </w:rPrChange>
            </w:rPr>
            <w:delText>21</w:delText>
          </w:r>
        </w:del>
      </w:ins>
      <w:ins w:id="5355" w:author="Boni" w:date="2014-09-07T21:38:00Z">
        <w:del w:id="5356" w:author="Andrija Ilic" w:date="2015-09-06T19:30:00Z">
          <w:r w:rsidRPr="009851B8" w:rsidDel="006207E5">
            <w:rPr>
              <w:rFonts w:cs="Times New Roman"/>
              <w:szCs w:val="24"/>
              <w:rPrChange w:id="5357" w:author="Andrija Ilic" w:date="2015-09-07T19:37:00Z">
                <w:rPr/>
              </w:rPrChange>
            </w:rPr>
            <w:delText xml:space="preserve">. Случај коришћења: </w:delText>
          </w:r>
          <w:r w:rsidR="005F3F8E" w:rsidRPr="009851B8" w:rsidDel="006207E5">
            <w:rPr>
              <w:rFonts w:cs="Times New Roman"/>
              <w:szCs w:val="24"/>
              <w:rPrChange w:id="5358" w:author="Andrija Ilic" w:date="2015-09-07T19:37:00Z">
                <w:rPr>
                  <w:b/>
                  <w:color w:val="0000FF" w:themeColor="hyperlink"/>
                  <w:u w:val="single"/>
                </w:rPr>
              </w:rPrChange>
            </w:rPr>
            <w:delText>Измена података о кориснику</w:delText>
          </w:r>
        </w:del>
      </w:ins>
    </w:p>
    <w:p w14:paraId="0D13AF83" w14:textId="00CD8B1E" w:rsidR="00252993" w:rsidRPr="009851B8" w:rsidDel="006207E5" w:rsidRDefault="00252993">
      <w:pPr>
        <w:pStyle w:val="ListParagraph"/>
        <w:rPr>
          <w:ins w:id="5359" w:author="Boni" w:date="2014-09-07T21:17:00Z"/>
          <w:del w:id="5360" w:author="Andrija Ilic" w:date="2015-09-06T19:30:00Z"/>
          <w:rFonts w:cs="Times New Roman"/>
          <w:szCs w:val="24"/>
          <w:rPrChange w:id="5361" w:author="Andrija Ilic" w:date="2015-09-07T19:37:00Z">
            <w:rPr>
              <w:ins w:id="5362" w:author="Boni" w:date="2014-09-07T21:17:00Z"/>
              <w:del w:id="5363" w:author="Andrija Ilic" w:date="2015-09-06T19:30:00Z"/>
            </w:rPr>
          </w:rPrChange>
        </w:rPr>
        <w:pPrChange w:id="5364" w:author="Boni" w:date="2014-09-07T21:37:00Z">
          <w:pPr>
            <w:pStyle w:val="ListParagraph"/>
            <w:numPr>
              <w:numId w:val="35"/>
            </w:numPr>
            <w:ind w:hanging="360"/>
          </w:pPr>
        </w:pPrChange>
      </w:pPr>
    </w:p>
    <w:p w14:paraId="4740E7B1" w14:textId="685EA2E9" w:rsidR="006D4D7C" w:rsidRPr="009851B8" w:rsidDel="006207E5" w:rsidRDefault="006D4D7C" w:rsidP="006D4D7C">
      <w:pPr>
        <w:rPr>
          <w:ins w:id="5365" w:author="Boni" w:date="2014-09-07T21:17:00Z"/>
          <w:del w:id="5366" w:author="Andrija Ilic" w:date="2015-09-06T19:30:00Z"/>
          <w:rFonts w:cs="Times New Roman"/>
          <w:szCs w:val="24"/>
          <w:rPrChange w:id="5367" w:author="Andrija Ilic" w:date="2015-09-07T19:37:00Z">
            <w:rPr>
              <w:ins w:id="5368" w:author="Boni" w:date="2014-09-07T21:17:00Z"/>
              <w:del w:id="5369" w:author="Andrija Ilic" w:date="2015-09-06T19:30:00Z"/>
              <w:b/>
            </w:rPr>
          </w:rPrChange>
        </w:rPr>
      </w:pPr>
      <w:ins w:id="5370" w:author="Boni" w:date="2014-09-07T21:17:00Z">
        <w:del w:id="5371" w:author="Andrija Ilic" w:date="2015-09-06T19:30:00Z">
          <w:r w:rsidRPr="009851B8" w:rsidDel="006207E5">
            <w:rPr>
              <w:rFonts w:cs="Times New Roman"/>
              <w:szCs w:val="24"/>
              <w:rPrChange w:id="5372" w:author="Andrija Ilic" w:date="2015-09-07T19:37:00Z">
                <w:rPr>
                  <w:b/>
                </w:rPr>
              </w:rPrChange>
            </w:rPr>
            <w:delText>Алтернативни сценарио:</w:delText>
          </w:r>
        </w:del>
      </w:ins>
    </w:p>
    <w:p w14:paraId="2005467F" w14:textId="33D3A921" w:rsidR="006D4D7C" w:rsidRPr="009851B8" w:rsidDel="006207E5" w:rsidRDefault="006D4D7C" w:rsidP="006D4D7C">
      <w:pPr>
        <w:rPr>
          <w:ins w:id="5373" w:author="Boni" w:date="2014-09-07T21:37:00Z"/>
          <w:del w:id="5374" w:author="Andrija Ilic" w:date="2015-09-06T19:30:00Z"/>
          <w:rFonts w:cs="Times New Roman"/>
          <w:szCs w:val="24"/>
          <w:rPrChange w:id="5375" w:author="Andrija Ilic" w:date="2015-09-07T19:37:00Z">
            <w:rPr>
              <w:ins w:id="5376" w:author="Boni" w:date="2014-09-07T21:37:00Z"/>
              <w:del w:id="5377" w:author="Andrija Ilic" w:date="2015-09-06T19:30:00Z"/>
            </w:rPr>
          </w:rPrChange>
        </w:rPr>
      </w:pPr>
      <w:ins w:id="5378" w:author="Boni" w:date="2014-09-07T21:17:00Z">
        <w:del w:id="5379" w:author="Andrija Ilic" w:date="2015-09-06T19:30:00Z">
          <w:r w:rsidRPr="009851B8" w:rsidDel="006207E5">
            <w:rPr>
              <w:rFonts w:cs="Times New Roman"/>
              <w:szCs w:val="24"/>
              <w:rPrChange w:id="5380" w:author="Andrija Ilic" w:date="2015-09-07T19:37:00Z">
                <w:rPr/>
              </w:rPrChange>
            </w:rPr>
            <w:delText xml:space="preserve">4.1 Систем </w:delText>
          </w:r>
          <w:r w:rsidRPr="009851B8" w:rsidDel="006207E5">
            <w:rPr>
              <w:rFonts w:cs="Times New Roman"/>
              <w:szCs w:val="24"/>
              <w:u w:val="single"/>
              <w:rPrChange w:id="5381" w:author="Andrija Ilic" w:date="2015-09-07T19:37:00Z">
                <w:rPr>
                  <w:u w:val="single"/>
                </w:rPr>
              </w:rPrChange>
            </w:rPr>
            <w:delText xml:space="preserve">приказје </w:delText>
          </w:r>
          <w:r w:rsidRPr="009851B8" w:rsidDel="006207E5">
            <w:rPr>
              <w:rFonts w:cs="Times New Roman"/>
              <w:szCs w:val="24"/>
              <w:rPrChange w:id="5382" w:author="Andrija Ilic" w:date="2015-09-07T19:37:00Z">
                <w:rPr/>
              </w:rPrChange>
            </w:rPr>
            <w:delText>поруку о грешци при измени података за корисника. (ИА) Прекида се извршење.</w:delText>
          </w:r>
        </w:del>
      </w:ins>
    </w:p>
    <w:p w14:paraId="056E3DC6" w14:textId="1F8C3445" w:rsidR="00C05F3F" w:rsidRPr="009851B8" w:rsidDel="006207E5" w:rsidRDefault="00252993" w:rsidP="006D4D7C">
      <w:pPr>
        <w:rPr>
          <w:ins w:id="5383" w:author="Boni" w:date="2014-09-07T21:17:00Z"/>
          <w:del w:id="5384" w:author="Andrija Ilic" w:date="2015-09-06T19:30:00Z"/>
          <w:rFonts w:cs="Times New Roman"/>
          <w:szCs w:val="24"/>
          <w:rPrChange w:id="5385" w:author="Andrija Ilic" w:date="2015-09-07T19:37:00Z">
            <w:rPr>
              <w:ins w:id="5386" w:author="Boni" w:date="2014-09-07T21:17:00Z"/>
              <w:del w:id="5387" w:author="Andrija Ilic" w:date="2015-09-06T19:30:00Z"/>
            </w:rPr>
          </w:rPrChange>
        </w:rPr>
      </w:pPr>
      <w:ins w:id="5388" w:author="Boni" w:date="2014-09-07T21:38:00Z">
        <w:del w:id="5389" w:author="Andrija Ilic" w:date="2015-09-06T19:30:00Z">
          <w:r w:rsidRPr="009851B8" w:rsidDel="006207E5">
            <w:rPr>
              <w:rFonts w:cs="Times New Roman"/>
              <w:noProof/>
              <w:szCs w:val="24"/>
              <w:rPrChange w:id="5390" w:author="Andrija Ilic" w:date="2015-09-07T19:37:00Z">
                <w:rPr>
                  <w:noProof/>
                  <w:color w:val="0000FF" w:themeColor="hyperlink"/>
                  <w:u w:val="single"/>
                </w:rPr>
              </w:rPrChange>
            </w:rPr>
            <w:drawing>
              <wp:inline distT="0" distB="0" distL="0" distR="0" wp14:anchorId="36196270" wp14:editId="06E237BC">
                <wp:extent cx="2631942" cy="1471576"/>
                <wp:effectExtent l="19050" t="0" r="0" b="0"/>
                <wp:docPr id="73" name="Picture 72" descr="IzmenaPodatakaOKorisniku-neusp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PodatakaOKorisniku-neuspela.jpg"/>
                        <pic:cNvPicPr/>
                      </pic:nvPicPr>
                      <pic:blipFill>
                        <a:blip r:embed="rId90" cstate="print"/>
                        <a:stretch>
                          <a:fillRect/>
                        </a:stretch>
                      </pic:blipFill>
                      <pic:spPr>
                        <a:xfrm>
                          <a:off x="0" y="0"/>
                          <a:ext cx="2633881" cy="1472660"/>
                        </a:xfrm>
                        <a:prstGeom prst="rect">
                          <a:avLst/>
                        </a:prstGeom>
                      </pic:spPr>
                    </pic:pic>
                  </a:graphicData>
                </a:graphic>
              </wp:inline>
            </w:drawing>
          </w:r>
        </w:del>
      </w:ins>
    </w:p>
    <w:p w14:paraId="71447AEA" w14:textId="1F3159C8" w:rsidR="00C05F3F" w:rsidRPr="009851B8" w:rsidDel="006207E5" w:rsidRDefault="00C05F3F" w:rsidP="00C05F3F">
      <w:pPr>
        <w:rPr>
          <w:ins w:id="5391" w:author="Boni" w:date="2014-09-07T21:38:00Z"/>
          <w:del w:id="5392" w:author="Andrija Ilic" w:date="2015-09-06T19:30:00Z"/>
          <w:rFonts w:cs="Times New Roman"/>
          <w:szCs w:val="24"/>
          <w:rPrChange w:id="5393" w:author="Andrija Ilic" w:date="2015-09-07T19:37:00Z">
            <w:rPr>
              <w:ins w:id="5394" w:author="Boni" w:date="2014-09-07T21:38:00Z"/>
              <w:del w:id="5395" w:author="Andrija Ilic" w:date="2015-09-06T19:30:00Z"/>
            </w:rPr>
          </w:rPrChange>
        </w:rPr>
      </w:pPr>
      <w:ins w:id="5396" w:author="Boni" w:date="2014-09-07T21:38:00Z">
        <w:del w:id="5397" w:author="Andrija Ilic" w:date="2015-09-06T19:30:00Z">
          <w:r w:rsidRPr="009851B8" w:rsidDel="006207E5">
            <w:rPr>
              <w:rFonts w:cs="Times New Roman"/>
              <w:szCs w:val="24"/>
              <w:rPrChange w:id="5398" w:author="Andrija Ilic" w:date="2015-09-07T19:37:00Z">
                <w:rPr/>
              </w:rPrChange>
            </w:rPr>
            <w:delText xml:space="preserve">Дијаграм </w:delText>
          </w:r>
        </w:del>
      </w:ins>
      <w:ins w:id="5399" w:author="Boni" w:date="2014-09-07T22:07:00Z">
        <w:del w:id="5400" w:author="Andrija Ilic" w:date="2015-09-06T19:30:00Z">
          <w:r w:rsidR="00003635" w:rsidRPr="009851B8" w:rsidDel="006207E5">
            <w:rPr>
              <w:rFonts w:cs="Times New Roman"/>
              <w:szCs w:val="24"/>
              <w:rPrChange w:id="5401" w:author="Andrija Ilic" w:date="2015-09-07T19:37:00Z">
                <w:rPr/>
              </w:rPrChange>
            </w:rPr>
            <w:delText>22</w:delText>
          </w:r>
        </w:del>
      </w:ins>
      <w:ins w:id="5402" w:author="Boni" w:date="2014-09-07T21:38:00Z">
        <w:del w:id="5403" w:author="Andrija Ilic" w:date="2015-09-06T19:30:00Z">
          <w:r w:rsidRPr="009851B8" w:rsidDel="006207E5">
            <w:rPr>
              <w:rFonts w:cs="Times New Roman"/>
              <w:szCs w:val="24"/>
              <w:rPrChange w:id="5404" w:author="Andrija Ilic" w:date="2015-09-07T19:37:00Z">
                <w:rPr/>
              </w:rPrChange>
            </w:rPr>
            <w:delText>. Случај коришћења: Измена података о кориснику – алтернативни сценарио</w:delText>
          </w:r>
        </w:del>
      </w:ins>
    </w:p>
    <w:p w14:paraId="6B2C66BB" w14:textId="434E0853" w:rsidR="00252993" w:rsidRPr="009851B8" w:rsidDel="006207E5" w:rsidRDefault="00252993">
      <w:pPr>
        <w:rPr>
          <w:ins w:id="5405" w:author="Boni" w:date="2014-09-07T21:13:00Z"/>
          <w:del w:id="5406" w:author="Andrija Ilic" w:date="2015-09-06T19:30:00Z"/>
          <w:rFonts w:cs="Times New Roman"/>
          <w:szCs w:val="24"/>
          <w:rPrChange w:id="5407" w:author="Andrija Ilic" w:date="2015-09-07T19:37:00Z">
            <w:rPr>
              <w:ins w:id="5408" w:author="Boni" w:date="2014-09-07T21:13:00Z"/>
              <w:del w:id="5409" w:author="Andrija Ilic" w:date="2015-09-06T19:30:00Z"/>
              <w:b/>
            </w:rPr>
          </w:rPrChange>
        </w:rPr>
        <w:pPrChange w:id="5410" w:author="Boni" w:date="2014-09-07T21:13:00Z">
          <w:pPr>
            <w:jc w:val="center"/>
          </w:pPr>
        </w:pPrChange>
      </w:pPr>
    </w:p>
    <w:p w14:paraId="216DFA5D" w14:textId="21AF4013" w:rsidR="00352D60" w:rsidRPr="009851B8" w:rsidDel="006207E5" w:rsidRDefault="00611E1D" w:rsidP="00611E1D">
      <w:pPr>
        <w:jc w:val="center"/>
        <w:rPr>
          <w:del w:id="5411" w:author="Andrija Ilic" w:date="2015-09-06T19:30:00Z"/>
          <w:rFonts w:cs="Times New Roman"/>
          <w:szCs w:val="24"/>
          <w:rPrChange w:id="5412" w:author="Andrija Ilic" w:date="2015-09-07T19:37:00Z">
            <w:rPr>
              <w:del w:id="5413" w:author="Andrija Ilic" w:date="2015-09-06T19:30:00Z"/>
              <w:b/>
            </w:rPr>
          </w:rPrChange>
        </w:rPr>
      </w:pPr>
      <w:del w:id="5414" w:author="Andrija Ilic" w:date="2015-09-06T19:30:00Z">
        <w:r w:rsidRPr="009851B8" w:rsidDel="006207E5">
          <w:rPr>
            <w:rFonts w:cs="Times New Roman"/>
            <w:szCs w:val="24"/>
            <w:rPrChange w:id="5415" w:author="Andrija Ilic" w:date="2015-09-07T19:37:00Z">
              <w:rPr>
                <w:b/>
              </w:rPr>
            </w:rPrChange>
          </w:rPr>
          <w:delText>Резултат анализе системских дијаграма секвенци:</w:delText>
        </w:r>
      </w:del>
    </w:p>
    <w:p w14:paraId="132A80F4" w14:textId="00BFF419" w:rsidR="00611E1D" w:rsidRPr="009851B8" w:rsidDel="006207E5" w:rsidRDefault="00611E1D" w:rsidP="003B30B1">
      <w:pPr>
        <w:rPr>
          <w:del w:id="5416" w:author="Andrija Ilic" w:date="2015-09-06T19:30:00Z"/>
          <w:rFonts w:cs="Times New Roman"/>
          <w:szCs w:val="24"/>
          <w:rPrChange w:id="5417" w:author="Andrija Ilic" w:date="2015-09-07T19:37:00Z">
            <w:rPr>
              <w:del w:id="5418" w:author="Andrija Ilic" w:date="2015-09-06T19:30:00Z"/>
            </w:rPr>
          </w:rPrChange>
        </w:rPr>
      </w:pPr>
      <w:del w:id="5419" w:author="Andrija Ilic" w:date="2015-09-06T19:30:00Z">
        <w:r w:rsidRPr="009851B8" w:rsidDel="006207E5">
          <w:rPr>
            <w:rFonts w:cs="Times New Roman"/>
            <w:szCs w:val="24"/>
            <w:rPrChange w:id="5420" w:author="Andrija Ilic" w:date="2015-09-07T19:37:00Z">
              <w:rPr/>
            </w:rPrChange>
          </w:rPr>
          <w:delText>1. izvrsiProveruKorisnika(korisnik):boolean</w:delText>
        </w:r>
        <w:r w:rsidRPr="009851B8" w:rsidDel="006207E5">
          <w:rPr>
            <w:rFonts w:cs="Times New Roman"/>
            <w:szCs w:val="24"/>
            <w:rPrChange w:id="5421" w:author="Andrija Ilic" w:date="2015-09-07T19:37:00Z">
              <w:rPr/>
            </w:rPrChange>
          </w:rPr>
          <w:br/>
          <w:delText>2. pretraziPoslovnePartnere(poslovniPartener):PoslovniPartneri</w:delText>
        </w:r>
        <w:r w:rsidRPr="009851B8" w:rsidDel="006207E5">
          <w:rPr>
            <w:rFonts w:cs="Times New Roman"/>
            <w:szCs w:val="24"/>
            <w:rPrChange w:id="5422" w:author="Andrija Ilic" w:date="2015-09-07T19:37:00Z">
              <w:rPr/>
            </w:rPrChange>
          </w:rPr>
          <w:br/>
          <w:delText>3.  kreiranjeRacuna(racun):void</w:delText>
        </w:r>
        <w:r w:rsidRPr="009851B8" w:rsidDel="006207E5">
          <w:rPr>
            <w:rFonts w:cs="Times New Roman"/>
            <w:szCs w:val="24"/>
            <w:rPrChange w:id="5423" w:author="Andrija Ilic" w:date="2015-09-07T19:37:00Z">
              <w:rPr/>
            </w:rPrChange>
          </w:rPr>
          <w:br/>
          <w:delText>4. promenaStanjaProizvodaUsluga(proizvodUsluga):void</w:delText>
        </w:r>
        <w:r w:rsidRPr="009851B8" w:rsidDel="006207E5">
          <w:rPr>
            <w:rFonts w:cs="Times New Roman"/>
            <w:szCs w:val="24"/>
            <w:rPrChange w:id="5424" w:author="Andrija Ilic" w:date="2015-09-07T19:37:00Z">
              <w:rPr/>
            </w:rPrChange>
          </w:rPr>
          <w:br/>
          <w:delText>5. sacuvajRacun(racun):void</w:delText>
        </w:r>
        <w:r w:rsidRPr="009851B8" w:rsidDel="006207E5">
          <w:rPr>
            <w:rFonts w:cs="Times New Roman"/>
            <w:szCs w:val="24"/>
            <w:rPrChange w:id="5425" w:author="Andrija Ilic" w:date="2015-09-07T19:37:00Z">
              <w:rPr/>
            </w:rPrChange>
          </w:rPr>
          <w:br/>
          <w:delText>6. savuvajZaposlenog(zaposleni):void</w:delText>
        </w:r>
        <w:r w:rsidRPr="009851B8" w:rsidDel="006207E5">
          <w:rPr>
            <w:rFonts w:cs="Times New Roman"/>
            <w:szCs w:val="24"/>
            <w:rPrChange w:id="5426" w:author="Andrija Ilic" w:date="2015-09-07T19:37:00Z">
              <w:rPr/>
            </w:rPrChange>
          </w:rPr>
          <w:br/>
          <w:delText>7.</w:delText>
        </w:r>
        <w:r w:rsidR="000E7A35" w:rsidRPr="009851B8" w:rsidDel="006207E5">
          <w:rPr>
            <w:rFonts w:cs="Times New Roman"/>
            <w:szCs w:val="24"/>
            <w:rPrChange w:id="5427" w:author="Andrija Ilic" w:date="2015-09-07T19:37:00Z">
              <w:rPr/>
            </w:rPrChange>
          </w:rPr>
          <w:delText>p</w:delText>
        </w:r>
        <w:r w:rsidRPr="009851B8" w:rsidDel="006207E5">
          <w:rPr>
            <w:rFonts w:cs="Times New Roman"/>
            <w:szCs w:val="24"/>
            <w:rPrChange w:id="5428" w:author="Andrija Ilic" w:date="2015-09-07T19:37:00Z">
              <w:rPr/>
            </w:rPrChange>
          </w:rPr>
          <w:delText>ronadjiRacun(racun):Racuni</w:delText>
        </w:r>
      </w:del>
      <w:ins w:id="5429" w:author="Boni" w:date="2014-09-07T21:38:00Z">
        <w:del w:id="5430" w:author="Andrija Ilic" w:date="2015-09-06T19:30:00Z">
          <w:r w:rsidR="008B56DA" w:rsidRPr="009851B8" w:rsidDel="006207E5">
            <w:rPr>
              <w:rFonts w:cs="Times New Roman"/>
              <w:szCs w:val="24"/>
              <w:rPrChange w:id="5431" w:author="Andrija Ilic" w:date="2015-09-07T19:37:00Z">
                <w:rPr/>
              </w:rPrChange>
            </w:rPr>
            <w:br/>
          </w:r>
        </w:del>
      </w:ins>
      <w:ins w:id="5432" w:author="Boni" w:date="2014-09-07T21:39:00Z">
        <w:del w:id="5433" w:author="Andrija Ilic" w:date="2015-09-06T19:30:00Z">
          <w:r w:rsidR="008B56DA" w:rsidRPr="009851B8" w:rsidDel="006207E5">
            <w:rPr>
              <w:rFonts w:cs="Times New Roman"/>
              <w:szCs w:val="24"/>
              <w:rPrChange w:id="5434" w:author="Andrija Ilic" w:date="2015-09-07T19:37:00Z">
                <w:rPr/>
              </w:rPrChange>
            </w:rPr>
            <w:delText>8.odjaviKorisnika(korisnik):void</w:delText>
          </w:r>
          <w:r w:rsidR="008B56DA" w:rsidRPr="009851B8" w:rsidDel="006207E5">
            <w:rPr>
              <w:rFonts w:cs="Times New Roman"/>
              <w:szCs w:val="24"/>
              <w:rPrChange w:id="5435" w:author="Andrija Ilic" w:date="2015-09-07T19:37:00Z">
                <w:rPr/>
              </w:rPrChange>
            </w:rPr>
            <w:br/>
            <w:delText>9.</w:delText>
          </w:r>
        </w:del>
      </w:ins>
      <w:ins w:id="5436" w:author="Boni" w:date="2014-09-07T21:41:00Z">
        <w:del w:id="5437" w:author="Andrija Ilic" w:date="2015-09-06T19:30:00Z">
          <w:r w:rsidR="008B56DA" w:rsidRPr="009851B8" w:rsidDel="006207E5">
            <w:rPr>
              <w:rFonts w:cs="Times New Roman"/>
              <w:szCs w:val="24"/>
              <w:rPrChange w:id="5438" w:author="Andrija Ilic" w:date="2015-09-07T19:37:00Z">
                <w:rPr/>
              </w:rPrChange>
            </w:rPr>
            <w:delText>obrisiKorisnika</w:delText>
          </w:r>
        </w:del>
      </w:ins>
      <w:ins w:id="5439" w:author="Boni" w:date="2014-09-07T21:39:00Z">
        <w:del w:id="5440" w:author="Andrija Ilic" w:date="2015-09-06T19:30:00Z">
          <w:r w:rsidR="008B56DA" w:rsidRPr="009851B8" w:rsidDel="006207E5">
            <w:rPr>
              <w:rFonts w:cs="Times New Roman"/>
              <w:szCs w:val="24"/>
              <w:rPrChange w:id="5441" w:author="Andrija Ilic" w:date="2015-09-07T19:37:00Z">
                <w:rPr/>
              </w:rPrChange>
            </w:rPr>
            <w:delText>(</w:delText>
          </w:r>
        </w:del>
      </w:ins>
      <w:ins w:id="5442" w:author="Boni" w:date="2014-09-07T21:41:00Z">
        <w:del w:id="5443" w:author="Andrija Ilic" w:date="2015-09-06T19:30:00Z">
          <w:r w:rsidR="008B56DA" w:rsidRPr="009851B8" w:rsidDel="006207E5">
            <w:rPr>
              <w:rFonts w:cs="Times New Roman"/>
              <w:szCs w:val="24"/>
              <w:rPrChange w:id="5444" w:author="Andrija Ilic" w:date="2015-09-07T19:37:00Z">
                <w:rPr/>
              </w:rPrChange>
            </w:rPr>
            <w:delText>korisnik</w:delText>
          </w:r>
        </w:del>
      </w:ins>
      <w:ins w:id="5445" w:author="Boni" w:date="2014-09-07T21:39:00Z">
        <w:del w:id="5446" w:author="Andrija Ilic" w:date="2015-09-06T19:30:00Z">
          <w:r w:rsidR="008B56DA" w:rsidRPr="009851B8" w:rsidDel="006207E5">
            <w:rPr>
              <w:rFonts w:cs="Times New Roman"/>
              <w:szCs w:val="24"/>
              <w:rPrChange w:id="5447" w:author="Andrija Ilic" w:date="2015-09-07T19:37:00Z">
                <w:rPr/>
              </w:rPrChange>
            </w:rPr>
            <w:delText>)</w:delText>
          </w:r>
        </w:del>
      </w:ins>
      <w:ins w:id="5448" w:author="Boni" w:date="2014-09-07T21:41:00Z">
        <w:del w:id="5449" w:author="Andrija Ilic" w:date="2015-09-06T19:30:00Z">
          <w:r w:rsidR="008B56DA" w:rsidRPr="009851B8" w:rsidDel="006207E5">
            <w:rPr>
              <w:rFonts w:cs="Times New Roman"/>
              <w:szCs w:val="24"/>
              <w:rPrChange w:id="5450" w:author="Andrija Ilic" w:date="2015-09-07T19:37:00Z">
                <w:rPr/>
              </w:rPrChange>
            </w:rPr>
            <w:delText>:void</w:delText>
          </w:r>
          <w:r w:rsidR="008B56DA" w:rsidRPr="009851B8" w:rsidDel="006207E5">
            <w:rPr>
              <w:rFonts w:cs="Times New Roman"/>
              <w:szCs w:val="24"/>
              <w:rPrChange w:id="5451" w:author="Andrija Ilic" w:date="2015-09-07T19:37:00Z">
                <w:rPr/>
              </w:rPrChange>
            </w:rPr>
            <w:br/>
            <w:delText>10.obrisiRacun(racun):void</w:delText>
          </w:r>
          <w:r w:rsidR="008B56DA" w:rsidRPr="009851B8" w:rsidDel="006207E5">
            <w:rPr>
              <w:rFonts w:cs="Times New Roman"/>
              <w:szCs w:val="24"/>
              <w:rPrChange w:id="5452" w:author="Andrija Ilic" w:date="2015-09-07T19:37:00Z">
                <w:rPr/>
              </w:rPrChange>
            </w:rPr>
            <w:br/>
            <w:delText>11.pronadjiKorisnika(korisnik):Korisnik</w:delText>
          </w:r>
        </w:del>
      </w:ins>
      <w:del w:id="5453" w:author="Andrija Ilic" w:date="2015-09-06T19:30:00Z">
        <w:r w:rsidRPr="009851B8" w:rsidDel="006207E5">
          <w:rPr>
            <w:rFonts w:cs="Times New Roman"/>
            <w:szCs w:val="24"/>
            <w:rPrChange w:id="5454" w:author="Andrija Ilic" w:date="2015-09-07T19:37:00Z">
              <w:rPr/>
            </w:rPrChange>
          </w:rPr>
          <w:br/>
        </w:r>
      </w:del>
    </w:p>
    <w:p w14:paraId="60A1C8D6" w14:textId="7A48CB91" w:rsidR="00252993" w:rsidRPr="009851B8" w:rsidDel="006207E5" w:rsidRDefault="0058462B">
      <w:pPr>
        <w:pStyle w:val="Heading3"/>
        <w:rPr>
          <w:del w:id="5455" w:author="Andrija Ilic" w:date="2015-09-06T19:30:00Z"/>
          <w:rFonts w:ascii="Times New Roman" w:hAnsi="Times New Roman"/>
          <w:b w:val="0"/>
          <w:sz w:val="24"/>
          <w:szCs w:val="24"/>
          <w:rPrChange w:id="5456" w:author="Andrija Ilic" w:date="2015-09-07T19:37:00Z">
            <w:rPr>
              <w:del w:id="5457" w:author="Andrija Ilic" w:date="2015-09-06T19:30:00Z"/>
            </w:rPr>
          </w:rPrChange>
        </w:rPr>
        <w:pPrChange w:id="5458" w:author="Boni" w:date="2014-09-07T22:03:00Z">
          <w:pPr>
            <w:pStyle w:val="Heading4"/>
          </w:pPr>
        </w:pPrChange>
      </w:pPr>
      <w:bookmarkStart w:id="5459" w:name="_Toc397909073"/>
      <w:del w:id="5460" w:author="Andrija Ilic" w:date="2015-09-06T19:30:00Z">
        <w:r w:rsidRPr="009851B8" w:rsidDel="006207E5">
          <w:rPr>
            <w:rFonts w:ascii="Times New Roman" w:hAnsi="Times New Roman"/>
            <w:sz w:val="24"/>
            <w:szCs w:val="24"/>
            <w:rPrChange w:id="5461" w:author="Andrija Ilic" w:date="2015-09-07T19:37:00Z">
              <w:rPr/>
            </w:rPrChange>
          </w:rPr>
          <w:delText>3.2.</w:delText>
        </w:r>
      </w:del>
      <w:ins w:id="5462" w:author="Boni" w:date="2014-09-07T22:02:00Z">
        <w:del w:id="5463" w:author="Andrija Ilic" w:date="2015-09-06T19:30:00Z">
          <w:r w:rsidR="00003635" w:rsidRPr="009851B8" w:rsidDel="006207E5">
            <w:rPr>
              <w:rFonts w:ascii="Times New Roman" w:hAnsi="Times New Roman"/>
              <w:sz w:val="24"/>
              <w:szCs w:val="24"/>
              <w:rPrChange w:id="5464" w:author="Andrija Ilic" w:date="2015-09-07T19:37:00Z">
                <w:rPr/>
              </w:rPrChange>
            </w:rPr>
            <w:delText>2</w:delText>
          </w:r>
        </w:del>
      </w:ins>
      <w:ins w:id="5465" w:author="Boni" w:date="2014-09-07T22:03:00Z">
        <w:del w:id="5466" w:author="Andrija Ilic" w:date="2015-09-06T19:30:00Z">
          <w:r w:rsidR="00003635" w:rsidRPr="009851B8" w:rsidDel="006207E5">
            <w:rPr>
              <w:rFonts w:ascii="Times New Roman" w:hAnsi="Times New Roman"/>
              <w:sz w:val="24"/>
              <w:szCs w:val="24"/>
              <w:rPrChange w:id="5467" w:author="Andrija Ilic" w:date="2015-09-07T19:37:00Z">
                <w:rPr/>
              </w:rPrChange>
            </w:rPr>
            <w:delText xml:space="preserve"> Понашање система - </w:delText>
          </w:r>
        </w:del>
      </w:ins>
      <w:del w:id="5468" w:author="Andrija Ilic" w:date="2015-09-06T19:30:00Z">
        <w:r w:rsidRPr="009851B8" w:rsidDel="006207E5">
          <w:rPr>
            <w:rFonts w:ascii="Times New Roman" w:hAnsi="Times New Roman"/>
            <w:sz w:val="24"/>
            <w:szCs w:val="24"/>
            <w:rPrChange w:id="5469" w:author="Andrija Ilic" w:date="2015-09-07T19:37:00Z">
              <w:rPr/>
            </w:rPrChange>
          </w:rPr>
          <w:delText>1.2</w:delText>
        </w:r>
      </w:del>
      <w:ins w:id="5470" w:author="Boni" w:date="2014-09-07T22:03:00Z">
        <w:del w:id="5471" w:author="Andrija Ilic" w:date="2015-09-06T19:30:00Z">
          <w:r w:rsidR="00003635" w:rsidRPr="009851B8" w:rsidDel="006207E5">
            <w:rPr>
              <w:rFonts w:ascii="Times New Roman" w:hAnsi="Times New Roman"/>
              <w:sz w:val="24"/>
              <w:szCs w:val="24"/>
              <w:rPrChange w:id="5472" w:author="Andrija Ilic" w:date="2015-09-07T19:37:00Z">
                <w:rPr/>
              </w:rPrChange>
            </w:rPr>
            <w:delText>Уговори о системским операцијама</w:delText>
          </w:r>
        </w:del>
      </w:ins>
      <w:bookmarkEnd w:id="5459"/>
      <w:del w:id="5473" w:author="Andrija Ilic" w:date="2015-09-06T19:30:00Z">
        <w:r w:rsidRPr="009851B8" w:rsidDel="006207E5">
          <w:rPr>
            <w:rFonts w:ascii="Times New Roman" w:hAnsi="Times New Roman"/>
            <w:sz w:val="24"/>
            <w:szCs w:val="24"/>
            <w:rPrChange w:id="5474" w:author="Andrija Ilic" w:date="2015-09-07T19:37:00Z">
              <w:rPr/>
            </w:rPrChange>
          </w:rPr>
          <w:delText>Дефинисање уговора</w:delText>
        </w:r>
      </w:del>
    </w:p>
    <w:p w14:paraId="39A29C6C" w14:textId="55B67681" w:rsidR="00611E1D" w:rsidRPr="009851B8" w:rsidDel="006207E5" w:rsidRDefault="00611E1D" w:rsidP="00611E1D">
      <w:pPr>
        <w:rPr>
          <w:del w:id="5475" w:author="Andrija Ilic" w:date="2015-09-06T19:30:00Z"/>
          <w:rFonts w:cs="Times New Roman"/>
          <w:szCs w:val="24"/>
          <w:rPrChange w:id="5476" w:author="Andrija Ilic" w:date="2015-09-07T19:37:00Z">
            <w:rPr>
              <w:del w:id="5477" w:author="Andrija Ilic" w:date="2015-09-06T19:30:00Z"/>
            </w:rPr>
          </w:rPrChange>
        </w:rPr>
      </w:pPr>
    </w:p>
    <w:p w14:paraId="2E57BD8B" w14:textId="3CB7FD30" w:rsidR="00611E1D" w:rsidRPr="009851B8" w:rsidDel="006207E5" w:rsidRDefault="00611E1D" w:rsidP="00611E1D">
      <w:pPr>
        <w:rPr>
          <w:del w:id="5478" w:author="Andrija Ilic" w:date="2015-09-06T19:30:00Z"/>
          <w:rFonts w:cs="Times New Roman"/>
          <w:szCs w:val="24"/>
          <w:rPrChange w:id="5479" w:author="Andrija Ilic" w:date="2015-09-07T19:37:00Z">
            <w:rPr>
              <w:del w:id="5480" w:author="Andrija Ilic" w:date="2015-09-06T19:30:00Z"/>
            </w:rPr>
          </w:rPrChange>
        </w:rPr>
      </w:pPr>
      <w:del w:id="5481" w:author="Andrija Ilic" w:date="2015-09-06T19:30:00Z">
        <w:r w:rsidRPr="009851B8" w:rsidDel="006207E5">
          <w:rPr>
            <w:rFonts w:cs="Times New Roman"/>
            <w:szCs w:val="24"/>
            <w:rPrChange w:id="5482" w:author="Andrija Ilic" w:date="2015-09-07T19:37:00Z">
              <w:rPr>
                <w:b/>
              </w:rPr>
            </w:rPrChange>
          </w:rPr>
          <w:delText>УГОВОР УГ1:</w:delText>
        </w:r>
        <w:r w:rsidR="000E7A35" w:rsidRPr="009851B8" w:rsidDel="006207E5">
          <w:rPr>
            <w:rFonts w:cs="Times New Roman"/>
            <w:szCs w:val="24"/>
            <w:rPrChange w:id="5483" w:author="Andrija Ilic" w:date="2015-09-07T19:37:00Z">
              <w:rPr/>
            </w:rPrChange>
          </w:rPr>
          <w:delText xml:space="preserve">  </w:delText>
        </w:r>
        <w:r w:rsidR="000E7A35" w:rsidRPr="009851B8" w:rsidDel="006207E5">
          <w:rPr>
            <w:rFonts w:cs="Times New Roman"/>
            <w:szCs w:val="24"/>
            <w:rPrChange w:id="5484" w:author="Andrija Ilic" w:date="2015-09-07T19:37:00Z">
              <w:rPr>
                <w:b/>
              </w:rPr>
            </w:rPrChange>
          </w:rPr>
          <w:delText>izvrsiProveruKorisnika</w:delText>
        </w:r>
        <w:r w:rsidRPr="009851B8" w:rsidDel="006207E5">
          <w:rPr>
            <w:rFonts w:cs="Times New Roman"/>
            <w:szCs w:val="24"/>
            <w:rPrChange w:id="5485" w:author="Andrija Ilic" w:date="2015-09-07T19:37:00Z">
              <w:rPr/>
            </w:rPrChange>
          </w:rPr>
          <w:br/>
          <w:delText>Операција: izvrsiProveruKorisnika(korisnik):boolean</w:delText>
        </w:r>
        <w:r w:rsidRPr="009851B8" w:rsidDel="006207E5">
          <w:rPr>
            <w:rFonts w:cs="Times New Roman"/>
            <w:szCs w:val="24"/>
            <w:rPrChange w:id="5486" w:author="Andrija Ilic" w:date="2015-09-07T19:37:00Z">
              <w:rPr/>
            </w:rPrChange>
          </w:rPr>
          <w:br/>
          <w:delText>Веза са СК: СК1</w:delText>
        </w:r>
        <w:r w:rsidRPr="009851B8" w:rsidDel="006207E5">
          <w:rPr>
            <w:rFonts w:cs="Times New Roman"/>
            <w:szCs w:val="24"/>
            <w:rPrChange w:id="5487" w:author="Andrija Ilic" w:date="2015-09-07T19:37:00Z">
              <w:rPr/>
            </w:rPrChange>
          </w:rPr>
          <w:br/>
          <w:delText>Пр</w:delText>
        </w:r>
        <w:r w:rsidR="00E66312" w:rsidRPr="009851B8" w:rsidDel="006207E5">
          <w:rPr>
            <w:rFonts w:cs="Times New Roman"/>
            <w:szCs w:val="24"/>
            <w:rPrChange w:id="5488" w:author="Andrija Ilic" w:date="2015-09-07T19:37:00Z">
              <w:rPr/>
            </w:rPrChange>
          </w:rPr>
          <w:delText>е</w:delText>
        </w:r>
        <w:r w:rsidRPr="009851B8" w:rsidDel="006207E5">
          <w:rPr>
            <w:rFonts w:cs="Times New Roman"/>
            <w:szCs w:val="24"/>
            <w:rPrChange w:id="5489" w:author="Andrija Ilic" w:date="2015-09-07T19:37:00Z">
              <w:rPr/>
            </w:rPrChange>
          </w:rPr>
          <w:delText>дуслови</w:delText>
        </w:r>
        <w:r w:rsidRPr="009851B8" w:rsidDel="006207E5">
          <w:rPr>
            <w:rFonts w:cs="Times New Roman"/>
            <w:szCs w:val="24"/>
            <w:rPrChange w:id="5490" w:author="Andrija Ilic" w:date="2015-09-07T19:37:00Z">
              <w:rPr>
                <w:b/>
              </w:rPr>
            </w:rPrChange>
          </w:rPr>
          <w:delText>:</w:delText>
        </w:r>
        <w:r w:rsidRPr="009851B8" w:rsidDel="006207E5">
          <w:rPr>
            <w:rFonts w:cs="Times New Roman"/>
            <w:szCs w:val="24"/>
            <w:rPrChange w:id="5491" w:author="Andrija Ilic" w:date="2015-09-07T19:37:00Z">
              <w:rPr/>
            </w:rPrChange>
          </w:rPr>
          <w:delText xml:space="preserve"> </w:delText>
        </w:r>
        <w:r w:rsidR="000E7A35" w:rsidRPr="009851B8" w:rsidDel="006207E5">
          <w:rPr>
            <w:rFonts w:cs="Times New Roman"/>
            <w:szCs w:val="24"/>
            <w:rPrChange w:id="5492" w:author="Andrija Ilic" w:date="2015-09-07T19:37:00Z">
              <w:rPr/>
            </w:rPrChange>
          </w:rPr>
          <w:delText>-</w:delText>
        </w:r>
        <w:r w:rsidRPr="009851B8" w:rsidDel="006207E5">
          <w:rPr>
            <w:rFonts w:cs="Times New Roman"/>
            <w:szCs w:val="24"/>
            <w:rPrChange w:id="5493" w:author="Andrija Ilic" w:date="2015-09-07T19:37:00Z">
              <w:rPr/>
            </w:rPrChange>
          </w:rPr>
          <w:br/>
          <w:delText xml:space="preserve">Постуслови: Корисник је успешно </w:delText>
        </w:r>
        <w:r w:rsidR="000E7A35" w:rsidRPr="009851B8" w:rsidDel="006207E5">
          <w:rPr>
            <w:rFonts w:cs="Times New Roman"/>
            <w:szCs w:val="24"/>
            <w:rPrChange w:id="5494" w:author="Andrija Ilic" w:date="2015-09-07T19:37:00Z">
              <w:rPr/>
            </w:rPrChange>
          </w:rPr>
          <w:delText>пријављен на систем</w:delText>
        </w:r>
      </w:del>
    </w:p>
    <w:p w14:paraId="770F3CF5" w14:textId="7978F9D1" w:rsidR="000E7A35" w:rsidRPr="009851B8" w:rsidDel="006207E5" w:rsidRDefault="000E7A35" w:rsidP="00611E1D">
      <w:pPr>
        <w:rPr>
          <w:del w:id="5495" w:author="Andrija Ilic" w:date="2015-09-06T19:30:00Z"/>
          <w:rFonts w:cs="Times New Roman"/>
          <w:szCs w:val="24"/>
          <w:rPrChange w:id="5496" w:author="Andrija Ilic" w:date="2015-09-07T19:37:00Z">
            <w:rPr>
              <w:del w:id="5497" w:author="Andrija Ilic" w:date="2015-09-06T19:30:00Z"/>
            </w:rPr>
          </w:rPrChange>
        </w:rPr>
      </w:pPr>
    </w:p>
    <w:p w14:paraId="1EA27D70" w14:textId="670A7A9D" w:rsidR="00611E1D" w:rsidRPr="009851B8" w:rsidDel="006207E5" w:rsidRDefault="00611E1D" w:rsidP="00611E1D">
      <w:pPr>
        <w:rPr>
          <w:del w:id="5498" w:author="Andrija Ilic" w:date="2015-09-06T19:30:00Z"/>
          <w:rFonts w:cs="Times New Roman"/>
          <w:szCs w:val="24"/>
          <w:rPrChange w:id="5499" w:author="Andrija Ilic" w:date="2015-09-07T19:37:00Z">
            <w:rPr>
              <w:del w:id="5500" w:author="Andrija Ilic" w:date="2015-09-06T19:30:00Z"/>
            </w:rPr>
          </w:rPrChange>
        </w:rPr>
      </w:pPr>
      <w:del w:id="5501" w:author="Andrija Ilic" w:date="2015-09-06T19:30:00Z">
        <w:r w:rsidRPr="009851B8" w:rsidDel="006207E5">
          <w:rPr>
            <w:rFonts w:cs="Times New Roman"/>
            <w:szCs w:val="24"/>
            <w:rPrChange w:id="5502" w:author="Andrija Ilic" w:date="2015-09-07T19:37:00Z">
              <w:rPr>
                <w:b/>
              </w:rPr>
            </w:rPrChange>
          </w:rPr>
          <w:delText>УГОВОР УГ</w:delText>
        </w:r>
        <w:r w:rsidR="000E7A35" w:rsidRPr="009851B8" w:rsidDel="006207E5">
          <w:rPr>
            <w:rFonts w:cs="Times New Roman"/>
            <w:szCs w:val="24"/>
            <w:rPrChange w:id="5503" w:author="Andrija Ilic" w:date="2015-09-07T19:37:00Z">
              <w:rPr>
                <w:b/>
              </w:rPr>
            </w:rPrChange>
          </w:rPr>
          <w:delText>2</w:delText>
        </w:r>
        <w:r w:rsidRPr="009851B8" w:rsidDel="006207E5">
          <w:rPr>
            <w:rFonts w:cs="Times New Roman"/>
            <w:szCs w:val="24"/>
            <w:rPrChange w:id="5504" w:author="Andrija Ilic" w:date="2015-09-07T19:37:00Z">
              <w:rPr>
                <w:b/>
              </w:rPr>
            </w:rPrChange>
          </w:rPr>
          <w:delText>:</w:delText>
        </w:r>
        <w:r w:rsidR="000E7A35" w:rsidRPr="009851B8" w:rsidDel="006207E5">
          <w:rPr>
            <w:rFonts w:cs="Times New Roman"/>
            <w:szCs w:val="24"/>
            <w:rPrChange w:id="5505" w:author="Andrija Ilic" w:date="2015-09-07T19:37:00Z">
              <w:rPr/>
            </w:rPrChange>
          </w:rPr>
          <w:delText xml:space="preserve"> </w:delText>
        </w:r>
        <w:r w:rsidR="000E7A35" w:rsidRPr="009851B8" w:rsidDel="006207E5">
          <w:rPr>
            <w:rFonts w:cs="Times New Roman"/>
            <w:szCs w:val="24"/>
            <w:rPrChange w:id="5506" w:author="Andrija Ilic" w:date="2015-09-07T19:37:00Z">
              <w:rPr>
                <w:b/>
              </w:rPr>
            </w:rPrChange>
          </w:rPr>
          <w:delText>pretraziPoslovnePartnere</w:delText>
        </w:r>
        <w:r w:rsidRPr="009851B8" w:rsidDel="006207E5">
          <w:rPr>
            <w:rFonts w:cs="Times New Roman"/>
            <w:szCs w:val="24"/>
            <w:rPrChange w:id="5507" w:author="Andrija Ilic" w:date="2015-09-07T19:37:00Z">
              <w:rPr/>
            </w:rPrChange>
          </w:rPr>
          <w:br/>
          <w:delText>Операција:</w:delText>
        </w:r>
        <w:r w:rsidR="000E7A35" w:rsidRPr="009851B8" w:rsidDel="006207E5">
          <w:rPr>
            <w:rFonts w:cs="Times New Roman"/>
            <w:szCs w:val="24"/>
            <w:rPrChange w:id="5508" w:author="Andrija Ilic" w:date="2015-09-07T19:37:00Z">
              <w:rPr/>
            </w:rPrChange>
          </w:rPr>
          <w:delText xml:space="preserve"> pretraziPoslovnePartnere(poslovniPartener):PoslovniPartneri</w:delText>
        </w:r>
        <w:r w:rsidRPr="009851B8" w:rsidDel="006207E5">
          <w:rPr>
            <w:rFonts w:cs="Times New Roman"/>
            <w:szCs w:val="24"/>
            <w:rPrChange w:id="5509" w:author="Andrija Ilic" w:date="2015-09-07T19:37:00Z">
              <w:rPr/>
            </w:rPrChange>
          </w:rPr>
          <w:br/>
          <w:delText>Веза са СК:</w:delText>
        </w:r>
        <w:r w:rsidR="000E7A35" w:rsidRPr="009851B8" w:rsidDel="006207E5">
          <w:rPr>
            <w:rFonts w:cs="Times New Roman"/>
            <w:szCs w:val="24"/>
            <w:rPrChange w:id="5510" w:author="Andrija Ilic" w:date="2015-09-07T19:37:00Z">
              <w:rPr/>
            </w:rPrChange>
          </w:rPr>
          <w:delText>СК2</w:delText>
        </w:r>
        <w:r w:rsidRPr="009851B8" w:rsidDel="006207E5">
          <w:rPr>
            <w:rFonts w:cs="Times New Roman"/>
            <w:szCs w:val="24"/>
            <w:rPrChange w:id="5511" w:author="Andrija Ilic" w:date="2015-09-07T19:37:00Z">
              <w:rPr/>
            </w:rPrChange>
          </w:rPr>
          <w:br/>
          <w:delText>Пр</w:delText>
        </w:r>
        <w:r w:rsidR="00E66312" w:rsidRPr="009851B8" w:rsidDel="006207E5">
          <w:rPr>
            <w:rFonts w:cs="Times New Roman"/>
            <w:szCs w:val="24"/>
            <w:rPrChange w:id="5512" w:author="Andrija Ilic" w:date="2015-09-07T19:37:00Z">
              <w:rPr/>
            </w:rPrChange>
          </w:rPr>
          <w:delText>е</w:delText>
        </w:r>
        <w:r w:rsidRPr="009851B8" w:rsidDel="006207E5">
          <w:rPr>
            <w:rFonts w:cs="Times New Roman"/>
            <w:szCs w:val="24"/>
            <w:rPrChange w:id="5513" w:author="Andrija Ilic" w:date="2015-09-07T19:37:00Z">
              <w:rPr/>
            </w:rPrChange>
          </w:rPr>
          <w:delText>дуслови:</w:delText>
        </w:r>
        <w:r w:rsidR="000E7A35" w:rsidRPr="009851B8" w:rsidDel="006207E5">
          <w:rPr>
            <w:rFonts w:cs="Times New Roman"/>
            <w:szCs w:val="24"/>
            <w:rPrChange w:id="5514" w:author="Andrija Ilic" w:date="2015-09-07T19:37:00Z">
              <w:rPr/>
            </w:rPrChange>
          </w:rPr>
          <w:delText xml:space="preserve"> -</w:delText>
        </w:r>
        <w:r w:rsidRPr="009851B8" w:rsidDel="006207E5">
          <w:rPr>
            <w:rFonts w:cs="Times New Roman"/>
            <w:szCs w:val="24"/>
            <w:rPrChange w:id="5515" w:author="Andrija Ilic" w:date="2015-09-07T19:37:00Z">
              <w:rPr/>
            </w:rPrChange>
          </w:rPr>
          <w:br/>
          <w:delText>Постуслови:</w:delText>
        </w:r>
        <w:r w:rsidR="000E7A35" w:rsidRPr="009851B8" w:rsidDel="006207E5">
          <w:rPr>
            <w:rFonts w:cs="Times New Roman"/>
            <w:szCs w:val="24"/>
            <w:rPrChange w:id="5516" w:author="Andrija Ilic" w:date="2015-09-07T19:37:00Z">
              <w:rPr/>
            </w:rPrChange>
          </w:rPr>
          <w:delText>Пронађени су тражени пословни партнери</w:delText>
        </w:r>
      </w:del>
    </w:p>
    <w:p w14:paraId="5AB30408" w14:textId="180EB4AD" w:rsidR="00611E1D" w:rsidRPr="009851B8" w:rsidDel="006207E5" w:rsidRDefault="00611E1D" w:rsidP="00611E1D">
      <w:pPr>
        <w:rPr>
          <w:del w:id="5517" w:author="Andrija Ilic" w:date="2015-09-06T19:30:00Z"/>
          <w:rFonts w:cs="Times New Roman"/>
          <w:szCs w:val="24"/>
          <w:rPrChange w:id="5518" w:author="Andrija Ilic" w:date="2015-09-07T19:37:00Z">
            <w:rPr>
              <w:del w:id="5519" w:author="Andrija Ilic" w:date="2015-09-06T19:30:00Z"/>
            </w:rPr>
          </w:rPrChange>
        </w:rPr>
      </w:pPr>
    </w:p>
    <w:p w14:paraId="20AE98A6" w14:textId="0A44F2C0" w:rsidR="00611E1D" w:rsidRPr="009851B8" w:rsidDel="006207E5" w:rsidRDefault="00611E1D" w:rsidP="00611E1D">
      <w:pPr>
        <w:rPr>
          <w:del w:id="5520" w:author="Andrija Ilic" w:date="2015-09-06T19:30:00Z"/>
          <w:rFonts w:cs="Times New Roman"/>
          <w:szCs w:val="24"/>
          <w:rPrChange w:id="5521" w:author="Andrija Ilic" w:date="2015-09-07T19:37:00Z">
            <w:rPr>
              <w:del w:id="5522" w:author="Andrija Ilic" w:date="2015-09-06T19:30:00Z"/>
            </w:rPr>
          </w:rPrChange>
        </w:rPr>
      </w:pPr>
      <w:del w:id="5523" w:author="Andrija Ilic" w:date="2015-09-06T19:30:00Z">
        <w:r w:rsidRPr="009851B8" w:rsidDel="006207E5">
          <w:rPr>
            <w:rFonts w:cs="Times New Roman"/>
            <w:szCs w:val="24"/>
            <w:rPrChange w:id="5524" w:author="Andrija Ilic" w:date="2015-09-07T19:37:00Z">
              <w:rPr>
                <w:b/>
              </w:rPr>
            </w:rPrChange>
          </w:rPr>
          <w:delText>УГОВОР УГ</w:delText>
        </w:r>
        <w:r w:rsidR="000E7A35" w:rsidRPr="009851B8" w:rsidDel="006207E5">
          <w:rPr>
            <w:rFonts w:cs="Times New Roman"/>
            <w:szCs w:val="24"/>
            <w:rPrChange w:id="5525" w:author="Andrija Ilic" w:date="2015-09-07T19:37:00Z">
              <w:rPr>
                <w:b/>
              </w:rPr>
            </w:rPrChange>
          </w:rPr>
          <w:delText>3</w:delText>
        </w:r>
        <w:r w:rsidRPr="009851B8" w:rsidDel="006207E5">
          <w:rPr>
            <w:rFonts w:cs="Times New Roman"/>
            <w:szCs w:val="24"/>
            <w:rPrChange w:id="5526" w:author="Andrija Ilic" w:date="2015-09-07T19:37:00Z">
              <w:rPr>
                <w:b/>
              </w:rPr>
            </w:rPrChange>
          </w:rPr>
          <w:delText>:</w:delText>
        </w:r>
        <w:r w:rsidR="000E7A35" w:rsidRPr="009851B8" w:rsidDel="006207E5">
          <w:rPr>
            <w:rFonts w:cs="Times New Roman"/>
            <w:szCs w:val="24"/>
            <w:rPrChange w:id="5527" w:author="Andrija Ilic" w:date="2015-09-07T19:37:00Z">
              <w:rPr/>
            </w:rPrChange>
          </w:rPr>
          <w:delText xml:space="preserve"> </w:delText>
        </w:r>
        <w:r w:rsidR="000E7A35" w:rsidRPr="009851B8" w:rsidDel="006207E5">
          <w:rPr>
            <w:rFonts w:cs="Times New Roman"/>
            <w:szCs w:val="24"/>
            <w:rPrChange w:id="5528" w:author="Andrija Ilic" w:date="2015-09-07T19:37:00Z">
              <w:rPr>
                <w:b/>
              </w:rPr>
            </w:rPrChange>
          </w:rPr>
          <w:delText>kreiranjeRacuna</w:delText>
        </w:r>
        <w:r w:rsidRPr="009851B8" w:rsidDel="006207E5">
          <w:rPr>
            <w:rFonts w:cs="Times New Roman"/>
            <w:szCs w:val="24"/>
            <w:rPrChange w:id="5529" w:author="Andrija Ilic" w:date="2015-09-07T19:37:00Z">
              <w:rPr/>
            </w:rPrChange>
          </w:rPr>
          <w:br/>
          <w:delText>Операција:</w:delText>
        </w:r>
        <w:r w:rsidR="000E7A35" w:rsidRPr="009851B8" w:rsidDel="006207E5">
          <w:rPr>
            <w:rFonts w:cs="Times New Roman"/>
            <w:szCs w:val="24"/>
            <w:rPrChange w:id="5530" w:author="Andrija Ilic" w:date="2015-09-07T19:37:00Z">
              <w:rPr/>
            </w:rPrChange>
          </w:rPr>
          <w:delText xml:space="preserve"> kreiranjeRacuna(racun):void</w:delText>
        </w:r>
        <w:r w:rsidRPr="009851B8" w:rsidDel="006207E5">
          <w:rPr>
            <w:rFonts w:cs="Times New Roman"/>
            <w:szCs w:val="24"/>
            <w:rPrChange w:id="5531" w:author="Andrija Ilic" w:date="2015-09-07T19:37:00Z">
              <w:rPr/>
            </w:rPrChange>
          </w:rPr>
          <w:br/>
          <w:delText>Веза са СК:</w:delText>
        </w:r>
        <w:r w:rsidR="000E7A35" w:rsidRPr="009851B8" w:rsidDel="006207E5">
          <w:rPr>
            <w:rFonts w:cs="Times New Roman"/>
            <w:szCs w:val="24"/>
            <w:rPrChange w:id="5532" w:author="Andrija Ilic" w:date="2015-09-07T19:37:00Z">
              <w:rPr/>
            </w:rPrChange>
          </w:rPr>
          <w:delText>СК3</w:delText>
        </w:r>
        <w:r w:rsidRPr="009851B8" w:rsidDel="006207E5">
          <w:rPr>
            <w:rFonts w:cs="Times New Roman"/>
            <w:szCs w:val="24"/>
            <w:rPrChange w:id="5533" w:author="Andrija Ilic" w:date="2015-09-07T19:37:00Z">
              <w:rPr/>
            </w:rPrChange>
          </w:rPr>
          <w:br/>
          <w:delText>Пр</w:delText>
        </w:r>
        <w:r w:rsidR="00E66312" w:rsidRPr="009851B8" w:rsidDel="006207E5">
          <w:rPr>
            <w:rFonts w:cs="Times New Roman"/>
            <w:szCs w:val="24"/>
            <w:rPrChange w:id="5534" w:author="Andrija Ilic" w:date="2015-09-07T19:37:00Z">
              <w:rPr/>
            </w:rPrChange>
          </w:rPr>
          <w:delText>е</w:delText>
        </w:r>
        <w:r w:rsidRPr="009851B8" w:rsidDel="006207E5">
          <w:rPr>
            <w:rFonts w:cs="Times New Roman"/>
            <w:szCs w:val="24"/>
            <w:rPrChange w:id="5535" w:author="Andrija Ilic" w:date="2015-09-07T19:37:00Z">
              <w:rPr/>
            </w:rPrChange>
          </w:rPr>
          <w:delText>дуслови:</w:delText>
        </w:r>
        <w:r w:rsidR="000E7A35" w:rsidRPr="009851B8" w:rsidDel="006207E5">
          <w:rPr>
            <w:rFonts w:cs="Times New Roman"/>
            <w:szCs w:val="24"/>
            <w:rPrChange w:id="5536" w:author="Andrija Ilic" w:date="2015-09-07T19:37:00Z">
              <w:rPr/>
            </w:rPrChange>
          </w:rPr>
          <w:delText xml:space="preserve"> -</w:delText>
        </w:r>
        <w:r w:rsidRPr="009851B8" w:rsidDel="006207E5">
          <w:rPr>
            <w:rFonts w:cs="Times New Roman"/>
            <w:szCs w:val="24"/>
            <w:rPrChange w:id="5537" w:author="Andrija Ilic" w:date="2015-09-07T19:37:00Z">
              <w:rPr/>
            </w:rPrChange>
          </w:rPr>
          <w:br/>
          <w:delText>Постуслови:</w:delText>
        </w:r>
        <w:r w:rsidR="000E7A35" w:rsidRPr="009851B8" w:rsidDel="006207E5">
          <w:rPr>
            <w:rFonts w:cs="Times New Roman"/>
            <w:szCs w:val="24"/>
            <w:rPrChange w:id="5538" w:author="Andrija Ilic" w:date="2015-09-07T19:37:00Z">
              <w:rPr/>
            </w:rPrChange>
          </w:rPr>
          <w:delText>рачун је креиран у бази</w:delText>
        </w:r>
      </w:del>
    </w:p>
    <w:p w14:paraId="6522E7CD" w14:textId="12216F38" w:rsidR="00611E1D" w:rsidRPr="009851B8" w:rsidDel="006207E5" w:rsidRDefault="00611E1D" w:rsidP="00611E1D">
      <w:pPr>
        <w:rPr>
          <w:del w:id="5539" w:author="Andrija Ilic" w:date="2015-09-06T19:30:00Z"/>
          <w:rFonts w:cs="Times New Roman"/>
          <w:szCs w:val="24"/>
          <w:rPrChange w:id="5540" w:author="Andrija Ilic" w:date="2015-09-07T19:37:00Z">
            <w:rPr>
              <w:del w:id="5541" w:author="Andrija Ilic" w:date="2015-09-06T19:30:00Z"/>
            </w:rPr>
          </w:rPrChange>
        </w:rPr>
      </w:pPr>
    </w:p>
    <w:p w14:paraId="072398F7" w14:textId="7F25FE50" w:rsidR="00611E1D" w:rsidRPr="009851B8" w:rsidDel="006207E5" w:rsidRDefault="00611E1D" w:rsidP="00611E1D">
      <w:pPr>
        <w:rPr>
          <w:del w:id="5542" w:author="Andrija Ilic" w:date="2015-09-06T19:30:00Z"/>
          <w:rFonts w:cs="Times New Roman"/>
          <w:szCs w:val="24"/>
          <w:rPrChange w:id="5543" w:author="Andrija Ilic" w:date="2015-09-07T19:37:00Z">
            <w:rPr>
              <w:del w:id="5544" w:author="Andrija Ilic" w:date="2015-09-06T19:30:00Z"/>
            </w:rPr>
          </w:rPrChange>
        </w:rPr>
      </w:pPr>
      <w:del w:id="5545" w:author="Andrija Ilic" w:date="2015-09-06T19:30:00Z">
        <w:r w:rsidRPr="009851B8" w:rsidDel="006207E5">
          <w:rPr>
            <w:rFonts w:cs="Times New Roman"/>
            <w:szCs w:val="24"/>
            <w:rPrChange w:id="5546" w:author="Andrija Ilic" w:date="2015-09-07T19:37:00Z">
              <w:rPr>
                <w:b/>
              </w:rPr>
            </w:rPrChange>
          </w:rPr>
          <w:delText>УГОВОР УГ</w:delText>
        </w:r>
        <w:r w:rsidR="000E7A35" w:rsidRPr="009851B8" w:rsidDel="006207E5">
          <w:rPr>
            <w:rFonts w:cs="Times New Roman"/>
            <w:szCs w:val="24"/>
            <w:rPrChange w:id="5547" w:author="Andrija Ilic" w:date="2015-09-07T19:37:00Z">
              <w:rPr>
                <w:b/>
              </w:rPr>
            </w:rPrChange>
          </w:rPr>
          <w:delText>4</w:delText>
        </w:r>
        <w:r w:rsidRPr="009851B8" w:rsidDel="006207E5">
          <w:rPr>
            <w:rFonts w:cs="Times New Roman"/>
            <w:szCs w:val="24"/>
            <w:rPrChange w:id="5548" w:author="Andrija Ilic" w:date="2015-09-07T19:37:00Z">
              <w:rPr>
                <w:b/>
              </w:rPr>
            </w:rPrChange>
          </w:rPr>
          <w:delText>:</w:delText>
        </w:r>
        <w:r w:rsidR="000E7A35" w:rsidRPr="009851B8" w:rsidDel="006207E5">
          <w:rPr>
            <w:rFonts w:cs="Times New Roman"/>
            <w:szCs w:val="24"/>
            <w:rPrChange w:id="5549" w:author="Andrija Ilic" w:date="2015-09-07T19:37:00Z">
              <w:rPr/>
            </w:rPrChange>
          </w:rPr>
          <w:delText xml:space="preserve"> </w:delText>
        </w:r>
        <w:r w:rsidR="000E7A35" w:rsidRPr="009851B8" w:rsidDel="006207E5">
          <w:rPr>
            <w:rFonts w:cs="Times New Roman"/>
            <w:szCs w:val="24"/>
            <w:rPrChange w:id="5550" w:author="Andrija Ilic" w:date="2015-09-07T19:37:00Z">
              <w:rPr>
                <w:b/>
              </w:rPr>
            </w:rPrChange>
          </w:rPr>
          <w:delText>promenaStanjaProizvodaUsluga</w:delText>
        </w:r>
        <w:r w:rsidRPr="009851B8" w:rsidDel="006207E5">
          <w:rPr>
            <w:rFonts w:cs="Times New Roman"/>
            <w:szCs w:val="24"/>
            <w:rPrChange w:id="5551" w:author="Andrija Ilic" w:date="2015-09-07T19:37:00Z">
              <w:rPr>
                <w:b/>
              </w:rPr>
            </w:rPrChange>
          </w:rPr>
          <w:br/>
        </w:r>
        <w:r w:rsidRPr="009851B8" w:rsidDel="006207E5">
          <w:rPr>
            <w:rFonts w:cs="Times New Roman"/>
            <w:szCs w:val="24"/>
            <w:rPrChange w:id="5552" w:author="Andrija Ilic" w:date="2015-09-07T19:37:00Z">
              <w:rPr/>
            </w:rPrChange>
          </w:rPr>
          <w:delText>Операција:</w:delText>
        </w:r>
        <w:r w:rsidR="000E7A35" w:rsidRPr="009851B8" w:rsidDel="006207E5">
          <w:rPr>
            <w:rFonts w:cs="Times New Roman"/>
            <w:szCs w:val="24"/>
            <w:rPrChange w:id="5553" w:author="Andrija Ilic" w:date="2015-09-07T19:37:00Z">
              <w:rPr/>
            </w:rPrChange>
          </w:rPr>
          <w:delText xml:space="preserve"> promenaStanjaProizvodaUsluga(proizvodUsluga):void</w:delText>
        </w:r>
        <w:r w:rsidRPr="009851B8" w:rsidDel="006207E5">
          <w:rPr>
            <w:rFonts w:cs="Times New Roman"/>
            <w:szCs w:val="24"/>
            <w:rPrChange w:id="5554" w:author="Andrija Ilic" w:date="2015-09-07T19:37:00Z">
              <w:rPr/>
            </w:rPrChange>
          </w:rPr>
          <w:br/>
          <w:delText>Веза са СК:</w:delText>
        </w:r>
        <w:r w:rsidR="000E7A35" w:rsidRPr="009851B8" w:rsidDel="006207E5">
          <w:rPr>
            <w:rFonts w:cs="Times New Roman"/>
            <w:szCs w:val="24"/>
            <w:rPrChange w:id="5555" w:author="Andrija Ilic" w:date="2015-09-07T19:37:00Z">
              <w:rPr/>
            </w:rPrChange>
          </w:rPr>
          <w:delText>СК3</w:delText>
        </w:r>
        <w:r w:rsidRPr="009851B8" w:rsidDel="006207E5">
          <w:rPr>
            <w:rFonts w:cs="Times New Roman"/>
            <w:szCs w:val="24"/>
            <w:rPrChange w:id="5556" w:author="Andrija Ilic" w:date="2015-09-07T19:37:00Z">
              <w:rPr/>
            </w:rPrChange>
          </w:rPr>
          <w:br/>
          <w:delText>Пр</w:delText>
        </w:r>
        <w:r w:rsidR="00E66312" w:rsidRPr="009851B8" w:rsidDel="006207E5">
          <w:rPr>
            <w:rFonts w:cs="Times New Roman"/>
            <w:szCs w:val="24"/>
            <w:rPrChange w:id="5557" w:author="Andrija Ilic" w:date="2015-09-07T19:37:00Z">
              <w:rPr/>
            </w:rPrChange>
          </w:rPr>
          <w:delText>е</w:delText>
        </w:r>
        <w:r w:rsidRPr="009851B8" w:rsidDel="006207E5">
          <w:rPr>
            <w:rFonts w:cs="Times New Roman"/>
            <w:szCs w:val="24"/>
            <w:rPrChange w:id="5558" w:author="Andrija Ilic" w:date="2015-09-07T19:37:00Z">
              <w:rPr/>
            </w:rPrChange>
          </w:rPr>
          <w:delText>дуслови:</w:delText>
        </w:r>
        <w:r w:rsidR="000E7A35" w:rsidRPr="009851B8" w:rsidDel="006207E5">
          <w:rPr>
            <w:rFonts w:cs="Times New Roman"/>
            <w:szCs w:val="24"/>
            <w:rPrChange w:id="5559" w:author="Andrija Ilic" w:date="2015-09-07T19:37:00Z">
              <w:rPr/>
            </w:rPrChange>
          </w:rPr>
          <w:delText>дати производ услуга постоје</w:delText>
        </w:r>
        <w:r w:rsidRPr="009851B8" w:rsidDel="006207E5">
          <w:rPr>
            <w:rFonts w:cs="Times New Roman"/>
            <w:szCs w:val="24"/>
            <w:rPrChange w:id="5560" w:author="Andrija Ilic" w:date="2015-09-07T19:37:00Z">
              <w:rPr/>
            </w:rPrChange>
          </w:rPr>
          <w:br/>
          <w:delText>Постуслови:</w:delText>
        </w:r>
        <w:r w:rsidR="000E7A35" w:rsidRPr="009851B8" w:rsidDel="006207E5">
          <w:rPr>
            <w:rFonts w:cs="Times New Roman"/>
            <w:szCs w:val="24"/>
            <w:rPrChange w:id="5561" w:author="Andrija Ilic" w:date="2015-09-07T19:37:00Z">
              <w:rPr/>
            </w:rPrChange>
          </w:rPr>
          <w:delText>Стање производ услуге је промењено</w:delText>
        </w:r>
      </w:del>
    </w:p>
    <w:p w14:paraId="7BAFE803" w14:textId="6F9A5086" w:rsidR="00611E1D" w:rsidRPr="009851B8" w:rsidDel="006207E5" w:rsidRDefault="00611E1D" w:rsidP="00611E1D">
      <w:pPr>
        <w:rPr>
          <w:del w:id="5562" w:author="Andrija Ilic" w:date="2015-09-06T19:30:00Z"/>
          <w:rFonts w:cs="Times New Roman"/>
          <w:szCs w:val="24"/>
          <w:rPrChange w:id="5563" w:author="Andrija Ilic" w:date="2015-09-07T19:37:00Z">
            <w:rPr>
              <w:del w:id="5564" w:author="Andrija Ilic" w:date="2015-09-06T19:30:00Z"/>
            </w:rPr>
          </w:rPrChange>
        </w:rPr>
      </w:pPr>
    </w:p>
    <w:p w14:paraId="2664A258" w14:textId="0E10227D" w:rsidR="00F90BCA" w:rsidRPr="009851B8" w:rsidDel="006207E5" w:rsidRDefault="00F90BCA" w:rsidP="00611E1D">
      <w:pPr>
        <w:rPr>
          <w:del w:id="5565" w:author="Andrija Ilic" w:date="2015-09-06T19:30:00Z"/>
          <w:rFonts w:cs="Times New Roman"/>
          <w:szCs w:val="24"/>
          <w:rPrChange w:id="5566" w:author="Andrija Ilic" w:date="2015-09-07T19:37:00Z">
            <w:rPr>
              <w:del w:id="5567" w:author="Andrija Ilic" w:date="2015-09-06T19:30:00Z"/>
            </w:rPr>
          </w:rPrChange>
        </w:rPr>
      </w:pPr>
    </w:p>
    <w:p w14:paraId="7DB4C921" w14:textId="5C1375B4" w:rsidR="00611E1D" w:rsidRPr="009851B8" w:rsidDel="006207E5" w:rsidRDefault="00611E1D" w:rsidP="00611E1D">
      <w:pPr>
        <w:rPr>
          <w:del w:id="5568" w:author="Andrija Ilic" w:date="2015-09-06T19:30:00Z"/>
          <w:rFonts w:cs="Times New Roman"/>
          <w:szCs w:val="24"/>
          <w:rPrChange w:id="5569" w:author="Andrija Ilic" w:date="2015-09-07T19:37:00Z">
            <w:rPr>
              <w:del w:id="5570" w:author="Andrija Ilic" w:date="2015-09-06T19:30:00Z"/>
            </w:rPr>
          </w:rPrChange>
        </w:rPr>
      </w:pPr>
      <w:del w:id="5571" w:author="Andrija Ilic" w:date="2015-09-06T19:30:00Z">
        <w:r w:rsidRPr="009851B8" w:rsidDel="006207E5">
          <w:rPr>
            <w:rFonts w:cs="Times New Roman"/>
            <w:szCs w:val="24"/>
            <w:rPrChange w:id="5572" w:author="Andrija Ilic" w:date="2015-09-07T19:37:00Z">
              <w:rPr>
                <w:b/>
              </w:rPr>
            </w:rPrChange>
          </w:rPr>
          <w:delText>УГОВОР УГ</w:delText>
        </w:r>
        <w:r w:rsidR="000E7A35" w:rsidRPr="009851B8" w:rsidDel="006207E5">
          <w:rPr>
            <w:rFonts w:cs="Times New Roman"/>
            <w:szCs w:val="24"/>
            <w:rPrChange w:id="5573" w:author="Andrija Ilic" w:date="2015-09-07T19:37:00Z">
              <w:rPr>
                <w:b/>
              </w:rPr>
            </w:rPrChange>
          </w:rPr>
          <w:delText>5</w:delText>
        </w:r>
        <w:r w:rsidRPr="009851B8" w:rsidDel="006207E5">
          <w:rPr>
            <w:rFonts w:cs="Times New Roman"/>
            <w:szCs w:val="24"/>
            <w:rPrChange w:id="5574" w:author="Andrija Ilic" w:date="2015-09-07T19:37:00Z">
              <w:rPr>
                <w:b/>
              </w:rPr>
            </w:rPrChange>
          </w:rPr>
          <w:delText>:</w:delText>
        </w:r>
        <w:r w:rsidR="000E7A35" w:rsidRPr="009851B8" w:rsidDel="006207E5">
          <w:rPr>
            <w:rFonts w:cs="Times New Roman"/>
            <w:szCs w:val="24"/>
            <w:rPrChange w:id="5575" w:author="Andrija Ilic" w:date="2015-09-07T19:37:00Z">
              <w:rPr/>
            </w:rPrChange>
          </w:rPr>
          <w:delText xml:space="preserve"> </w:delText>
        </w:r>
        <w:r w:rsidR="000E7A35" w:rsidRPr="009851B8" w:rsidDel="006207E5">
          <w:rPr>
            <w:rFonts w:cs="Times New Roman"/>
            <w:szCs w:val="24"/>
            <w:rPrChange w:id="5576" w:author="Andrija Ilic" w:date="2015-09-07T19:37:00Z">
              <w:rPr>
                <w:b/>
              </w:rPr>
            </w:rPrChange>
          </w:rPr>
          <w:delText>sacuvajRacun</w:delText>
        </w:r>
        <w:r w:rsidR="000E7A35" w:rsidRPr="009851B8" w:rsidDel="006207E5">
          <w:rPr>
            <w:rFonts w:cs="Times New Roman"/>
            <w:szCs w:val="24"/>
            <w:rPrChange w:id="5577" w:author="Andrija Ilic" w:date="2015-09-07T19:37:00Z">
              <w:rPr/>
            </w:rPrChange>
          </w:rPr>
          <w:delText xml:space="preserve"> </w:delText>
        </w:r>
        <w:r w:rsidRPr="009851B8" w:rsidDel="006207E5">
          <w:rPr>
            <w:rFonts w:cs="Times New Roman"/>
            <w:szCs w:val="24"/>
            <w:rPrChange w:id="5578" w:author="Andrija Ilic" w:date="2015-09-07T19:37:00Z">
              <w:rPr/>
            </w:rPrChange>
          </w:rPr>
          <w:br/>
          <w:delText>Операција:</w:delText>
        </w:r>
        <w:r w:rsidR="000E7A35" w:rsidRPr="009851B8" w:rsidDel="006207E5">
          <w:rPr>
            <w:rFonts w:cs="Times New Roman"/>
            <w:szCs w:val="24"/>
            <w:rPrChange w:id="5579" w:author="Andrija Ilic" w:date="2015-09-07T19:37:00Z">
              <w:rPr/>
            </w:rPrChange>
          </w:rPr>
          <w:delText xml:space="preserve"> sacuvajRacun(racun):void</w:delText>
        </w:r>
        <w:r w:rsidRPr="009851B8" w:rsidDel="006207E5">
          <w:rPr>
            <w:rFonts w:cs="Times New Roman"/>
            <w:szCs w:val="24"/>
            <w:rPrChange w:id="5580" w:author="Andrija Ilic" w:date="2015-09-07T19:37:00Z">
              <w:rPr/>
            </w:rPrChange>
          </w:rPr>
          <w:br/>
          <w:delText>Веза са СК:</w:delText>
        </w:r>
        <w:r w:rsidR="000E7A35" w:rsidRPr="009851B8" w:rsidDel="006207E5">
          <w:rPr>
            <w:rFonts w:cs="Times New Roman"/>
            <w:szCs w:val="24"/>
            <w:rPrChange w:id="5581" w:author="Andrija Ilic" w:date="2015-09-07T19:37:00Z">
              <w:rPr/>
            </w:rPrChange>
          </w:rPr>
          <w:delText>СК3</w:delText>
        </w:r>
        <w:r w:rsidRPr="009851B8" w:rsidDel="006207E5">
          <w:rPr>
            <w:rFonts w:cs="Times New Roman"/>
            <w:szCs w:val="24"/>
            <w:rPrChange w:id="5582" w:author="Andrija Ilic" w:date="2015-09-07T19:37:00Z">
              <w:rPr/>
            </w:rPrChange>
          </w:rPr>
          <w:br/>
          <w:delText>Пр</w:delText>
        </w:r>
        <w:r w:rsidR="00E66312" w:rsidRPr="009851B8" w:rsidDel="006207E5">
          <w:rPr>
            <w:rFonts w:cs="Times New Roman"/>
            <w:szCs w:val="24"/>
            <w:rPrChange w:id="5583" w:author="Andrija Ilic" w:date="2015-09-07T19:37:00Z">
              <w:rPr/>
            </w:rPrChange>
          </w:rPr>
          <w:delText>е</w:delText>
        </w:r>
        <w:r w:rsidRPr="009851B8" w:rsidDel="006207E5">
          <w:rPr>
            <w:rFonts w:cs="Times New Roman"/>
            <w:szCs w:val="24"/>
            <w:rPrChange w:id="5584" w:author="Andrija Ilic" w:date="2015-09-07T19:37:00Z">
              <w:rPr/>
            </w:rPrChange>
          </w:rPr>
          <w:delText>дуслови:</w:delText>
        </w:r>
        <w:r w:rsidR="000E7A35" w:rsidRPr="009851B8" w:rsidDel="006207E5">
          <w:rPr>
            <w:rFonts w:cs="Times New Roman"/>
            <w:szCs w:val="24"/>
            <w:rPrChange w:id="5585" w:author="Andrija Ilic" w:date="2015-09-07T19:37:00Z">
              <w:rPr/>
            </w:rPrChange>
          </w:rPr>
          <w:delText xml:space="preserve"> Рачун је креиран</w:delText>
        </w:r>
        <w:r w:rsidRPr="009851B8" w:rsidDel="006207E5">
          <w:rPr>
            <w:rFonts w:cs="Times New Roman"/>
            <w:szCs w:val="24"/>
            <w:rPrChange w:id="5586" w:author="Andrija Ilic" w:date="2015-09-07T19:37:00Z">
              <w:rPr/>
            </w:rPrChange>
          </w:rPr>
          <w:br/>
          <w:delText>Постуслови:</w:delText>
        </w:r>
        <w:r w:rsidR="000E7A35" w:rsidRPr="009851B8" w:rsidDel="006207E5">
          <w:rPr>
            <w:rFonts w:cs="Times New Roman"/>
            <w:szCs w:val="24"/>
            <w:rPrChange w:id="5587" w:author="Andrija Ilic" w:date="2015-09-07T19:37:00Z">
              <w:rPr/>
            </w:rPrChange>
          </w:rPr>
          <w:delText xml:space="preserve"> Рачун је сачуван</w:delText>
        </w:r>
      </w:del>
    </w:p>
    <w:p w14:paraId="1B94FBEA" w14:textId="71975893" w:rsidR="00611E1D" w:rsidRPr="009851B8" w:rsidDel="006207E5" w:rsidRDefault="00611E1D" w:rsidP="00611E1D">
      <w:pPr>
        <w:rPr>
          <w:del w:id="5588" w:author="Andrija Ilic" w:date="2015-09-06T19:30:00Z"/>
          <w:rFonts w:cs="Times New Roman"/>
          <w:szCs w:val="24"/>
          <w:rPrChange w:id="5589" w:author="Andrija Ilic" w:date="2015-09-07T19:37:00Z">
            <w:rPr>
              <w:del w:id="5590" w:author="Andrija Ilic" w:date="2015-09-06T19:30:00Z"/>
            </w:rPr>
          </w:rPrChange>
        </w:rPr>
      </w:pPr>
    </w:p>
    <w:p w14:paraId="3D90FC7A" w14:textId="11ED7FC3" w:rsidR="00611E1D" w:rsidRPr="009851B8" w:rsidDel="006207E5" w:rsidRDefault="00611E1D" w:rsidP="00611E1D">
      <w:pPr>
        <w:rPr>
          <w:del w:id="5591" w:author="Andrija Ilic" w:date="2015-09-06T19:30:00Z"/>
          <w:rFonts w:cs="Times New Roman"/>
          <w:szCs w:val="24"/>
          <w:rPrChange w:id="5592" w:author="Andrija Ilic" w:date="2015-09-07T19:37:00Z">
            <w:rPr>
              <w:del w:id="5593" w:author="Andrija Ilic" w:date="2015-09-06T19:30:00Z"/>
            </w:rPr>
          </w:rPrChange>
        </w:rPr>
      </w:pPr>
      <w:del w:id="5594" w:author="Andrija Ilic" w:date="2015-09-06T19:30:00Z">
        <w:r w:rsidRPr="009851B8" w:rsidDel="006207E5">
          <w:rPr>
            <w:rFonts w:cs="Times New Roman"/>
            <w:szCs w:val="24"/>
            <w:rPrChange w:id="5595" w:author="Andrija Ilic" w:date="2015-09-07T19:37:00Z">
              <w:rPr>
                <w:b/>
              </w:rPr>
            </w:rPrChange>
          </w:rPr>
          <w:delText>УГОВОР УГ</w:delText>
        </w:r>
        <w:r w:rsidR="000E7A35" w:rsidRPr="009851B8" w:rsidDel="006207E5">
          <w:rPr>
            <w:rFonts w:cs="Times New Roman"/>
            <w:szCs w:val="24"/>
            <w:rPrChange w:id="5596" w:author="Andrija Ilic" w:date="2015-09-07T19:37:00Z">
              <w:rPr>
                <w:b/>
              </w:rPr>
            </w:rPrChange>
          </w:rPr>
          <w:delText>6</w:delText>
        </w:r>
        <w:r w:rsidRPr="009851B8" w:rsidDel="006207E5">
          <w:rPr>
            <w:rFonts w:cs="Times New Roman"/>
            <w:szCs w:val="24"/>
            <w:rPrChange w:id="5597" w:author="Andrija Ilic" w:date="2015-09-07T19:37:00Z">
              <w:rPr>
                <w:b/>
              </w:rPr>
            </w:rPrChange>
          </w:rPr>
          <w:delText>:</w:delText>
        </w:r>
        <w:r w:rsidR="000E7A35" w:rsidRPr="009851B8" w:rsidDel="006207E5">
          <w:rPr>
            <w:rFonts w:cs="Times New Roman"/>
            <w:szCs w:val="24"/>
            <w:rPrChange w:id="5598" w:author="Andrija Ilic" w:date="2015-09-07T19:37:00Z">
              <w:rPr/>
            </w:rPrChange>
          </w:rPr>
          <w:delText xml:space="preserve"> </w:delText>
        </w:r>
        <w:r w:rsidR="000E7A35" w:rsidRPr="009851B8" w:rsidDel="006207E5">
          <w:rPr>
            <w:rFonts w:cs="Times New Roman"/>
            <w:szCs w:val="24"/>
            <w:rPrChange w:id="5599" w:author="Andrija Ilic" w:date="2015-09-07T19:37:00Z">
              <w:rPr>
                <w:b/>
              </w:rPr>
            </w:rPrChange>
          </w:rPr>
          <w:delText>savuvajZaposlenog</w:delText>
        </w:r>
        <w:r w:rsidR="000E7A35" w:rsidRPr="009851B8" w:rsidDel="006207E5">
          <w:rPr>
            <w:rFonts w:cs="Times New Roman"/>
            <w:szCs w:val="24"/>
            <w:rPrChange w:id="5600" w:author="Andrija Ilic" w:date="2015-09-07T19:37:00Z">
              <w:rPr/>
            </w:rPrChange>
          </w:rPr>
          <w:delText xml:space="preserve"> </w:delText>
        </w:r>
        <w:r w:rsidRPr="009851B8" w:rsidDel="006207E5">
          <w:rPr>
            <w:rFonts w:cs="Times New Roman"/>
            <w:szCs w:val="24"/>
            <w:rPrChange w:id="5601" w:author="Andrija Ilic" w:date="2015-09-07T19:37:00Z">
              <w:rPr/>
            </w:rPrChange>
          </w:rPr>
          <w:br/>
          <w:delText>Операција:</w:delText>
        </w:r>
        <w:r w:rsidR="000E7A35" w:rsidRPr="009851B8" w:rsidDel="006207E5">
          <w:rPr>
            <w:rFonts w:cs="Times New Roman"/>
            <w:szCs w:val="24"/>
            <w:rPrChange w:id="5602" w:author="Andrija Ilic" w:date="2015-09-07T19:37:00Z">
              <w:rPr/>
            </w:rPrChange>
          </w:rPr>
          <w:delText xml:space="preserve"> savuvajZaposlenog(zaposleni):void</w:delText>
        </w:r>
        <w:r w:rsidRPr="009851B8" w:rsidDel="006207E5">
          <w:rPr>
            <w:rFonts w:cs="Times New Roman"/>
            <w:szCs w:val="24"/>
            <w:rPrChange w:id="5603" w:author="Andrija Ilic" w:date="2015-09-07T19:37:00Z">
              <w:rPr/>
            </w:rPrChange>
          </w:rPr>
          <w:br/>
          <w:delText>Веза са СК:</w:delText>
        </w:r>
        <w:r w:rsidR="000E7A35" w:rsidRPr="009851B8" w:rsidDel="006207E5">
          <w:rPr>
            <w:rFonts w:cs="Times New Roman"/>
            <w:szCs w:val="24"/>
            <w:rPrChange w:id="5604" w:author="Andrija Ilic" w:date="2015-09-07T19:37:00Z">
              <w:rPr/>
            </w:rPrChange>
          </w:rPr>
          <w:delText>СК5</w:delText>
        </w:r>
      </w:del>
      <w:ins w:id="5605" w:author="Boni" w:date="2014-09-07T22:32:00Z">
        <w:del w:id="5606" w:author="Andrija Ilic" w:date="2015-09-06T19:30:00Z">
          <w:r w:rsidR="00DA29E2" w:rsidRPr="009851B8" w:rsidDel="006207E5">
            <w:rPr>
              <w:rFonts w:cs="Times New Roman"/>
              <w:szCs w:val="24"/>
              <w:rPrChange w:id="5607" w:author="Andrija Ilic" w:date="2015-09-07T19:37:00Z">
                <w:rPr/>
              </w:rPrChange>
            </w:rPr>
            <w:delText>СК4</w:delText>
          </w:r>
        </w:del>
      </w:ins>
      <w:ins w:id="5608" w:author="Boni" w:date="2014-09-07T22:33:00Z">
        <w:del w:id="5609" w:author="Andrija Ilic" w:date="2015-09-06T19:30:00Z">
          <w:r w:rsidR="00DA29E2" w:rsidRPr="009851B8" w:rsidDel="006207E5">
            <w:rPr>
              <w:rFonts w:cs="Times New Roman"/>
              <w:szCs w:val="24"/>
              <w:rPrChange w:id="5610" w:author="Andrija Ilic" w:date="2015-09-07T19:37:00Z">
                <w:rPr/>
              </w:rPrChange>
            </w:rPr>
            <w:delText>, СК11</w:delText>
          </w:r>
        </w:del>
      </w:ins>
      <w:del w:id="5611" w:author="Andrija Ilic" w:date="2015-09-06T19:30:00Z">
        <w:r w:rsidRPr="009851B8" w:rsidDel="006207E5">
          <w:rPr>
            <w:rFonts w:cs="Times New Roman"/>
            <w:szCs w:val="24"/>
            <w:rPrChange w:id="5612" w:author="Andrija Ilic" w:date="2015-09-07T19:37:00Z">
              <w:rPr/>
            </w:rPrChange>
          </w:rPr>
          <w:br/>
          <w:delText>Пр</w:delText>
        </w:r>
        <w:r w:rsidR="00E66312" w:rsidRPr="009851B8" w:rsidDel="006207E5">
          <w:rPr>
            <w:rFonts w:cs="Times New Roman"/>
            <w:szCs w:val="24"/>
            <w:rPrChange w:id="5613" w:author="Andrija Ilic" w:date="2015-09-07T19:37:00Z">
              <w:rPr/>
            </w:rPrChange>
          </w:rPr>
          <w:delText>е</w:delText>
        </w:r>
        <w:r w:rsidRPr="009851B8" w:rsidDel="006207E5">
          <w:rPr>
            <w:rFonts w:cs="Times New Roman"/>
            <w:szCs w:val="24"/>
            <w:rPrChange w:id="5614" w:author="Andrija Ilic" w:date="2015-09-07T19:37:00Z">
              <w:rPr/>
            </w:rPrChange>
          </w:rPr>
          <w:delText>дуслови:</w:delText>
        </w:r>
        <w:r w:rsidR="000E7A35" w:rsidRPr="009851B8" w:rsidDel="006207E5">
          <w:rPr>
            <w:rFonts w:cs="Times New Roman"/>
            <w:szCs w:val="24"/>
            <w:rPrChange w:id="5615" w:author="Andrija Ilic" w:date="2015-09-07T19:37:00Z">
              <w:rPr/>
            </w:rPrChange>
          </w:rPr>
          <w:delText xml:space="preserve"> </w:delText>
        </w:r>
        <w:r w:rsidR="00881D9F" w:rsidRPr="009851B8" w:rsidDel="006207E5">
          <w:rPr>
            <w:rFonts w:cs="Times New Roman"/>
            <w:szCs w:val="24"/>
            <w:rPrChange w:id="5616" w:author="Andrija Ilic" w:date="2015-09-07T19:37:00Z">
              <w:rPr/>
            </w:rPrChange>
          </w:rPr>
          <w:delText>Заполени не постоји</w:delText>
        </w:r>
        <w:r w:rsidRPr="009851B8" w:rsidDel="006207E5">
          <w:rPr>
            <w:rFonts w:cs="Times New Roman"/>
            <w:szCs w:val="24"/>
            <w:rPrChange w:id="5617" w:author="Andrija Ilic" w:date="2015-09-07T19:37:00Z">
              <w:rPr/>
            </w:rPrChange>
          </w:rPr>
          <w:br/>
          <w:delText>Постуслови:</w:delText>
        </w:r>
        <w:r w:rsidR="000E7A35" w:rsidRPr="009851B8" w:rsidDel="006207E5">
          <w:rPr>
            <w:rFonts w:cs="Times New Roman"/>
            <w:szCs w:val="24"/>
            <w:rPrChange w:id="5618" w:author="Andrija Ilic" w:date="2015-09-07T19:37:00Z">
              <w:rPr/>
            </w:rPrChange>
          </w:rPr>
          <w:delText>Запослени је сачуван</w:delText>
        </w:r>
      </w:del>
    </w:p>
    <w:p w14:paraId="7E329E32" w14:textId="5F4B10F6" w:rsidR="00611E1D" w:rsidRPr="009851B8" w:rsidDel="006207E5" w:rsidRDefault="00611E1D" w:rsidP="00611E1D">
      <w:pPr>
        <w:rPr>
          <w:del w:id="5619" w:author="Andrija Ilic" w:date="2015-09-06T19:30:00Z"/>
          <w:rFonts w:cs="Times New Roman"/>
          <w:szCs w:val="24"/>
          <w:rPrChange w:id="5620" w:author="Andrija Ilic" w:date="2015-09-07T19:37:00Z">
            <w:rPr>
              <w:del w:id="5621" w:author="Andrija Ilic" w:date="2015-09-06T19:30:00Z"/>
            </w:rPr>
          </w:rPrChange>
        </w:rPr>
      </w:pPr>
    </w:p>
    <w:p w14:paraId="76EBE81C" w14:textId="56BF25EF" w:rsidR="00611E1D" w:rsidRPr="009851B8" w:rsidDel="006207E5" w:rsidRDefault="00611E1D" w:rsidP="00611E1D">
      <w:pPr>
        <w:rPr>
          <w:ins w:id="5622" w:author="Boni" w:date="2014-09-07T22:15:00Z"/>
          <w:del w:id="5623" w:author="Andrija Ilic" w:date="2015-09-06T19:30:00Z"/>
          <w:rFonts w:cs="Times New Roman"/>
          <w:szCs w:val="24"/>
          <w:rPrChange w:id="5624" w:author="Andrija Ilic" w:date="2015-09-07T19:37:00Z">
            <w:rPr>
              <w:ins w:id="5625" w:author="Boni" w:date="2014-09-07T22:15:00Z"/>
              <w:del w:id="5626" w:author="Andrija Ilic" w:date="2015-09-06T19:30:00Z"/>
            </w:rPr>
          </w:rPrChange>
        </w:rPr>
      </w:pPr>
      <w:del w:id="5627" w:author="Andrija Ilic" w:date="2015-09-06T19:30:00Z">
        <w:r w:rsidRPr="009851B8" w:rsidDel="006207E5">
          <w:rPr>
            <w:rFonts w:cs="Times New Roman"/>
            <w:szCs w:val="24"/>
            <w:rPrChange w:id="5628" w:author="Andrija Ilic" w:date="2015-09-07T19:37:00Z">
              <w:rPr>
                <w:b/>
              </w:rPr>
            </w:rPrChange>
          </w:rPr>
          <w:delText>УГОВОР УГ</w:delText>
        </w:r>
        <w:r w:rsidR="000E7A35" w:rsidRPr="009851B8" w:rsidDel="006207E5">
          <w:rPr>
            <w:rFonts w:cs="Times New Roman"/>
            <w:szCs w:val="24"/>
            <w:rPrChange w:id="5629" w:author="Andrija Ilic" w:date="2015-09-07T19:37:00Z">
              <w:rPr>
                <w:b/>
              </w:rPr>
            </w:rPrChange>
          </w:rPr>
          <w:delText>7</w:delText>
        </w:r>
        <w:r w:rsidRPr="009851B8" w:rsidDel="006207E5">
          <w:rPr>
            <w:rFonts w:cs="Times New Roman"/>
            <w:szCs w:val="24"/>
            <w:rPrChange w:id="5630" w:author="Andrija Ilic" w:date="2015-09-07T19:37:00Z">
              <w:rPr>
                <w:b/>
              </w:rPr>
            </w:rPrChange>
          </w:rPr>
          <w:delText>:</w:delText>
        </w:r>
        <w:r w:rsidR="000E7A35" w:rsidRPr="009851B8" w:rsidDel="006207E5">
          <w:rPr>
            <w:rFonts w:cs="Times New Roman"/>
            <w:szCs w:val="24"/>
            <w:rPrChange w:id="5631" w:author="Andrija Ilic" w:date="2015-09-07T19:37:00Z">
              <w:rPr/>
            </w:rPrChange>
          </w:rPr>
          <w:delText xml:space="preserve"> </w:delText>
        </w:r>
        <w:r w:rsidR="000E7A35" w:rsidRPr="009851B8" w:rsidDel="006207E5">
          <w:rPr>
            <w:rFonts w:cs="Times New Roman"/>
            <w:szCs w:val="24"/>
            <w:rPrChange w:id="5632" w:author="Andrija Ilic" w:date="2015-09-07T19:37:00Z">
              <w:rPr>
                <w:b/>
              </w:rPr>
            </w:rPrChange>
          </w:rPr>
          <w:delText>pronadjiRacun</w:delText>
        </w:r>
        <w:r w:rsidRPr="009851B8" w:rsidDel="006207E5">
          <w:rPr>
            <w:rFonts w:cs="Times New Roman"/>
            <w:szCs w:val="24"/>
            <w:rPrChange w:id="5633" w:author="Andrija Ilic" w:date="2015-09-07T19:37:00Z">
              <w:rPr>
                <w:b/>
              </w:rPr>
            </w:rPrChange>
          </w:rPr>
          <w:br/>
        </w:r>
        <w:r w:rsidRPr="009851B8" w:rsidDel="006207E5">
          <w:rPr>
            <w:rFonts w:cs="Times New Roman"/>
            <w:szCs w:val="24"/>
            <w:rPrChange w:id="5634" w:author="Andrija Ilic" w:date="2015-09-07T19:37:00Z">
              <w:rPr/>
            </w:rPrChange>
          </w:rPr>
          <w:delText>Операција:</w:delText>
        </w:r>
        <w:r w:rsidR="000E7A35" w:rsidRPr="009851B8" w:rsidDel="006207E5">
          <w:rPr>
            <w:rFonts w:cs="Times New Roman"/>
            <w:szCs w:val="24"/>
            <w:rPrChange w:id="5635" w:author="Andrija Ilic" w:date="2015-09-07T19:37:00Z">
              <w:rPr/>
            </w:rPrChange>
          </w:rPr>
          <w:delText xml:space="preserve"> pronadjiRacun(racun):Racuni</w:delText>
        </w:r>
        <w:r w:rsidRPr="009851B8" w:rsidDel="006207E5">
          <w:rPr>
            <w:rFonts w:cs="Times New Roman"/>
            <w:szCs w:val="24"/>
            <w:rPrChange w:id="5636" w:author="Andrija Ilic" w:date="2015-09-07T19:37:00Z">
              <w:rPr/>
            </w:rPrChange>
          </w:rPr>
          <w:br/>
          <w:delText>Веза са СК:</w:delText>
        </w:r>
        <w:r w:rsidR="000E7A35" w:rsidRPr="009851B8" w:rsidDel="006207E5">
          <w:rPr>
            <w:rFonts w:cs="Times New Roman"/>
            <w:szCs w:val="24"/>
            <w:rPrChange w:id="5637" w:author="Andrija Ilic" w:date="2015-09-07T19:37:00Z">
              <w:rPr/>
            </w:rPrChange>
          </w:rPr>
          <w:delText>СК6</w:delText>
        </w:r>
      </w:del>
      <w:ins w:id="5638" w:author="Boni" w:date="2014-09-07T22:32:00Z">
        <w:del w:id="5639" w:author="Andrija Ilic" w:date="2015-09-06T19:30:00Z">
          <w:r w:rsidR="00DA29E2" w:rsidRPr="009851B8" w:rsidDel="006207E5">
            <w:rPr>
              <w:rFonts w:cs="Times New Roman"/>
              <w:szCs w:val="24"/>
              <w:rPrChange w:id="5640" w:author="Andrija Ilic" w:date="2015-09-07T19:37:00Z">
                <w:rPr/>
              </w:rPrChange>
            </w:rPr>
            <w:delText>СК5</w:delText>
          </w:r>
        </w:del>
      </w:ins>
      <w:del w:id="5641" w:author="Andrija Ilic" w:date="2015-09-06T19:30:00Z">
        <w:r w:rsidRPr="009851B8" w:rsidDel="006207E5">
          <w:rPr>
            <w:rFonts w:cs="Times New Roman"/>
            <w:szCs w:val="24"/>
            <w:rPrChange w:id="5642" w:author="Andrija Ilic" w:date="2015-09-07T19:37:00Z">
              <w:rPr/>
            </w:rPrChange>
          </w:rPr>
          <w:br/>
          <w:delText>Пр</w:delText>
        </w:r>
        <w:r w:rsidR="00E66312" w:rsidRPr="009851B8" w:rsidDel="006207E5">
          <w:rPr>
            <w:rFonts w:cs="Times New Roman"/>
            <w:szCs w:val="24"/>
            <w:rPrChange w:id="5643" w:author="Andrija Ilic" w:date="2015-09-07T19:37:00Z">
              <w:rPr/>
            </w:rPrChange>
          </w:rPr>
          <w:delText>е</w:delText>
        </w:r>
        <w:r w:rsidRPr="009851B8" w:rsidDel="006207E5">
          <w:rPr>
            <w:rFonts w:cs="Times New Roman"/>
            <w:szCs w:val="24"/>
            <w:rPrChange w:id="5644" w:author="Andrija Ilic" w:date="2015-09-07T19:37:00Z">
              <w:rPr/>
            </w:rPrChange>
          </w:rPr>
          <w:delText>дуслови:</w:delText>
        </w:r>
        <w:r w:rsidR="000E7A35" w:rsidRPr="009851B8" w:rsidDel="006207E5">
          <w:rPr>
            <w:rFonts w:cs="Times New Roman"/>
            <w:szCs w:val="24"/>
            <w:rPrChange w:id="5645" w:author="Andrija Ilic" w:date="2015-09-07T19:37:00Z">
              <w:rPr/>
            </w:rPrChange>
          </w:rPr>
          <w:delText xml:space="preserve"> -</w:delText>
        </w:r>
        <w:r w:rsidRPr="009851B8" w:rsidDel="006207E5">
          <w:rPr>
            <w:rFonts w:cs="Times New Roman"/>
            <w:szCs w:val="24"/>
            <w:rPrChange w:id="5646" w:author="Andrija Ilic" w:date="2015-09-07T19:37:00Z">
              <w:rPr/>
            </w:rPrChange>
          </w:rPr>
          <w:br/>
          <w:delText>Постуслови:</w:delText>
        </w:r>
        <w:r w:rsidR="000E7A35" w:rsidRPr="009851B8" w:rsidDel="006207E5">
          <w:rPr>
            <w:rFonts w:cs="Times New Roman"/>
            <w:szCs w:val="24"/>
            <w:rPrChange w:id="5647" w:author="Andrija Ilic" w:date="2015-09-07T19:37:00Z">
              <w:rPr/>
            </w:rPrChange>
          </w:rPr>
          <w:delText>Рачун је сачуван</w:delText>
        </w:r>
      </w:del>
    </w:p>
    <w:p w14:paraId="5334756E" w14:textId="4BE4228D" w:rsidR="0003399B" w:rsidRPr="009851B8" w:rsidDel="006207E5" w:rsidRDefault="0003399B" w:rsidP="00611E1D">
      <w:pPr>
        <w:rPr>
          <w:ins w:id="5648" w:author="Boni" w:date="2014-09-07T22:16:00Z"/>
          <w:del w:id="5649" w:author="Andrija Ilic" w:date="2015-09-06T19:30:00Z"/>
          <w:rFonts w:cs="Times New Roman"/>
          <w:szCs w:val="24"/>
          <w:rPrChange w:id="5650" w:author="Andrija Ilic" w:date="2015-09-07T19:37:00Z">
            <w:rPr>
              <w:ins w:id="5651" w:author="Boni" w:date="2014-09-07T22:16:00Z"/>
              <w:del w:id="5652" w:author="Andrija Ilic" w:date="2015-09-06T19:30:00Z"/>
              <w:b/>
            </w:rPr>
          </w:rPrChange>
        </w:rPr>
      </w:pPr>
      <w:ins w:id="5653" w:author="Boni" w:date="2014-09-07T22:15:00Z">
        <w:del w:id="5654" w:author="Andrija Ilic" w:date="2015-09-06T19:30:00Z">
          <w:r w:rsidRPr="009851B8" w:rsidDel="006207E5">
            <w:rPr>
              <w:rFonts w:cs="Times New Roman"/>
              <w:szCs w:val="24"/>
              <w:rPrChange w:id="5655" w:author="Andrija Ilic" w:date="2015-09-07T19:37:00Z">
                <w:rPr>
                  <w:b/>
                </w:rPr>
              </w:rPrChange>
            </w:rPr>
            <w:delText>УГОВОР УГ8:</w:delText>
          </w:r>
          <w:r w:rsidR="005F3F8E" w:rsidRPr="009851B8" w:rsidDel="006207E5">
            <w:rPr>
              <w:rFonts w:cs="Times New Roman"/>
              <w:szCs w:val="24"/>
              <w:rPrChange w:id="5656" w:author="Andrija Ilic" w:date="2015-09-07T19:37:00Z">
                <w:rPr>
                  <w:color w:val="0000FF" w:themeColor="hyperlink"/>
                  <w:u w:val="single"/>
                </w:rPr>
              </w:rPrChange>
            </w:rPr>
            <w:delText xml:space="preserve"> odjaviKorisnika</w:delText>
          </w:r>
        </w:del>
      </w:ins>
    </w:p>
    <w:p w14:paraId="1E89CF29" w14:textId="2D998889" w:rsidR="0003399B" w:rsidRPr="009851B8" w:rsidDel="006207E5" w:rsidRDefault="0003399B" w:rsidP="0003399B">
      <w:pPr>
        <w:rPr>
          <w:ins w:id="5657" w:author="Boni" w:date="2014-09-07T22:16:00Z"/>
          <w:del w:id="5658" w:author="Andrija Ilic" w:date="2015-09-06T19:30:00Z"/>
          <w:rFonts w:cs="Times New Roman"/>
          <w:szCs w:val="24"/>
          <w:rPrChange w:id="5659" w:author="Andrija Ilic" w:date="2015-09-07T19:37:00Z">
            <w:rPr>
              <w:ins w:id="5660" w:author="Boni" w:date="2014-09-07T22:16:00Z"/>
              <w:del w:id="5661" w:author="Andrija Ilic" w:date="2015-09-06T19:30:00Z"/>
            </w:rPr>
          </w:rPrChange>
        </w:rPr>
      </w:pPr>
      <w:ins w:id="5662" w:author="Boni" w:date="2014-09-07T22:16:00Z">
        <w:del w:id="5663" w:author="Andrija Ilic" w:date="2015-09-06T19:30:00Z">
          <w:r w:rsidRPr="009851B8" w:rsidDel="006207E5">
            <w:rPr>
              <w:rFonts w:cs="Times New Roman"/>
              <w:szCs w:val="24"/>
              <w:rPrChange w:id="5664" w:author="Andrija Ilic" w:date="2015-09-07T19:37:00Z">
                <w:rPr/>
              </w:rPrChange>
            </w:rPr>
            <w:delText xml:space="preserve">Операција: </w:delText>
          </w:r>
        </w:del>
      </w:ins>
      <w:ins w:id="5665" w:author="Boni" w:date="2014-09-07T22:18:00Z">
        <w:del w:id="5666" w:author="Andrija Ilic" w:date="2015-09-06T19:30:00Z">
          <w:r w:rsidR="00B935D5" w:rsidRPr="009851B8" w:rsidDel="006207E5">
            <w:rPr>
              <w:rFonts w:cs="Times New Roman"/>
              <w:szCs w:val="24"/>
              <w:rPrChange w:id="5667" w:author="Andrija Ilic" w:date="2015-09-07T19:37:00Z">
                <w:rPr/>
              </w:rPrChange>
            </w:rPr>
            <w:delText>odjaviKorisnika(korisnik):void</w:delText>
          </w:r>
        </w:del>
      </w:ins>
      <w:ins w:id="5668" w:author="Boni" w:date="2014-09-07T22:16:00Z">
        <w:del w:id="5669" w:author="Andrija Ilic" w:date="2015-09-06T19:30:00Z">
          <w:r w:rsidRPr="009851B8" w:rsidDel="006207E5">
            <w:rPr>
              <w:rFonts w:cs="Times New Roman"/>
              <w:szCs w:val="24"/>
              <w:rPrChange w:id="5670" w:author="Andrija Ilic" w:date="2015-09-07T19:37:00Z">
                <w:rPr/>
              </w:rPrChange>
            </w:rPr>
            <w:br/>
            <w:delText>Веза са СК:СК6</w:delText>
          </w:r>
          <w:r w:rsidRPr="009851B8" w:rsidDel="006207E5">
            <w:rPr>
              <w:rFonts w:cs="Times New Roman"/>
              <w:szCs w:val="24"/>
              <w:rPrChange w:id="5671" w:author="Andrija Ilic" w:date="2015-09-07T19:37:00Z">
                <w:rPr/>
              </w:rPrChange>
            </w:rPr>
            <w:br/>
            <w:delText xml:space="preserve">Предуслови: </w:delText>
          </w:r>
        </w:del>
      </w:ins>
      <w:ins w:id="5672" w:author="Boni" w:date="2014-09-07T22:19:00Z">
        <w:del w:id="5673" w:author="Andrija Ilic" w:date="2015-09-06T19:30:00Z">
          <w:r w:rsidR="00B935D5" w:rsidRPr="009851B8" w:rsidDel="006207E5">
            <w:rPr>
              <w:rFonts w:cs="Times New Roman"/>
              <w:szCs w:val="24"/>
              <w:rPrChange w:id="5674" w:author="Andrija Ilic" w:date="2015-09-07T19:37:00Z">
                <w:rPr/>
              </w:rPrChange>
            </w:rPr>
            <w:delText>Корисник је пријављен</w:delText>
          </w:r>
        </w:del>
      </w:ins>
      <w:ins w:id="5675" w:author="Boni" w:date="2014-09-07T22:16:00Z">
        <w:del w:id="5676" w:author="Andrija Ilic" w:date="2015-09-06T19:30:00Z">
          <w:r w:rsidRPr="009851B8" w:rsidDel="006207E5">
            <w:rPr>
              <w:rFonts w:cs="Times New Roman"/>
              <w:szCs w:val="24"/>
              <w:rPrChange w:id="5677" w:author="Andrija Ilic" w:date="2015-09-07T19:37:00Z">
                <w:rPr/>
              </w:rPrChange>
            </w:rPr>
            <w:br/>
            <w:delText>Постуслови:</w:delText>
          </w:r>
        </w:del>
      </w:ins>
      <w:ins w:id="5678" w:author="Boni" w:date="2014-09-07T22:19:00Z">
        <w:del w:id="5679" w:author="Andrija Ilic" w:date="2015-09-06T19:30:00Z">
          <w:r w:rsidR="00B935D5" w:rsidRPr="009851B8" w:rsidDel="006207E5">
            <w:rPr>
              <w:rFonts w:cs="Times New Roman"/>
              <w:szCs w:val="24"/>
              <w:rPrChange w:id="5680" w:author="Andrija Ilic" w:date="2015-09-07T19:37:00Z">
                <w:rPr/>
              </w:rPrChange>
            </w:rPr>
            <w:delText>Корисник није више пријављен на систем</w:delText>
          </w:r>
        </w:del>
      </w:ins>
    </w:p>
    <w:p w14:paraId="27DD1556" w14:textId="7617BCDE" w:rsidR="0003399B" w:rsidRPr="009851B8" w:rsidDel="006207E5" w:rsidRDefault="0003399B" w:rsidP="00611E1D">
      <w:pPr>
        <w:rPr>
          <w:ins w:id="5681" w:author="Boni" w:date="2014-09-07T22:15:00Z"/>
          <w:del w:id="5682" w:author="Andrija Ilic" w:date="2015-09-06T19:30:00Z"/>
          <w:rFonts w:cs="Times New Roman"/>
          <w:szCs w:val="24"/>
          <w:rPrChange w:id="5683" w:author="Andrija Ilic" w:date="2015-09-07T19:37:00Z">
            <w:rPr>
              <w:ins w:id="5684" w:author="Boni" w:date="2014-09-07T22:15:00Z"/>
              <w:del w:id="5685" w:author="Andrija Ilic" w:date="2015-09-06T19:30:00Z"/>
              <w:b/>
            </w:rPr>
          </w:rPrChange>
        </w:rPr>
      </w:pPr>
    </w:p>
    <w:p w14:paraId="67885BFB" w14:textId="07B58D55" w:rsidR="0003399B" w:rsidRPr="009851B8" w:rsidDel="006207E5" w:rsidRDefault="0003399B" w:rsidP="00611E1D">
      <w:pPr>
        <w:rPr>
          <w:ins w:id="5686" w:author="Boni" w:date="2014-09-07T22:15:00Z"/>
          <w:del w:id="5687" w:author="Andrija Ilic" w:date="2015-09-06T19:30:00Z"/>
          <w:rFonts w:cs="Times New Roman"/>
          <w:szCs w:val="24"/>
          <w:rPrChange w:id="5688" w:author="Andrija Ilic" w:date="2015-09-07T19:37:00Z">
            <w:rPr>
              <w:ins w:id="5689" w:author="Boni" w:date="2014-09-07T22:15:00Z"/>
              <w:del w:id="5690" w:author="Andrija Ilic" w:date="2015-09-06T19:30:00Z"/>
              <w:b/>
            </w:rPr>
          </w:rPrChange>
        </w:rPr>
      </w:pPr>
    </w:p>
    <w:p w14:paraId="753DA0EB" w14:textId="52B20646" w:rsidR="0003399B" w:rsidRPr="009851B8" w:rsidDel="006207E5" w:rsidRDefault="0003399B" w:rsidP="00611E1D">
      <w:pPr>
        <w:rPr>
          <w:ins w:id="5691" w:author="Boni" w:date="2014-09-07T22:16:00Z"/>
          <w:del w:id="5692" w:author="Andrija Ilic" w:date="2015-09-06T19:30:00Z"/>
          <w:rFonts w:cs="Times New Roman"/>
          <w:szCs w:val="24"/>
          <w:rPrChange w:id="5693" w:author="Andrija Ilic" w:date="2015-09-07T19:37:00Z">
            <w:rPr>
              <w:ins w:id="5694" w:author="Boni" w:date="2014-09-07T22:16:00Z"/>
              <w:del w:id="5695" w:author="Andrija Ilic" w:date="2015-09-06T19:30:00Z"/>
              <w:b/>
            </w:rPr>
          </w:rPrChange>
        </w:rPr>
      </w:pPr>
      <w:ins w:id="5696" w:author="Boni" w:date="2014-09-07T22:15:00Z">
        <w:del w:id="5697" w:author="Andrija Ilic" w:date="2015-09-06T19:30:00Z">
          <w:r w:rsidRPr="009851B8" w:rsidDel="006207E5">
            <w:rPr>
              <w:rFonts w:cs="Times New Roman"/>
              <w:szCs w:val="24"/>
              <w:rPrChange w:id="5698" w:author="Andrija Ilic" w:date="2015-09-07T19:37:00Z">
                <w:rPr>
                  <w:b/>
                </w:rPr>
              </w:rPrChange>
            </w:rPr>
            <w:delText>УГОВОР УГ9:</w:delText>
          </w:r>
          <w:r w:rsidR="005F3F8E" w:rsidRPr="009851B8" w:rsidDel="006207E5">
            <w:rPr>
              <w:rFonts w:cs="Times New Roman"/>
              <w:szCs w:val="24"/>
              <w:rPrChange w:id="5699" w:author="Andrija Ilic" w:date="2015-09-07T19:37:00Z">
                <w:rPr>
                  <w:color w:val="0000FF" w:themeColor="hyperlink"/>
                  <w:u w:val="single"/>
                </w:rPr>
              </w:rPrChange>
            </w:rPr>
            <w:delText xml:space="preserve"> </w:delText>
          </w:r>
        </w:del>
      </w:ins>
      <w:ins w:id="5700" w:author="Boni" w:date="2014-09-07T22:17:00Z">
        <w:del w:id="5701" w:author="Andrija Ilic" w:date="2015-09-06T19:30:00Z">
          <w:r w:rsidR="005F3F8E" w:rsidRPr="009851B8" w:rsidDel="006207E5">
            <w:rPr>
              <w:rFonts w:cs="Times New Roman"/>
              <w:szCs w:val="24"/>
              <w:rPrChange w:id="5702" w:author="Andrija Ilic" w:date="2015-09-07T19:37:00Z">
                <w:rPr>
                  <w:color w:val="0000FF" w:themeColor="hyperlink"/>
                  <w:u w:val="single"/>
                </w:rPr>
              </w:rPrChange>
            </w:rPr>
            <w:delText>obrisiKorisnika</w:delText>
          </w:r>
        </w:del>
      </w:ins>
    </w:p>
    <w:p w14:paraId="5853576C" w14:textId="645DB0E8" w:rsidR="0003399B" w:rsidRPr="009851B8" w:rsidDel="006207E5" w:rsidRDefault="0003399B" w:rsidP="0003399B">
      <w:pPr>
        <w:rPr>
          <w:ins w:id="5703" w:author="Boni" w:date="2014-09-07T22:16:00Z"/>
          <w:del w:id="5704" w:author="Andrija Ilic" w:date="2015-09-06T19:30:00Z"/>
          <w:rFonts w:cs="Times New Roman"/>
          <w:szCs w:val="24"/>
          <w:rPrChange w:id="5705" w:author="Andrija Ilic" w:date="2015-09-07T19:37:00Z">
            <w:rPr>
              <w:ins w:id="5706" w:author="Boni" w:date="2014-09-07T22:16:00Z"/>
              <w:del w:id="5707" w:author="Andrija Ilic" w:date="2015-09-06T19:30:00Z"/>
            </w:rPr>
          </w:rPrChange>
        </w:rPr>
      </w:pPr>
      <w:ins w:id="5708" w:author="Boni" w:date="2014-09-07T22:16:00Z">
        <w:del w:id="5709" w:author="Andrija Ilic" w:date="2015-09-06T19:30:00Z">
          <w:r w:rsidRPr="009851B8" w:rsidDel="006207E5">
            <w:rPr>
              <w:rFonts w:cs="Times New Roman"/>
              <w:szCs w:val="24"/>
              <w:rPrChange w:id="5710" w:author="Andrija Ilic" w:date="2015-09-07T19:37:00Z">
                <w:rPr/>
              </w:rPrChange>
            </w:rPr>
            <w:delText xml:space="preserve">Операција: </w:delText>
          </w:r>
        </w:del>
      </w:ins>
      <w:ins w:id="5711" w:author="Boni" w:date="2014-09-07T22:17:00Z">
        <w:del w:id="5712" w:author="Andrija Ilic" w:date="2015-09-06T19:30:00Z">
          <w:r w:rsidRPr="009851B8" w:rsidDel="006207E5">
            <w:rPr>
              <w:rFonts w:cs="Times New Roman"/>
              <w:szCs w:val="24"/>
              <w:rPrChange w:id="5713" w:author="Andrija Ilic" w:date="2015-09-07T19:37:00Z">
                <w:rPr/>
              </w:rPrChange>
            </w:rPr>
            <w:delText>obrisiKorisnika(korisnik):void</w:delText>
          </w:r>
        </w:del>
      </w:ins>
      <w:ins w:id="5714" w:author="Boni" w:date="2014-09-07T22:16:00Z">
        <w:del w:id="5715" w:author="Andrija Ilic" w:date="2015-09-06T19:30:00Z">
          <w:r w:rsidRPr="009851B8" w:rsidDel="006207E5">
            <w:rPr>
              <w:rFonts w:cs="Times New Roman"/>
              <w:szCs w:val="24"/>
              <w:rPrChange w:id="5716" w:author="Andrija Ilic" w:date="2015-09-07T19:37:00Z">
                <w:rPr/>
              </w:rPrChange>
            </w:rPr>
            <w:br/>
            <w:delText>Веза са СК:СК</w:delText>
          </w:r>
        </w:del>
      </w:ins>
      <w:ins w:id="5717" w:author="Boni" w:date="2014-09-07T22:33:00Z">
        <w:del w:id="5718" w:author="Andrija Ilic" w:date="2015-09-06T19:30:00Z">
          <w:r w:rsidR="00DA29E2" w:rsidRPr="009851B8" w:rsidDel="006207E5">
            <w:rPr>
              <w:rFonts w:cs="Times New Roman"/>
              <w:szCs w:val="24"/>
              <w:rPrChange w:id="5719" w:author="Andrija Ilic" w:date="2015-09-07T19:37:00Z">
                <w:rPr/>
              </w:rPrChange>
            </w:rPr>
            <w:delText>7</w:delText>
          </w:r>
        </w:del>
      </w:ins>
      <w:ins w:id="5720" w:author="Boni" w:date="2014-09-07T22:16:00Z">
        <w:del w:id="5721" w:author="Andrija Ilic" w:date="2015-09-06T19:30:00Z">
          <w:r w:rsidRPr="009851B8" w:rsidDel="006207E5">
            <w:rPr>
              <w:rFonts w:cs="Times New Roman"/>
              <w:szCs w:val="24"/>
              <w:rPrChange w:id="5722" w:author="Andrija Ilic" w:date="2015-09-07T19:37:00Z">
                <w:rPr/>
              </w:rPrChange>
            </w:rPr>
            <w:br/>
            <w:delText xml:space="preserve">Предуслови: </w:delText>
          </w:r>
        </w:del>
      </w:ins>
      <w:ins w:id="5723" w:author="Boni" w:date="2014-09-07T22:18:00Z">
        <w:del w:id="5724" w:author="Andrija Ilic" w:date="2015-09-06T19:30:00Z">
          <w:r w:rsidRPr="009851B8" w:rsidDel="006207E5">
            <w:rPr>
              <w:rFonts w:cs="Times New Roman"/>
              <w:szCs w:val="24"/>
              <w:rPrChange w:id="5725" w:author="Andrija Ilic" w:date="2015-09-07T19:37:00Z">
                <w:rPr/>
              </w:rPrChange>
            </w:rPr>
            <w:delText>Корисник постоји</w:delText>
          </w:r>
        </w:del>
      </w:ins>
      <w:ins w:id="5726" w:author="Boni" w:date="2014-09-07T22:16:00Z">
        <w:del w:id="5727" w:author="Andrija Ilic" w:date="2015-09-06T19:30:00Z">
          <w:r w:rsidRPr="009851B8" w:rsidDel="006207E5">
            <w:rPr>
              <w:rFonts w:cs="Times New Roman"/>
              <w:szCs w:val="24"/>
              <w:rPrChange w:id="5728" w:author="Andrija Ilic" w:date="2015-09-07T19:37:00Z">
                <w:rPr/>
              </w:rPrChange>
            </w:rPr>
            <w:br/>
            <w:delText>Постуслови:</w:delText>
          </w:r>
        </w:del>
      </w:ins>
      <w:ins w:id="5729" w:author="Boni" w:date="2014-09-07T22:18:00Z">
        <w:del w:id="5730" w:author="Andrija Ilic" w:date="2015-09-06T19:30:00Z">
          <w:r w:rsidR="000D1B0F" w:rsidRPr="009851B8" w:rsidDel="006207E5">
            <w:rPr>
              <w:rFonts w:cs="Times New Roman"/>
              <w:szCs w:val="24"/>
              <w:rPrChange w:id="5731" w:author="Andrija Ilic" w:date="2015-09-07T19:37:00Z">
                <w:rPr/>
              </w:rPrChange>
            </w:rPr>
            <w:delText>Корисник је обрисан</w:delText>
          </w:r>
        </w:del>
      </w:ins>
    </w:p>
    <w:p w14:paraId="104DB469" w14:textId="7958A27F" w:rsidR="0003399B" w:rsidRPr="009851B8" w:rsidDel="006207E5" w:rsidRDefault="0003399B" w:rsidP="00611E1D">
      <w:pPr>
        <w:rPr>
          <w:ins w:id="5732" w:author="Boni" w:date="2014-09-07T22:16:00Z"/>
          <w:del w:id="5733" w:author="Andrija Ilic" w:date="2015-09-06T19:30:00Z"/>
          <w:rFonts w:cs="Times New Roman"/>
          <w:szCs w:val="24"/>
          <w:rPrChange w:id="5734" w:author="Andrija Ilic" w:date="2015-09-07T19:37:00Z">
            <w:rPr>
              <w:ins w:id="5735" w:author="Boni" w:date="2014-09-07T22:16:00Z"/>
              <w:del w:id="5736" w:author="Andrija Ilic" w:date="2015-09-06T19:30:00Z"/>
              <w:b/>
            </w:rPr>
          </w:rPrChange>
        </w:rPr>
      </w:pPr>
    </w:p>
    <w:p w14:paraId="100EE262" w14:textId="565DD1F8" w:rsidR="0003399B" w:rsidRPr="009851B8" w:rsidDel="006207E5" w:rsidRDefault="0003399B" w:rsidP="00611E1D">
      <w:pPr>
        <w:rPr>
          <w:ins w:id="5737" w:author="Boni" w:date="2014-09-07T22:16:00Z"/>
          <w:del w:id="5738" w:author="Andrija Ilic" w:date="2015-09-06T19:30:00Z"/>
          <w:rFonts w:cs="Times New Roman"/>
          <w:szCs w:val="24"/>
          <w:rPrChange w:id="5739" w:author="Andrija Ilic" w:date="2015-09-07T19:37:00Z">
            <w:rPr>
              <w:ins w:id="5740" w:author="Boni" w:date="2014-09-07T22:16:00Z"/>
              <w:del w:id="5741" w:author="Andrija Ilic" w:date="2015-09-06T19:30:00Z"/>
              <w:b/>
            </w:rPr>
          </w:rPrChange>
        </w:rPr>
      </w:pPr>
      <w:ins w:id="5742" w:author="Boni" w:date="2014-09-07T22:15:00Z">
        <w:del w:id="5743" w:author="Andrija Ilic" w:date="2015-09-06T19:30:00Z">
          <w:r w:rsidRPr="009851B8" w:rsidDel="006207E5">
            <w:rPr>
              <w:rFonts w:cs="Times New Roman"/>
              <w:szCs w:val="24"/>
              <w:rPrChange w:id="5744" w:author="Andrija Ilic" w:date="2015-09-07T19:37:00Z">
                <w:rPr>
                  <w:b/>
                </w:rPr>
              </w:rPrChange>
            </w:rPr>
            <w:delText>УГОВОР УГ10:</w:delText>
          </w:r>
          <w:r w:rsidR="005F3F8E" w:rsidRPr="009851B8" w:rsidDel="006207E5">
            <w:rPr>
              <w:rFonts w:cs="Times New Roman"/>
              <w:szCs w:val="24"/>
              <w:rPrChange w:id="5745" w:author="Andrija Ilic" w:date="2015-09-07T19:37:00Z">
                <w:rPr>
                  <w:color w:val="0000FF" w:themeColor="hyperlink"/>
                  <w:u w:val="single"/>
                </w:rPr>
              </w:rPrChange>
            </w:rPr>
            <w:delText xml:space="preserve"> </w:delText>
          </w:r>
        </w:del>
      </w:ins>
      <w:ins w:id="5746" w:author="Boni" w:date="2014-09-07T22:17:00Z">
        <w:del w:id="5747" w:author="Andrija Ilic" w:date="2015-09-06T19:30:00Z">
          <w:r w:rsidR="005F3F8E" w:rsidRPr="009851B8" w:rsidDel="006207E5">
            <w:rPr>
              <w:rFonts w:cs="Times New Roman"/>
              <w:szCs w:val="24"/>
              <w:rPrChange w:id="5748" w:author="Andrija Ilic" w:date="2015-09-07T19:37:00Z">
                <w:rPr>
                  <w:color w:val="0000FF" w:themeColor="hyperlink"/>
                  <w:u w:val="single"/>
                </w:rPr>
              </w:rPrChange>
            </w:rPr>
            <w:delText>obrisiRacun</w:delText>
          </w:r>
        </w:del>
      </w:ins>
    </w:p>
    <w:p w14:paraId="260F92F5" w14:textId="115B4C24" w:rsidR="0003399B" w:rsidRPr="009851B8" w:rsidDel="006207E5" w:rsidRDefault="0003399B" w:rsidP="0003399B">
      <w:pPr>
        <w:rPr>
          <w:ins w:id="5749" w:author="Boni" w:date="2014-09-07T22:16:00Z"/>
          <w:del w:id="5750" w:author="Andrija Ilic" w:date="2015-09-06T19:30:00Z"/>
          <w:rFonts w:cs="Times New Roman"/>
          <w:szCs w:val="24"/>
          <w:rPrChange w:id="5751" w:author="Andrija Ilic" w:date="2015-09-07T19:37:00Z">
            <w:rPr>
              <w:ins w:id="5752" w:author="Boni" w:date="2014-09-07T22:16:00Z"/>
              <w:del w:id="5753" w:author="Andrija Ilic" w:date="2015-09-06T19:30:00Z"/>
            </w:rPr>
          </w:rPrChange>
        </w:rPr>
      </w:pPr>
      <w:ins w:id="5754" w:author="Boni" w:date="2014-09-07T22:16:00Z">
        <w:del w:id="5755" w:author="Andrija Ilic" w:date="2015-09-06T19:30:00Z">
          <w:r w:rsidRPr="009851B8" w:rsidDel="006207E5">
            <w:rPr>
              <w:rFonts w:cs="Times New Roman"/>
              <w:szCs w:val="24"/>
              <w:rPrChange w:id="5756" w:author="Andrija Ilic" w:date="2015-09-07T19:37:00Z">
                <w:rPr/>
              </w:rPrChange>
            </w:rPr>
            <w:delText xml:space="preserve">Операција: </w:delText>
          </w:r>
        </w:del>
      </w:ins>
      <w:ins w:id="5757" w:author="Boni" w:date="2014-09-07T22:17:00Z">
        <w:del w:id="5758" w:author="Andrija Ilic" w:date="2015-09-06T19:30:00Z">
          <w:r w:rsidRPr="009851B8" w:rsidDel="006207E5">
            <w:rPr>
              <w:rFonts w:cs="Times New Roman"/>
              <w:szCs w:val="24"/>
              <w:rPrChange w:id="5759" w:author="Andrija Ilic" w:date="2015-09-07T19:37:00Z">
                <w:rPr/>
              </w:rPrChange>
            </w:rPr>
            <w:delText>obrisiRacun(racun):void</w:delText>
          </w:r>
        </w:del>
      </w:ins>
      <w:ins w:id="5760" w:author="Boni" w:date="2014-09-07T22:16:00Z">
        <w:del w:id="5761" w:author="Andrija Ilic" w:date="2015-09-06T19:30:00Z">
          <w:r w:rsidRPr="009851B8" w:rsidDel="006207E5">
            <w:rPr>
              <w:rFonts w:cs="Times New Roman"/>
              <w:szCs w:val="24"/>
              <w:rPrChange w:id="5762" w:author="Andrija Ilic" w:date="2015-09-07T19:37:00Z">
                <w:rPr/>
              </w:rPrChange>
            </w:rPr>
            <w:br/>
            <w:delText>Веза са СК:СК</w:delText>
          </w:r>
        </w:del>
      </w:ins>
      <w:ins w:id="5763" w:author="Boni" w:date="2014-09-07T22:33:00Z">
        <w:del w:id="5764" w:author="Andrija Ilic" w:date="2015-09-06T19:30:00Z">
          <w:r w:rsidR="00DA29E2" w:rsidRPr="009851B8" w:rsidDel="006207E5">
            <w:rPr>
              <w:rFonts w:cs="Times New Roman"/>
              <w:szCs w:val="24"/>
              <w:rPrChange w:id="5765" w:author="Andrija Ilic" w:date="2015-09-07T19:37:00Z">
                <w:rPr/>
              </w:rPrChange>
            </w:rPr>
            <w:delText>8</w:delText>
          </w:r>
        </w:del>
      </w:ins>
      <w:ins w:id="5766" w:author="Boni" w:date="2014-09-07T22:16:00Z">
        <w:del w:id="5767" w:author="Andrija Ilic" w:date="2015-09-06T19:30:00Z">
          <w:r w:rsidRPr="009851B8" w:rsidDel="006207E5">
            <w:rPr>
              <w:rFonts w:cs="Times New Roman"/>
              <w:szCs w:val="24"/>
              <w:rPrChange w:id="5768" w:author="Andrija Ilic" w:date="2015-09-07T19:37:00Z">
                <w:rPr/>
              </w:rPrChange>
            </w:rPr>
            <w:br/>
            <w:delText xml:space="preserve">Предуслови: </w:delText>
          </w:r>
        </w:del>
      </w:ins>
      <w:ins w:id="5769" w:author="Boni" w:date="2014-09-07T22:17:00Z">
        <w:del w:id="5770" w:author="Andrija Ilic" w:date="2015-09-06T19:30:00Z">
          <w:r w:rsidRPr="009851B8" w:rsidDel="006207E5">
            <w:rPr>
              <w:rFonts w:cs="Times New Roman"/>
              <w:szCs w:val="24"/>
              <w:rPrChange w:id="5771" w:author="Andrija Ilic" w:date="2015-09-07T19:37:00Z">
                <w:rPr/>
              </w:rPrChange>
            </w:rPr>
            <w:delText>Рачун постоји</w:delText>
          </w:r>
        </w:del>
      </w:ins>
      <w:ins w:id="5772" w:author="Boni" w:date="2014-09-07T22:16:00Z">
        <w:del w:id="5773" w:author="Andrija Ilic" w:date="2015-09-06T19:30:00Z">
          <w:r w:rsidRPr="009851B8" w:rsidDel="006207E5">
            <w:rPr>
              <w:rFonts w:cs="Times New Roman"/>
              <w:szCs w:val="24"/>
              <w:rPrChange w:id="5774" w:author="Andrija Ilic" w:date="2015-09-07T19:37:00Z">
                <w:rPr/>
              </w:rPrChange>
            </w:rPr>
            <w:br/>
            <w:delText xml:space="preserve">Постуслови:Рачун је </w:delText>
          </w:r>
        </w:del>
      </w:ins>
      <w:ins w:id="5775" w:author="Boni" w:date="2014-09-07T22:17:00Z">
        <w:del w:id="5776" w:author="Andrija Ilic" w:date="2015-09-06T19:30:00Z">
          <w:r w:rsidRPr="009851B8" w:rsidDel="006207E5">
            <w:rPr>
              <w:rFonts w:cs="Times New Roman"/>
              <w:szCs w:val="24"/>
              <w:rPrChange w:id="5777" w:author="Andrija Ilic" w:date="2015-09-07T19:37:00Z">
                <w:rPr/>
              </w:rPrChange>
            </w:rPr>
            <w:delText>обрисан</w:delText>
          </w:r>
        </w:del>
      </w:ins>
    </w:p>
    <w:p w14:paraId="3E85942D" w14:textId="7684ABA2" w:rsidR="0003399B" w:rsidRPr="009851B8" w:rsidDel="006207E5" w:rsidRDefault="0003399B" w:rsidP="00611E1D">
      <w:pPr>
        <w:rPr>
          <w:ins w:id="5778" w:author="Boni" w:date="2014-09-07T22:16:00Z"/>
          <w:del w:id="5779" w:author="Andrija Ilic" w:date="2015-09-06T19:30:00Z"/>
          <w:rFonts w:cs="Times New Roman"/>
          <w:szCs w:val="24"/>
          <w:rPrChange w:id="5780" w:author="Andrija Ilic" w:date="2015-09-07T19:37:00Z">
            <w:rPr>
              <w:ins w:id="5781" w:author="Boni" w:date="2014-09-07T22:16:00Z"/>
              <w:del w:id="5782" w:author="Andrija Ilic" w:date="2015-09-06T19:30:00Z"/>
              <w:b/>
            </w:rPr>
          </w:rPrChange>
        </w:rPr>
      </w:pPr>
    </w:p>
    <w:p w14:paraId="25924DA7" w14:textId="4993259C" w:rsidR="0003399B" w:rsidRPr="009851B8" w:rsidDel="006207E5" w:rsidRDefault="0003399B" w:rsidP="00611E1D">
      <w:pPr>
        <w:rPr>
          <w:ins w:id="5783" w:author="Boni" w:date="2014-09-07T22:16:00Z"/>
          <w:del w:id="5784" w:author="Andrija Ilic" w:date="2015-09-06T19:30:00Z"/>
          <w:rFonts w:cs="Times New Roman"/>
          <w:szCs w:val="24"/>
          <w:rPrChange w:id="5785" w:author="Andrija Ilic" w:date="2015-09-07T19:37:00Z">
            <w:rPr>
              <w:ins w:id="5786" w:author="Boni" w:date="2014-09-07T22:16:00Z"/>
              <w:del w:id="5787" w:author="Andrija Ilic" w:date="2015-09-06T19:30:00Z"/>
              <w:b/>
            </w:rPr>
          </w:rPrChange>
        </w:rPr>
      </w:pPr>
      <w:ins w:id="5788" w:author="Boni" w:date="2014-09-07T22:15:00Z">
        <w:del w:id="5789" w:author="Andrija Ilic" w:date="2015-09-06T19:30:00Z">
          <w:r w:rsidRPr="009851B8" w:rsidDel="006207E5">
            <w:rPr>
              <w:rFonts w:cs="Times New Roman"/>
              <w:szCs w:val="24"/>
              <w:rPrChange w:id="5790" w:author="Andrija Ilic" w:date="2015-09-07T19:37:00Z">
                <w:rPr>
                  <w:b/>
                </w:rPr>
              </w:rPrChange>
            </w:rPr>
            <w:delText>УГОВОР УГ11</w:delText>
          </w:r>
        </w:del>
      </w:ins>
      <w:ins w:id="5791" w:author="Boni" w:date="2014-09-07T22:18:00Z">
        <w:del w:id="5792" w:author="Andrija Ilic" w:date="2015-09-06T19:30:00Z">
          <w:r w:rsidR="005F3F8E" w:rsidRPr="009851B8" w:rsidDel="006207E5">
            <w:rPr>
              <w:rFonts w:cs="Times New Roman"/>
              <w:szCs w:val="24"/>
              <w:rPrChange w:id="5793" w:author="Andrija Ilic" w:date="2015-09-07T19:37:00Z">
                <w:rPr>
                  <w:color w:val="0000FF" w:themeColor="hyperlink"/>
                  <w:u w:val="single"/>
                </w:rPr>
              </w:rPrChange>
            </w:rPr>
            <w:delText>: pronadjiKorisnika</w:delText>
          </w:r>
        </w:del>
      </w:ins>
    </w:p>
    <w:p w14:paraId="78B9C832" w14:textId="34A63F7C" w:rsidR="0003399B" w:rsidRPr="009851B8" w:rsidDel="006207E5" w:rsidRDefault="0003399B" w:rsidP="0003399B">
      <w:pPr>
        <w:rPr>
          <w:ins w:id="5794" w:author="Boni" w:date="2014-09-07T22:16:00Z"/>
          <w:del w:id="5795" w:author="Andrija Ilic" w:date="2015-09-06T19:30:00Z"/>
          <w:rFonts w:cs="Times New Roman"/>
          <w:szCs w:val="24"/>
          <w:rPrChange w:id="5796" w:author="Andrija Ilic" w:date="2015-09-07T19:37:00Z">
            <w:rPr>
              <w:ins w:id="5797" w:author="Boni" w:date="2014-09-07T22:16:00Z"/>
              <w:del w:id="5798" w:author="Andrija Ilic" w:date="2015-09-06T19:30:00Z"/>
            </w:rPr>
          </w:rPrChange>
        </w:rPr>
      </w:pPr>
      <w:ins w:id="5799" w:author="Boni" w:date="2014-09-07T22:16:00Z">
        <w:del w:id="5800" w:author="Andrija Ilic" w:date="2015-09-06T19:30:00Z">
          <w:r w:rsidRPr="009851B8" w:rsidDel="006207E5">
            <w:rPr>
              <w:rFonts w:cs="Times New Roman"/>
              <w:szCs w:val="24"/>
              <w:rPrChange w:id="5801" w:author="Andrija Ilic" w:date="2015-09-07T19:37:00Z">
                <w:rPr/>
              </w:rPrChange>
            </w:rPr>
            <w:delText>Операција: pronadjiKorisnika(korisnik):Korisnik</w:delText>
          </w:r>
          <w:r w:rsidRPr="009851B8" w:rsidDel="006207E5">
            <w:rPr>
              <w:rFonts w:cs="Times New Roman"/>
              <w:szCs w:val="24"/>
              <w:rPrChange w:id="5802" w:author="Andrija Ilic" w:date="2015-09-07T19:37:00Z">
                <w:rPr/>
              </w:rPrChange>
            </w:rPr>
            <w:br/>
            <w:delText>Веза са СК:СК</w:delText>
          </w:r>
        </w:del>
      </w:ins>
      <w:ins w:id="5803" w:author="Boni" w:date="2014-09-07T22:33:00Z">
        <w:del w:id="5804" w:author="Andrija Ilic" w:date="2015-09-06T19:30:00Z">
          <w:r w:rsidR="00DA29E2" w:rsidRPr="009851B8" w:rsidDel="006207E5">
            <w:rPr>
              <w:rFonts w:cs="Times New Roman"/>
              <w:szCs w:val="24"/>
              <w:rPrChange w:id="5805" w:author="Andrija Ilic" w:date="2015-09-07T19:37:00Z">
                <w:rPr/>
              </w:rPrChange>
            </w:rPr>
            <w:delText>9</w:delText>
          </w:r>
        </w:del>
      </w:ins>
      <w:ins w:id="5806" w:author="Boni" w:date="2014-09-07T22:16:00Z">
        <w:del w:id="5807" w:author="Andrija Ilic" w:date="2015-09-06T19:30:00Z">
          <w:r w:rsidRPr="009851B8" w:rsidDel="006207E5">
            <w:rPr>
              <w:rFonts w:cs="Times New Roman"/>
              <w:szCs w:val="24"/>
              <w:rPrChange w:id="5808" w:author="Andrija Ilic" w:date="2015-09-07T19:37:00Z">
                <w:rPr/>
              </w:rPrChange>
            </w:rPr>
            <w:br/>
            <w:delText>Предуслови: Корисник постоји</w:delText>
          </w:r>
          <w:r w:rsidRPr="009851B8" w:rsidDel="006207E5">
            <w:rPr>
              <w:rFonts w:cs="Times New Roman"/>
              <w:szCs w:val="24"/>
              <w:rPrChange w:id="5809" w:author="Andrija Ilic" w:date="2015-09-07T19:37:00Z">
                <w:rPr/>
              </w:rPrChange>
            </w:rPr>
            <w:br/>
            <w:delText>Постуслови:</w:delText>
          </w:r>
        </w:del>
      </w:ins>
      <w:ins w:id="5810" w:author="Boni" w:date="2014-09-07T22:17:00Z">
        <w:del w:id="5811" w:author="Andrija Ilic" w:date="2015-09-06T19:30:00Z">
          <w:r w:rsidRPr="009851B8" w:rsidDel="006207E5">
            <w:rPr>
              <w:rFonts w:cs="Times New Roman"/>
              <w:szCs w:val="24"/>
              <w:rPrChange w:id="5812" w:author="Andrija Ilic" w:date="2015-09-07T19:37:00Z">
                <w:rPr/>
              </w:rPrChange>
            </w:rPr>
            <w:delText>Корисник је пронађен</w:delText>
          </w:r>
        </w:del>
      </w:ins>
    </w:p>
    <w:p w14:paraId="0A421FC7" w14:textId="5FD60087" w:rsidR="0003399B" w:rsidRPr="009851B8" w:rsidDel="006207E5" w:rsidRDefault="0003399B" w:rsidP="00611E1D">
      <w:pPr>
        <w:rPr>
          <w:del w:id="5813" w:author="Andrija Ilic" w:date="2015-09-06T19:30:00Z"/>
          <w:rFonts w:cs="Times New Roman"/>
          <w:szCs w:val="24"/>
          <w:rPrChange w:id="5814" w:author="Andrija Ilic" w:date="2015-09-07T19:37:00Z">
            <w:rPr>
              <w:del w:id="5815" w:author="Andrija Ilic" w:date="2015-09-06T19:30:00Z"/>
            </w:rPr>
          </w:rPrChange>
        </w:rPr>
      </w:pPr>
      <w:ins w:id="5816" w:author="Boni" w:date="2014-09-07T22:15:00Z">
        <w:del w:id="5817" w:author="Andrija Ilic" w:date="2015-09-06T19:30:00Z">
          <w:r w:rsidRPr="009851B8" w:rsidDel="006207E5">
            <w:rPr>
              <w:rFonts w:cs="Times New Roman"/>
              <w:szCs w:val="24"/>
              <w:rPrChange w:id="5818" w:author="Andrija Ilic" w:date="2015-09-07T19:37:00Z">
                <w:rPr>
                  <w:b/>
                </w:rPr>
              </w:rPrChange>
            </w:rPr>
            <w:br/>
          </w:r>
          <w:r w:rsidRPr="009851B8" w:rsidDel="006207E5">
            <w:rPr>
              <w:rFonts w:cs="Times New Roman"/>
              <w:szCs w:val="24"/>
              <w:rPrChange w:id="5819" w:author="Andrija Ilic" w:date="2015-09-07T19:37:00Z">
                <w:rPr>
                  <w:b/>
                </w:rPr>
              </w:rPrChange>
            </w:rPr>
            <w:br/>
          </w:r>
          <w:r w:rsidRPr="009851B8" w:rsidDel="006207E5">
            <w:rPr>
              <w:rFonts w:cs="Times New Roman"/>
              <w:szCs w:val="24"/>
              <w:rPrChange w:id="5820" w:author="Andrija Ilic" w:date="2015-09-07T19:37:00Z">
                <w:rPr>
                  <w:b/>
                </w:rPr>
              </w:rPrChange>
            </w:rPr>
            <w:br/>
          </w:r>
          <w:r w:rsidRPr="009851B8" w:rsidDel="006207E5">
            <w:rPr>
              <w:rFonts w:cs="Times New Roman"/>
              <w:szCs w:val="24"/>
              <w:rPrChange w:id="5821" w:author="Andrija Ilic" w:date="2015-09-07T19:37:00Z">
                <w:rPr>
                  <w:b/>
                </w:rPr>
              </w:rPrChange>
            </w:rPr>
            <w:br/>
          </w:r>
          <w:r w:rsidRPr="009851B8" w:rsidDel="006207E5">
            <w:rPr>
              <w:rFonts w:cs="Times New Roman"/>
              <w:szCs w:val="24"/>
              <w:rPrChange w:id="5822" w:author="Andrija Ilic" w:date="2015-09-07T19:37:00Z">
                <w:rPr/>
              </w:rPrChange>
            </w:rPr>
            <w:br/>
          </w:r>
        </w:del>
      </w:ins>
    </w:p>
    <w:p w14:paraId="25C9C147" w14:textId="2FDF345A" w:rsidR="00611E1D" w:rsidRPr="009851B8" w:rsidDel="006207E5" w:rsidRDefault="00611E1D" w:rsidP="00611E1D">
      <w:pPr>
        <w:rPr>
          <w:del w:id="5823" w:author="Andrija Ilic" w:date="2015-09-06T19:30:00Z"/>
          <w:rFonts w:cs="Times New Roman"/>
          <w:szCs w:val="24"/>
          <w:rPrChange w:id="5824" w:author="Andrija Ilic" w:date="2015-09-07T19:37:00Z">
            <w:rPr>
              <w:del w:id="5825" w:author="Andrija Ilic" w:date="2015-09-06T19:30:00Z"/>
            </w:rPr>
          </w:rPrChange>
        </w:rPr>
      </w:pPr>
    </w:p>
    <w:p w14:paraId="48088C2C" w14:textId="38432EB3" w:rsidR="0058462B" w:rsidRPr="009851B8" w:rsidDel="006207E5" w:rsidRDefault="0058462B" w:rsidP="00003635">
      <w:pPr>
        <w:pStyle w:val="Heading3"/>
        <w:rPr>
          <w:del w:id="5826" w:author="Andrija Ilic" w:date="2015-09-06T19:30:00Z"/>
          <w:rFonts w:ascii="Times New Roman" w:hAnsi="Times New Roman"/>
          <w:b w:val="0"/>
          <w:sz w:val="24"/>
          <w:szCs w:val="24"/>
          <w:rPrChange w:id="5827" w:author="Andrija Ilic" w:date="2015-09-07T19:37:00Z">
            <w:rPr>
              <w:del w:id="5828" w:author="Andrija Ilic" w:date="2015-09-06T19:30:00Z"/>
            </w:rPr>
          </w:rPrChange>
        </w:rPr>
      </w:pPr>
      <w:bookmarkStart w:id="5829" w:name="_Toc397909074"/>
      <w:del w:id="5830" w:author="Andrija Ilic" w:date="2015-09-06T19:30:00Z">
        <w:r w:rsidRPr="009851B8" w:rsidDel="006207E5">
          <w:rPr>
            <w:rFonts w:ascii="Times New Roman" w:hAnsi="Times New Roman"/>
            <w:sz w:val="24"/>
            <w:szCs w:val="24"/>
            <w:rPrChange w:id="5831" w:author="Andrija Ilic" w:date="2015-09-07T19:37:00Z">
              <w:rPr/>
            </w:rPrChange>
          </w:rPr>
          <w:delText xml:space="preserve">3.2.2 </w:delText>
        </w:r>
      </w:del>
      <w:ins w:id="5832" w:author="Boni" w:date="2014-09-07T22:05:00Z">
        <w:del w:id="5833" w:author="Andrija Ilic" w:date="2015-09-06T19:30:00Z">
          <w:r w:rsidR="00003635" w:rsidRPr="009851B8" w:rsidDel="006207E5">
            <w:rPr>
              <w:rFonts w:ascii="Times New Roman" w:hAnsi="Times New Roman"/>
              <w:sz w:val="24"/>
              <w:szCs w:val="24"/>
              <w:rPrChange w:id="5834" w:author="Andrija Ilic" w:date="2015-09-07T19:37:00Z">
                <w:rPr/>
              </w:rPrChange>
            </w:rPr>
            <w:delText xml:space="preserve">3 </w:delText>
          </w:r>
        </w:del>
      </w:ins>
      <w:del w:id="5835" w:author="Andrija Ilic" w:date="2015-09-06T19:30:00Z">
        <w:r w:rsidRPr="009851B8" w:rsidDel="006207E5">
          <w:rPr>
            <w:rFonts w:ascii="Times New Roman" w:hAnsi="Times New Roman"/>
            <w:sz w:val="24"/>
            <w:szCs w:val="24"/>
            <w:rPrChange w:id="5836" w:author="Andrija Ilic" w:date="2015-09-07T19:37:00Z">
              <w:rPr/>
            </w:rPrChange>
          </w:rPr>
          <w:delText>Структура софтверског система</w:delText>
        </w:r>
      </w:del>
      <w:ins w:id="5837" w:author="Boni" w:date="2014-09-07T22:05:00Z">
        <w:del w:id="5838" w:author="Andrija Ilic" w:date="2015-09-06T19:30:00Z">
          <w:r w:rsidR="00003635" w:rsidRPr="009851B8" w:rsidDel="006207E5">
            <w:rPr>
              <w:rFonts w:ascii="Times New Roman" w:hAnsi="Times New Roman"/>
              <w:sz w:val="24"/>
              <w:szCs w:val="24"/>
              <w:rPrChange w:id="5839" w:author="Andrija Ilic" w:date="2015-09-07T19:37:00Z">
                <w:rPr/>
              </w:rPrChange>
            </w:rPr>
            <w:delText xml:space="preserve"> </w:delText>
          </w:r>
        </w:del>
      </w:ins>
      <w:ins w:id="5840" w:author="Boni" w:date="2014-09-07T22:06:00Z">
        <w:del w:id="5841" w:author="Andrija Ilic" w:date="2015-09-06T19:30:00Z">
          <w:r w:rsidR="00003635" w:rsidRPr="009851B8" w:rsidDel="006207E5">
            <w:rPr>
              <w:rFonts w:ascii="Times New Roman" w:hAnsi="Times New Roman"/>
              <w:sz w:val="24"/>
              <w:szCs w:val="24"/>
              <w:rPrChange w:id="5842" w:author="Andrija Ilic" w:date="2015-09-07T19:37:00Z">
                <w:rPr/>
              </w:rPrChange>
            </w:rPr>
            <w:delText>–</w:delText>
          </w:r>
        </w:del>
      </w:ins>
      <w:ins w:id="5843" w:author="Boni" w:date="2014-09-07T22:08:00Z">
        <w:del w:id="5844" w:author="Andrija Ilic" w:date="2015-09-06T19:30:00Z">
          <w:r w:rsidR="00003635" w:rsidRPr="009851B8" w:rsidDel="006207E5">
            <w:rPr>
              <w:rFonts w:ascii="Times New Roman" w:hAnsi="Times New Roman"/>
              <w:sz w:val="24"/>
              <w:szCs w:val="24"/>
              <w:rPrChange w:id="5845" w:author="Andrija Ilic" w:date="2015-09-07T19:37:00Z">
                <w:rPr/>
              </w:rPrChange>
            </w:rPr>
            <w:delText xml:space="preserve"> </w:delText>
          </w:r>
        </w:del>
      </w:ins>
      <w:ins w:id="5846" w:author="Boni" w:date="2014-09-07T22:06:00Z">
        <w:del w:id="5847" w:author="Andrija Ilic" w:date="2015-09-06T19:30:00Z">
          <w:r w:rsidR="00003635" w:rsidRPr="009851B8" w:rsidDel="006207E5">
            <w:rPr>
              <w:rFonts w:ascii="Times New Roman" w:hAnsi="Times New Roman"/>
              <w:sz w:val="24"/>
              <w:szCs w:val="24"/>
              <w:rPrChange w:id="5848" w:author="Andrija Ilic" w:date="2015-09-07T19:37:00Z">
                <w:rPr/>
              </w:rPrChange>
            </w:rPr>
            <w:delText>концептуални модел</w:delText>
          </w:r>
        </w:del>
      </w:ins>
      <w:bookmarkEnd w:id="5829"/>
    </w:p>
    <w:p w14:paraId="0AF6437D" w14:textId="4A2AEAF1" w:rsidR="00252993" w:rsidRPr="009851B8" w:rsidDel="006207E5" w:rsidRDefault="0058462B">
      <w:pPr>
        <w:pStyle w:val="Heading3"/>
        <w:rPr>
          <w:del w:id="5849" w:author="Andrija Ilic" w:date="2015-09-06T19:30:00Z"/>
          <w:rFonts w:ascii="Times New Roman" w:hAnsi="Times New Roman"/>
          <w:b w:val="0"/>
          <w:sz w:val="24"/>
          <w:szCs w:val="24"/>
          <w:rPrChange w:id="5850" w:author="Andrija Ilic" w:date="2015-09-07T19:37:00Z">
            <w:rPr>
              <w:del w:id="5851" w:author="Andrija Ilic" w:date="2015-09-06T19:30:00Z"/>
            </w:rPr>
          </w:rPrChange>
        </w:rPr>
        <w:pPrChange w:id="5852" w:author="Boni" w:date="2014-09-07T22:05:00Z">
          <w:pPr>
            <w:pStyle w:val="Heading4"/>
          </w:pPr>
        </w:pPrChange>
      </w:pPr>
      <w:del w:id="5853" w:author="Andrija Ilic" w:date="2015-09-06T19:30:00Z">
        <w:r w:rsidRPr="009851B8" w:rsidDel="006207E5">
          <w:rPr>
            <w:rFonts w:ascii="Times New Roman" w:hAnsi="Times New Roman"/>
            <w:sz w:val="24"/>
            <w:szCs w:val="24"/>
            <w:rPrChange w:id="5854" w:author="Andrija Ilic" w:date="2015-09-07T19:37:00Z">
              <w:rPr/>
            </w:rPrChange>
          </w:rPr>
          <w:delText>3.2.2.1 Концептуални(доменски) модел</w:delText>
        </w:r>
      </w:del>
    </w:p>
    <w:p w14:paraId="2487BB2C" w14:textId="6B83EB9A" w:rsidR="001628BE" w:rsidRPr="009851B8" w:rsidDel="006207E5" w:rsidRDefault="001628BE" w:rsidP="001628BE">
      <w:pPr>
        <w:rPr>
          <w:del w:id="5855" w:author="Andrija Ilic" w:date="2015-09-06T19:30:00Z"/>
          <w:rFonts w:cs="Times New Roman"/>
          <w:szCs w:val="24"/>
          <w:rPrChange w:id="5856" w:author="Andrija Ilic" w:date="2015-09-07T19:37:00Z">
            <w:rPr>
              <w:del w:id="5857" w:author="Andrija Ilic" w:date="2015-09-06T19:30:00Z"/>
            </w:rPr>
          </w:rPrChange>
        </w:rPr>
      </w:pPr>
    </w:p>
    <w:p w14:paraId="062459A2" w14:textId="729214A8" w:rsidR="0058462B" w:rsidRPr="009851B8" w:rsidDel="006207E5" w:rsidRDefault="001628BE" w:rsidP="001628BE">
      <w:pPr>
        <w:rPr>
          <w:del w:id="5858" w:author="Andrija Ilic" w:date="2015-09-06T19:30:00Z"/>
          <w:rFonts w:cs="Times New Roman"/>
          <w:szCs w:val="24"/>
          <w:rPrChange w:id="5859" w:author="Andrija Ilic" w:date="2015-09-07T19:37:00Z">
            <w:rPr>
              <w:del w:id="5860" w:author="Andrija Ilic" w:date="2015-09-06T19:30:00Z"/>
            </w:rPr>
          </w:rPrChange>
        </w:rPr>
      </w:pPr>
      <w:del w:id="5861" w:author="Andrija Ilic" w:date="2015-09-06T19:30:00Z">
        <w:r w:rsidRPr="009851B8" w:rsidDel="006207E5">
          <w:rPr>
            <w:rFonts w:cs="Times New Roman"/>
            <w:szCs w:val="24"/>
            <w:rPrChange w:id="5862" w:author="Andrija Ilic" w:date="2015-09-07T19:37:00Z">
              <w:rPr/>
            </w:rPrChange>
          </w:rPr>
          <w:delText>Структура софтверског система се описује помоћу концептуалног(доменског) модела</w:delText>
        </w:r>
      </w:del>
    </w:p>
    <w:p w14:paraId="3B8F5CBD" w14:textId="57DC2D60" w:rsidR="00C32203" w:rsidRPr="009851B8" w:rsidDel="006207E5" w:rsidRDefault="00C32203" w:rsidP="00C32203">
      <w:pPr>
        <w:rPr>
          <w:del w:id="5863" w:author="Andrija Ilic" w:date="2015-09-06T19:30:00Z"/>
          <w:rFonts w:cs="Times New Roman"/>
          <w:szCs w:val="24"/>
          <w:rPrChange w:id="5864" w:author="Andrija Ilic" w:date="2015-09-07T19:37:00Z">
            <w:rPr>
              <w:del w:id="5865" w:author="Andrija Ilic" w:date="2015-09-06T19:30:00Z"/>
            </w:rPr>
          </w:rPrChange>
        </w:rPr>
      </w:pPr>
      <w:del w:id="5866" w:author="Andrija Ilic" w:date="2015-09-06T19:30:00Z">
        <w:r w:rsidRPr="009851B8" w:rsidDel="006207E5">
          <w:rPr>
            <w:rFonts w:cs="Times New Roman"/>
            <w:noProof/>
            <w:szCs w:val="24"/>
            <w:rPrChange w:id="5867" w:author="Andrija Ilic" w:date="2015-09-07T19:37:00Z">
              <w:rPr>
                <w:noProof/>
              </w:rPr>
            </w:rPrChange>
          </w:rPr>
          <w:drawing>
            <wp:inline distT="0" distB="0" distL="0" distR="0" wp14:anchorId="2F80E0FE" wp14:editId="7E4444DD">
              <wp:extent cx="4435561" cy="4895479"/>
              <wp:effectExtent l="19050" t="0" r="3089" b="0"/>
              <wp:docPr id="10" name="Picture 9" descr="Domenski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MOdel.jpg"/>
                      <pic:cNvPicPr/>
                    </pic:nvPicPr>
                    <pic:blipFill>
                      <a:blip r:embed="rId91" cstate="print"/>
                      <a:stretch>
                        <a:fillRect/>
                      </a:stretch>
                    </pic:blipFill>
                    <pic:spPr>
                      <a:xfrm>
                        <a:off x="0" y="0"/>
                        <a:ext cx="4436358" cy="4896359"/>
                      </a:xfrm>
                      <a:prstGeom prst="rect">
                        <a:avLst/>
                      </a:prstGeom>
                    </pic:spPr>
                  </pic:pic>
                </a:graphicData>
              </a:graphic>
            </wp:inline>
          </w:drawing>
        </w:r>
      </w:del>
    </w:p>
    <w:p w14:paraId="05E5A40B" w14:textId="74C9E6A0" w:rsidR="00133456" w:rsidRPr="009851B8" w:rsidDel="006207E5" w:rsidRDefault="00133456" w:rsidP="00C32203">
      <w:pPr>
        <w:rPr>
          <w:del w:id="5868" w:author="Andrija Ilic" w:date="2015-09-06T19:30:00Z"/>
          <w:rFonts w:cs="Times New Roman"/>
          <w:szCs w:val="24"/>
          <w:rPrChange w:id="5869" w:author="Andrija Ilic" w:date="2015-09-07T19:37:00Z">
            <w:rPr>
              <w:del w:id="5870" w:author="Andrija Ilic" w:date="2015-09-06T19:30:00Z"/>
            </w:rPr>
          </w:rPrChange>
        </w:rPr>
      </w:pPr>
      <w:del w:id="5871" w:author="Andrija Ilic" w:date="2015-09-06T19:30:00Z">
        <w:r w:rsidRPr="009851B8" w:rsidDel="006207E5">
          <w:rPr>
            <w:rFonts w:cs="Times New Roman"/>
            <w:szCs w:val="24"/>
            <w:rPrChange w:id="5872" w:author="Andrija Ilic" w:date="2015-09-07T19:37:00Z">
              <w:rPr/>
            </w:rPrChange>
          </w:rPr>
          <w:delText xml:space="preserve">Слика </w:delText>
        </w:r>
      </w:del>
      <w:ins w:id="5873" w:author="Boni" w:date="2014-09-07T22:06:00Z">
        <w:del w:id="5874" w:author="Andrija Ilic" w:date="2015-09-06T19:30:00Z">
          <w:r w:rsidR="00003635" w:rsidRPr="009851B8" w:rsidDel="006207E5">
            <w:rPr>
              <w:rFonts w:cs="Times New Roman"/>
              <w:szCs w:val="24"/>
              <w:rPrChange w:id="5875" w:author="Andrija Ilic" w:date="2015-09-07T19:37:00Z">
                <w:rPr/>
              </w:rPrChange>
            </w:rPr>
            <w:delText xml:space="preserve">Дијаграм </w:delText>
          </w:r>
        </w:del>
      </w:ins>
      <w:del w:id="5876" w:author="Andrija Ilic" w:date="2015-09-06T19:30:00Z">
        <w:r w:rsidRPr="009851B8" w:rsidDel="006207E5">
          <w:rPr>
            <w:rFonts w:cs="Times New Roman"/>
            <w:szCs w:val="24"/>
            <w:rPrChange w:id="5877" w:author="Andrija Ilic" w:date="2015-09-07T19:37:00Z">
              <w:rPr/>
            </w:rPrChange>
          </w:rPr>
          <w:delText>8</w:delText>
        </w:r>
      </w:del>
      <w:ins w:id="5878" w:author="Boni" w:date="2014-09-07T22:07:00Z">
        <w:del w:id="5879" w:author="Andrija Ilic" w:date="2015-09-06T19:30:00Z">
          <w:r w:rsidR="00003635" w:rsidRPr="009851B8" w:rsidDel="006207E5">
            <w:rPr>
              <w:rFonts w:cs="Times New Roman"/>
              <w:szCs w:val="24"/>
              <w:rPrChange w:id="5880" w:author="Andrija Ilic" w:date="2015-09-07T19:37:00Z">
                <w:rPr/>
              </w:rPrChange>
            </w:rPr>
            <w:delText>23</w:delText>
          </w:r>
        </w:del>
      </w:ins>
      <w:del w:id="5881" w:author="Andrija Ilic" w:date="2015-09-06T19:30:00Z">
        <w:r w:rsidRPr="009851B8" w:rsidDel="006207E5">
          <w:rPr>
            <w:rFonts w:cs="Times New Roman"/>
            <w:szCs w:val="24"/>
            <w:rPrChange w:id="5882" w:author="Andrija Ilic" w:date="2015-09-07T19:37:00Z">
              <w:rPr/>
            </w:rPrChange>
          </w:rPr>
          <w:delText>. Концептуални модел</w:delText>
        </w:r>
      </w:del>
    </w:p>
    <w:p w14:paraId="55D2E441" w14:textId="394A2C6A" w:rsidR="00252993" w:rsidRPr="009851B8" w:rsidDel="006207E5" w:rsidRDefault="0058462B">
      <w:pPr>
        <w:pStyle w:val="Heading3"/>
        <w:rPr>
          <w:del w:id="5883" w:author="Andrija Ilic" w:date="2015-09-06T19:30:00Z"/>
          <w:rFonts w:ascii="Times New Roman" w:hAnsi="Times New Roman"/>
          <w:b w:val="0"/>
          <w:sz w:val="24"/>
          <w:szCs w:val="24"/>
          <w:rPrChange w:id="5884" w:author="Andrija Ilic" w:date="2015-09-07T19:37:00Z">
            <w:rPr>
              <w:del w:id="5885" w:author="Andrija Ilic" w:date="2015-09-06T19:30:00Z"/>
            </w:rPr>
          </w:rPrChange>
        </w:rPr>
        <w:pPrChange w:id="5886" w:author="Boni" w:date="2014-09-07T22:08:00Z">
          <w:pPr>
            <w:pStyle w:val="Heading4"/>
          </w:pPr>
        </w:pPrChange>
      </w:pPr>
      <w:bookmarkStart w:id="5887" w:name="_Toc397909075"/>
      <w:del w:id="5888" w:author="Andrija Ilic" w:date="2015-09-06T19:30:00Z">
        <w:r w:rsidRPr="009851B8" w:rsidDel="006207E5">
          <w:rPr>
            <w:rFonts w:ascii="Times New Roman" w:hAnsi="Times New Roman"/>
            <w:sz w:val="24"/>
            <w:szCs w:val="24"/>
            <w:rPrChange w:id="5889" w:author="Andrija Ilic" w:date="2015-09-07T19:37:00Z">
              <w:rPr/>
            </w:rPrChange>
          </w:rPr>
          <w:delText>3.2.2.2</w:delText>
        </w:r>
      </w:del>
      <w:ins w:id="5890" w:author="Boni" w:date="2014-09-07T22:08:00Z">
        <w:del w:id="5891" w:author="Andrija Ilic" w:date="2015-09-06T19:30:00Z">
          <w:r w:rsidR="00003635" w:rsidRPr="009851B8" w:rsidDel="006207E5">
            <w:rPr>
              <w:rFonts w:ascii="Times New Roman" w:hAnsi="Times New Roman"/>
              <w:sz w:val="24"/>
              <w:szCs w:val="24"/>
              <w:rPrChange w:id="5892" w:author="Andrija Ilic" w:date="2015-09-07T19:37:00Z">
                <w:rPr/>
              </w:rPrChange>
            </w:rPr>
            <w:delText xml:space="preserve">4 </w:delText>
          </w:r>
        </w:del>
      </w:ins>
      <w:del w:id="5893" w:author="Andrija Ilic" w:date="2015-09-06T19:30:00Z">
        <w:r w:rsidRPr="009851B8" w:rsidDel="006207E5">
          <w:rPr>
            <w:rFonts w:ascii="Times New Roman" w:hAnsi="Times New Roman"/>
            <w:sz w:val="24"/>
            <w:szCs w:val="24"/>
            <w:rPrChange w:id="5894" w:author="Andrija Ilic" w:date="2015-09-07T19:37:00Z">
              <w:rPr/>
            </w:rPrChange>
          </w:rPr>
          <w:delText xml:space="preserve"> </w:delText>
        </w:r>
      </w:del>
      <w:ins w:id="5895" w:author="Boni" w:date="2014-09-07T22:08:00Z">
        <w:del w:id="5896" w:author="Andrija Ilic" w:date="2015-09-06T19:30:00Z">
          <w:r w:rsidR="007F3D60" w:rsidRPr="009851B8" w:rsidDel="006207E5">
            <w:rPr>
              <w:rFonts w:ascii="Times New Roman" w:hAnsi="Times New Roman"/>
              <w:sz w:val="24"/>
              <w:szCs w:val="24"/>
              <w:rPrChange w:id="5897" w:author="Andrija Ilic" w:date="2015-09-07T19:37:00Z">
                <w:rPr/>
              </w:rPrChange>
            </w:rPr>
            <w:delText xml:space="preserve">Структура софтверског система  - </w:delText>
          </w:r>
        </w:del>
      </w:ins>
      <w:del w:id="5898" w:author="Andrija Ilic" w:date="2015-09-06T19:30:00Z">
        <w:r w:rsidRPr="009851B8" w:rsidDel="006207E5">
          <w:rPr>
            <w:rFonts w:ascii="Times New Roman" w:hAnsi="Times New Roman"/>
            <w:sz w:val="24"/>
            <w:szCs w:val="24"/>
            <w:rPrChange w:id="5899" w:author="Andrija Ilic" w:date="2015-09-07T19:37:00Z">
              <w:rPr/>
            </w:rPrChange>
          </w:rPr>
          <w:delText>Релациони модел</w:delText>
        </w:r>
        <w:bookmarkEnd w:id="5887"/>
      </w:del>
    </w:p>
    <w:p w14:paraId="168B7C8A" w14:textId="02EB7DE9" w:rsidR="00030E6A" w:rsidRPr="009851B8" w:rsidDel="006207E5" w:rsidRDefault="00030E6A" w:rsidP="00030E6A">
      <w:pPr>
        <w:rPr>
          <w:del w:id="5900" w:author="Andrija Ilic" w:date="2015-09-06T19:30:00Z"/>
          <w:rFonts w:cs="Times New Roman"/>
          <w:szCs w:val="24"/>
          <w:rPrChange w:id="5901" w:author="Andrija Ilic" w:date="2015-09-07T19:37:00Z">
            <w:rPr>
              <w:del w:id="5902" w:author="Andrija Ilic" w:date="2015-09-06T19:30:00Z"/>
            </w:rPr>
          </w:rPrChange>
        </w:rPr>
      </w:pPr>
    </w:p>
    <w:p w14:paraId="00357555" w14:textId="3DE4432A" w:rsidR="00FB0199" w:rsidRPr="009851B8" w:rsidDel="006207E5" w:rsidRDefault="00030E6A" w:rsidP="00030E6A">
      <w:pPr>
        <w:rPr>
          <w:del w:id="5903" w:author="Andrija Ilic" w:date="2015-09-06T19:30:00Z"/>
          <w:rFonts w:cs="Times New Roman"/>
          <w:szCs w:val="24"/>
          <w:rPrChange w:id="5904" w:author="Andrija Ilic" w:date="2015-09-07T19:37:00Z">
            <w:rPr>
              <w:del w:id="5905" w:author="Andrija Ilic" w:date="2015-09-06T19:30:00Z"/>
            </w:rPr>
          </w:rPrChange>
        </w:rPr>
      </w:pPr>
      <w:del w:id="5906" w:author="Andrija Ilic" w:date="2015-09-06T19:30:00Z">
        <w:r w:rsidRPr="009851B8" w:rsidDel="006207E5">
          <w:rPr>
            <w:rFonts w:cs="Times New Roman"/>
            <w:szCs w:val="24"/>
            <w:rPrChange w:id="5907" w:author="Andrija Ilic" w:date="2015-09-07T19:37:00Z">
              <w:rPr>
                <w:b/>
              </w:rPr>
            </w:rPrChange>
          </w:rPr>
          <w:delText>tip_proizvoda</w:delText>
        </w:r>
        <w:r w:rsidRPr="009851B8" w:rsidDel="006207E5">
          <w:rPr>
            <w:rFonts w:cs="Times New Roman"/>
            <w:szCs w:val="24"/>
            <w:rPrChange w:id="5908" w:author="Andrija Ilic" w:date="2015-09-07T19:37:00Z">
              <w:rPr/>
            </w:rPrChange>
          </w:rPr>
          <w:delText>(id_tip_proizvoda, naizv_tipa)</w:delText>
        </w:r>
        <w:r w:rsidRPr="009851B8" w:rsidDel="006207E5">
          <w:rPr>
            <w:rFonts w:cs="Times New Roman"/>
            <w:szCs w:val="24"/>
            <w:rPrChange w:id="5909" w:author="Andrija Ilic" w:date="2015-09-07T19:37:00Z">
              <w:rPr/>
            </w:rPrChange>
          </w:rPr>
          <w:br/>
        </w:r>
        <w:r w:rsidRPr="009851B8" w:rsidDel="006207E5">
          <w:rPr>
            <w:rFonts w:cs="Times New Roman"/>
            <w:szCs w:val="24"/>
            <w:rPrChange w:id="5910" w:author="Andrija Ilic" w:date="2015-09-07T19:37:00Z">
              <w:rPr>
                <w:b/>
              </w:rPr>
            </w:rPrChange>
          </w:rPr>
          <w:delText>proizvod_usluga</w:delText>
        </w:r>
        <w:r w:rsidRPr="009851B8" w:rsidDel="006207E5">
          <w:rPr>
            <w:rFonts w:cs="Times New Roman"/>
            <w:szCs w:val="24"/>
            <w:rPrChange w:id="5911" w:author="Andrija Ilic" w:date="2015-09-07T19:37:00Z">
              <w:rPr/>
            </w:rPrChange>
          </w:rPr>
          <w:delText>(id_proizvod_usluga, naziv, cena)</w:delText>
        </w:r>
        <w:r w:rsidRPr="009851B8" w:rsidDel="006207E5">
          <w:rPr>
            <w:rFonts w:cs="Times New Roman"/>
            <w:szCs w:val="24"/>
            <w:rPrChange w:id="5912" w:author="Andrija Ilic" w:date="2015-09-07T19:37:00Z">
              <w:rPr/>
            </w:rPrChange>
          </w:rPr>
          <w:br/>
        </w:r>
        <w:r w:rsidRPr="009851B8" w:rsidDel="006207E5">
          <w:rPr>
            <w:rFonts w:cs="Times New Roman"/>
            <w:szCs w:val="24"/>
            <w:rPrChange w:id="5913" w:author="Andrija Ilic" w:date="2015-09-07T19:37:00Z">
              <w:rPr>
                <w:b/>
              </w:rPr>
            </w:rPrChange>
          </w:rPr>
          <w:delText>proizvod</w:delText>
        </w:r>
        <w:r w:rsidRPr="009851B8" w:rsidDel="006207E5">
          <w:rPr>
            <w:rFonts w:cs="Times New Roman"/>
            <w:szCs w:val="24"/>
            <w:rPrChange w:id="5914" w:author="Andrija Ilic" w:date="2015-09-07T19:37:00Z">
              <w:rPr/>
            </w:rPrChange>
          </w:rPr>
          <w:delText>(id_proizvod_usluga, kolicina, id_tip_proizvoda)</w:delText>
        </w:r>
        <w:r w:rsidRPr="009851B8" w:rsidDel="006207E5">
          <w:rPr>
            <w:rFonts w:cs="Times New Roman"/>
            <w:szCs w:val="24"/>
            <w:rPrChange w:id="5915" w:author="Andrija Ilic" w:date="2015-09-07T19:37:00Z">
              <w:rPr/>
            </w:rPrChange>
          </w:rPr>
          <w:br/>
        </w:r>
        <w:r w:rsidRPr="009851B8" w:rsidDel="006207E5">
          <w:rPr>
            <w:rFonts w:cs="Times New Roman"/>
            <w:szCs w:val="24"/>
            <w:rPrChange w:id="5916" w:author="Andrija Ilic" w:date="2015-09-07T19:37:00Z">
              <w:rPr>
                <w:b/>
              </w:rPr>
            </w:rPrChange>
          </w:rPr>
          <w:delText>usluga</w:delText>
        </w:r>
        <w:r w:rsidRPr="009851B8" w:rsidDel="006207E5">
          <w:rPr>
            <w:rFonts w:cs="Times New Roman"/>
            <w:szCs w:val="24"/>
            <w:rPrChange w:id="5917" w:author="Andrija Ilic" w:date="2015-09-07T19:37:00Z">
              <w:rPr/>
            </w:rPrChange>
          </w:rPr>
          <w:delText>(id_proizvod_usluga, opis)</w:delText>
        </w:r>
        <w:r w:rsidRPr="009851B8" w:rsidDel="006207E5">
          <w:rPr>
            <w:rFonts w:cs="Times New Roman"/>
            <w:szCs w:val="24"/>
            <w:rPrChange w:id="5918" w:author="Andrija Ilic" w:date="2015-09-07T19:37:00Z">
              <w:rPr/>
            </w:rPrChange>
          </w:rPr>
          <w:br/>
        </w:r>
        <w:r w:rsidRPr="009851B8" w:rsidDel="006207E5">
          <w:rPr>
            <w:rFonts w:cs="Times New Roman"/>
            <w:szCs w:val="24"/>
            <w:rPrChange w:id="5919" w:author="Andrija Ilic" w:date="2015-09-07T19:37:00Z">
              <w:rPr>
                <w:b/>
              </w:rPr>
            </w:rPrChange>
          </w:rPr>
          <w:delText>zaposleni</w:delText>
        </w:r>
        <w:r w:rsidRPr="009851B8" w:rsidDel="006207E5">
          <w:rPr>
            <w:rFonts w:cs="Times New Roman"/>
            <w:szCs w:val="24"/>
            <w:rPrChange w:id="5920" w:author="Andrija Ilic" w:date="2015-09-07T19:37:00Z">
              <w:rPr/>
            </w:rPrChange>
          </w:rPr>
          <w:delText>(id_zaposlenog,  ime, prezime)</w:delText>
        </w:r>
        <w:r w:rsidRPr="009851B8" w:rsidDel="006207E5">
          <w:rPr>
            <w:rFonts w:cs="Times New Roman"/>
            <w:szCs w:val="24"/>
            <w:rPrChange w:id="5921" w:author="Andrija Ilic" w:date="2015-09-07T19:37:00Z">
              <w:rPr/>
            </w:rPrChange>
          </w:rPr>
          <w:br/>
        </w:r>
        <w:r w:rsidR="00FB0199" w:rsidRPr="009851B8" w:rsidDel="006207E5">
          <w:rPr>
            <w:rFonts w:cs="Times New Roman"/>
            <w:szCs w:val="24"/>
            <w:rPrChange w:id="5922" w:author="Andrija Ilic" w:date="2015-09-07T19:37:00Z">
              <w:rPr>
                <w:b/>
              </w:rPr>
            </w:rPrChange>
          </w:rPr>
          <w:delText>poslovni_partner</w:delText>
        </w:r>
        <w:r w:rsidR="00FB0199" w:rsidRPr="009851B8" w:rsidDel="006207E5">
          <w:rPr>
            <w:rFonts w:cs="Times New Roman"/>
            <w:szCs w:val="24"/>
            <w:rPrChange w:id="5923" w:author="Andrija Ilic" w:date="2015-09-07T19:37:00Z">
              <w:rPr/>
            </w:rPrChange>
          </w:rPr>
          <w:delText>(id_poslovnig_partnera, adresa)</w:delText>
        </w:r>
        <w:r w:rsidR="00FB0199" w:rsidRPr="009851B8" w:rsidDel="006207E5">
          <w:rPr>
            <w:rFonts w:cs="Times New Roman"/>
            <w:szCs w:val="24"/>
            <w:rPrChange w:id="5924" w:author="Andrija Ilic" w:date="2015-09-07T19:37:00Z">
              <w:rPr/>
            </w:rPrChange>
          </w:rPr>
          <w:br/>
        </w:r>
        <w:r w:rsidR="00FB0199" w:rsidRPr="009851B8" w:rsidDel="006207E5">
          <w:rPr>
            <w:rFonts w:cs="Times New Roman"/>
            <w:szCs w:val="24"/>
            <w:rPrChange w:id="5925" w:author="Andrija Ilic" w:date="2015-09-07T19:37:00Z">
              <w:rPr>
                <w:b/>
              </w:rPr>
            </w:rPrChange>
          </w:rPr>
          <w:delText>pravno_lice</w:delText>
        </w:r>
        <w:r w:rsidR="00FB0199" w:rsidRPr="009851B8" w:rsidDel="006207E5">
          <w:rPr>
            <w:rFonts w:cs="Times New Roman"/>
            <w:szCs w:val="24"/>
            <w:rPrChange w:id="5926" w:author="Andrija Ilic" w:date="2015-09-07T19:37:00Z">
              <w:rPr/>
            </w:rPrChange>
          </w:rPr>
          <w:delText>(id_poslovnig_partnera, pib, naziv, telefon)</w:delText>
        </w:r>
        <w:r w:rsidR="00FB0199" w:rsidRPr="009851B8" w:rsidDel="006207E5">
          <w:rPr>
            <w:rFonts w:cs="Times New Roman"/>
            <w:szCs w:val="24"/>
            <w:rPrChange w:id="5927" w:author="Andrija Ilic" w:date="2015-09-07T19:37:00Z">
              <w:rPr/>
            </w:rPrChange>
          </w:rPr>
          <w:br/>
        </w:r>
        <w:r w:rsidR="00FB0199" w:rsidRPr="009851B8" w:rsidDel="006207E5">
          <w:rPr>
            <w:rFonts w:cs="Times New Roman"/>
            <w:szCs w:val="24"/>
            <w:rPrChange w:id="5928" w:author="Andrija Ilic" w:date="2015-09-07T19:37:00Z">
              <w:rPr>
                <w:b/>
              </w:rPr>
            </w:rPrChange>
          </w:rPr>
          <w:delText>fizicko_lice</w:delText>
        </w:r>
        <w:r w:rsidR="00FB0199" w:rsidRPr="009851B8" w:rsidDel="006207E5">
          <w:rPr>
            <w:rFonts w:cs="Times New Roman"/>
            <w:szCs w:val="24"/>
            <w:rPrChange w:id="5929" w:author="Andrija Ilic" w:date="2015-09-07T19:37:00Z">
              <w:rPr/>
            </w:rPrChange>
          </w:rPr>
          <w:delText>(id_poslovnig_partnera, ime, prezime, telefon, broj_licne_karte)</w:delText>
        </w:r>
        <w:r w:rsidR="00FB0199" w:rsidRPr="009851B8" w:rsidDel="006207E5">
          <w:rPr>
            <w:rFonts w:cs="Times New Roman"/>
            <w:szCs w:val="24"/>
            <w:rPrChange w:id="5930" w:author="Andrija Ilic" w:date="2015-09-07T19:37:00Z">
              <w:rPr/>
            </w:rPrChange>
          </w:rPr>
          <w:br/>
        </w:r>
        <w:r w:rsidR="00FB0199" w:rsidRPr="009851B8" w:rsidDel="006207E5">
          <w:rPr>
            <w:rFonts w:cs="Times New Roman"/>
            <w:szCs w:val="24"/>
            <w:rPrChange w:id="5931" w:author="Andrija Ilic" w:date="2015-09-07T19:37:00Z">
              <w:rPr>
                <w:b/>
              </w:rPr>
            </w:rPrChange>
          </w:rPr>
          <w:delText>kontakt_osobe</w:delText>
        </w:r>
        <w:r w:rsidR="00FB0199" w:rsidRPr="009851B8" w:rsidDel="006207E5">
          <w:rPr>
            <w:rFonts w:cs="Times New Roman"/>
            <w:szCs w:val="24"/>
            <w:rPrChange w:id="5932" w:author="Andrija Ilic" w:date="2015-09-07T19:37:00Z">
              <w:rPr/>
            </w:rPrChange>
          </w:rPr>
          <w:delText>(id_kontakt_osobe, id_poslovnog_partnera, ime, prezime, telefon, mail)</w:delText>
        </w:r>
        <w:r w:rsidR="00FB0199" w:rsidRPr="009851B8" w:rsidDel="006207E5">
          <w:rPr>
            <w:rFonts w:cs="Times New Roman"/>
            <w:szCs w:val="24"/>
            <w:rPrChange w:id="5933" w:author="Andrija Ilic" w:date="2015-09-07T19:37:00Z">
              <w:rPr/>
            </w:rPrChange>
          </w:rPr>
          <w:br/>
        </w:r>
        <w:r w:rsidR="00FB0199" w:rsidRPr="009851B8" w:rsidDel="006207E5">
          <w:rPr>
            <w:rFonts w:cs="Times New Roman"/>
            <w:szCs w:val="24"/>
            <w:rPrChange w:id="5934" w:author="Andrija Ilic" w:date="2015-09-07T19:37:00Z">
              <w:rPr>
                <w:b/>
              </w:rPr>
            </w:rPrChange>
          </w:rPr>
          <w:delText>racun</w:delText>
        </w:r>
        <w:r w:rsidR="00FB0199" w:rsidRPr="009851B8" w:rsidDel="006207E5">
          <w:rPr>
            <w:rFonts w:cs="Times New Roman"/>
            <w:szCs w:val="24"/>
            <w:rPrChange w:id="5935" w:author="Andrija Ilic" w:date="2015-09-07T19:37:00Z">
              <w:rPr/>
            </w:rPrChange>
          </w:rPr>
          <w:delText>(id_racuna, datum_kreiranja, datum_izdavanja, broj_racuna, poslovni_partner, zapoleni)</w:delText>
        </w:r>
        <w:r w:rsidR="00FB0199" w:rsidRPr="009851B8" w:rsidDel="006207E5">
          <w:rPr>
            <w:rFonts w:cs="Times New Roman"/>
            <w:szCs w:val="24"/>
            <w:rPrChange w:id="5936" w:author="Andrija Ilic" w:date="2015-09-07T19:37:00Z">
              <w:rPr/>
            </w:rPrChange>
          </w:rPr>
          <w:br/>
        </w:r>
        <w:r w:rsidR="00FB0199" w:rsidRPr="009851B8" w:rsidDel="006207E5">
          <w:rPr>
            <w:rFonts w:cs="Times New Roman"/>
            <w:szCs w:val="24"/>
            <w:rPrChange w:id="5937" w:author="Andrija Ilic" w:date="2015-09-07T19:37:00Z">
              <w:rPr>
                <w:b/>
              </w:rPr>
            </w:rPrChange>
          </w:rPr>
          <w:delText>stavka_racuna</w:delText>
        </w:r>
        <w:r w:rsidR="00FB0199" w:rsidRPr="009851B8" w:rsidDel="006207E5">
          <w:rPr>
            <w:rFonts w:cs="Times New Roman"/>
            <w:szCs w:val="24"/>
            <w:rPrChange w:id="5938" w:author="Andrija Ilic" w:date="2015-09-07T19:37:00Z">
              <w:rPr/>
            </w:rPrChange>
          </w:rPr>
          <w:delText>(id_stavke_racuna, id_racuna, kolicina, proizvod_usluga_id)</w:delText>
        </w:r>
      </w:del>
    </w:p>
    <w:p w14:paraId="1DE2DE07" w14:textId="78F16923" w:rsidR="00B7191C" w:rsidRPr="009851B8" w:rsidDel="006207E5" w:rsidRDefault="00B7191C" w:rsidP="0058462B">
      <w:pPr>
        <w:pStyle w:val="Heading2"/>
        <w:rPr>
          <w:del w:id="5939" w:author="Andrija Ilic" w:date="2015-09-06T19:30:00Z"/>
          <w:rFonts w:ascii="Times New Roman" w:hAnsi="Times New Roman"/>
          <w:b w:val="0"/>
          <w:sz w:val="24"/>
          <w:szCs w:val="24"/>
          <w:rPrChange w:id="5940" w:author="Andrija Ilic" w:date="2015-09-07T19:37:00Z">
            <w:rPr>
              <w:del w:id="5941" w:author="Andrija Ilic" w:date="2015-09-06T19:30:00Z"/>
            </w:rPr>
          </w:rPrChange>
        </w:rPr>
      </w:pPr>
    </w:p>
    <w:p w14:paraId="236C631A" w14:textId="11C669E8" w:rsidR="00B7191C" w:rsidRPr="009851B8" w:rsidDel="00E64389" w:rsidRDefault="00B7191C" w:rsidP="0058462B">
      <w:pPr>
        <w:pStyle w:val="Heading2"/>
        <w:rPr>
          <w:del w:id="5942" w:author="Andrija Ilic" w:date="2015-09-07T19:39:00Z"/>
          <w:rFonts w:ascii="Times New Roman" w:hAnsi="Times New Roman"/>
          <w:b w:val="0"/>
          <w:sz w:val="24"/>
          <w:szCs w:val="24"/>
          <w:rPrChange w:id="5943" w:author="Andrija Ilic" w:date="2015-09-07T19:37:00Z">
            <w:rPr>
              <w:del w:id="5944" w:author="Andrija Ilic" w:date="2015-09-07T19:39:00Z"/>
            </w:rPr>
          </w:rPrChange>
        </w:rPr>
      </w:pPr>
    </w:p>
    <w:p w14:paraId="102292EC" w14:textId="3231559F" w:rsidR="0058462B" w:rsidRDefault="00D512B8" w:rsidP="0058462B">
      <w:pPr>
        <w:pStyle w:val="Heading2"/>
        <w:rPr>
          <w:ins w:id="5945" w:author="Andrija Ilic" w:date="2015-09-15T13:07:00Z"/>
        </w:rPr>
      </w:pPr>
      <w:bookmarkStart w:id="5946" w:name="_Toc397909076"/>
      <w:ins w:id="5947" w:author="Andrija Ilic" w:date="2015-09-14T22:38:00Z">
        <w:r>
          <w:rPr>
            <w:lang w:val="sr-Cyrl-RS"/>
          </w:rPr>
          <w:t>4</w:t>
        </w:r>
      </w:ins>
      <w:del w:id="5948" w:author="Andrija Ilic" w:date="2015-09-14T22:38:00Z">
        <w:r w:rsidR="0058462B" w:rsidDel="00D512B8">
          <w:delText>3</w:delText>
        </w:r>
      </w:del>
      <w:r w:rsidR="0058462B">
        <w:t>.3 Пројектовање</w:t>
      </w:r>
      <w:bookmarkEnd w:id="5946"/>
    </w:p>
    <w:p w14:paraId="0517EBBA" w14:textId="77777777" w:rsidR="00785964" w:rsidRPr="00785964" w:rsidRDefault="00785964" w:rsidP="00785964">
      <w:pPr>
        <w:rPr>
          <w:rPrChange w:id="5949" w:author="Andrija Ilic" w:date="2015-09-15T13:07:00Z">
            <w:rPr/>
          </w:rPrChange>
        </w:rPr>
        <w:pPrChange w:id="5950" w:author="Andrija Ilic" w:date="2015-09-15T13:07:00Z">
          <w:pPr>
            <w:pStyle w:val="Heading2"/>
          </w:pPr>
        </w:pPrChange>
      </w:pPr>
    </w:p>
    <w:p w14:paraId="431D62B8" w14:textId="0101F06D" w:rsidR="00785964" w:rsidRDefault="00785964" w:rsidP="00785964">
      <w:pPr>
        <w:jc w:val="both"/>
        <w:rPr>
          <w:ins w:id="5951" w:author="Andrija Ilic" w:date="2015-09-15T13:07:00Z"/>
        </w:rPr>
      </w:pPr>
      <w:ins w:id="5952" w:author="Andrija Ilic" w:date="2015-09-15T13:07:00Z">
        <w:r>
          <w:t>Фаза пројектовања описује физичку структуру и понашање софтверског система (архитектуру софтверског система). Пројектовање архитектуре софтверск</w:t>
        </w:r>
      </w:ins>
      <w:ins w:id="5953" w:author="Andrija Ilic" w:date="2015-09-15T13:08:00Z">
        <w:r>
          <w:rPr>
            <w:lang w:val="sr-Cyrl-RS"/>
          </w:rPr>
          <w:t>о</w:t>
        </w:r>
      </w:ins>
      <w:ins w:id="5954" w:author="Andrija Ilic" w:date="2015-09-15T13:07:00Z">
        <w:r>
          <w:t>г система обухвата пројект</w:t>
        </w:r>
      </w:ins>
      <w:ins w:id="5955" w:author="Andrija Ilic" w:date="2015-09-15T13:08:00Z">
        <w:r>
          <w:rPr>
            <w:lang w:val="sr-Cyrl-RS"/>
          </w:rPr>
          <w:t>о</w:t>
        </w:r>
      </w:ins>
      <w:ins w:id="5956" w:author="Andrija Ilic" w:date="2015-09-15T13:07:00Z">
        <w:r>
          <w:t>вање апликационе логике, складишта података и корисничког интерфејса. У оквиру апликационе логике се пројектују к</w:t>
        </w:r>
      </w:ins>
      <w:ins w:id="5957" w:author="Andrija Ilic" w:date="2015-09-15T13:08:00Z">
        <w:r>
          <w:rPr>
            <w:lang w:val="sr-Cyrl-RS"/>
          </w:rPr>
          <w:t>о</w:t>
        </w:r>
      </w:ins>
      <w:ins w:id="5958" w:author="Andrija Ilic" w:date="2015-09-15T13:07:00Z">
        <w:r>
          <w:t>нтр</w:t>
        </w:r>
      </w:ins>
      <w:ins w:id="5959" w:author="Andrija Ilic" w:date="2015-09-15T13:08:00Z">
        <w:r>
          <w:rPr>
            <w:lang w:val="sr-Cyrl-RS"/>
          </w:rPr>
          <w:t>о</w:t>
        </w:r>
      </w:ins>
      <w:ins w:id="5960" w:author="Andrija Ilic" w:date="2015-09-15T13:07:00Z">
        <w:r>
          <w:t>лер, пословна логика и database broker. Пројектовање посл</w:t>
        </w:r>
      </w:ins>
      <w:ins w:id="5961" w:author="Andrija Ilic" w:date="2015-09-15T13:08:00Z">
        <w:r>
          <w:rPr>
            <w:lang w:val="sr-Cyrl-RS"/>
          </w:rPr>
          <w:t>о</w:t>
        </w:r>
      </w:ins>
      <w:ins w:id="5962" w:author="Andrija Ilic" w:date="2015-09-15T13:07:00Z">
        <w:r>
          <w:t>вне логике обухвата пројект</w:t>
        </w:r>
      </w:ins>
      <w:ins w:id="5963" w:author="Andrija Ilic" w:date="2015-09-15T13:08:00Z">
        <w:r>
          <w:rPr>
            <w:lang w:val="sr-Cyrl-RS"/>
          </w:rPr>
          <w:t>о</w:t>
        </w:r>
      </w:ins>
      <w:ins w:id="5964" w:author="Andrija Ilic" w:date="2015-09-15T13:07:00Z">
        <w:r>
          <w:t>вање логичке структуре и понашања софтверског система.</w:t>
        </w:r>
      </w:ins>
    </w:p>
    <w:p w14:paraId="596117FD" w14:textId="77777777" w:rsidR="00785964" w:rsidRDefault="00785964" w:rsidP="00785964">
      <w:pPr>
        <w:jc w:val="both"/>
        <w:rPr>
          <w:ins w:id="5965" w:author="Andrija Ilic" w:date="2015-09-15T13:07:00Z"/>
        </w:rPr>
      </w:pPr>
      <w:ins w:id="5966" w:author="Andrija Ilic" w:date="2015-09-15T13:07:00Z">
        <w:r w:rsidRPr="00AF10E0">
          <w:rPr>
            <w:noProof/>
          </w:rPr>
          <w:drawing>
            <wp:inline distT="0" distB="0" distL="0" distR="0" wp14:anchorId="0D94563A" wp14:editId="0EBC991C">
              <wp:extent cx="5136937" cy="1423228"/>
              <wp:effectExtent l="19050" t="0" r="6563" b="0"/>
              <wp:docPr id="99"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ins>
    </w:p>
    <w:p w14:paraId="7CE23B5E" w14:textId="30FD9735" w:rsidR="00785964" w:rsidRPr="007F3D60" w:rsidRDefault="00A70F53" w:rsidP="00785964">
      <w:pPr>
        <w:jc w:val="both"/>
        <w:rPr>
          <w:ins w:id="5967" w:author="Andrija Ilic" w:date="2015-09-15T13:07:00Z"/>
        </w:rPr>
      </w:pPr>
      <w:ins w:id="5968" w:author="Andrija Ilic" w:date="2015-09-15T13:07:00Z">
        <w:r>
          <w:t xml:space="preserve">Слика </w:t>
        </w:r>
      </w:ins>
      <w:ins w:id="5969" w:author="Andrija Ilic" w:date="2015-09-15T13:09:00Z">
        <w:r>
          <w:rPr>
            <w:lang w:val="sr-Cyrl-RS"/>
          </w:rPr>
          <w:t>14</w:t>
        </w:r>
      </w:ins>
      <w:ins w:id="5970" w:author="Andrija Ilic" w:date="2015-09-15T13:07:00Z">
        <w:r w:rsidR="00785964">
          <w:t>. Трониво</w:t>
        </w:r>
      </w:ins>
      <w:ins w:id="5971" w:author="Andrija Ilic" w:date="2015-09-15T13:09:00Z">
        <w:r w:rsidR="00D93FAF">
          <w:rPr>
            <w:lang w:val="sr-Cyrl-RS"/>
          </w:rPr>
          <w:t>ј</w:t>
        </w:r>
      </w:ins>
      <w:ins w:id="5972" w:author="Andrija Ilic" w:date="2015-09-15T13:07:00Z">
        <w:r w:rsidR="00785964">
          <w:t>ска архитектура софтверског система</w:t>
        </w:r>
      </w:ins>
    </w:p>
    <w:p w14:paraId="0E0C8C06" w14:textId="02B90408" w:rsidR="00785964" w:rsidRDefault="002212D2" w:rsidP="00785964">
      <w:pPr>
        <w:pStyle w:val="Heading3"/>
        <w:rPr>
          <w:ins w:id="5973" w:author="Andrija Ilic" w:date="2015-09-15T13:07:00Z"/>
        </w:rPr>
      </w:pPr>
      <w:ins w:id="5974" w:author="Andrija Ilic" w:date="2015-09-15T13:07:00Z">
        <w:r>
          <w:t>4</w:t>
        </w:r>
        <w:r w:rsidR="00785964">
          <w:t>.3.1 Архитект</w:t>
        </w:r>
        <w:r w:rsidR="00D93FAF">
          <w:t>ура со</w:t>
        </w:r>
        <w:r w:rsidR="00785964">
          <w:t>фтверског система</w:t>
        </w:r>
      </w:ins>
    </w:p>
    <w:p w14:paraId="126473DC" w14:textId="77777777" w:rsidR="00785964" w:rsidRPr="004306C7" w:rsidRDefault="00785964" w:rsidP="00785964">
      <w:pPr>
        <w:rPr>
          <w:ins w:id="5975" w:author="Andrija Ilic" w:date="2015-09-15T13:07:00Z"/>
        </w:rPr>
      </w:pPr>
    </w:p>
    <w:p w14:paraId="32BD82CF" w14:textId="77777777" w:rsidR="00785964" w:rsidRDefault="00785964" w:rsidP="00785964">
      <w:pPr>
        <w:jc w:val="both"/>
        <w:rPr>
          <w:ins w:id="5976" w:author="Andrija Ilic" w:date="2015-09-15T13:07:00Z"/>
        </w:rPr>
      </w:pPr>
      <w:ins w:id="5977" w:author="Andrija Ilic" w:date="2015-09-15T13:07:00Z">
        <w:r>
          <w:t xml:space="preserve">Архитектура софтверског система изведена је из тронивојске архитектуре, састављене од следећих нивоа: </w:t>
        </w:r>
      </w:ins>
    </w:p>
    <w:p w14:paraId="2B500868" w14:textId="77777777" w:rsidR="00785964" w:rsidRPr="004306C7" w:rsidRDefault="00785964" w:rsidP="00785964">
      <w:pPr>
        <w:pStyle w:val="ListParagraph"/>
        <w:numPr>
          <w:ilvl w:val="0"/>
          <w:numId w:val="15"/>
        </w:numPr>
        <w:jc w:val="both"/>
        <w:rPr>
          <w:ins w:id="5978" w:author="Andrija Ilic" w:date="2015-09-15T13:07:00Z"/>
          <w:b/>
        </w:rPr>
      </w:pPr>
      <w:ins w:id="5979" w:author="Andrija Ilic" w:date="2015-09-15T13:07:00Z">
        <w:r w:rsidRPr="004306C7">
          <w:rPr>
            <w:b/>
          </w:rPr>
          <w:t xml:space="preserve">кориснички интерфејс; </w:t>
        </w:r>
      </w:ins>
    </w:p>
    <w:p w14:paraId="385F4304" w14:textId="77777777" w:rsidR="00785964" w:rsidRPr="004306C7" w:rsidRDefault="00785964" w:rsidP="00785964">
      <w:pPr>
        <w:pStyle w:val="ListParagraph"/>
        <w:numPr>
          <w:ilvl w:val="0"/>
          <w:numId w:val="15"/>
        </w:numPr>
        <w:jc w:val="both"/>
        <w:rPr>
          <w:ins w:id="5980" w:author="Andrija Ilic" w:date="2015-09-15T13:07:00Z"/>
          <w:b/>
        </w:rPr>
      </w:pPr>
      <w:ins w:id="5981" w:author="Andrija Ilic" w:date="2015-09-15T13:07:00Z">
        <w:r w:rsidRPr="004306C7">
          <w:rPr>
            <w:b/>
          </w:rPr>
          <w:t xml:space="preserve">апликациона логика; </w:t>
        </w:r>
      </w:ins>
    </w:p>
    <w:p w14:paraId="399AC400" w14:textId="77777777" w:rsidR="00785964" w:rsidRPr="0005759C" w:rsidRDefault="00785964" w:rsidP="00785964">
      <w:pPr>
        <w:pStyle w:val="ListParagraph"/>
        <w:numPr>
          <w:ilvl w:val="0"/>
          <w:numId w:val="15"/>
        </w:numPr>
        <w:jc w:val="both"/>
        <w:rPr>
          <w:ins w:id="5982" w:author="Andrija Ilic" w:date="2015-09-15T13:07:00Z"/>
          <w:b/>
        </w:rPr>
      </w:pPr>
      <w:ins w:id="5983" w:author="Andrija Ilic" w:date="2015-09-15T13:07:00Z">
        <w:r w:rsidRPr="004306C7">
          <w:rPr>
            <w:b/>
          </w:rPr>
          <w:t xml:space="preserve">складиште података. </w:t>
        </w:r>
      </w:ins>
    </w:p>
    <w:p w14:paraId="015DFBC9" w14:textId="77777777" w:rsidR="00785964" w:rsidRDefault="00785964" w:rsidP="00785964">
      <w:pPr>
        <w:pStyle w:val="ListParagraph"/>
        <w:ind w:left="1440"/>
        <w:jc w:val="both"/>
        <w:rPr>
          <w:ins w:id="5984" w:author="Andrija Ilic" w:date="2015-09-15T13:07:00Z"/>
          <w:b/>
        </w:rPr>
      </w:pPr>
    </w:p>
    <w:p w14:paraId="0D9101F3" w14:textId="77777777" w:rsidR="00785964" w:rsidRDefault="00785964" w:rsidP="00785964">
      <w:pPr>
        <w:pStyle w:val="ListParagraph"/>
        <w:ind w:left="1440"/>
        <w:jc w:val="both"/>
        <w:rPr>
          <w:ins w:id="5985" w:author="Andrija Ilic" w:date="2015-09-15T13:07:00Z"/>
        </w:rPr>
      </w:pPr>
      <w:ins w:id="5986" w:author="Andrija Ilic" w:date="2015-09-15T13:07:00Z">
        <w:r>
          <w:rPr>
            <w:b/>
            <w:noProof/>
          </w:rPr>
          <w:drawing>
            <wp:inline distT="0" distB="0" distL="0" distR="0" wp14:anchorId="744A76D3" wp14:editId="67BD6A92">
              <wp:extent cx="3206758" cy="4504038"/>
              <wp:effectExtent l="19050" t="0" r="0" b="0"/>
              <wp:docPr id="102"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ins>
    </w:p>
    <w:p w14:paraId="0F047609" w14:textId="5E2BF159" w:rsidR="00785964" w:rsidRPr="00133456" w:rsidRDefault="00D93FAF" w:rsidP="00785964">
      <w:pPr>
        <w:pStyle w:val="ListParagraph"/>
        <w:ind w:left="1440"/>
        <w:jc w:val="both"/>
        <w:rPr>
          <w:ins w:id="5987" w:author="Andrija Ilic" w:date="2015-09-15T13:07:00Z"/>
        </w:rPr>
      </w:pPr>
      <w:ins w:id="5988" w:author="Andrija Ilic" w:date="2015-09-15T13:07:00Z">
        <w:r>
          <w:t>Слика 15</w:t>
        </w:r>
        <w:r w:rsidR="00785964" w:rsidRPr="00133456">
          <w:t>. Трослојна архитектура</w:t>
        </w:r>
      </w:ins>
    </w:p>
    <w:p w14:paraId="3931036F" w14:textId="086CE849" w:rsidR="00785964" w:rsidRPr="00DA300F" w:rsidRDefault="00785964" w:rsidP="00785964">
      <w:pPr>
        <w:rPr>
          <w:ins w:id="5989" w:author="Andrija Ilic" w:date="2015-09-15T13:07:00Z"/>
        </w:rPr>
      </w:pPr>
      <w:ins w:id="5990" w:author="Andrija Ilic" w:date="2015-09-15T13:07:00Z">
        <w:r>
          <w:rPr>
            <w:b/>
            <w:bCs/>
            <w:sz w:val="22"/>
          </w:rPr>
          <w:t>Посл</w:t>
        </w:r>
      </w:ins>
      <w:ins w:id="5991" w:author="Andrija Ilic" w:date="2015-09-15T13:09:00Z">
        <w:r w:rsidR="00D93FAF">
          <w:rPr>
            <w:b/>
            <w:bCs/>
            <w:sz w:val="22"/>
            <w:lang w:val="sr-Cyrl-RS"/>
          </w:rPr>
          <w:t>о</w:t>
        </w:r>
      </w:ins>
      <w:ins w:id="5992" w:author="Andrija Ilic" w:date="2015-09-15T13:07:00Z">
        <w:r>
          <w:rPr>
            <w:b/>
            <w:bCs/>
            <w:sz w:val="22"/>
          </w:rPr>
          <w:t xml:space="preserve">вна логика </w:t>
        </w:r>
        <w:r>
          <w:rPr>
            <w:sz w:val="22"/>
          </w:rPr>
          <w:t>је описана са структуром (д</w:t>
        </w:r>
      </w:ins>
      <w:ins w:id="5993" w:author="Andrija Ilic" w:date="2015-09-15T13:09:00Z">
        <w:r w:rsidR="00D93FAF">
          <w:rPr>
            <w:sz w:val="22"/>
            <w:lang w:val="sr-Cyrl-RS"/>
          </w:rPr>
          <w:t>о</w:t>
        </w:r>
      </w:ins>
      <w:ins w:id="5994" w:author="Andrija Ilic" w:date="2015-09-15T13:07:00Z">
        <w:r>
          <w:rPr>
            <w:sz w:val="22"/>
          </w:rPr>
          <w:t>менским класама) и понашањем (системским операцијама) и приказана је на слици.</w:t>
        </w:r>
      </w:ins>
    </w:p>
    <w:p w14:paraId="285D9873" w14:textId="77777777" w:rsidR="00785964" w:rsidRDefault="00785964" w:rsidP="00785964">
      <w:pPr>
        <w:pStyle w:val="Heading3"/>
        <w:rPr>
          <w:ins w:id="5995" w:author="Andrija Ilic" w:date="2015-09-15T13:07:00Z"/>
        </w:rPr>
      </w:pPr>
      <w:ins w:id="5996" w:author="Andrija Ilic" w:date="2015-09-15T13:07:00Z">
        <w:r>
          <w:rPr>
            <w:noProof/>
          </w:rPr>
          <w:lastRenderedPageBreak/>
          <w:drawing>
            <wp:inline distT="0" distB="0" distL="0" distR="0" wp14:anchorId="68AE4EDC" wp14:editId="02143660">
              <wp:extent cx="5041042" cy="1884737"/>
              <wp:effectExtent l="19050" t="0" r="7208" b="0"/>
              <wp:docPr id="107"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ins>
    </w:p>
    <w:p w14:paraId="29AE2AC7" w14:textId="62FD76B9" w:rsidR="00785964" w:rsidRPr="00133456" w:rsidRDefault="00D93FAF" w:rsidP="00D93FAF">
      <w:pPr>
        <w:tabs>
          <w:tab w:val="left" w:pos="6780"/>
        </w:tabs>
        <w:rPr>
          <w:ins w:id="5997" w:author="Andrija Ilic" w:date="2015-09-15T13:07:00Z"/>
        </w:rPr>
        <w:pPrChange w:id="5998" w:author="Andrija Ilic" w:date="2015-09-15T13:10:00Z">
          <w:pPr/>
        </w:pPrChange>
      </w:pPr>
      <w:ins w:id="5999" w:author="Andrija Ilic" w:date="2015-09-15T13:07:00Z">
        <w:r>
          <w:t>Слика 16</w:t>
        </w:r>
        <w:r w:rsidR="00785964">
          <w:t>. Архитектура софтверског система – пословна логика</w:t>
        </w:r>
      </w:ins>
      <w:ins w:id="6000" w:author="Andrija Ilic" w:date="2015-09-15T13:10:00Z">
        <w:r>
          <w:tab/>
        </w:r>
      </w:ins>
    </w:p>
    <w:p w14:paraId="19ABD436" w14:textId="3816A12C" w:rsidR="00785964" w:rsidRDefault="002212D2" w:rsidP="00785964">
      <w:pPr>
        <w:pStyle w:val="Heading3"/>
        <w:rPr>
          <w:ins w:id="6001" w:author="Andrija Ilic" w:date="2015-09-15T13:07:00Z"/>
        </w:rPr>
      </w:pPr>
      <w:ins w:id="6002" w:author="Andrija Ilic" w:date="2015-09-15T13:07:00Z">
        <w:r>
          <w:t>4</w:t>
        </w:r>
        <w:r w:rsidR="00785964">
          <w:t>.3.2 Пројектовање апликационе логике  - контролер апликационе логике</w:t>
        </w:r>
      </w:ins>
    </w:p>
    <w:p w14:paraId="6FF8CCC4" w14:textId="77777777" w:rsidR="00785964" w:rsidRPr="000364D9" w:rsidRDefault="00785964" w:rsidP="00785964">
      <w:pPr>
        <w:rPr>
          <w:ins w:id="6003" w:author="Andrija Ilic" w:date="2015-09-15T13:07:00Z"/>
        </w:rPr>
      </w:pPr>
    </w:p>
    <w:p w14:paraId="36D48167" w14:textId="77777777" w:rsidR="00785964" w:rsidRDefault="00785964" w:rsidP="00785964">
      <w:pPr>
        <w:jc w:val="both"/>
        <w:rPr>
          <w:ins w:id="6004" w:author="Andrija Ilic" w:date="2015-09-15T13:07:00Z"/>
        </w:rPr>
      </w:pPr>
      <w:ins w:id="6005" w:author="Andrija Ilic" w:date="2015-09-15T13:07:00Z">
        <w:r>
          <w: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t>
        </w:r>
      </w:ins>
    </w:p>
    <w:p w14:paraId="11750C2F" w14:textId="77777777" w:rsidR="00785964" w:rsidRPr="000364D9" w:rsidRDefault="00785964" w:rsidP="00785964">
      <w:pPr>
        <w:jc w:val="both"/>
        <w:rPr>
          <w:ins w:id="6006" w:author="Andrija Ilic" w:date="2015-09-15T13:07:00Z"/>
        </w:rPr>
      </w:pPr>
      <w:ins w:id="6007" w:author="Andrija Ilic" w:date="2015-09-15T13:07:00Z">
        <w:r>
          <w: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t>
        </w:r>
      </w:ins>
    </w:p>
    <w:p w14:paraId="526130A7" w14:textId="63B621D7" w:rsidR="00785964" w:rsidRDefault="002212D2" w:rsidP="002212D2">
      <w:pPr>
        <w:tabs>
          <w:tab w:val="left" w:pos="3000"/>
        </w:tabs>
        <w:rPr>
          <w:ins w:id="6008" w:author="Andrija Ilic" w:date="2015-09-15T13:07:00Z"/>
        </w:rPr>
        <w:pPrChange w:id="6009" w:author="Andrija Ilic" w:date="2015-09-15T13:16:00Z">
          <w:pPr/>
        </w:pPrChange>
      </w:pPr>
      <w:ins w:id="6010" w:author="Andrija Ilic" w:date="2015-09-15T13:16:00Z">
        <w:r>
          <w:tab/>
        </w:r>
      </w:ins>
    </w:p>
    <w:p w14:paraId="75945EBE" w14:textId="2F0BE433" w:rsidR="00785964" w:rsidRDefault="002212D2" w:rsidP="00785964">
      <w:pPr>
        <w:pStyle w:val="Heading3"/>
        <w:rPr>
          <w:ins w:id="6011" w:author="Andrija Ilic" w:date="2015-09-15T13:07:00Z"/>
        </w:rPr>
      </w:pPr>
      <w:ins w:id="6012" w:author="Andrija Ilic" w:date="2015-09-15T13:07:00Z">
        <w:r>
          <w:t>4</w:t>
        </w:r>
        <w:r w:rsidR="00785964">
          <w:t>.3.3 Пројектовање апликационе логике  - доменске класе</w:t>
        </w:r>
      </w:ins>
    </w:p>
    <w:p w14:paraId="58038453" w14:textId="77777777" w:rsidR="00785964" w:rsidRDefault="00785964" w:rsidP="00785964">
      <w:pPr>
        <w:rPr>
          <w:ins w:id="6013" w:author="Andrija Ilic" w:date="2015-09-15T13:07:00Z"/>
        </w:rPr>
      </w:pPr>
    </w:p>
    <w:p w14:paraId="19F8542C" w14:textId="77777777" w:rsidR="00785964" w:rsidRPr="00F91E84" w:rsidRDefault="00785964" w:rsidP="00785964">
      <w:pPr>
        <w:rPr>
          <w:ins w:id="6014" w:author="Andrija Ilic" w:date="2015-09-15T13:07:00Z"/>
        </w:rPr>
      </w:pPr>
      <w:ins w:id="6015" w:author="Andrija Ilic" w:date="2015-09-15T13:07:00Z">
        <w:r>
          <w:t>На основу концептуалних класа праве се доменске класе структуре.</w:t>
        </w:r>
      </w:ins>
    </w:p>
    <w:p w14:paraId="66C1E4AA" w14:textId="65C6E41D" w:rsidR="00785964" w:rsidRDefault="00785964" w:rsidP="00785964">
      <w:pPr>
        <w:rPr>
          <w:ins w:id="6016" w:author="Andrija Ilic" w:date="2015-09-15T13:07:00Z"/>
        </w:rPr>
      </w:pPr>
    </w:p>
    <w:p w14:paraId="376E2EF1" w14:textId="5B8248AE" w:rsidR="00785964" w:rsidRPr="00D21050" w:rsidRDefault="00785964" w:rsidP="00785964">
      <w:pPr>
        <w:rPr>
          <w:ins w:id="6017" w:author="Andrija Ilic" w:date="2015-09-15T13:07:00Z"/>
        </w:rPr>
      </w:pPr>
      <w:ins w:id="6018" w:author="Andrija Ilic" w:date="2015-09-15T13:07:00Z">
        <w:r>
          <w:t>Слика 1</w:t>
        </w:r>
      </w:ins>
      <w:ins w:id="6019" w:author="Andrija Ilic" w:date="2015-09-15T13:17:00Z">
        <w:r w:rsidR="002212D2">
          <w:rPr>
            <w:lang w:val="sr-Cyrl-RS"/>
          </w:rPr>
          <w:t>7</w:t>
        </w:r>
      </w:ins>
      <w:ins w:id="6020" w:author="Andrija Ilic" w:date="2015-09-15T13:07:00Z">
        <w:r>
          <w:t>. Доменске класе</w:t>
        </w:r>
      </w:ins>
    </w:p>
    <w:p w14:paraId="190B9D95" w14:textId="77777777" w:rsidR="00785964" w:rsidRDefault="00785964" w:rsidP="00785964">
      <w:pPr>
        <w:rPr>
          <w:ins w:id="6021" w:author="Andrija Ilic" w:date="2015-09-15T13:07:00Z"/>
        </w:rPr>
      </w:pPr>
      <w:ins w:id="6022" w:author="Andrija Ilic" w:date="2015-09-15T13:07:00Z">
        <w:r>
          <w:t>Веза међу доменским класама у структури дата је следећом сликом.</w:t>
        </w:r>
      </w:ins>
    </w:p>
    <w:p w14:paraId="6DA92249" w14:textId="2E980599" w:rsidR="00785964" w:rsidRDefault="00785964" w:rsidP="00785964">
      <w:pPr>
        <w:rPr>
          <w:ins w:id="6023" w:author="Andrija Ilic" w:date="2015-09-15T13:07:00Z"/>
        </w:rPr>
      </w:pPr>
    </w:p>
    <w:p w14:paraId="0C953D77" w14:textId="541F82D4" w:rsidR="00785964" w:rsidRDefault="00785964" w:rsidP="00785964">
      <w:pPr>
        <w:rPr>
          <w:ins w:id="6024" w:author="Andrija Ilic" w:date="2015-09-15T13:18:00Z"/>
        </w:rPr>
      </w:pPr>
      <w:ins w:id="6025" w:author="Andrija Ilic" w:date="2015-09-15T13:07:00Z">
        <w:r>
          <w:t>Слика 1</w:t>
        </w:r>
      </w:ins>
      <w:ins w:id="6026" w:author="Andrija Ilic" w:date="2015-09-15T13:18:00Z">
        <w:r w:rsidR="002212D2">
          <w:rPr>
            <w:lang w:val="sr-Cyrl-RS"/>
          </w:rPr>
          <w:t>8</w:t>
        </w:r>
      </w:ins>
      <w:ins w:id="6027" w:author="Andrija Ilic" w:date="2015-09-15T13:07:00Z">
        <w:r>
          <w:t>. Међузависност доменских класа</w:t>
        </w:r>
      </w:ins>
    </w:p>
    <w:p w14:paraId="554A3D58" w14:textId="705888A3" w:rsidR="004536BB" w:rsidRDefault="001A5219" w:rsidP="00785964">
      <w:pPr>
        <w:rPr>
          <w:ins w:id="6028" w:author="Andrija Ilic" w:date="2015-09-15T13:31:00Z"/>
          <w:b/>
        </w:rPr>
      </w:pPr>
      <w:ins w:id="6029" w:author="Andrija Ilic" w:date="2015-09-15T13:19:00Z">
        <w:r w:rsidRPr="001A5219">
          <w:rPr>
            <w:b/>
            <w:lang w:val="sr-Cyrl-RS"/>
            <w:rPrChange w:id="6030" w:author="Andrija Ilic" w:date="2015-09-15T13:19:00Z">
              <w:rPr>
                <w:lang w:val="sr-Cyrl-RS"/>
              </w:rPr>
            </w:rPrChange>
          </w:rPr>
          <w:t>4</w:t>
        </w:r>
        <w:r w:rsidRPr="001A5219">
          <w:rPr>
            <w:b/>
            <w:rPrChange w:id="6031" w:author="Andrija Ilic" w:date="2015-09-15T13:19:00Z">
              <w:rPr/>
            </w:rPrChange>
          </w:rPr>
          <w:t>.3.4 Пројектовање апликационе логике  - системске операције</w:t>
        </w:r>
      </w:ins>
    </w:p>
    <w:p w14:paraId="158ACB71" w14:textId="27E5DD57" w:rsidR="00122FD2" w:rsidRPr="00122FD2" w:rsidRDefault="00122FD2" w:rsidP="00122FD2">
      <w:pPr>
        <w:rPr>
          <w:ins w:id="6032" w:author="Andrija Ilic" w:date="2015-09-15T13:31:00Z"/>
          <w:b/>
          <w:rPrChange w:id="6033" w:author="Andrija Ilic" w:date="2015-09-15T13:31:00Z">
            <w:rPr>
              <w:ins w:id="6034" w:author="Andrija Ilic" w:date="2015-09-15T13:31:00Z"/>
              <w:b/>
            </w:rPr>
          </w:rPrChange>
        </w:rPr>
      </w:pPr>
      <w:ins w:id="6035" w:author="Andrija Ilic" w:date="2015-09-15T13:31:00Z">
        <w:r w:rsidRPr="00122FD2">
          <w:rPr>
            <w:b/>
            <w:lang w:val="sr-Cyrl-RS"/>
            <w:rPrChange w:id="6036" w:author="Andrija Ilic" w:date="2015-09-15T13:31:00Z">
              <w:rPr>
                <w:b/>
                <w:lang w:val="sr-Cyrl-RS"/>
              </w:rPr>
            </w:rPrChange>
          </w:rPr>
          <w:t>4</w:t>
        </w:r>
        <w:r w:rsidRPr="00122FD2">
          <w:rPr>
            <w:b/>
            <w:rPrChange w:id="6037" w:author="Andrija Ilic" w:date="2015-09-15T13:31:00Z">
              <w:rPr>
                <w:b/>
              </w:rPr>
            </w:rPrChange>
          </w:rPr>
          <w:t>.3.</w:t>
        </w:r>
        <w:r w:rsidRPr="00122FD2">
          <w:rPr>
            <w:b/>
            <w:lang w:val="sr-Cyrl-RS"/>
            <w:rPrChange w:id="6038" w:author="Andrija Ilic" w:date="2015-09-15T13:31:00Z">
              <w:rPr>
                <w:b/>
                <w:lang w:val="sr-Cyrl-RS"/>
              </w:rPr>
            </w:rPrChange>
          </w:rPr>
          <w:t>5</w:t>
        </w:r>
        <w:r w:rsidRPr="00122FD2">
          <w:rPr>
            <w:b/>
            <w:rPrChange w:id="6039" w:author="Andrija Ilic" w:date="2015-09-15T13:31:00Z">
              <w:rPr>
                <w:b/>
              </w:rPr>
            </w:rPrChange>
          </w:rPr>
          <w:t xml:space="preserve"> </w:t>
        </w:r>
        <w:r w:rsidRPr="00122FD2">
          <w:rPr>
            <w:b/>
            <w:rPrChange w:id="6040" w:author="Andrija Ilic" w:date="2015-09-15T13:31:00Z">
              <w:rPr/>
            </w:rPrChange>
          </w:rPr>
          <w:t>Пројектовање апликационе логике  - брокер базе података</w:t>
        </w:r>
      </w:ins>
    </w:p>
    <w:p w14:paraId="74D488B1" w14:textId="19835BE2" w:rsidR="00122FD2" w:rsidRPr="00122FD2" w:rsidRDefault="00122FD2" w:rsidP="00122FD2">
      <w:pPr>
        <w:rPr>
          <w:ins w:id="6041" w:author="Andrija Ilic" w:date="2015-09-15T13:32:00Z"/>
          <w:b/>
          <w:rPrChange w:id="6042" w:author="Andrija Ilic" w:date="2015-09-15T13:32:00Z">
            <w:rPr>
              <w:ins w:id="6043" w:author="Andrija Ilic" w:date="2015-09-15T13:32:00Z"/>
              <w:b/>
            </w:rPr>
          </w:rPrChange>
        </w:rPr>
      </w:pPr>
      <w:ins w:id="6044" w:author="Andrija Ilic" w:date="2015-09-15T13:32:00Z">
        <w:r w:rsidRPr="00122FD2">
          <w:rPr>
            <w:b/>
            <w:lang w:val="sr-Cyrl-RS"/>
            <w:rPrChange w:id="6045" w:author="Andrija Ilic" w:date="2015-09-15T13:32:00Z">
              <w:rPr>
                <w:b/>
                <w:lang w:val="sr-Cyrl-RS"/>
              </w:rPr>
            </w:rPrChange>
          </w:rPr>
          <w:t>4</w:t>
        </w:r>
        <w:r w:rsidRPr="00122FD2">
          <w:rPr>
            <w:b/>
            <w:rPrChange w:id="6046" w:author="Andrija Ilic" w:date="2015-09-15T13:32:00Z">
              <w:rPr>
                <w:b/>
              </w:rPr>
            </w:rPrChange>
          </w:rPr>
          <w:t>.3.</w:t>
        </w:r>
        <w:r w:rsidRPr="00122FD2">
          <w:rPr>
            <w:b/>
            <w:lang w:val="sr-Cyrl-RS"/>
            <w:rPrChange w:id="6047" w:author="Andrija Ilic" w:date="2015-09-15T13:32:00Z">
              <w:rPr>
                <w:b/>
                <w:lang w:val="sr-Cyrl-RS"/>
              </w:rPr>
            </w:rPrChange>
          </w:rPr>
          <w:t>6</w:t>
        </w:r>
        <w:r w:rsidRPr="00122FD2">
          <w:rPr>
            <w:b/>
            <w:rPrChange w:id="6048" w:author="Andrija Ilic" w:date="2015-09-15T13:32:00Z">
              <w:rPr>
                <w:b/>
              </w:rPr>
            </w:rPrChange>
          </w:rPr>
          <w:t xml:space="preserve"> </w:t>
        </w:r>
        <w:r w:rsidRPr="00122FD2">
          <w:rPr>
            <w:b/>
            <w:rPrChange w:id="6049" w:author="Andrija Ilic" w:date="2015-09-15T13:32:00Z">
              <w:rPr/>
            </w:rPrChange>
          </w:rPr>
          <w:t>Пројектовање складишта података</w:t>
        </w:r>
      </w:ins>
    </w:p>
    <w:p w14:paraId="2009C81D" w14:textId="11D2FDC0" w:rsidR="00122FD2" w:rsidRDefault="00122FD2" w:rsidP="00785964">
      <w:pPr>
        <w:rPr>
          <w:ins w:id="6050" w:author="Andrija Ilic" w:date="2015-09-15T15:45:00Z"/>
          <w:b/>
        </w:rPr>
      </w:pPr>
      <w:ins w:id="6051" w:author="Andrija Ilic" w:date="2015-09-15T13:32:00Z">
        <w:r w:rsidRPr="00122FD2">
          <w:rPr>
            <w:b/>
            <w:lang w:val="sr-Cyrl-RS"/>
            <w:rPrChange w:id="6052" w:author="Andrija Ilic" w:date="2015-09-15T13:33:00Z">
              <w:rPr>
                <w:b/>
                <w:lang w:val="sr-Cyrl-RS"/>
              </w:rPr>
            </w:rPrChange>
          </w:rPr>
          <w:t>4</w:t>
        </w:r>
        <w:r w:rsidRPr="00122FD2">
          <w:rPr>
            <w:b/>
            <w:rPrChange w:id="6053" w:author="Andrija Ilic" w:date="2015-09-15T13:33:00Z">
              <w:rPr>
                <w:b/>
              </w:rPr>
            </w:rPrChange>
          </w:rPr>
          <w:t>.3.</w:t>
        </w:r>
        <w:r w:rsidRPr="00122FD2">
          <w:rPr>
            <w:b/>
            <w:lang w:val="sr-Cyrl-RS"/>
            <w:rPrChange w:id="6054" w:author="Andrija Ilic" w:date="2015-09-15T13:33:00Z">
              <w:rPr>
                <w:b/>
                <w:lang w:val="sr-Cyrl-RS"/>
              </w:rPr>
            </w:rPrChange>
          </w:rPr>
          <w:t>7</w:t>
        </w:r>
        <w:r w:rsidRPr="00122FD2">
          <w:rPr>
            <w:b/>
            <w:rPrChange w:id="6055" w:author="Andrija Ilic" w:date="2015-09-15T13:33:00Z">
              <w:rPr>
                <w:b/>
              </w:rPr>
            </w:rPrChange>
          </w:rPr>
          <w:t xml:space="preserve"> </w:t>
        </w:r>
      </w:ins>
      <w:ins w:id="6056" w:author="Andrija Ilic" w:date="2015-09-15T13:33:00Z">
        <w:r w:rsidRPr="00122FD2">
          <w:rPr>
            <w:b/>
            <w:rPrChange w:id="6057" w:author="Andrija Ilic" w:date="2015-09-15T13:33:00Z">
              <w:rPr/>
            </w:rPrChange>
          </w:rPr>
          <w:t>Структура корисничког интерфејса</w:t>
        </w:r>
      </w:ins>
    </w:p>
    <w:p w14:paraId="79AFA6A9" w14:textId="12FD23A3" w:rsidR="00E61FF4" w:rsidRDefault="00E61FF4" w:rsidP="00785964">
      <w:pPr>
        <w:rPr>
          <w:ins w:id="6058" w:author="Andrija Ilic" w:date="2015-09-15T15:49:00Z"/>
          <w:sz w:val="22"/>
        </w:rPr>
      </w:pPr>
      <w:ins w:id="6059" w:author="Andrija Ilic" w:date="2015-09-15T15:46:00Z">
        <w:r>
          <w:rPr>
            <w:sz w:val="22"/>
            <w:lang w:val="sr-Cyrl-RS"/>
          </w:rPr>
          <w:lastRenderedPageBreak/>
          <w:t>Контролер корисничког</w:t>
        </w:r>
      </w:ins>
      <w:ins w:id="6060" w:author="Andrija Ilic" w:date="2015-09-15T15:45:00Z">
        <w:r>
          <w:rPr>
            <w:sz w:val="22"/>
          </w:rPr>
          <w:t xml:space="preserve"> интерфејса и ек</w:t>
        </w:r>
      </w:ins>
      <w:ins w:id="6061" w:author="Andrija Ilic" w:date="2015-09-15T15:46:00Z">
        <w:r>
          <w:rPr>
            <w:sz w:val="22"/>
            <w:lang w:val="sr-Cyrl-RS"/>
          </w:rPr>
          <w:t>р</w:t>
        </w:r>
      </w:ins>
      <w:ins w:id="6062" w:author="Andrija Ilic" w:date="2015-09-15T15:45:00Z">
        <w:r>
          <w:rPr>
            <w:sz w:val="22"/>
          </w:rPr>
          <w:t>анске ф</w:t>
        </w:r>
      </w:ins>
      <w:ins w:id="6063" w:author="Andrija Ilic" w:date="2015-09-15T15:46:00Z">
        <w:r>
          <w:rPr>
            <w:sz w:val="22"/>
            <w:lang w:val="sr-Cyrl-RS"/>
          </w:rPr>
          <w:t>о</w:t>
        </w:r>
      </w:ins>
      <w:ins w:id="6064" w:author="Andrija Ilic" w:date="2015-09-15T15:45:00Z">
        <w:r>
          <w:rPr>
            <w:sz w:val="22"/>
          </w:rPr>
          <w:t>рме не представљају с</w:t>
        </w:r>
      </w:ins>
      <w:ins w:id="6065" w:author="Andrija Ilic" w:date="2015-09-15T15:46:00Z">
        <w:r>
          <w:rPr>
            <w:sz w:val="22"/>
            <w:lang w:val="sr-Cyrl-RS"/>
          </w:rPr>
          <w:t>о</w:t>
        </w:r>
      </w:ins>
      <w:ins w:id="6066" w:author="Andrija Ilic" w:date="2015-09-15T15:45:00Z">
        <w:r>
          <w:rPr>
            <w:sz w:val="22"/>
          </w:rPr>
          <w:t>фтверски систем, већ сам</w:t>
        </w:r>
      </w:ins>
      <w:ins w:id="6067" w:author="Andrija Ilic" w:date="2015-09-15T15:46:00Z">
        <w:r>
          <w:rPr>
            <w:sz w:val="22"/>
            <w:lang w:val="sr-Cyrl-RS"/>
          </w:rPr>
          <w:t>о</w:t>
        </w:r>
      </w:ins>
      <w:ins w:id="6068" w:author="Andrija Ilic" w:date="2015-09-15T15:45:00Z">
        <w:r>
          <w:rPr>
            <w:sz w:val="22"/>
          </w:rPr>
          <w:t xml:space="preserve"> реализацију улаза и излаза из с</w:t>
        </w:r>
      </w:ins>
      <w:ins w:id="6069" w:author="Andrija Ilic" w:date="2015-09-15T15:46:00Z">
        <w:r>
          <w:rPr>
            <w:sz w:val="22"/>
            <w:lang w:val="sr-Cyrl-RS"/>
          </w:rPr>
          <w:t>о</w:t>
        </w:r>
      </w:ins>
      <w:ins w:id="6070" w:author="Andrija Ilic" w:date="2015-09-15T15:45:00Z">
        <w:r>
          <w:rPr>
            <w:sz w:val="22"/>
          </w:rPr>
          <w:t>фтверск</w:t>
        </w:r>
      </w:ins>
      <w:ins w:id="6071" w:author="Andrija Ilic" w:date="2015-09-15T15:46:00Z">
        <w:r>
          <w:rPr>
            <w:sz w:val="22"/>
            <w:lang w:val="sr-Cyrl-RS"/>
          </w:rPr>
          <w:t>о</w:t>
        </w:r>
      </w:ins>
      <w:ins w:id="6072" w:author="Andrija Ilic" w:date="2015-09-15T15:45:00Z">
        <w:r>
          <w:rPr>
            <w:sz w:val="22"/>
          </w:rPr>
          <w:t xml:space="preserve">г система. </w:t>
        </w:r>
      </w:ins>
      <w:ins w:id="6073" w:author="Andrija Ilic" w:date="2015-09-15T15:46:00Z">
        <w:r>
          <w:rPr>
            <w:sz w:val="22"/>
            <w:lang w:val="sr-Cyrl-RS"/>
          </w:rPr>
          <w:t>Контролер</w:t>
        </w:r>
      </w:ins>
      <w:ins w:id="6074" w:author="Andrija Ilic" w:date="2015-09-15T15:45:00Z">
        <w:r>
          <w:rPr>
            <w:sz w:val="22"/>
          </w:rPr>
          <w:t xml:space="preserve"> </w:t>
        </w:r>
      </w:ins>
      <w:ins w:id="6075" w:author="Andrija Ilic" w:date="2015-09-15T15:46:00Z">
        <w:r>
          <w:rPr>
            <w:sz w:val="22"/>
            <w:lang w:val="sr-Cyrl-RS"/>
          </w:rPr>
          <w:t>корисничког</w:t>
        </w:r>
      </w:ins>
      <w:ins w:id="6076" w:author="Andrija Ilic" w:date="2015-09-15T15:45:00Z">
        <w:r>
          <w:rPr>
            <w:sz w:val="22"/>
          </w:rPr>
          <w:t xml:space="preserve"> интерфејса и екранске ф</w:t>
        </w:r>
      </w:ins>
      <w:ins w:id="6077" w:author="Andrija Ilic" w:date="2015-09-15T15:47:00Z">
        <w:r>
          <w:rPr>
            <w:sz w:val="22"/>
            <w:lang w:val="sr-Cyrl-RS"/>
          </w:rPr>
          <w:t>о</w:t>
        </w:r>
      </w:ins>
      <w:ins w:id="6078" w:author="Andrija Ilic" w:date="2015-09-15T15:45:00Z">
        <w:r>
          <w:rPr>
            <w:sz w:val="22"/>
          </w:rPr>
          <w:t xml:space="preserve">рме су </w:t>
        </w:r>
      </w:ins>
      <w:ins w:id="6079" w:author="Andrija Ilic" w:date="2015-09-15T15:47:00Z">
        <w:r>
          <w:rPr>
            <w:sz w:val="22"/>
            <w:lang w:val="sr-Cyrl-RS"/>
          </w:rPr>
          <w:t>реализовани</w:t>
        </w:r>
      </w:ins>
      <w:ins w:id="6080" w:author="Andrija Ilic" w:date="2015-09-15T15:45:00Z">
        <w:r>
          <w:rPr>
            <w:sz w:val="22"/>
          </w:rPr>
          <w:t xml:space="preserve"> к</w:t>
        </w:r>
      </w:ins>
      <w:ins w:id="6081" w:author="Andrija Ilic" w:date="2015-09-15T15:47:00Z">
        <w:r>
          <w:rPr>
            <w:sz w:val="22"/>
            <w:lang w:val="sr-Cyrl-RS"/>
          </w:rPr>
          <w:t>о</w:t>
        </w:r>
      </w:ins>
      <w:ins w:id="6082" w:author="Andrija Ilic" w:date="2015-09-15T15:45:00Z">
        <w:r>
          <w:rPr>
            <w:sz w:val="22"/>
          </w:rPr>
          <w:t>ришће</w:t>
        </w:r>
      </w:ins>
      <w:ins w:id="6083" w:author="Andrija Ilic" w:date="2015-09-15T15:47:00Z">
        <w:r>
          <w:rPr>
            <w:sz w:val="22"/>
            <w:lang w:val="sr-Cyrl-RS"/>
          </w:rPr>
          <w:t>њ</w:t>
        </w:r>
      </w:ins>
      <w:ins w:id="6084" w:author="Andrija Ilic" w:date="2015-09-15T15:45:00Z">
        <w:r>
          <w:rPr>
            <w:sz w:val="22"/>
          </w:rPr>
          <w:t xml:space="preserve">ем Tapestry </w:t>
        </w:r>
      </w:ins>
      <w:ins w:id="6085" w:author="Andrija Ilic" w:date="2015-09-15T15:47:00Z">
        <w:r>
          <w:rPr>
            <w:sz w:val="22"/>
            <w:lang w:val="sr-Cyrl-RS"/>
          </w:rPr>
          <w:t>о</w:t>
        </w:r>
      </w:ins>
      <w:ins w:id="6086" w:author="Andrija Ilic" w:date="2015-09-15T15:45:00Z">
        <w:r>
          <w:rPr>
            <w:sz w:val="22"/>
          </w:rPr>
          <w:t xml:space="preserve">квира. Структура </w:t>
        </w:r>
      </w:ins>
      <w:ins w:id="6087" w:author="Andrija Ilic" w:date="2015-09-15T15:47:00Z">
        <w:r>
          <w:rPr>
            <w:sz w:val="22"/>
            <w:lang w:val="sr-Cyrl-RS"/>
          </w:rPr>
          <w:t>корисничког</w:t>
        </w:r>
        <w:r>
          <w:rPr>
            <w:sz w:val="22"/>
          </w:rPr>
          <w:t xml:space="preserve"> </w:t>
        </w:r>
      </w:ins>
      <w:ins w:id="6088" w:author="Andrija Ilic" w:date="2015-09-15T15:45:00Z">
        <w:r>
          <w:rPr>
            <w:sz w:val="22"/>
          </w:rPr>
          <w:t xml:space="preserve">интерфејса приказана је на слици </w:t>
        </w:r>
        <w:r>
          <w:rPr>
            <w:sz w:val="22"/>
          </w:rPr>
          <w:t>19</w:t>
        </w:r>
        <w:r>
          <w:rPr>
            <w:sz w:val="22"/>
          </w:rPr>
          <w:t>.</w:t>
        </w:r>
      </w:ins>
    </w:p>
    <w:p w14:paraId="68054A50" w14:textId="6C039F74" w:rsidR="00E61FF4" w:rsidRDefault="00E61FF4" w:rsidP="00E61FF4">
      <w:pPr>
        <w:jc w:val="center"/>
        <w:rPr>
          <w:ins w:id="6089" w:author="Andrija Ilic" w:date="2015-09-15T15:49:00Z"/>
          <w:sz w:val="22"/>
        </w:rPr>
        <w:pPrChange w:id="6090" w:author="Andrija Ilic" w:date="2015-09-15T15:49:00Z">
          <w:pPr/>
        </w:pPrChange>
      </w:pPr>
      <w:ins w:id="6091" w:author="Andrija Ilic" w:date="2015-09-15T15:51:00Z">
        <w:r>
          <w:rPr>
            <w:noProof/>
            <w:sz w:val="22"/>
          </w:rPr>
          <w:drawing>
            <wp:inline distT="0" distB="0" distL="0" distR="0" wp14:anchorId="620925A4" wp14:editId="0CA1E139">
              <wp:extent cx="5732145" cy="133731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ски.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1337310"/>
                      </a:xfrm>
                      <a:prstGeom prst="rect">
                        <a:avLst/>
                      </a:prstGeom>
                    </pic:spPr>
                  </pic:pic>
                </a:graphicData>
              </a:graphic>
            </wp:inline>
          </w:drawing>
        </w:r>
      </w:ins>
    </w:p>
    <w:p w14:paraId="65A79431" w14:textId="68ED05D2" w:rsidR="00E61FF4" w:rsidRDefault="00E61FF4" w:rsidP="00E61FF4">
      <w:pPr>
        <w:jc w:val="center"/>
        <w:rPr>
          <w:ins w:id="6092" w:author="Andrija Ilic" w:date="2015-09-15T15:55:00Z"/>
          <w:sz w:val="22"/>
          <w:lang w:val="sr-Cyrl-RS"/>
        </w:rPr>
        <w:pPrChange w:id="6093" w:author="Andrija Ilic" w:date="2015-09-15T15:49:00Z">
          <w:pPr/>
        </w:pPrChange>
      </w:pPr>
      <w:ins w:id="6094" w:author="Andrija Ilic" w:date="2015-09-15T15:49:00Z">
        <w:r>
          <w:rPr>
            <w:sz w:val="22"/>
            <w:lang w:val="sr-Cyrl-RS"/>
          </w:rPr>
          <w:t>Слика 19. Структура корисничког интерфејса</w:t>
        </w:r>
      </w:ins>
    </w:p>
    <w:p w14:paraId="382DC0BB" w14:textId="77777777" w:rsidR="00A627CE" w:rsidRDefault="00A627CE" w:rsidP="00E61FF4">
      <w:pPr>
        <w:jc w:val="center"/>
        <w:rPr>
          <w:ins w:id="6095" w:author="Andrija Ilic" w:date="2015-09-15T15:52:00Z"/>
          <w:sz w:val="22"/>
          <w:lang w:val="sr-Cyrl-RS"/>
        </w:rPr>
        <w:pPrChange w:id="6096" w:author="Andrija Ilic" w:date="2015-09-15T15:49:00Z">
          <w:pPr/>
        </w:pPrChange>
      </w:pPr>
      <w:bookmarkStart w:id="6097" w:name="_GoBack"/>
      <w:bookmarkEnd w:id="6097"/>
    </w:p>
    <w:p w14:paraId="3252393E" w14:textId="49EF00B1" w:rsidR="00122FD2" w:rsidRDefault="00122FD2" w:rsidP="00122FD2">
      <w:pPr>
        <w:rPr>
          <w:ins w:id="6098" w:author="Andrija Ilic" w:date="2015-09-15T14:42:00Z"/>
          <w:b/>
        </w:rPr>
      </w:pPr>
      <w:ins w:id="6099" w:author="Andrija Ilic" w:date="2015-09-15T13:33:00Z">
        <w:r w:rsidRPr="00122FD2">
          <w:rPr>
            <w:b/>
            <w:lang w:val="sr-Cyrl-RS"/>
            <w:rPrChange w:id="6100" w:author="Andrija Ilic" w:date="2015-09-15T13:33:00Z">
              <w:rPr>
                <w:b/>
                <w:lang w:val="sr-Cyrl-RS"/>
              </w:rPr>
            </w:rPrChange>
          </w:rPr>
          <w:t>4</w:t>
        </w:r>
        <w:r w:rsidRPr="00122FD2">
          <w:rPr>
            <w:b/>
            <w:rPrChange w:id="6101" w:author="Andrija Ilic" w:date="2015-09-15T13:33:00Z">
              <w:rPr>
                <w:b/>
              </w:rPr>
            </w:rPrChange>
          </w:rPr>
          <w:t>.3.</w:t>
        </w:r>
        <w:r w:rsidRPr="00122FD2">
          <w:rPr>
            <w:b/>
            <w:lang w:val="sr-Cyrl-RS"/>
            <w:rPrChange w:id="6102" w:author="Andrija Ilic" w:date="2015-09-15T13:33:00Z">
              <w:rPr>
                <w:b/>
                <w:lang w:val="sr-Cyrl-RS"/>
              </w:rPr>
            </w:rPrChange>
          </w:rPr>
          <w:t>8</w:t>
        </w:r>
        <w:r w:rsidRPr="00122FD2">
          <w:rPr>
            <w:b/>
            <w:rPrChange w:id="6103" w:author="Andrija Ilic" w:date="2015-09-15T13:33:00Z">
              <w:rPr>
                <w:b/>
              </w:rPr>
            </w:rPrChange>
          </w:rPr>
          <w:t xml:space="preserve"> </w:t>
        </w:r>
        <w:r w:rsidRPr="00122FD2">
          <w:rPr>
            <w:b/>
            <w:rPrChange w:id="6104" w:author="Andrija Ilic" w:date="2015-09-15T13:33:00Z">
              <w:rPr/>
            </w:rPrChange>
          </w:rPr>
          <w:t>Пројектовање екранске форме</w:t>
        </w:r>
      </w:ins>
    </w:p>
    <w:p w14:paraId="69CFAD3F" w14:textId="77777777" w:rsidR="009D117C" w:rsidRPr="00122FD2" w:rsidRDefault="009D117C" w:rsidP="00122FD2">
      <w:pPr>
        <w:rPr>
          <w:ins w:id="6105" w:author="Andrija Ilic" w:date="2015-09-15T13:33:00Z"/>
          <w:b/>
          <w:lang w:val="sr-Cyrl-RS"/>
          <w:rPrChange w:id="6106" w:author="Andrija Ilic" w:date="2015-09-15T13:33:00Z">
            <w:rPr>
              <w:ins w:id="6107" w:author="Andrija Ilic" w:date="2015-09-15T13:33:00Z"/>
              <w:b/>
              <w:lang w:val="sr-Cyrl-RS"/>
            </w:rPr>
          </w:rPrChange>
        </w:rPr>
      </w:pPr>
    </w:p>
    <w:p w14:paraId="4A0E6D48" w14:textId="77777777" w:rsidR="00D9757C" w:rsidRPr="00455F53" w:rsidRDefault="00D9757C" w:rsidP="00D9757C">
      <w:pPr>
        <w:rPr>
          <w:ins w:id="6108" w:author="Andrija Ilic" w:date="2015-09-15T13:37:00Z"/>
          <w:b/>
        </w:rPr>
      </w:pPr>
      <w:ins w:id="6109" w:author="Andrija Ilic" w:date="2015-09-15T13:37:00Z">
        <w:r w:rsidRPr="00455F53">
          <w:rPr>
            <w:b/>
          </w:rPr>
          <w:t xml:space="preserve">Случај коришћења 1: </w:t>
        </w:r>
        <w:r w:rsidRPr="00AF10E0">
          <w:rPr>
            <w:b/>
            <w:lang w:val="sr-Cyrl-RS"/>
          </w:rPr>
          <w:t>Регистрација корисника</w:t>
        </w:r>
        <w:r w:rsidRPr="00455F53" w:rsidDel="00F11783">
          <w:rPr>
            <w:b/>
          </w:rPr>
          <w:t xml:space="preserve"> </w:t>
        </w:r>
      </w:ins>
    </w:p>
    <w:p w14:paraId="26834D1B" w14:textId="77777777" w:rsidR="00D9757C" w:rsidRDefault="00D9757C" w:rsidP="00D9757C">
      <w:pPr>
        <w:rPr>
          <w:ins w:id="6110" w:author="Andrija Ilic" w:date="2015-09-15T13:37:00Z"/>
          <w:b/>
        </w:rPr>
      </w:pPr>
      <w:ins w:id="6111" w:author="Andrija Ilic" w:date="2015-09-15T13:37:00Z">
        <w:r>
          <w:rPr>
            <w:b/>
          </w:rPr>
          <w:t>Назив СК:</w:t>
        </w:r>
        <w:r>
          <w:rPr>
            <w:b/>
          </w:rPr>
          <w:br/>
        </w:r>
        <w:r>
          <w:rPr>
            <w:lang w:val="sr-Cyrl-RS"/>
          </w:rPr>
          <w:t>Регистрација корисника</w:t>
        </w:r>
        <w:r w:rsidRPr="005B6BA2" w:rsidDel="00F11783">
          <w:rPr>
            <w:b/>
          </w:rPr>
          <w:t xml:space="preserve"> </w:t>
        </w:r>
      </w:ins>
    </w:p>
    <w:p w14:paraId="1631D882" w14:textId="77777777" w:rsidR="00D9757C" w:rsidRDefault="00D9757C" w:rsidP="00D9757C">
      <w:pPr>
        <w:rPr>
          <w:ins w:id="6112" w:author="Andrija Ilic" w:date="2015-09-15T13:37:00Z"/>
        </w:rPr>
      </w:pPr>
      <w:ins w:id="6113" w:author="Andrija Ilic" w:date="2015-09-15T13:37:00Z">
        <w:r>
          <w:rPr>
            <w:b/>
          </w:rPr>
          <w:t>Учесници CК:</w:t>
        </w:r>
        <w:r>
          <w:rPr>
            <w:b/>
          </w:rPr>
          <w:br/>
        </w:r>
        <w:r>
          <w:t>Корисник и програм</w:t>
        </w:r>
      </w:ins>
    </w:p>
    <w:p w14:paraId="5C292A8D" w14:textId="114BA296" w:rsidR="00122FD2" w:rsidRDefault="00D9757C" w:rsidP="00D9757C">
      <w:pPr>
        <w:rPr>
          <w:ins w:id="6114" w:author="Andrija Ilic" w:date="2015-09-15T13:37:00Z"/>
          <w:sz w:val="22"/>
        </w:rPr>
      </w:pPr>
      <w:ins w:id="6115" w:author="Andrija Ilic" w:date="2015-09-15T13:37:00Z">
        <w:r>
          <w:rPr>
            <w:b/>
          </w:rPr>
          <w:t>Предуслов:</w:t>
        </w:r>
        <w:r>
          <w:rPr>
            <w:b/>
          </w:rPr>
          <w:br/>
        </w:r>
        <w:r>
          <w:rPr>
            <w:sz w:val="22"/>
          </w:rPr>
          <w:t>Систем је укључен и птвпрена је страна за регистрацију нпвпг кприсника.</w:t>
        </w:r>
      </w:ins>
    </w:p>
    <w:p w14:paraId="531B8E6E" w14:textId="77777777" w:rsidR="00D9757C" w:rsidRDefault="00D9757C" w:rsidP="00D9757C">
      <w:pPr>
        <w:rPr>
          <w:ins w:id="6116" w:author="Andrija Ilic" w:date="2015-09-15T13:40:00Z"/>
          <w:b/>
        </w:rPr>
      </w:pPr>
      <w:ins w:id="6117" w:author="Andrija Ilic" w:date="2015-09-15T13:37:00Z">
        <w:r>
          <w:rPr>
            <w:b/>
          </w:rPr>
          <w:t>Основни сценарио СК</w:t>
        </w:r>
      </w:ins>
    </w:p>
    <w:p w14:paraId="10EA35FD" w14:textId="69C135C7" w:rsidR="00E8187C" w:rsidRPr="00E52830" w:rsidRDefault="00E8187C" w:rsidP="000D5DC3">
      <w:pPr>
        <w:pStyle w:val="ListParagraph"/>
        <w:numPr>
          <w:ilvl w:val="0"/>
          <w:numId w:val="62"/>
        </w:numPr>
        <w:rPr>
          <w:ins w:id="6118" w:author="Andrija Ilic" w:date="2015-09-15T13:45:00Z"/>
          <w:b/>
          <w:rPrChange w:id="6119" w:author="Andrija Ilic" w:date="2015-09-15T13:45:00Z">
            <w:rPr>
              <w:ins w:id="6120" w:author="Andrija Ilic" w:date="2015-09-15T13:45:00Z"/>
            </w:rPr>
          </w:rPrChange>
        </w:rPr>
        <w:pPrChange w:id="6121" w:author="Andrija Ilic" w:date="2015-09-15T13:40:00Z">
          <w:pPr/>
        </w:pPrChange>
      </w:pPr>
      <w:ins w:id="6122" w:author="Andrija Ilic" w:date="2015-09-15T13:45:00Z">
        <w:r>
          <w:rPr>
            <w:lang w:val="sr-Cyrl-RS"/>
          </w:rPr>
          <w:t>К</w:t>
        </w:r>
        <w:r>
          <w:t xml:space="preserve">орисник </w:t>
        </w:r>
        <w:r w:rsidRPr="00A10AA6">
          <w:rPr>
            <w:u w:val="single"/>
          </w:rPr>
          <w:t>уноси</w:t>
        </w:r>
        <w:r>
          <w:t xml:space="preserve"> </w:t>
        </w:r>
        <w:r>
          <w:rPr>
            <w:lang w:val="sr-Cyrl-RS"/>
          </w:rPr>
          <w:t>своје податке.</w:t>
        </w:r>
        <w:r>
          <w:t xml:space="preserve"> (АПУСО)</w:t>
        </w:r>
      </w:ins>
    </w:p>
    <w:p w14:paraId="6B390153" w14:textId="020172AA" w:rsidR="00E52830" w:rsidRDefault="00307D13" w:rsidP="00E52830">
      <w:pPr>
        <w:pStyle w:val="ListParagraph"/>
        <w:ind w:left="1080"/>
        <w:rPr>
          <w:ins w:id="6123" w:author="Andrija Ilic" w:date="2015-09-15T14:30:00Z"/>
          <w:b/>
        </w:rPr>
        <w:pPrChange w:id="6124" w:author="Andrija Ilic" w:date="2015-09-15T13:45:00Z">
          <w:pPr/>
        </w:pPrChange>
      </w:pPr>
      <w:ins w:id="6125" w:author="Andrija Ilic" w:date="2015-09-15T14:30:00Z">
        <w:r>
          <w:rPr>
            <w:b/>
            <w:noProof/>
          </w:rPr>
          <w:lastRenderedPageBreak/>
          <w:drawing>
            <wp:inline distT="0" distB="0" distL="0" distR="0" wp14:anchorId="0C98A566" wp14:editId="348C6262">
              <wp:extent cx="3210373" cy="419158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g1.png"/>
                      <pic:cNvPicPr/>
                    </pic:nvPicPr>
                    <pic:blipFill>
                      <a:blip r:embed="rId96">
                        <a:extLst>
                          <a:ext uri="{28A0092B-C50C-407E-A947-70E740481C1C}">
                            <a14:useLocalDpi xmlns:a14="http://schemas.microsoft.com/office/drawing/2010/main" val="0"/>
                          </a:ext>
                        </a:extLst>
                      </a:blip>
                      <a:stretch>
                        <a:fillRect/>
                      </a:stretch>
                    </pic:blipFill>
                    <pic:spPr>
                      <a:xfrm>
                        <a:off x="0" y="0"/>
                        <a:ext cx="3210373" cy="4191585"/>
                      </a:xfrm>
                      <a:prstGeom prst="rect">
                        <a:avLst/>
                      </a:prstGeom>
                    </pic:spPr>
                  </pic:pic>
                </a:graphicData>
              </a:graphic>
            </wp:inline>
          </w:drawing>
        </w:r>
      </w:ins>
    </w:p>
    <w:p w14:paraId="4A7F38D4" w14:textId="608A0E4F" w:rsidR="000D5DC3" w:rsidRPr="000D5DC3" w:rsidRDefault="000D5DC3" w:rsidP="000D5DC3">
      <w:pPr>
        <w:pStyle w:val="ListParagraph"/>
        <w:numPr>
          <w:ilvl w:val="0"/>
          <w:numId w:val="62"/>
        </w:numPr>
        <w:rPr>
          <w:ins w:id="6126" w:author="Andrija Ilic" w:date="2015-09-15T13:41:00Z"/>
          <w:b/>
          <w:rPrChange w:id="6127" w:author="Andrija Ilic" w:date="2015-09-15T13:41:00Z">
            <w:rPr>
              <w:ins w:id="6128" w:author="Andrija Ilic" w:date="2015-09-15T13:41:00Z"/>
            </w:rPr>
          </w:rPrChange>
        </w:rPr>
        <w:pPrChange w:id="6129" w:author="Andrija Ilic" w:date="2015-09-15T13:40:00Z">
          <w:pPr/>
        </w:pPrChange>
      </w:pPr>
      <w:ins w:id="6130" w:author="Andrija Ilic" w:date="2015-09-15T13:41:00Z">
        <w:r>
          <w:rPr>
            <w:lang w:val="sr-Cyrl-RS"/>
          </w:rPr>
          <w:t>К</w:t>
        </w:r>
        <w:r>
          <w:t xml:space="preserve">орисник </w:t>
        </w:r>
        <w:r w:rsidRPr="00A10AA6">
          <w:rPr>
            <w:u w:val="single"/>
          </w:rPr>
          <w:t>позива</w:t>
        </w:r>
        <w:r>
          <w:t xml:space="preserve"> систем да </w:t>
        </w:r>
        <w:r>
          <w:rPr>
            <w:lang w:val="sr-Cyrl-RS"/>
          </w:rPr>
          <w:t xml:space="preserve">га </w:t>
        </w:r>
        <w:r w:rsidRPr="00AF10E0">
          <w:rPr>
            <w:u w:val="single"/>
            <w:lang w:val="sr-Cyrl-RS"/>
          </w:rPr>
          <w:t>региструје</w:t>
        </w:r>
        <w:r>
          <w:rPr>
            <w:lang w:val="sr-Cyrl-RS"/>
          </w:rPr>
          <w:t xml:space="preserve">. </w:t>
        </w:r>
        <w:r>
          <w:t>(АПСО)</w:t>
        </w:r>
      </w:ins>
    </w:p>
    <w:p w14:paraId="7AA285A8" w14:textId="0DD768D8" w:rsidR="000D5DC3" w:rsidRDefault="000D5DC3" w:rsidP="000D5DC3">
      <w:pPr>
        <w:pStyle w:val="ListParagraph"/>
        <w:numPr>
          <w:ilvl w:val="0"/>
          <w:numId w:val="62"/>
        </w:numPr>
        <w:rPr>
          <w:ins w:id="6131" w:author="Andrija Ilic" w:date="2015-09-15T13:41:00Z"/>
        </w:rPr>
        <w:pPrChange w:id="6132" w:author="Andrija Ilic" w:date="2015-09-15T13:40:00Z">
          <w:pPr/>
        </w:pPrChange>
      </w:pPr>
      <w:ins w:id="6133" w:author="Andrija Ilic" w:date="2015-09-15T13:41:00Z">
        <w:r w:rsidRPr="000D5DC3">
          <w:rPr>
            <w:lang w:val="sr-Cyrl-RS"/>
            <w:rPrChange w:id="6134" w:author="Andrija Ilic" w:date="2015-09-15T13:41:00Z">
              <w:rPr>
                <w:b/>
                <w:lang w:val="sr-Cyrl-RS"/>
              </w:rPr>
            </w:rPrChange>
          </w:rPr>
          <w:t>С</w:t>
        </w:r>
        <w:r>
          <w:t xml:space="preserve">истем </w:t>
        </w:r>
        <w:r>
          <w:rPr>
            <w:u w:val="single"/>
            <w:lang w:val="sr-Cyrl-RS"/>
          </w:rPr>
          <w:t>чува</w:t>
        </w:r>
        <w:r>
          <w:rPr>
            <w:lang w:val="sr-Cyrl-RS"/>
          </w:rPr>
          <w:t xml:space="preserve"> податке о новом к</w:t>
        </w:r>
        <w:r>
          <w:t>орисник</w:t>
        </w:r>
        <w:r>
          <w:rPr>
            <w:lang w:val="sr-Cyrl-RS"/>
          </w:rPr>
          <w:t xml:space="preserve">у. </w:t>
        </w:r>
        <w:r>
          <w:t>(СО)</w:t>
        </w:r>
      </w:ins>
    </w:p>
    <w:p w14:paraId="1BDDCFC2" w14:textId="44F894BB" w:rsidR="000D5DC3" w:rsidRDefault="000D5DC3" w:rsidP="000D5DC3">
      <w:pPr>
        <w:pStyle w:val="ListParagraph"/>
        <w:numPr>
          <w:ilvl w:val="0"/>
          <w:numId w:val="62"/>
        </w:numPr>
        <w:rPr>
          <w:ins w:id="6135" w:author="Andrija Ilic" w:date="2015-09-15T14:35:00Z"/>
        </w:rPr>
        <w:pPrChange w:id="6136" w:author="Andrija Ilic" w:date="2015-09-15T13:40:00Z">
          <w:pPr/>
        </w:pPrChange>
      </w:pPr>
      <w:ins w:id="6137" w:author="Andrija Ilic" w:date="2015-09-15T13:41:00Z">
        <w:r>
          <w:rPr>
            <w:lang w:val="sr-Cyrl-RS"/>
          </w:rPr>
          <w:t>С</w:t>
        </w:r>
        <w:r>
          <w:t xml:space="preserve">истем </w:t>
        </w:r>
        <w:r w:rsidRPr="00A10AA6">
          <w:rPr>
            <w:u w:val="single"/>
          </w:rPr>
          <w:t>приказује</w:t>
        </w:r>
        <w:r>
          <w:t xml:space="preserve"> кориснику поруку о успешној регистрацији и </w:t>
        </w:r>
        <w:r>
          <w:rPr>
            <w:lang w:val="sr-Cyrl-RS"/>
          </w:rPr>
          <w:t>прослеђује поруку кориснику</w:t>
        </w:r>
        <w:r>
          <w:t>.</w:t>
        </w:r>
        <w:r>
          <w:rPr>
            <w:lang w:val="sr-Cyrl-RS"/>
          </w:rPr>
          <w:t xml:space="preserve"> </w:t>
        </w:r>
        <w:r>
          <w:t>(ИА)</w:t>
        </w:r>
      </w:ins>
    </w:p>
    <w:p w14:paraId="1C6CC3B7" w14:textId="09C8EF03" w:rsidR="00307D13" w:rsidRDefault="00307D13" w:rsidP="00307D13">
      <w:pPr>
        <w:pStyle w:val="ListParagraph"/>
        <w:ind w:left="1080"/>
        <w:rPr>
          <w:ins w:id="6138" w:author="Andrija Ilic" w:date="2015-09-15T13:41:00Z"/>
        </w:rPr>
        <w:pPrChange w:id="6139" w:author="Andrija Ilic" w:date="2015-09-15T14:35:00Z">
          <w:pPr/>
        </w:pPrChange>
      </w:pPr>
      <w:ins w:id="6140" w:author="Andrija Ilic" w:date="2015-09-15T14:35:00Z">
        <w:r>
          <w:rPr>
            <w:noProof/>
          </w:rPr>
          <w:lastRenderedPageBreak/>
          <w:drawing>
            <wp:inline distT="0" distB="0" distL="0" distR="0" wp14:anchorId="7C86063A" wp14:editId="58F07451">
              <wp:extent cx="2991267" cy="4591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2.png"/>
                      <pic:cNvPicPr/>
                    </pic:nvPicPr>
                    <pic:blipFill>
                      <a:blip r:embed="rId97">
                        <a:extLst>
                          <a:ext uri="{28A0092B-C50C-407E-A947-70E740481C1C}">
                            <a14:useLocalDpi xmlns:a14="http://schemas.microsoft.com/office/drawing/2010/main" val="0"/>
                          </a:ext>
                        </a:extLst>
                      </a:blip>
                      <a:stretch>
                        <a:fillRect/>
                      </a:stretch>
                    </pic:blipFill>
                    <pic:spPr>
                      <a:xfrm>
                        <a:off x="0" y="0"/>
                        <a:ext cx="2991267" cy="4591691"/>
                      </a:xfrm>
                      <a:prstGeom prst="rect">
                        <a:avLst/>
                      </a:prstGeom>
                    </pic:spPr>
                  </pic:pic>
                </a:graphicData>
              </a:graphic>
            </wp:inline>
          </w:drawing>
        </w:r>
      </w:ins>
    </w:p>
    <w:p w14:paraId="0F6E929E" w14:textId="37DCD350" w:rsidR="000D5DC3" w:rsidRDefault="000D5DC3" w:rsidP="000D5DC3">
      <w:pPr>
        <w:pStyle w:val="ListParagraph"/>
        <w:numPr>
          <w:ilvl w:val="0"/>
          <w:numId w:val="62"/>
        </w:numPr>
        <w:rPr>
          <w:ins w:id="6141" w:author="Andrija Ilic" w:date="2015-09-15T14:35:00Z"/>
        </w:rPr>
        <w:pPrChange w:id="6142" w:author="Andrija Ilic" w:date="2015-09-15T13:40:00Z">
          <w:pPr/>
        </w:pPrChange>
      </w:pPr>
      <w:ins w:id="6143" w:author="Andrija Ilic" w:date="2015-09-15T13:42:00Z">
        <w:r>
          <w:rPr>
            <w:lang w:val="sr-Cyrl-RS"/>
          </w:rPr>
          <w:t>К</w:t>
        </w:r>
        <w:r>
          <w:t xml:space="preserve">орисник </w:t>
        </w:r>
        <w:r>
          <w:rPr>
            <w:u w:val="single"/>
            <w:lang w:val="sr-Cyrl-RS"/>
          </w:rPr>
          <w:t>уписује</w:t>
        </w:r>
        <w:r>
          <w:t xml:space="preserve"> </w:t>
        </w:r>
        <w:r>
          <w:rPr>
            <w:lang w:val="sr-Cyrl-RS"/>
          </w:rPr>
          <w:t>линк који му је прослеђен од стране система</w:t>
        </w:r>
        <w:r>
          <w:t>. (АПУСО)</w:t>
        </w:r>
      </w:ins>
    </w:p>
    <w:p w14:paraId="1BAB3593" w14:textId="2F8133B4" w:rsidR="00307D13" w:rsidRDefault="00767118" w:rsidP="00307D13">
      <w:pPr>
        <w:pStyle w:val="ListParagraph"/>
        <w:ind w:left="1080"/>
        <w:rPr>
          <w:ins w:id="6144" w:author="Andrija Ilic" w:date="2015-09-15T13:42:00Z"/>
        </w:rPr>
        <w:pPrChange w:id="6145" w:author="Andrija Ilic" w:date="2015-09-15T14:35:00Z">
          <w:pPr/>
        </w:pPrChange>
      </w:pPr>
      <w:ins w:id="6146" w:author="Andrija Ilic" w:date="2015-09-15T14:40:00Z">
        <w:r>
          <w:rPr>
            <w:noProof/>
          </w:rPr>
          <w:drawing>
            <wp:inline distT="0" distB="0" distL="0" distR="0" wp14:anchorId="0AA959EF" wp14:editId="4A415864">
              <wp:extent cx="5732145" cy="876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kt1.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876300"/>
                      </a:xfrm>
                      <a:prstGeom prst="rect">
                        <a:avLst/>
                      </a:prstGeom>
                    </pic:spPr>
                  </pic:pic>
                </a:graphicData>
              </a:graphic>
            </wp:inline>
          </w:drawing>
        </w:r>
      </w:ins>
    </w:p>
    <w:p w14:paraId="2DA386E5" w14:textId="46D5B266" w:rsidR="000D5DC3" w:rsidRPr="000D5DC3" w:rsidRDefault="000D5DC3" w:rsidP="000D5DC3">
      <w:pPr>
        <w:pStyle w:val="ListParagraph"/>
        <w:numPr>
          <w:ilvl w:val="0"/>
          <w:numId w:val="62"/>
        </w:numPr>
        <w:rPr>
          <w:ins w:id="6147" w:author="Andrija Ilic" w:date="2015-09-15T13:42:00Z"/>
          <w:rPrChange w:id="6148" w:author="Andrija Ilic" w:date="2015-09-15T13:42:00Z">
            <w:rPr>
              <w:ins w:id="6149" w:author="Andrija Ilic" w:date="2015-09-15T13:42:00Z"/>
              <w:lang w:val="sr-Cyrl-RS"/>
            </w:rPr>
          </w:rPrChange>
        </w:rPr>
        <w:pPrChange w:id="6150" w:author="Andrija Ilic" w:date="2015-09-15T13:40:00Z">
          <w:pPr/>
        </w:pPrChange>
      </w:pPr>
      <w:ins w:id="6151" w:author="Andrija Ilic" w:date="2015-09-15T13:42: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активира</w:t>
        </w:r>
        <w:r>
          <w:rPr>
            <w:lang w:val="sr-Cyrl-RS"/>
          </w:rPr>
          <w:t xml:space="preserve"> корисника. (АПСО)</w:t>
        </w:r>
      </w:ins>
    </w:p>
    <w:p w14:paraId="0F29D909" w14:textId="62B0FA28" w:rsidR="000D5DC3" w:rsidRDefault="000D5DC3" w:rsidP="000D5DC3">
      <w:pPr>
        <w:pStyle w:val="ListParagraph"/>
        <w:numPr>
          <w:ilvl w:val="0"/>
          <w:numId w:val="62"/>
        </w:numPr>
        <w:rPr>
          <w:ins w:id="6152" w:author="Andrija Ilic" w:date="2015-09-15T13:42:00Z"/>
        </w:rPr>
        <w:pPrChange w:id="6153" w:author="Andrija Ilic" w:date="2015-09-15T13:40:00Z">
          <w:pPr/>
        </w:pPrChange>
      </w:pPr>
      <w:ins w:id="6154" w:author="Andrija Ilic" w:date="2015-09-15T13:42:00Z">
        <w:r>
          <w:rPr>
            <w:lang w:val="sr-Cyrl-RS"/>
          </w:rPr>
          <w:t>С</w:t>
        </w:r>
        <w:r>
          <w:t xml:space="preserve">истем </w:t>
        </w:r>
        <w:r>
          <w:rPr>
            <w:u w:val="single"/>
            <w:lang w:val="sr-Cyrl-RS"/>
          </w:rPr>
          <w:t>проверава</w:t>
        </w:r>
        <w:r>
          <w:rPr>
            <w:lang w:val="sr-Cyrl-RS"/>
          </w:rPr>
          <w:t xml:space="preserve"> активациони линк</w:t>
        </w:r>
        <w:r>
          <w:t>.</w:t>
        </w:r>
        <w:r>
          <w:rPr>
            <w:lang w:val="sr-Cyrl-RS"/>
          </w:rPr>
          <w:t xml:space="preserve"> </w:t>
        </w:r>
        <w:r>
          <w:t>(СО)</w:t>
        </w:r>
      </w:ins>
    </w:p>
    <w:p w14:paraId="748E6871" w14:textId="523F8B58" w:rsidR="000D5DC3" w:rsidRDefault="000D5DC3" w:rsidP="000D5DC3">
      <w:pPr>
        <w:pStyle w:val="ListParagraph"/>
        <w:numPr>
          <w:ilvl w:val="0"/>
          <w:numId w:val="62"/>
        </w:numPr>
        <w:rPr>
          <w:ins w:id="6155" w:author="Andrija Ilic" w:date="2015-09-15T14:40:00Z"/>
          <w:b/>
        </w:rPr>
        <w:pPrChange w:id="6156" w:author="Andrija Ilic" w:date="2015-09-15T13:43:00Z">
          <w:pPr/>
        </w:pPrChange>
      </w:pPr>
      <w:ins w:id="6157" w:author="Andrija Ilic" w:date="2015-09-15T13:42:00Z">
        <w:r>
          <w:t xml:space="preserve">Систем </w:t>
        </w:r>
        <w:r w:rsidRPr="00A10AA6">
          <w:rPr>
            <w:u w:val="single"/>
          </w:rPr>
          <w:t>приказује</w:t>
        </w:r>
        <w:r>
          <w:t xml:space="preserve"> кориснику поруку о успешној </w:t>
        </w:r>
        <w:r>
          <w:rPr>
            <w:lang w:val="sr-Cyrl-RS"/>
          </w:rPr>
          <w:t>активацији</w:t>
        </w:r>
        <w:r>
          <w:t xml:space="preserve"> и </w:t>
        </w:r>
        <w:r>
          <w:rPr>
            <w:lang w:val="sr-Cyrl-RS"/>
          </w:rPr>
          <w:t>прослеђује поруку кориснику</w:t>
        </w:r>
        <w:r>
          <w:t>.</w:t>
        </w:r>
        <w:r>
          <w:rPr>
            <w:lang w:val="sr-Cyrl-RS"/>
          </w:rPr>
          <w:t xml:space="preserve"> </w:t>
        </w:r>
        <w:r>
          <w:t>(ИА)</w:t>
        </w:r>
      </w:ins>
      <w:ins w:id="6158" w:author="Andrija Ilic" w:date="2015-09-15T13:43:00Z">
        <w:r>
          <w:rPr>
            <w:b/>
          </w:rPr>
          <w:t xml:space="preserve"> </w:t>
        </w:r>
      </w:ins>
    </w:p>
    <w:p w14:paraId="47E8C613" w14:textId="4F347F71" w:rsidR="00767118" w:rsidRDefault="00767118" w:rsidP="00767118">
      <w:pPr>
        <w:pStyle w:val="ListParagraph"/>
        <w:ind w:left="1080"/>
        <w:rPr>
          <w:ins w:id="6159" w:author="Andrija Ilic" w:date="2015-09-15T13:39:00Z"/>
          <w:b/>
        </w:rPr>
        <w:pPrChange w:id="6160" w:author="Andrija Ilic" w:date="2015-09-15T14:40:00Z">
          <w:pPr/>
        </w:pPrChange>
      </w:pPr>
      <w:ins w:id="6161" w:author="Andrija Ilic" w:date="2015-09-15T14:40:00Z">
        <w:r>
          <w:rPr>
            <w:b/>
            <w:noProof/>
          </w:rPr>
          <w:lastRenderedPageBreak/>
          <w:drawing>
            <wp:inline distT="0" distB="0" distL="0" distR="0" wp14:anchorId="2C0A048B" wp14:editId="68602CEA">
              <wp:extent cx="5591955" cy="285789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kt2.png"/>
                      <pic:cNvPicPr/>
                    </pic:nvPicPr>
                    <pic:blipFill>
                      <a:blip r:embed="rId99">
                        <a:extLst>
                          <a:ext uri="{28A0092B-C50C-407E-A947-70E740481C1C}">
                            <a14:useLocalDpi xmlns:a14="http://schemas.microsoft.com/office/drawing/2010/main" val="0"/>
                          </a:ext>
                        </a:extLst>
                      </a:blip>
                      <a:stretch>
                        <a:fillRect/>
                      </a:stretch>
                    </pic:blipFill>
                    <pic:spPr>
                      <a:xfrm>
                        <a:off x="0" y="0"/>
                        <a:ext cx="5591955" cy="2857899"/>
                      </a:xfrm>
                      <a:prstGeom prst="rect">
                        <a:avLst/>
                      </a:prstGeom>
                    </pic:spPr>
                  </pic:pic>
                </a:graphicData>
              </a:graphic>
            </wp:inline>
          </w:drawing>
        </w:r>
      </w:ins>
    </w:p>
    <w:p w14:paraId="0425F3AB" w14:textId="77777777" w:rsidR="00E8187C" w:rsidRDefault="00E8187C" w:rsidP="00D9757C">
      <w:pPr>
        <w:rPr>
          <w:ins w:id="6162" w:author="Andrija Ilic" w:date="2015-09-15T13:44:00Z"/>
          <w:b/>
        </w:rPr>
      </w:pPr>
    </w:p>
    <w:p w14:paraId="1DA9002E" w14:textId="7CCABF25" w:rsidR="00D9757C" w:rsidRDefault="00D9757C" w:rsidP="00D9757C">
      <w:pPr>
        <w:rPr>
          <w:ins w:id="6163" w:author="Andrija Ilic" w:date="2015-09-15T13:38:00Z"/>
          <w:b/>
          <w:lang w:val="sr-Cyrl-RS"/>
        </w:rPr>
      </w:pPr>
      <w:ins w:id="6164" w:author="Andrija Ilic" w:date="2015-09-15T13:38:00Z">
        <w:r>
          <w:rPr>
            <w:b/>
          </w:rPr>
          <w:t>Алтернативни сценарио:</w:t>
        </w:r>
      </w:ins>
    </w:p>
    <w:p w14:paraId="79D4277A" w14:textId="77777777" w:rsidR="00D9757C" w:rsidRDefault="00D9757C" w:rsidP="00D9757C">
      <w:pPr>
        <w:ind w:firstLine="720"/>
        <w:rPr>
          <w:ins w:id="6165" w:author="Andrija Ilic" w:date="2015-09-15T14:40:00Z"/>
          <w:sz w:val="22"/>
        </w:rPr>
        <w:pPrChange w:id="6166" w:author="Andrija Ilic" w:date="2015-09-15T13:38:00Z">
          <w:pPr/>
        </w:pPrChange>
      </w:pPr>
      <w:ins w:id="6167" w:author="Andrija Ilic" w:date="2015-09-15T13:38:00Z">
        <w:r>
          <w:t xml:space="preserve">4.1 </w:t>
        </w:r>
        <w:r>
          <w:rPr>
            <w:sz w:val="22"/>
          </w:rPr>
          <w:t>Уколико систем не м</w:t>
        </w:r>
        <w:r>
          <w:rPr>
            <w:sz w:val="22"/>
            <w:lang w:val="sr-Cyrl-RS"/>
          </w:rPr>
          <w:t>о</w:t>
        </w:r>
        <w:r>
          <w:rPr>
            <w:sz w:val="22"/>
          </w:rPr>
          <w:t>же да региструје к</w:t>
        </w:r>
        <w:r>
          <w:rPr>
            <w:sz w:val="22"/>
            <w:lang w:val="sr-Cyrl-RS"/>
          </w:rPr>
          <w:t>о</w:t>
        </w:r>
        <w:r>
          <w:rPr>
            <w:sz w:val="22"/>
          </w:rPr>
          <w:t>рисника, приказује к</w:t>
        </w:r>
        <w:r>
          <w:rPr>
            <w:sz w:val="22"/>
            <w:lang w:val="sr-Cyrl-RS"/>
          </w:rPr>
          <w:t>о</w:t>
        </w:r>
        <w:r>
          <w:rPr>
            <w:sz w:val="22"/>
          </w:rPr>
          <w:t>риснику п</w:t>
        </w:r>
        <w:r>
          <w:rPr>
            <w:sz w:val="22"/>
            <w:lang w:val="sr-Cyrl-RS"/>
          </w:rPr>
          <w:t>о</w:t>
        </w:r>
        <w:r>
          <w:rPr>
            <w:sz w:val="22"/>
          </w:rPr>
          <w:t>руку да не м</w:t>
        </w:r>
        <w:r>
          <w:rPr>
            <w:sz w:val="22"/>
            <w:lang w:val="sr-Cyrl-RS"/>
          </w:rPr>
          <w:t>о</w:t>
        </w:r>
        <w:r>
          <w:rPr>
            <w:sz w:val="22"/>
          </w:rPr>
          <w:t>же да га региструје (ИА). Прекида се изврше</w:t>
        </w:r>
        <w:r>
          <w:rPr>
            <w:sz w:val="22"/>
            <w:lang w:val="sr-Cyrl-RS"/>
          </w:rPr>
          <w:t>њ</w:t>
        </w:r>
        <w:r>
          <w:rPr>
            <w:sz w:val="22"/>
          </w:rPr>
          <w:t>е сценарија.</w:t>
        </w:r>
      </w:ins>
    </w:p>
    <w:p w14:paraId="4CA809C3" w14:textId="04093655" w:rsidR="00767118" w:rsidRDefault="00767118" w:rsidP="00D9757C">
      <w:pPr>
        <w:ind w:firstLine="720"/>
        <w:rPr>
          <w:ins w:id="6168" w:author="Andrija Ilic" w:date="2015-09-15T13:38:00Z"/>
          <w:sz w:val="22"/>
        </w:rPr>
        <w:pPrChange w:id="6169" w:author="Andrija Ilic" w:date="2015-09-15T13:38:00Z">
          <w:pPr/>
        </w:pPrChange>
      </w:pPr>
      <w:ins w:id="6170" w:author="Andrija Ilic" w:date="2015-09-15T14:41:00Z">
        <w:r>
          <w:rPr>
            <w:noProof/>
            <w:sz w:val="22"/>
          </w:rPr>
          <w:lastRenderedPageBreak/>
          <w:drawing>
            <wp:inline distT="0" distB="0" distL="0" distR="0" wp14:anchorId="70760177" wp14:editId="25737852">
              <wp:extent cx="4143953" cy="4925112"/>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g3.png"/>
                      <pic:cNvPicPr/>
                    </pic:nvPicPr>
                    <pic:blipFill>
                      <a:blip r:embed="rId100">
                        <a:extLst>
                          <a:ext uri="{28A0092B-C50C-407E-A947-70E740481C1C}">
                            <a14:useLocalDpi xmlns:a14="http://schemas.microsoft.com/office/drawing/2010/main" val="0"/>
                          </a:ext>
                        </a:extLst>
                      </a:blip>
                      <a:stretch>
                        <a:fillRect/>
                      </a:stretch>
                    </pic:blipFill>
                    <pic:spPr>
                      <a:xfrm>
                        <a:off x="0" y="0"/>
                        <a:ext cx="4143953" cy="4925112"/>
                      </a:xfrm>
                      <a:prstGeom prst="rect">
                        <a:avLst/>
                      </a:prstGeom>
                    </pic:spPr>
                  </pic:pic>
                </a:graphicData>
              </a:graphic>
            </wp:inline>
          </w:drawing>
        </w:r>
      </w:ins>
    </w:p>
    <w:p w14:paraId="2E848F9B" w14:textId="5AFB7BD7" w:rsidR="00D9757C" w:rsidRDefault="00D9757C" w:rsidP="00D9757C">
      <w:pPr>
        <w:ind w:firstLine="720"/>
        <w:rPr>
          <w:ins w:id="6171" w:author="Andrija Ilic" w:date="2015-09-15T14:41:00Z"/>
          <w:sz w:val="22"/>
          <w:lang w:val="sr-Cyrl-RS"/>
        </w:rPr>
        <w:pPrChange w:id="6172" w:author="Andrija Ilic" w:date="2015-09-15T13:38:00Z">
          <w:pPr/>
        </w:pPrChange>
      </w:pPr>
      <w:ins w:id="6173" w:author="Andrija Ilic" w:date="2015-09-15T13:38:00Z">
        <w:r>
          <w:rPr>
            <w:sz w:val="22"/>
            <w:lang w:val="sr-Cyrl-RS"/>
          </w:rPr>
          <w:t>8.1 Уколико активациони линк није валидан систем приказује поруку о неуспешној активацији (ИА). Прекида се извршење сценарија.</w:t>
        </w:r>
      </w:ins>
    </w:p>
    <w:p w14:paraId="59DBA42D" w14:textId="0903F7D3" w:rsidR="00767118" w:rsidRDefault="00767118" w:rsidP="00D9757C">
      <w:pPr>
        <w:ind w:firstLine="720"/>
        <w:rPr>
          <w:ins w:id="6174" w:author="Andrija Ilic" w:date="2015-09-15T14:42:00Z"/>
          <w:b/>
          <w:lang w:val="sr-Cyrl-RS"/>
        </w:rPr>
        <w:pPrChange w:id="6175" w:author="Andrija Ilic" w:date="2015-09-15T13:38:00Z">
          <w:pPr/>
        </w:pPrChange>
      </w:pPr>
      <w:ins w:id="6176" w:author="Andrija Ilic" w:date="2015-09-15T14:41:00Z">
        <w:r>
          <w:rPr>
            <w:b/>
            <w:noProof/>
          </w:rPr>
          <w:drawing>
            <wp:inline distT="0" distB="0" distL="0" distR="0" wp14:anchorId="784717EA" wp14:editId="6AF8222F">
              <wp:extent cx="5487166" cy="277216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kt3.png"/>
                      <pic:cNvPicPr/>
                    </pic:nvPicPr>
                    <pic:blipFill>
                      <a:blip r:embed="rId101">
                        <a:extLst>
                          <a:ext uri="{28A0092B-C50C-407E-A947-70E740481C1C}">
                            <a14:useLocalDpi xmlns:a14="http://schemas.microsoft.com/office/drawing/2010/main" val="0"/>
                          </a:ext>
                        </a:extLst>
                      </a:blip>
                      <a:stretch>
                        <a:fillRect/>
                      </a:stretch>
                    </pic:blipFill>
                    <pic:spPr>
                      <a:xfrm>
                        <a:off x="0" y="0"/>
                        <a:ext cx="5487166" cy="2772162"/>
                      </a:xfrm>
                      <a:prstGeom prst="rect">
                        <a:avLst/>
                      </a:prstGeom>
                    </pic:spPr>
                  </pic:pic>
                </a:graphicData>
              </a:graphic>
            </wp:inline>
          </w:drawing>
        </w:r>
      </w:ins>
    </w:p>
    <w:p w14:paraId="205DF9B1" w14:textId="77777777" w:rsidR="00BC2A3F" w:rsidRDefault="00BC2A3F" w:rsidP="00BC2A3F">
      <w:pPr>
        <w:rPr>
          <w:ins w:id="6177" w:author="Andrija Ilic" w:date="2015-09-15T14:42:00Z"/>
          <w:b/>
        </w:rPr>
      </w:pPr>
    </w:p>
    <w:p w14:paraId="0774E39F" w14:textId="77777777" w:rsidR="00BC2A3F" w:rsidRPr="00BF52FA" w:rsidRDefault="00BC2A3F" w:rsidP="00BC2A3F">
      <w:pPr>
        <w:rPr>
          <w:ins w:id="6178" w:author="Andrija Ilic" w:date="2015-09-15T14:42:00Z"/>
          <w:b/>
        </w:rPr>
      </w:pPr>
      <w:ins w:id="6179" w:author="Andrija Ilic" w:date="2015-09-15T14:42:00Z">
        <w:r w:rsidRPr="005B6BA2">
          <w:rPr>
            <w:b/>
          </w:rPr>
          <w:lastRenderedPageBreak/>
          <w:t xml:space="preserve">Случај коришћења </w:t>
        </w:r>
        <w:r>
          <w:rPr>
            <w:b/>
          </w:rPr>
          <w:t>2</w:t>
        </w:r>
        <w:r w:rsidRPr="005B6BA2">
          <w:rPr>
            <w:b/>
          </w:rPr>
          <w:t xml:space="preserve">: </w:t>
        </w:r>
        <w:r>
          <w:rPr>
            <w:b/>
          </w:rPr>
          <w:t>Измена података о кориснику</w:t>
        </w:r>
      </w:ins>
    </w:p>
    <w:p w14:paraId="2A4D0116" w14:textId="77777777" w:rsidR="00BC2A3F" w:rsidRPr="00C90CF7" w:rsidRDefault="00BC2A3F" w:rsidP="00BC2A3F">
      <w:pPr>
        <w:rPr>
          <w:ins w:id="6180" w:author="Andrija Ilic" w:date="2015-09-15T14:42:00Z"/>
        </w:rPr>
      </w:pPr>
      <w:ins w:id="6181" w:author="Andrija Ilic" w:date="2015-09-15T14:42:00Z">
        <w:r>
          <w:rPr>
            <w:b/>
          </w:rPr>
          <w:t>Назив СК:</w:t>
        </w:r>
        <w:r>
          <w:rPr>
            <w:b/>
          </w:rPr>
          <w:br/>
        </w:r>
        <w:r>
          <w:t>Измена података о кориснику</w:t>
        </w:r>
      </w:ins>
    </w:p>
    <w:p w14:paraId="672F76EA" w14:textId="77777777" w:rsidR="00BC2A3F" w:rsidRDefault="00BC2A3F" w:rsidP="00BC2A3F">
      <w:pPr>
        <w:rPr>
          <w:ins w:id="6182" w:author="Andrija Ilic" w:date="2015-09-15T14:42:00Z"/>
        </w:rPr>
      </w:pPr>
      <w:ins w:id="6183" w:author="Andrija Ilic" w:date="2015-09-15T14:42:00Z">
        <w:r>
          <w:rPr>
            <w:b/>
          </w:rPr>
          <w:t>Учесници CК:</w:t>
        </w:r>
        <w:r>
          <w:rPr>
            <w:b/>
          </w:rPr>
          <w:br/>
        </w:r>
        <w:r>
          <w:t>Корисник и програм</w:t>
        </w:r>
      </w:ins>
    </w:p>
    <w:p w14:paraId="22F1EB9E" w14:textId="77777777" w:rsidR="00BC2A3F" w:rsidRDefault="00BC2A3F" w:rsidP="00BC2A3F">
      <w:pPr>
        <w:rPr>
          <w:ins w:id="6184" w:author="Andrija Ilic" w:date="2015-09-15T14:42:00Z"/>
        </w:rPr>
      </w:pPr>
      <w:ins w:id="6185" w:author="Andrija Ilic" w:date="2015-09-15T14:42:00Z">
        <w:r>
          <w:rPr>
            <w:b/>
          </w:rPr>
          <w:t>Предуслов:</w:t>
        </w:r>
        <w:r>
          <w:rPr>
            <w:b/>
          </w:rPr>
          <w:br/>
        </w:r>
        <w:r>
          <w:t>Корисник је пријављен на систем</w:t>
        </w:r>
      </w:ins>
    </w:p>
    <w:p w14:paraId="35E8C27F" w14:textId="77777777" w:rsidR="00BC2A3F" w:rsidRDefault="00BC2A3F" w:rsidP="00BC2A3F">
      <w:pPr>
        <w:rPr>
          <w:ins w:id="6186" w:author="Andrija Ilic" w:date="2015-09-15T14:42:00Z"/>
          <w:b/>
        </w:rPr>
      </w:pPr>
      <w:ins w:id="6187" w:author="Andrija Ilic" w:date="2015-09-15T14:42:00Z">
        <w:r>
          <w:rPr>
            <w:b/>
          </w:rPr>
          <w:t>Основни сценарио СК</w:t>
        </w:r>
      </w:ins>
    </w:p>
    <w:p w14:paraId="3D7A6185" w14:textId="77777777" w:rsidR="00BC2A3F" w:rsidRDefault="00BC2A3F" w:rsidP="00BC2A3F">
      <w:pPr>
        <w:pStyle w:val="ListParagraph"/>
        <w:numPr>
          <w:ilvl w:val="0"/>
          <w:numId w:val="63"/>
        </w:numPr>
        <w:rPr>
          <w:ins w:id="6188" w:author="Andrija Ilic" w:date="2015-09-15T14:47:00Z"/>
        </w:rPr>
      </w:pPr>
      <w:ins w:id="6189" w:author="Andrija Ilic" w:date="2015-09-15T14:42:00Z">
        <w:r>
          <w:rPr>
            <w:lang w:val="sr-Cyrl-RS"/>
          </w:rPr>
          <w:t>Корисник</w:t>
        </w:r>
        <w:r>
          <w:t xml:space="preserve"> </w:t>
        </w:r>
        <w:r w:rsidRPr="007268A5">
          <w:rPr>
            <w:u w:val="single"/>
          </w:rPr>
          <w:t>уноси</w:t>
        </w:r>
        <w:r>
          <w:t xml:space="preserve"> измењене податке</w:t>
        </w:r>
        <w:r>
          <w:rPr>
            <w:lang w:val="sr-Cyrl-RS"/>
          </w:rPr>
          <w:t>.</w:t>
        </w:r>
        <w:r>
          <w:t xml:space="preserve"> (АПУСО)</w:t>
        </w:r>
      </w:ins>
    </w:p>
    <w:p w14:paraId="5A0EBA43" w14:textId="32E516F8" w:rsidR="00E46808" w:rsidRDefault="00E46808" w:rsidP="00E46808">
      <w:pPr>
        <w:pStyle w:val="ListParagraph"/>
        <w:rPr>
          <w:ins w:id="6190" w:author="Andrija Ilic" w:date="2015-09-15T14:42:00Z"/>
        </w:rPr>
        <w:pPrChange w:id="6191" w:author="Andrija Ilic" w:date="2015-09-15T14:47:00Z">
          <w:pPr>
            <w:pStyle w:val="ListParagraph"/>
            <w:numPr>
              <w:numId w:val="63"/>
            </w:numPr>
            <w:ind w:hanging="360"/>
          </w:pPr>
        </w:pPrChange>
      </w:pPr>
      <w:ins w:id="6192" w:author="Andrija Ilic" w:date="2015-09-15T14:47:00Z">
        <w:r>
          <w:rPr>
            <w:noProof/>
          </w:rPr>
          <w:drawing>
            <wp:inline distT="0" distB="0" distL="0" distR="0" wp14:anchorId="19AF072F" wp14:editId="63DB1DF9">
              <wp:extent cx="5732145" cy="3020060"/>
              <wp:effectExtent l="0" t="0" r="190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1.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3020060"/>
                      </a:xfrm>
                      <a:prstGeom prst="rect">
                        <a:avLst/>
                      </a:prstGeom>
                    </pic:spPr>
                  </pic:pic>
                </a:graphicData>
              </a:graphic>
            </wp:inline>
          </w:drawing>
        </w:r>
      </w:ins>
    </w:p>
    <w:p w14:paraId="1AFC0DED" w14:textId="77777777" w:rsidR="00BC2A3F" w:rsidRDefault="00BC2A3F" w:rsidP="00BC2A3F">
      <w:pPr>
        <w:pStyle w:val="ListParagraph"/>
        <w:numPr>
          <w:ilvl w:val="0"/>
          <w:numId w:val="63"/>
        </w:numPr>
        <w:rPr>
          <w:ins w:id="6193" w:author="Andrija Ilic" w:date="2015-09-15T14:42:00Z"/>
        </w:rPr>
      </w:pPr>
      <w:ins w:id="6194" w:author="Andrija Ilic" w:date="2015-09-15T14:42:00Z">
        <w:r>
          <w:rPr>
            <w:lang w:val="sr-Cyrl-RS"/>
          </w:rPr>
          <w:t>Корисник</w:t>
        </w:r>
        <w:r>
          <w:t xml:space="preserve"> </w:t>
        </w:r>
        <w:r w:rsidRPr="007268A5">
          <w:rPr>
            <w:u w:val="single"/>
          </w:rPr>
          <w:t>позива систем</w:t>
        </w:r>
        <w:r>
          <w:t xml:space="preserve"> да </w:t>
        </w:r>
        <w:r w:rsidRPr="00AF10E0">
          <w:rPr>
            <w:u w:val="single"/>
          </w:rPr>
          <w:t>измени</w:t>
        </w:r>
        <w:r>
          <w:t xml:space="preserve"> податке</w:t>
        </w:r>
        <w:r>
          <w:rPr>
            <w:lang w:val="sr-Cyrl-RS"/>
          </w:rPr>
          <w:t xml:space="preserve"> за корисника. </w:t>
        </w:r>
        <w:r>
          <w:t>(АПСО)</w:t>
        </w:r>
      </w:ins>
    </w:p>
    <w:p w14:paraId="52AEF212" w14:textId="77777777" w:rsidR="00BC2A3F" w:rsidRDefault="00BC2A3F" w:rsidP="00BC2A3F">
      <w:pPr>
        <w:pStyle w:val="ListParagraph"/>
        <w:numPr>
          <w:ilvl w:val="0"/>
          <w:numId w:val="63"/>
        </w:numPr>
        <w:rPr>
          <w:ins w:id="6195" w:author="Andrija Ilic" w:date="2015-09-15T14:42:00Z"/>
        </w:rPr>
      </w:pPr>
      <w:ins w:id="6196" w:author="Andrija Ilic" w:date="2015-09-15T14:42:00Z">
        <w:r>
          <w:t xml:space="preserve">Систем </w:t>
        </w:r>
        <w:r>
          <w:rPr>
            <w:u w:val="single"/>
            <w:lang w:val="sr-Cyrl-RS"/>
          </w:rPr>
          <w:t>чува</w:t>
        </w:r>
        <w:r w:rsidRPr="00AF10E0">
          <w:t xml:space="preserve"> податк</w:t>
        </w:r>
        <w:r>
          <w:rPr>
            <w:lang w:val="sr-Cyrl-RS"/>
          </w:rPr>
          <w:t>е</w:t>
        </w:r>
        <w:r w:rsidRPr="00AF10E0">
          <w:t xml:space="preserve"> о кориснику</w:t>
        </w:r>
        <w:r w:rsidRPr="00AF10E0">
          <w:rPr>
            <w:lang w:val="sr-Cyrl-RS"/>
          </w:rPr>
          <w:t>.</w:t>
        </w:r>
        <w:r w:rsidRPr="00B63789">
          <w:t xml:space="preserve"> </w:t>
        </w:r>
        <w:r>
          <w:t>(СО)</w:t>
        </w:r>
      </w:ins>
    </w:p>
    <w:p w14:paraId="1C89867D" w14:textId="77777777" w:rsidR="00BC2A3F" w:rsidRDefault="00BC2A3F" w:rsidP="00BC2A3F">
      <w:pPr>
        <w:pStyle w:val="ListParagraph"/>
        <w:numPr>
          <w:ilvl w:val="0"/>
          <w:numId w:val="63"/>
        </w:numPr>
        <w:rPr>
          <w:ins w:id="6197" w:author="Andrija Ilic" w:date="2015-09-15T14:47:00Z"/>
        </w:rPr>
      </w:pPr>
      <w:ins w:id="6198" w:author="Andrija Ilic" w:date="2015-09-15T14:42:00Z">
        <w:r>
          <w:t xml:space="preserve">Систем </w:t>
        </w:r>
        <w:r w:rsidRPr="00F81F28">
          <w:rPr>
            <w:u w:val="single"/>
          </w:rPr>
          <w:t>приказује</w:t>
        </w:r>
        <w:r>
          <w:t xml:space="preserve"> корисник</w:t>
        </w:r>
        <w:r>
          <w:rPr>
            <w:lang w:val="sr-Cyrl-RS"/>
          </w:rPr>
          <w:t>а</w:t>
        </w:r>
        <w:r>
          <w:t xml:space="preserve"> са измењеним подацима</w:t>
        </w:r>
        <w:r>
          <w:rPr>
            <w:lang w:val="sr-Cyrl-RS"/>
          </w:rPr>
          <w:t>.</w:t>
        </w:r>
        <w:r>
          <w:t xml:space="preserve"> (ИА)</w:t>
        </w:r>
      </w:ins>
    </w:p>
    <w:p w14:paraId="6819B4DE" w14:textId="5A93EB76" w:rsidR="00E46808" w:rsidRDefault="00E46808" w:rsidP="00E46808">
      <w:pPr>
        <w:pStyle w:val="ListParagraph"/>
        <w:rPr>
          <w:ins w:id="6199" w:author="Andrija Ilic" w:date="2015-09-15T14:42:00Z"/>
        </w:rPr>
        <w:pPrChange w:id="6200" w:author="Andrija Ilic" w:date="2015-09-15T14:47:00Z">
          <w:pPr>
            <w:pStyle w:val="ListParagraph"/>
            <w:numPr>
              <w:numId w:val="63"/>
            </w:numPr>
            <w:ind w:hanging="360"/>
          </w:pPr>
        </w:pPrChange>
      </w:pPr>
      <w:ins w:id="6201" w:author="Andrija Ilic" w:date="2015-09-15T14:47:00Z">
        <w:r>
          <w:rPr>
            <w:noProof/>
          </w:rPr>
          <w:lastRenderedPageBreak/>
          <w:drawing>
            <wp:inline distT="0" distB="0" distL="0" distR="0" wp14:anchorId="77BCF99C" wp14:editId="2CFEF6EF">
              <wp:extent cx="4944165" cy="33151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2.png"/>
                      <pic:cNvPicPr/>
                    </pic:nvPicPr>
                    <pic:blipFill>
                      <a:blip r:embed="rId103">
                        <a:extLst>
                          <a:ext uri="{28A0092B-C50C-407E-A947-70E740481C1C}">
                            <a14:useLocalDpi xmlns:a14="http://schemas.microsoft.com/office/drawing/2010/main" val="0"/>
                          </a:ext>
                        </a:extLst>
                      </a:blip>
                      <a:stretch>
                        <a:fillRect/>
                      </a:stretch>
                    </pic:blipFill>
                    <pic:spPr>
                      <a:xfrm>
                        <a:off x="0" y="0"/>
                        <a:ext cx="4944165" cy="3315163"/>
                      </a:xfrm>
                      <a:prstGeom prst="rect">
                        <a:avLst/>
                      </a:prstGeom>
                    </pic:spPr>
                  </pic:pic>
                </a:graphicData>
              </a:graphic>
            </wp:inline>
          </w:drawing>
        </w:r>
      </w:ins>
    </w:p>
    <w:p w14:paraId="62F93D1A" w14:textId="77777777" w:rsidR="00BC2A3F" w:rsidRDefault="00BC2A3F" w:rsidP="00BC2A3F">
      <w:pPr>
        <w:rPr>
          <w:ins w:id="6202" w:author="Andrija Ilic" w:date="2015-09-15T14:42:00Z"/>
          <w:b/>
        </w:rPr>
      </w:pPr>
      <w:ins w:id="6203" w:author="Andrija Ilic" w:date="2015-09-15T14:42:00Z">
        <w:r>
          <w:rPr>
            <w:b/>
          </w:rPr>
          <w:t>Алтернативни сценарио:</w:t>
        </w:r>
      </w:ins>
    </w:p>
    <w:p w14:paraId="0EAA0A88" w14:textId="2B1E9D30" w:rsidR="00BC2A3F" w:rsidRDefault="00BC2A3F" w:rsidP="00BC2A3F">
      <w:pPr>
        <w:ind w:firstLine="720"/>
        <w:rPr>
          <w:ins w:id="6204" w:author="Andrija Ilic" w:date="2015-09-15T14:42:00Z"/>
        </w:rPr>
      </w:pPr>
      <w:ins w:id="6205" w:author="Andrija Ilic" w:date="2015-09-15T14:42:00Z">
        <w:r>
          <w:t xml:space="preserve">4.1 Систем </w:t>
        </w:r>
        <w:r w:rsidRPr="00F81F28">
          <w:rPr>
            <w:u w:val="single"/>
          </w:rPr>
          <w:t>приказ</w:t>
        </w:r>
      </w:ins>
      <w:ins w:id="6206" w:author="Andrija Ilic" w:date="2015-09-15T14:52:00Z">
        <w:r w:rsidR="007339A9">
          <w:rPr>
            <w:u w:val="single"/>
            <w:lang w:val="sr-Cyrl-RS"/>
          </w:rPr>
          <w:t>у</w:t>
        </w:r>
      </w:ins>
      <w:ins w:id="6207" w:author="Andrija Ilic" w:date="2015-09-15T14:42:00Z">
        <w:r w:rsidRPr="00F81F28">
          <w:rPr>
            <w:u w:val="single"/>
          </w:rPr>
          <w:t xml:space="preserve">је </w:t>
        </w:r>
        <w:r>
          <w:t>поруку о грешци при измени података за корисника. (ИА) Прекида се извршење.</w:t>
        </w:r>
      </w:ins>
    </w:p>
    <w:p w14:paraId="5DFE7FAC" w14:textId="03529533" w:rsidR="00BC2A3F" w:rsidRDefault="007339A9" w:rsidP="00D9757C">
      <w:pPr>
        <w:ind w:firstLine="720"/>
        <w:rPr>
          <w:ins w:id="6208" w:author="Andrija Ilic" w:date="2015-09-15T14:54:00Z"/>
          <w:b/>
          <w:lang w:val="sr-Cyrl-RS"/>
        </w:rPr>
        <w:pPrChange w:id="6209" w:author="Andrija Ilic" w:date="2015-09-15T13:38:00Z">
          <w:pPr/>
        </w:pPrChange>
      </w:pPr>
      <w:ins w:id="6210" w:author="Andrija Ilic" w:date="2015-09-15T14:53:00Z">
        <w:r>
          <w:rPr>
            <w:b/>
            <w:noProof/>
          </w:rPr>
          <w:drawing>
            <wp:inline distT="0" distB="0" distL="0" distR="0" wp14:anchorId="12328A04" wp14:editId="57A2F6F2">
              <wp:extent cx="4486901"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3.png"/>
                      <pic:cNvPicPr/>
                    </pic:nvPicPr>
                    <pic:blipFill>
                      <a:blip r:embed="rId104">
                        <a:extLst>
                          <a:ext uri="{28A0092B-C50C-407E-A947-70E740481C1C}">
                            <a14:useLocalDpi xmlns:a14="http://schemas.microsoft.com/office/drawing/2010/main" val="0"/>
                          </a:ext>
                        </a:extLst>
                      </a:blip>
                      <a:stretch>
                        <a:fillRect/>
                      </a:stretch>
                    </pic:blipFill>
                    <pic:spPr>
                      <a:xfrm>
                        <a:off x="0" y="0"/>
                        <a:ext cx="4486901" cy="3077004"/>
                      </a:xfrm>
                      <a:prstGeom prst="rect">
                        <a:avLst/>
                      </a:prstGeom>
                    </pic:spPr>
                  </pic:pic>
                </a:graphicData>
              </a:graphic>
            </wp:inline>
          </w:drawing>
        </w:r>
      </w:ins>
    </w:p>
    <w:p w14:paraId="41FE3F54" w14:textId="77777777" w:rsidR="007973E3" w:rsidRPr="00AF10E0" w:rsidRDefault="007973E3" w:rsidP="007973E3">
      <w:pPr>
        <w:rPr>
          <w:ins w:id="6211" w:author="Andrija Ilic" w:date="2015-09-15T14:54:00Z"/>
          <w:b/>
          <w:lang w:val="sr-Cyrl-RS"/>
        </w:rPr>
      </w:pPr>
      <w:ins w:id="6212" w:author="Andrija Ilic" w:date="2015-09-15T14:54:00Z">
        <w:r w:rsidRPr="005B6BA2">
          <w:rPr>
            <w:b/>
          </w:rPr>
          <w:t xml:space="preserve">Случај коришћења </w:t>
        </w:r>
        <w:r>
          <w:rPr>
            <w:b/>
          </w:rPr>
          <w:t>3</w:t>
        </w:r>
        <w:r w:rsidRPr="005B6BA2">
          <w:rPr>
            <w:b/>
          </w:rPr>
          <w:t xml:space="preserve">: </w:t>
        </w:r>
        <w:r>
          <w:rPr>
            <w:b/>
          </w:rPr>
          <w:t xml:space="preserve">Преглед </w:t>
        </w:r>
        <w:r>
          <w:rPr>
            <w:b/>
            <w:lang w:val="sr-Cyrl-RS"/>
          </w:rPr>
          <w:t>активности корисника</w:t>
        </w:r>
      </w:ins>
    </w:p>
    <w:p w14:paraId="51D04318" w14:textId="77777777" w:rsidR="007973E3" w:rsidRPr="007268A5" w:rsidRDefault="007973E3" w:rsidP="007973E3">
      <w:pPr>
        <w:rPr>
          <w:ins w:id="6213" w:author="Andrija Ilic" w:date="2015-09-15T14:54:00Z"/>
          <w:b/>
          <w:lang w:val="sr-Cyrl-RS"/>
        </w:rPr>
      </w:pPr>
      <w:ins w:id="6214" w:author="Andrija Ilic" w:date="2015-09-15T14:54:00Z">
        <w:r>
          <w:rPr>
            <w:b/>
          </w:rPr>
          <w:t>Назив СК:</w:t>
        </w:r>
        <w:r>
          <w:rPr>
            <w:b/>
          </w:rPr>
          <w:br/>
        </w:r>
        <w:r w:rsidRPr="00AF10E0">
          <w:t xml:space="preserve">Преглед </w:t>
        </w:r>
        <w:r w:rsidRPr="00AF10E0">
          <w:rPr>
            <w:lang w:val="sr-Cyrl-RS"/>
          </w:rPr>
          <w:t>активности корисника</w:t>
        </w:r>
      </w:ins>
    </w:p>
    <w:p w14:paraId="3DAAD7CB" w14:textId="77777777" w:rsidR="007973E3" w:rsidRDefault="007973E3" w:rsidP="007973E3">
      <w:pPr>
        <w:rPr>
          <w:ins w:id="6215" w:author="Andrija Ilic" w:date="2015-09-15T14:54:00Z"/>
        </w:rPr>
      </w:pPr>
      <w:ins w:id="6216" w:author="Andrija Ilic" w:date="2015-09-15T14:54:00Z">
        <w:r>
          <w:rPr>
            <w:b/>
          </w:rPr>
          <w:t>Учесници CК:</w:t>
        </w:r>
        <w:r>
          <w:rPr>
            <w:b/>
          </w:rPr>
          <w:br/>
        </w:r>
        <w:r>
          <w:t>Корисник и програм</w:t>
        </w:r>
      </w:ins>
    </w:p>
    <w:p w14:paraId="5E256C0C" w14:textId="77777777" w:rsidR="007973E3" w:rsidRDefault="007973E3" w:rsidP="007973E3">
      <w:pPr>
        <w:rPr>
          <w:ins w:id="6217" w:author="Andrija Ilic" w:date="2015-09-15T14:54:00Z"/>
        </w:rPr>
      </w:pPr>
      <w:ins w:id="6218" w:author="Andrija Ilic" w:date="2015-09-15T14:54:00Z">
        <w:r>
          <w:rPr>
            <w:b/>
          </w:rPr>
          <w:lastRenderedPageBreak/>
          <w:t>Предуслов:</w:t>
        </w:r>
        <w:r>
          <w:rPr>
            <w:b/>
          </w:rPr>
          <w:br/>
        </w:r>
        <w:r>
          <w:t>Корисник је пријављен на систем</w:t>
        </w:r>
      </w:ins>
    </w:p>
    <w:p w14:paraId="5CAEF860" w14:textId="77777777" w:rsidR="007973E3" w:rsidRDefault="007973E3" w:rsidP="007973E3">
      <w:pPr>
        <w:rPr>
          <w:ins w:id="6219" w:author="Andrija Ilic" w:date="2015-09-15T14:54:00Z"/>
          <w:b/>
        </w:rPr>
      </w:pPr>
      <w:ins w:id="6220" w:author="Andrija Ilic" w:date="2015-09-15T14:54:00Z">
        <w:r>
          <w:rPr>
            <w:b/>
          </w:rPr>
          <w:t>Основни сценарио СК</w:t>
        </w:r>
      </w:ins>
    </w:p>
    <w:p w14:paraId="3F7B69EB" w14:textId="77777777" w:rsidR="007973E3" w:rsidRDefault="007973E3" w:rsidP="007973E3">
      <w:pPr>
        <w:pStyle w:val="ListParagraph"/>
        <w:numPr>
          <w:ilvl w:val="0"/>
          <w:numId w:val="64"/>
        </w:numPr>
        <w:rPr>
          <w:ins w:id="6221" w:author="Andrija Ilic" w:date="2015-09-15T15:00:00Z"/>
        </w:rPr>
      </w:pPr>
      <w:ins w:id="6222" w:author="Andrija Ilic" w:date="2015-09-15T14:54:00Z">
        <w:r>
          <w:t xml:space="preserve">Корисник </w:t>
        </w:r>
        <w:r w:rsidRPr="00F81F28">
          <w:rPr>
            <w:u w:val="single"/>
          </w:rPr>
          <w:t>уноси</w:t>
        </w:r>
        <w:r w:rsidRPr="00AF10E0">
          <w:t xml:space="preserve"> критеријум</w:t>
        </w:r>
        <w:r>
          <w:t xml:space="preserve"> за претрагу </w:t>
        </w:r>
        <w:r>
          <w:rPr>
            <w:lang w:val="sr-Cyrl-RS"/>
          </w:rPr>
          <w:t>активности.</w:t>
        </w:r>
        <w:r>
          <w:t xml:space="preserve"> (АПУСО)</w:t>
        </w:r>
      </w:ins>
    </w:p>
    <w:p w14:paraId="6D181C52" w14:textId="0B627394" w:rsidR="007973E3" w:rsidRDefault="007973E3" w:rsidP="007973E3">
      <w:pPr>
        <w:pStyle w:val="ListParagraph"/>
        <w:rPr>
          <w:ins w:id="6223" w:author="Andrija Ilic" w:date="2015-09-15T14:54:00Z"/>
        </w:rPr>
        <w:pPrChange w:id="6224" w:author="Andrija Ilic" w:date="2015-09-15T15:00:00Z">
          <w:pPr>
            <w:pStyle w:val="ListParagraph"/>
            <w:numPr>
              <w:numId w:val="64"/>
            </w:numPr>
            <w:ind w:hanging="360"/>
          </w:pPr>
        </w:pPrChange>
      </w:pPr>
      <w:ins w:id="6225" w:author="Andrija Ilic" w:date="2015-09-15T15:00:00Z">
        <w:r>
          <w:rPr>
            <w:noProof/>
          </w:rPr>
          <w:drawing>
            <wp:inline distT="0" distB="0" distL="0" distR="0" wp14:anchorId="5AF8A52B" wp14:editId="6C5A1C7F">
              <wp:extent cx="3229426" cy="150516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приказакт1.png"/>
                      <pic:cNvPicPr/>
                    </pic:nvPicPr>
                    <pic:blipFill>
                      <a:blip r:embed="rId105">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ins>
    </w:p>
    <w:p w14:paraId="7C9B3D8D" w14:textId="77777777" w:rsidR="007973E3" w:rsidRDefault="007973E3" w:rsidP="007973E3">
      <w:pPr>
        <w:pStyle w:val="ListParagraph"/>
        <w:numPr>
          <w:ilvl w:val="0"/>
          <w:numId w:val="64"/>
        </w:numPr>
        <w:rPr>
          <w:ins w:id="6226" w:author="Andrija Ilic" w:date="2015-09-15T14:54:00Z"/>
        </w:rPr>
      </w:pPr>
      <w:ins w:id="6227" w:author="Andrija Ilic" w:date="2015-09-15T14:54:00Z">
        <w:r>
          <w:t xml:space="preserve">Корисник </w:t>
        </w:r>
        <w:r w:rsidRPr="00AF10E0">
          <w:rPr>
            <w:u w:val="single"/>
          </w:rPr>
          <w:t>позива</w:t>
        </w:r>
        <w:r>
          <w:t xml:space="preserve"> систем </w:t>
        </w:r>
        <w:r w:rsidRPr="00AF10E0">
          <w:t xml:space="preserve">да </w:t>
        </w:r>
        <w:r>
          <w:rPr>
            <w:u w:val="single"/>
          </w:rPr>
          <w:t>пр</w:t>
        </w:r>
        <w:r w:rsidRPr="00F81F28">
          <w:rPr>
            <w:u w:val="single"/>
          </w:rPr>
          <w:t>икаже</w:t>
        </w:r>
        <w:r>
          <w:t xml:space="preserve"> све </w:t>
        </w:r>
        <w:r>
          <w:rPr>
            <w:lang w:val="sr-Cyrl-RS"/>
          </w:rPr>
          <w:t>активности</w:t>
        </w:r>
        <w:r>
          <w:t xml:space="preserve"> који одговарају критеријуму претраге</w:t>
        </w:r>
        <w:r>
          <w:rPr>
            <w:lang w:val="sr-Cyrl-RS"/>
          </w:rPr>
          <w:t>.</w:t>
        </w:r>
        <w:r>
          <w:t xml:space="preserve"> (АПСО)</w:t>
        </w:r>
      </w:ins>
    </w:p>
    <w:p w14:paraId="6A953A9D" w14:textId="77777777" w:rsidR="007973E3" w:rsidRDefault="007973E3" w:rsidP="007973E3">
      <w:pPr>
        <w:pStyle w:val="ListParagraph"/>
        <w:numPr>
          <w:ilvl w:val="0"/>
          <w:numId w:val="64"/>
        </w:numPr>
        <w:rPr>
          <w:ins w:id="6228" w:author="Andrija Ilic" w:date="2015-09-15T14:54:00Z"/>
        </w:rPr>
      </w:pPr>
      <w:ins w:id="6229" w:author="Andrija Ilic" w:date="2015-09-15T14:54:00Z">
        <w:r>
          <w:t xml:space="preserve">Систем </w:t>
        </w:r>
        <w:r w:rsidRPr="00F81F28">
          <w:rPr>
            <w:u w:val="single"/>
          </w:rPr>
          <w:t>врши претрагу</w:t>
        </w:r>
        <w:r>
          <w:t xml:space="preserve"> </w:t>
        </w:r>
        <w:r>
          <w:rPr>
            <w:lang w:val="sr-Cyrl-RS"/>
          </w:rPr>
          <w:t>активности</w:t>
        </w:r>
        <w:r>
          <w:t xml:space="preserve"> по задатом критеријуму.</w:t>
        </w:r>
        <w:r>
          <w:rPr>
            <w:lang w:val="sr-Cyrl-RS"/>
          </w:rPr>
          <w:t xml:space="preserve"> </w:t>
        </w:r>
        <w:r>
          <w:t>(СО)</w:t>
        </w:r>
      </w:ins>
    </w:p>
    <w:p w14:paraId="79F6848E" w14:textId="77777777" w:rsidR="007973E3" w:rsidRDefault="007973E3" w:rsidP="007973E3">
      <w:pPr>
        <w:pStyle w:val="ListParagraph"/>
        <w:numPr>
          <w:ilvl w:val="0"/>
          <w:numId w:val="64"/>
        </w:numPr>
        <w:rPr>
          <w:ins w:id="6230" w:author="Andrija Ilic" w:date="2015-09-15T15:00:00Z"/>
        </w:rPr>
      </w:pPr>
      <w:ins w:id="6231" w:author="Andrija Ilic" w:date="2015-09-15T14:54:00Z">
        <w:r>
          <w:t xml:space="preserve">Систем </w:t>
        </w:r>
        <w:r w:rsidRPr="00F81F28">
          <w:rPr>
            <w:u w:val="single"/>
          </w:rPr>
          <w:t>приказује</w:t>
        </w:r>
        <w:r>
          <w:t xml:space="preserve"> </w:t>
        </w:r>
        <w:r>
          <w:rPr>
            <w:lang w:val="sr-Cyrl-RS"/>
          </w:rPr>
          <w:t>активности</w:t>
        </w:r>
        <w:r>
          <w:t xml:space="preserve"> који одговарају задатој претрази.</w:t>
        </w:r>
        <w:r>
          <w:rPr>
            <w:lang w:val="sr-Cyrl-RS"/>
          </w:rPr>
          <w:t xml:space="preserve"> </w:t>
        </w:r>
        <w:r>
          <w:t>(ИА)</w:t>
        </w:r>
      </w:ins>
    </w:p>
    <w:p w14:paraId="09AD1121" w14:textId="1F940CF4" w:rsidR="0023199E" w:rsidRPr="007911AF" w:rsidRDefault="0023199E" w:rsidP="0023199E">
      <w:pPr>
        <w:pStyle w:val="ListParagraph"/>
        <w:rPr>
          <w:ins w:id="6232" w:author="Andrija Ilic" w:date="2015-09-15T14:54:00Z"/>
        </w:rPr>
        <w:pPrChange w:id="6233" w:author="Andrija Ilic" w:date="2015-09-15T15:00:00Z">
          <w:pPr>
            <w:pStyle w:val="ListParagraph"/>
            <w:numPr>
              <w:numId w:val="64"/>
            </w:numPr>
            <w:ind w:hanging="360"/>
          </w:pPr>
        </w:pPrChange>
      </w:pPr>
      <w:ins w:id="6234" w:author="Andrija Ilic" w:date="2015-09-15T15:00:00Z">
        <w:r>
          <w:rPr>
            <w:noProof/>
          </w:rPr>
          <w:drawing>
            <wp:inline distT="0" distB="0" distL="0" distR="0" wp14:anchorId="0DC1A4EA" wp14:editId="4DC9F0CE">
              <wp:extent cx="5732145" cy="22136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приказакт2.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2213610"/>
                      </a:xfrm>
                      <a:prstGeom prst="rect">
                        <a:avLst/>
                      </a:prstGeom>
                    </pic:spPr>
                  </pic:pic>
                </a:graphicData>
              </a:graphic>
            </wp:inline>
          </w:drawing>
        </w:r>
      </w:ins>
    </w:p>
    <w:p w14:paraId="01482E88" w14:textId="77777777" w:rsidR="007973E3" w:rsidRDefault="007973E3" w:rsidP="007973E3">
      <w:pPr>
        <w:rPr>
          <w:ins w:id="6235" w:author="Andrija Ilic" w:date="2015-09-15T14:54:00Z"/>
          <w:b/>
        </w:rPr>
      </w:pPr>
      <w:ins w:id="6236" w:author="Andrija Ilic" w:date="2015-09-15T14:54:00Z">
        <w:r>
          <w:rPr>
            <w:b/>
          </w:rPr>
          <w:t>Алтернативни сценарио:</w:t>
        </w:r>
      </w:ins>
    </w:p>
    <w:p w14:paraId="0DCE64D0" w14:textId="492DBD18" w:rsidR="007973E3" w:rsidRDefault="007973E3" w:rsidP="007973E3">
      <w:pPr>
        <w:ind w:firstLine="720"/>
        <w:rPr>
          <w:ins w:id="6237" w:author="Andrija Ilic" w:date="2015-09-15T15:00:00Z"/>
        </w:rPr>
        <w:pPrChange w:id="6238" w:author="Andrija Ilic" w:date="2015-09-15T13:38:00Z">
          <w:pPr/>
        </w:pPrChange>
      </w:pPr>
      <w:ins w:id="6239" w:author="Andrija Ilic" w:date="2015-09-15T14:54:00Z">
        <w:r>
          <w:t xml:space="preserve">4.1 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(ИА) Прекида се извршење.</w:t>
        </w:r>
      </w:ins>
    </w:p>
    <w:p w14:paraId="5727F2CA" w14:textId="140CEA8D" w:rsidR="0023199E" w:rsidRDefault="0023199E" w:rsidP="007973E3">
      <w:pPr>
        <w:ind w:firstLine="720"/>
        <w:rPr>
          <w:ins w:id="6240" w:author="Andrija Ilic" w:date="2015-09-15T15:01:00Z"/>
          <w:b/>
          <w:lang w:val="sr-Cyrl-RS"/>
        </w:rPr>
        <w:pPrChange w:id="6241" w:author="Andrija Ilic" w:date="2015-09-15T13:38:00Z">
          <w:pPr/>
        </w:pPrChange>
      </w:pPr>
      <w:ins w:id="6242" w:author="Andrija Ilic" w:date="2015-09-15T15:01:00Z">
        <w:r>
          <w:rPr>
            <w:b/>
            <w:noProof/>
          </w:rPr>
          <w:drawing>
            <wp:inline distT="0" distB="0" distL="0" distR="0" wp14:anchorId="4E8EE4B6" wp14:editId="38FADB04">
              <wp:extent cx="3743847" cy="137179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ikayakt3.png"/>
                      <pic:cNvPicPr/>
                    </pic:nvPicPr>
                    <pic:blipFill>
                      <a:blip r:embed="rId107">
                        <a:extLst>
                          <a:ext uri="{28A0092B-C50C-407E-A947-70E740481C1C}">
                            <a14:useLocalDpi xmlns:a14="http://schemas.microsoft.com/office/drawing/2010/main" val="0"/>
                          </a:ext>
                        </a:extLst>
                      </a:blip>
                      <a:stretch>
                        <a:fillRect/>
                      </a:stretch>
                    </pic:blipFill>
                    <pic:spPr>
                      <a:xfrm>
                        <a:off x="0" y="0"/>
                        <a:ext cx="3743847" cy="1371791"/>
                      </a:xfrm>
                      <a:prstGeom prst="rect">
                        <a:avLst/>
                      </a:prstGeom>
                    </pic:spPr>
                  </pic:pic>
                </a:graphicData>
              </a:graphic>
            </wp:inline>
          </w:drawing>
        </w:r>
      </w:ins>
    </w:p>
    <w:p w14:paraId="03A9E8FB" w14:textId="77777777" w:rsidR="00DF0065" w:rsidRPr="00AE71C7" w:rsidRDefault="00DF0065" w:rsidP="00DF0065">
      <w:pPr>
        <w:rPr>
          <w:ins w:id="6243" w:author="Andrija Ilic" w:date="2015-09-15T15:02:00Z"/>
          <w:b/>
        </w:rPr>
      </w:pPr>
      <w:ins w:id="6244" w:author="Andrija Ilic" w:date="2015-09-15T15:02:00Z">
        <w:r w:rsidRPr="00AE71C7">
          <w:rPr>
            <w:b/>
          </w:rPr>
          <w:t xml:space="preserve">Случај коришћења </w:t>
        </w:r>
        <w:r w:rsidRPr="00AE71C7">
          <w:rPr>
            <w:b/>
            <w:lang w:val="sr-Cyrl-RS"/>
          </w:rPr>
          <w:t>4</w:t>
        </w:r>
        <w:r w:rsidRPr="00AE71C7">
          <w:rPr>
            <w:b/>
          </w:rPr>
          <w:t xml:space="preserve">: </w:t>
        </w:r>
        <w:r w:rsidRPr="00AF10E0">
          <w:rPr>
            <w:b/>
            <w:lang w:val="sr-Cyrl-RS"/>
          </w:rPr>
          <w:t>Креирање</w:t>
        </w:r>
        <w:r>
          <w:rPr>
            <w:b/>
          </w:rPr>
          <w:t xml:space="preserve"> </w:t>
        </w:r>
        <w:r>
          <w:rPr>
            <w:b/>
            <w:lang w:val="sr-Cyrl-RS"/>
          </w:rPr>
          <w:t>и измена</w:t>
        </w:r>
        <w:r w:rsidRPr="00AF10E0">
          <w:rPr>
            <w:b/>
            <w:lang w:val="sr-Cyrl-RS"/>
          </w:rPr>
          <w:t xml:space="preserve"> програм</w:t>
        </w:r>
        <w:r>
          <w:rPr>
            <w:b/>
          </w:rPr>
          <w:t>a</w:t>
        </w:r>
        <w:r w:rsidRPr="00AE71C7" w:rsidDel="00F11783">
          <w:rPr>
            <w:b/>
          </w:rPr>
          <w:t xml:space="preserve"> </w:t>
        </w:r>
      </w:ins>
    </w:p>
    <w:p w14:paraId="285B912B" w14:textId="77777777" w:rsidR="00DF0065" w:rsidRDefault="00DF0065" w:rsidP="00DF0065">
      <w:pPr>
        <w:rPr>
          <w:ins w:id="6245" w:author="Andrija Ilic" w:date="2015-09-15T15:02:00Z"/>
        </w:rPr>
      </w:pPr>
      <w:ins w:id="6246" w:author="Andrija Ilic" w:date="2015-09-15T15:02:00Z">
        <w:r>
          <w:rPr>
            <w:b/>
          </w:rPr>
          <w:t>Назив СК:</w:t>
        </w:r>
        <w:r>
          <w:rPr>
            <w:b/>
          </w:rPr>
          <w:br/>
        </w:r>
        <w:r>
          <w:rPr>
            <w:lang w:val="sr-Cyrl-RS"/>
          </w:rPr>
          <w:t>Креирање и измена програм за предмет</w:t>
        </w:r>
        <w:r w:rsidDel="00F11783">
          <w:t xml:space="preserve"> </w:t>
        </w:r>
      </w:ins>
    </w:p>
    <w:p w14:paraId="5BDCE9FF" w14:textId="77777777" w:rsidR="00DF0065" w:rsidRDefault="00DF0065" w:rsidP="00DF0065">
      <w:pPr>
        <w:rPr>
          <w:ins w:id="6247" w:author="Andrija Ilic" w:date="2015-09-15T15:02:00Z"/>
        </w:rPr>
      </w:pPr>
      <w:ins w:id="6248" w:author="Andrija Ilic" w:date="2015-09-15T15:02:00Z">
        <w:r>
          <w:rPr>
            <w:b/>
          </w:rPr>
          <w:lastRenderedPageBreak/>
          <w:t>Учесници CК:</w:t>
        </w:r>
        <w:r>
          <w:rPr>
            <w:b/>
          </w:rPr>
          <w:br/>
        </w:r>
        <w:r>
          <w:t>Корисник и програм</w:t>
        </w:r>
      </w:ins>
    </w:p>
    <w:p w14:paraId="4509D180" w14:textId="77777777" w:rsidR="00DF0065" w:rsidRDefault="00DF0065" w:rsidP="00DF0065">
      <w:pPr>
        <w:rPr>
          <w:ins w:id="6249" w:author="Andrija Ilic" w:date="2015-09-15T15:02:00Z"/>
        </w:rPr>
      </w:pPr>
      <w:ins w:id="6250" w:author="Andrija Ilic" w:date="2015-09-15T15:02:00Z">
        <w:r>
          <w:rPr>
            <w:b/>
          </w:rPr>
          <w:t>Предуслов:</w:t>
        </w:r>
        <w:r>
          <w:rPr>
            <w:b/>
          </w:rPr>
          <w:br/>
        </w:r>
        <w:r>
          <w:t>Систем је укључен. Корисник је пријављен на систем као администратор</w:t>
        </w:r>
        <w:r w:rsidDel="004E4E37">
          <w:t xml:space="preserve"> </w:t>
        </w:r>
      </w:ins>
    </w:p>
    <w:p w14:paraId="24B6EAA0" w14:textId="77777777" w:rsidR="00DF0065" w:rsidRDefault="00DF0065" w:rsidP="00DF0065">
      <w:pPr>
        <w:rPr>
          <w:ins w:id="6251" w:author="Andrija Ilic" w:date="2015-09-15T15:02:00Z"/>
          <w:b/>
        </w:rPr>
      </w:pPr>
      <w:ins w:id="6252" w:author="Andrija Ilic" w:date="2015-09-15T15:02:00Z">
        <w:r>
          <w:rPr>
            <w:b/>
          </w:rPr>
          <w:t>Основни сценарио СК</w:t>
        </w:r>
      </w:ins>
    </w:p>
    <w:p w14:paraId="1853CEC6" w14:textId="77777777" w:rsidR="00DF0065" w:rsidRDefault="00DF0065" w:rsidP="00DF0065">
      <w:pPr>
        <w:pStyle w:val="ListParagraph"/>
        <w:numPr>
          <w:ilvl w:val="0"/>
          <w:numId w:val="65"/>
        </w:numPr>
        <w:rPr>
          <w:ins w:id="6253" w:author="Andrija Ilic" w:date="2015-09-15T15:07:00Z"/>
        </w:rPr>
      </w:pPr>
      <w:ins w:id="6254" w:author="Andrija Ilic" w:date="2015-09-15T15:02:00Z">
        <w:r>
          <w:t xml:space="preserve">Корисник </w:t>
        </w:r>
        <w:r w:rsidRPr="00F81F28">
          <w:rPr>
            <w:u w:val="single"/>
          </w:rPr>
          <w:t>уноси критеријум</w:t>
        </w:r>
        <w:r>
          <w:t xml:space="preserve"> за </w:t>
        </w:r>
        <w:r>
          <w:rPr>
            <w:lang w:val="sr-Cyrl-RS"/>
          </w:rPr>
          <w:t>креирање/измену програма.</w:t>
        </w:r>
        <w:r>
          <w:t xml:space="preserve"> (АПУСО)</w:t>
        </w:r>
      </w:ins>
    </w:p>
    <w:p w14:paraId="2B350AA7" w14:textId="1DFF2DE2" w:rsidR="00DF0065" w:rsidRDefault="00DF0065" w:rsidP="00DF0065">
      <w:pPr>
        <w:pStyle w:val="ListParagraph"/>
        <w:rPr>
          <w:ins w:id="6255" w:author="Andrija Ilic" w:date="2015-09-15T15:02:00Z"/>
        </w:rPr>
        <w:pPrChange w:id="6256" w:author="Andrija Ilic" w:date="2015-09-15T15:07:00Z">
          <w:pPr>
            <w:pStyle w:val="ListParagraph"/>
            <w:numPr>
              <w:numId w:val="65"/>
            </w:numPr>
            <w:ind w:hanging="360"/>
          </w:pPr>
        </w:pPrChange>
      </w:pPr>
      <w:ins w:id="6257" w:author="Andrija Ilic" w:date="2015-09-15T15:07:00Z">
        <w:r>
          <w:rPr>
            <w:noProof/>
          </w:rPr>
          <w:drawing>
            <wp:inline distT="0" distB="0" distL="0" distR="0" wp14:anchorId="619001CE" wp14:editId="73A58F6C">
              <wp:extent cx="4220164" cy="153373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p1.png"/>
                      <pic:cNvPicPr/>
                    </pic:nvPicPr>
                    <pic:blipFill>
                      <a:blip r:embed="rId108">
                        <a:extLst>
                          <a:ext uri="{28A0092B-C50C-407E-A947-70E740481C1C}">
                            <a14:useLocalDpi xmlns:a14="http://schemas.microsoft.com/office/drawing/2010/main" val="0"/>
                          </a:ext>
                        </a:extLst>
                      </a:blip>
                      <a:stretch>
                        <a:fillRect/>
                      </a:stretch>
                    </pic:blipFill>
                    <pic:spPr>
                      <a:xfrm>
                        <a:off x="0" y="0"/>
                        <a:ext cx="4220164" cy="1533739"/>
                      </a:xfrm>
                      <a:prstGeom prst="rect">
                        <a:avLst/>
                      </a:prstGeom>
                    </pic:spPr>
                  </pic:pic>
                </a:graphicData>
              </a:graphic>
            </wp:inline>
          </w:drawing>
        </w:r>
      </w:ins>
    </w:p>
    <w:p w14:paraId="623042D1" w14:textId="77777777" w:rsidR="00DF0065" w:rsidRDefault="00DF0065" w:rsidP="00DF0065">
      <w:pPr>
        <w:pStyle w:val="ListParagraph"/>
        <w:numPr>
          <w:ilvl w:val="0"/>
          <w:numId w:val="65"/>
        </w:numPr>
        <w:rPr>
          <w:ins w:id="6258" w:author="Andrija Ilic" w:date="2015-09-15T15:02:00Z"/>
        </w:rPr>
      </w:pPr>
      <w:ins w:id="6259" w:author="Andrija Ilic" w:date="2015-09-15T15:02:00Z">
        <w:r>
          <w:rPr>
            <w:lang w:val="sr-Cyrl-RS"/>
          </w:rPr>
          <w:t xml:space="preserve">Клијент </w:t>
        </w:r>
        <w:r w:rsidRPr="00AF10E0">
          <w:rPr>
            <w:u w:val="single"/>
            <w:lang w:val="sr-Cyrl-RS"/>
          </w:rPr>
          <w:t>позива</w:t>
        </w:r>
        <w:r w:rsidRPr="00AF10E0">
          <w:rPr>
            <w:lang w:val="sr-Cyrl-RS"/>
          </w:rPr>
          <w:t xml:space="preserve"> </w:t>
        </w:r>
        <w:r>
          <w:rPr>
            <w:lang w:val="sr-Cyrl-RS"/>
          </w:rPr>
          <w:t>систем да пронађе програм са својим активностима. (АПСО)</w:t>
        </w:r>
      </w:ins>
    </w:p>
    <w:p w14:paraId="7080314D" w14:textId="77777777" w:rsidR="00DF0065" w:rsidRPr="007268A5" w:rsidRDefault="00DF0065" w:rsidP="00DF0065">
      <w:pPr>
        <w:pStyle w:val="ListParagraph"/>
        <w:numPr>
          <w:ilvl w:val="0"/>
          <w:numId w:val="65"/>
        </w:numPr>
        <w:rPr>
          <w:ins w:id="6260" w:author="Andrija Ilic" w:date="2015-09-15T15:02:00Z"/>
        </w:rPr>
      </w:pPr>
      <w:ins w:id="6261" w:author="Andrija Ilic" w:date="2015-09-15T15:02:00Z">
        <w:r>
          <w:rPr>
            <w:lang w:val="sr-Cyrl-RS"/>
          </w:rPr>
          <w:t xml:space="preserve">Систем </w:t>
        </w:r>
        <w:r w:rsidRPr="007268A5">
          <w:rPr>
            <w:u w:val="single"/>
            <w:lang w:val="sr-Cyrl-RS"/>
          </w:rPr>
          <w:t>врши претрагу</w:t>
        </w:r>
        <w:r>
          <w:rPr>
            <w:u w:val="single"/>
            <w:lang w:val="sr-Cyrl-RS"/>
          </w:rPr>
          <w:t xml:space="preserve"> </w:t>
        </w:r>
        <w:r>
          <w:rPr>
            <w:lang w:val="sr-Cyrl-RS"/>
          </w:rPr>
          <w:t>за задати критеријум. (СО)</w:t>
        </w:r>
      </w:ins>
    </w:p>
    <w:p w14:paraId="00F04DF7" w14:textId="77777777" w:rsidR="00DF0065" w:rsidRPr="00DF0065" w:rsidRDefault="00DF0065" w:rsidP="00DF0065">
      <w:pPr>
        <w:pStyle w:val="ListParagraph"/>
        <w:numPr>
          <w:ilvl w:val="0"/>
          <w:numId w:val="65"/>
        </w:numPr>
        <w:rPr>
          <w:ins w:id="6262" w:author="Andrija Ilic" w:date="2015-09-15T15:07:00Z"/>
          <w:rPrChange w:id="6263" w:author="Andrija Ilic" w:date="2015-09-15T15:07:00Z">
            <w:rPr>
              <w:ins w:id="6264" w:author="Andrija Ilic" w:date="2015-09-15T15:07:00Z"/>
              <w:lang w:val="sr-Cyrl-RS"/>
            </w:rPr>
          </w:rPrChange>
        </w:rPr>
      </w:pPr>
      <w:ins w:id="6265" w:author="Andrija Ilic" w:date="2015-09-15T15:02:00Z">
        <w:r>
          <w:rPr>
            <w:lang w:val="sr-Cyrl-RS"/>
          </w:rPr>
          <w:t xml:space="preserve">Систем </w:t>
        </w:r>
        <w:r w:rsidRPr="007268A5">
          <w:rPr>
            <w:u w:val="single"/>
            <w:lang w:val="sr-Cyrl-RS"/>
          </w:rPr>
          <w:t>приказује</w:t>
        </w:r>
        <w:r>
          <w:rPr>
            <w:lang w:val="sr-Cyrl-RS"/>
          </w:rPr>
          <w:t xml:space="preserve"> податке за одабрани програм. (ИА)</w:t>
        </w:r>
      </w:ins>
    </w:p>
    <w:p w14:paraId="317C09C9" w14:textId="7ECFF085" w:rsidR="00DF0065" w:rsidRDefault="00DF0065" w:rsidP="00DF0065">
      <w:pPr>
        <w:pStyle w:val="ListParagraph"/>
        <w:rPr>
          <w:ins w:id="6266" w:author="Andrija Ilic" w:date="2015-09-15T15:02:00Z"/>
        </w:rPr>
        <w:pPrChange w:id="6267" w:author="Andrija Ilic" w:date="2015-09-15T15:07:00Z">
          <w:pPr>
            <w:pStyle w:val="ListParagraph"/>
            <w:numPr>
              <w:numId w:val="65"/>
            </w:numPr>
            <w:ind w:hanging="360"/>
          </w:pPr>
        </w:pPrChange>
      </w:pPr>
      <w:ins w:id="6268" w:author="Andrija Ilic" w:date="2015-09-15T15:07:00Z">
        <w:r>
          <w:rPr>
            <w:noProof/>
          </w:rPr>
          <w:drawing>
            <wp:inline distT="0" distB="0" distL="0" distR="0" wp14:anchorId="0A4B2903" wp14:editId="6F51DFA4">
              <wp:extent cx="5732145" cy="24638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p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1DEB9AEE" w14:textId="77777777" w:rsidR="00DF0065" w:rsidRDefault="00DF0065" w:rsidP="00DF0065">
      <w:pPr>
        <w:pStyle w:val="ListParagraph"/>
        <w:numPr>
          <w:ilvl w:val="0"/>
          <w:numId w:val="65"/>
        </w:numPr>
        <w:rPr>
          <w:ins w:id="6269" w:author="Andrija Ilic" w:date="2015-09-15T15:08:00Z"/>
        </w:rPr>
      </w:pPr>
      <w:ins w:id="6270" w:author="Andrija Ilic" w:date="2015-09-15T15:02:00Z">
        <w:r>
          <w:t xml:space="preserve">Корисник </w:t>
        </w:r>
        <w:r w:rsidRPr="00F81F28">
          <w:rPr>
            <w:u w:val="single"/>
          </w:rPr>
          <w:t>уноси</w:t>
        </w:r>
        <w:r>
          <w:t xml:space="preserve"> податке </w:t>
        </w:r>
        <w:r>
          <w:rPr>
            <w:lang w:val="sr-Cyrl-RS"/>
          </w:rPr>
          <w:t>за задати програма.</w:t>
        </w:r>
        <w:r>
          <w:t xml:space="preserve"> (АПУСО)</w:t>
        </w:r>
      </w:ins>
    </w:p>
    <w:p w14:paraId="32FD8C84" w14:textId="7AD0AC9F" w:rsidR="00DF0065" w:rsidRDefault="00DF0065" w:rsidP="00DF0065">
      <w:pPr>
        <w:pStyle w:val="ListParagraph"/>
        <w:rPr>
          <w:ins w:id="6271" w:author="Andrija Ilic" w:date="2015-09-15T15:02:00Z"/>
        </w:rPr>
        <w:pPrChange w:id="6272" w:author="Andrija Ilic" w:date="2015-09-15T15:08:00Z">
          <w:pPr>
            <w:pStyle w:val="ListParagraph"/>
            <w:numPr>
              <w:numId w:val="65"/>
            </w:numPr>
            <w:ind w:hanging="360"/>
          </w:pPr>
        </w:pPrChange>
      </w:pPr>
      <w:ins w:id="6273" w:author="Andrija Ilic" w:date="2015-09-15T15:08:00Z">
        <w:r>
          <w:rPr>
            <w:noProof/>
          </w:rPr>
          <w:lastRenderedPageBreak/>
          <w:drawing>
            <wp:inline distT="0" distB="0" distL="0" distR="0" wp14:anchorId="327B5583" wp14:editId="045789DD">
              <wp:extent cx="5732145" cy="24638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p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72A357A7" w14:textId="77777777" w:rsidR="00DF0065" w:rsidRDefault="00DF0065" w:rsidP="00DF0065">
      <w:pPr>
        <w:pStyle w:val="ListParagraph"/>
        <w:numPr>
          <w:ilvl w:val="0"/>
          <w:numId w:val="65"/>
        </w:numPr>
        <w:rPr>
          <w:ins w:id="6274" w:author="Andrija Ilic" w:date="2015-09-15T15:02:00Z"/>
        </w:rPr>
      </w:pPr>
      <w:ins w:id="6275" w:author="Andrija Ilic" w:date="2015-09-15T15:02:00Z">
        <w:r>
          <w:t xml:space="preserve">Корисник </w:t>
        </w:r>
        <w:r w:rsidRPr="00AF10E0">
          <w:rPr>
            <w:u w:val="single"/>
          </w:rPr>
          <w:t>позива</w:t>
        </w:r>
        <w:r>
          <w:t xml:space="preserve"> систем да </w:t>
        </w:r>
        <w:r>
          <w:rPr>
            <w:u w:val="single"/>
            <w:lang w:val="sr-Cyrl-RS"/>
          </w:rPr>
          <w:t>сачува</w:t>
        </w:r>
        <w:r>
          <w:t xml:space="preserve"> </w:t>
        </w:r>
        <w:r>
          <w:rPr>
            <w:lang w:val="sr-Cyrl-RS"/>
          </w:rPr>
          <w:t>програм.</w:t>
        </w:r>
        <w:r>
          <w:t xml:space="preserve"> (АПСО)</w:t>
        </w:r>
      </w:ins>
    </w:p>
    <w:p w14:paraId="7F669A09" w14:textId="77777777" w:rsidR="00DF0065" w:rsidRDefault="00DF0065" w:rsidP="00DF0065">
      <w:pPr>
        <w:pStyle w:val="ListParagraph"/>
        <w:numPr>
          <w:ilvl w:val="0"/>
          <w:numId w:val="65"/>
        </w:numPr>
        <w:rPr>
          <w:ins w:id="6276" w:author="Andrija Ilic" w:date="2015-09-15T15:02:00Z"/>
        </w:rPr>
      </w:pPr>
      <w:ins w:id="6277" w:author="Andrija Ilic" w:date="2015-09-15T15:02:00Z">
        <w:r>
          <w:t xml:space="preserve">Систем </w:t>
        </w:r>
        <w:r>
          <w:rPr>
            <w:u w:val="single"/>
            <w:lang w:val="sr-Cyrl-RS"/>
          </w:rPr>
          <w:t>чува</w:t>
        </w:r>
        <w:r>
          <w:t xml:space="preserve"> </w:t>
        </w:r>
        <w:r>
          <w:rPr>
            <w:lang w:val="sr-Cyrl-RS"/>
          </w:rPr>
          <w:t>програм.</w:t>
        </w:r>
        <w:r>
          <w:t xml:space="preserve"> (СО)</w:t>
        </w:r>
      </w:ins>
    </w:p>
    <w:p w14:paraId="1E305750" w14:textId="77777777" w:rsidR="00DF0065" w:rsidRDefault="00DF0065" w:rsidP="00DF0065">
      <w:pPr>
        <w:pStyle w:val="ListParagraph"/>
        <w:numPr>
          <w:ilvl w:val="0"/>
          <w:numId w:val="65"/>
        </w:numPr>
        <w:rPr>
          <w:ins w:id="6278" w:author="Andrija Ilic" w:date="2015-09-15T15:08:00Z"/>
        </w:rPr>
      </w:pPr>
      <w:ins w:id="6279" w:author="Andrija Ilic" w:date="2015-09-15T15:02:00Z">
        <w:r>
          <w:t xml:space="preserve">Систем </w:t>
        </w:r>
        <w:r w:rsidRPr="00B63789">
          <w:rPr>
            <w:u w:val="single"/>
          </w:rPr>
          <w:t>приказује</w:t>
        </w:r>
        <w:r>
          <w:t xml:space="preserve"> </w:t>
        </w:r>
        <w:r w:rsidRPr="00B63789">
          <w:rPr>
            <w:lang w:val="sr-Cyrl-RS"/>
          </w:rPr>
          <w:t>кориснику програм</w:t>
        </w:r>
        <w:r>
          <w:t>.</w:t>
        </w:r>
        <w:r w:rsidRPr="00B63789">
          <w:rPr>
            <w:lang w:val="sr-Cyrl-RS"/>
          </w:rPr>
          <w:t xml:space="preserve"> </w:t>
        </w:r>
        <w:r>
          <w:t>(ИА)</w:t>
        </w:r>
      </w:ins>
    </w:p>
    <w:p w14:paraId="2D508F1F" w14:textId="43D7B222" w:rsidR="00DF0065" w:rsidRPr="007911AF" w:rsidRDefault="00DF0065" w:rsidP="00DF0065">
      <w:pPr>
        <w:pStyle w:val="ListParagraph"/>
        <w:rPr>
          <w:ins w:id="6280" w:author="Andrija Ilic" w:date="2015-09-15T15:02:00Z"/>
        </w:rPr>
        <w:pPrChange w:id="6281" w:author="Andrija Ilic" w:date="2015-09-15T15:08:00Z">
          <w:pPr>
            <w:pStyle w:val="ListParagraph"/>
            <w:numPr>
              <w:numId w:val="65"/>
            </w:numPr>
            <w:ind w:hanging="360"/>
          </w:pPr>
        </w:pPrChange>
      </w:pPr>
      <w:ins w:id="6282" w:author="Andrija Ilic" w:date="2015-09-15T15:08:00Z">
        <w:r>
          <w:rPr>
            <w:noProof/>
          </w:rPr>
          <w:drawing>
            <wp:inline distT="0" distB="0" distL="0" distR="0" wp14:anchorId="44D990BA" wp14:editId="2453D23F">
              <wp:extent cx="5732145" cy="24638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p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2145" cy="2463800"/>
                      </a:xfrm>
                      <a:prstGeom prst="rect">
                        <a:avLst/>
                      </a:prstGeom>
                    </pic:spPr>
                  </pic:pic>
                </a:graphicData>
              </a:graphic>
            </wp:inline>
          </w:drawing>
        </w:r>
      </w:ins>
    </w:p>
    <w:p w14:paraId="3F925E45" w14:textId="77777777" w:rsidR="00DF0065" w:rsidRDefault="00DF0065" w:rsidP="00DF0065">
      <w:pPr>
        <w:rPr>
          <w:ins w:id="6283" w:author="Andrija Ilic" w:date="2015-09-15T15:02:00Z"/>
          <w:b/>
        </w:rPr>
      </w:pPr>
      <w:ins w:id="6284" w:author="Andrija Ilic" w:date="2015-09-15T15:02:00Z">
        <w:r>
          <w:rPr>
            <w:b/>
          </w:rPr>
          <w:t>Алтернативни сценарио:</w:t>
        </w:r>
      </w:ins>
    </w:p>
    <w:p w14:paraId="5D729009" w14:textId="0333002D" w:rsidR="00DF0065" w:rsidRDefault="00DF0065" w:rsidP="00DF0065">
      <w:pPr>
        <w:pStyle w:val="ListParagraph"/>
        <w:numPr>
          <w:ilvl w:val="1"/>
          <w:numId w:val="62"/>
        </w:numPr>
        <w:rPr>
          <w:ins w:id="6285" w:author="Andrija Ilic" w:date="2015-09-15T15:08:00Z"/>
        </w:rPr>
        <w:pPrChange w:id="6286" w:author="Andrija Ilic" w:date="2015-09-15T15:08:00Z">
          <w:pPr/>
        </w:pPrChange>
      </w:pPr>
      <w:ins w:id="6287" w:author="Andrija Ilic" w:date="2015-09-15T15:02:00Z">
        <w:r>
          <w:t xml:space="preserve">Систем </w:t>
        </w:r>
        <w:r w:rsidRPr="00DF0065">
          <w:rPr>
            <w:u w:val="single"/>
            <w:rPrChange w:id="6288" w:author="Andrija Ilic" w:date="2015-09-15T15:08:00Z">
              <w:rPr>
                <w:u w:val="single"/>
              </w:rPr>
            </w:rPrChange>
          </w:rPr>
          <w:t>приказује</w:t>
        </w:r>
        <w:r>
          <w:t xml:space="preserve"> грешку при </w:t>
        </w:r>
        <w:r w:rsidRPr="00DF0065">
          <w:rPr>
            <w:lang w:val="sr-Cyrl-RS"/>
            <w:rPrChange w:id="6289" w:author="Andrija Ilic" w:date="2015-09-15T15:08:00Z">
              <w:rPr>
                <w:lang w:val="sr-Cyrl-RS"/>
              </w:rPr>
            </w:rPrChange>
          </w:rPr>
          <w:t>креирању или измени програма</w:t>
        </w:r>
        <w:r>
          <w:t>. (ИА)</w:t>
        </w:r>
      </w:ins>
    </w:p>
    <w:p w14:paraId="3EB58DAF" w14:textId="2968B125" w:rsidR="00DF0065" w:rsidRDefault="00DF0065" w:rsidP="00DF0065">
      <w:pPr>
        <w:pStyle w:val="ListParagraph"/>
        <w:ind w:left="1080"/>
        <w:rPr>
          <w:ins w:id="6290" w:author="Andrija Ilic" w:date="2015-09-15T15:11:00Z"/>
          <w:b/>
          <w:lang w:val="sr-Cyrl-RS"/>
        </w:rPr>
        <w:pPrChange w:id="6291" w:author="Andrija Ilic" w:date="2015-09-15T15:08:00Z">
          <w:pPr/>
        </w:pPrChange>
      </w:pPr>
      <w:ins w:id="6292" w:author="Andrija Ilic" w:date="2015-09-15T15:10:00Z">
        <w:r>
          <w:rPr>
            <w:b/>
            <w:noProof/>
          </w:rPr>
          <w:drawing>
            <wp:inline distT="0" distB="0" distL="0" distR="0" wp14:anchorId="3060A698" wp14:editId="6E2F2876">
              <wp:extent cx="3620005" cy="1486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p4.png"/>
                      <pic:cNvPicPr/>
                    </pic:nvPicPr>
                    <pic:blipFill>
                      <a:blip r:embed="rId110">
                        <a:extLst>
                          <a:ext uri="{28A0092B-C50C-407E-A947-70E740481C1C}">
                            <a14:useLocalDpi xmlns:a14="http://schemas.microsoft.com/office/drawing/2010/main" val="0"/>
                          </a:ext>
                        </a:extLst>
                      </a:blip>
                      <a:stretch>
                        <a:fillRect/>
                      </a:stretch>
                    </pic:blipFill>
                    <pic:spPr>
                      <a:xfrm>
                        <a:off x="0" y="0"/>
                        <a:ext cx="3620005" cy="1486107"/>
                      </a:xfrm>
                      <a:prstGeom prst="rect">
                        <a:avLst/>
                      </a:prstGeom>
                    </pic:spPr>
                  </pic:pic>
                </a:graphicData>
              </a:graphic>
            </wp:inline>
          </w:drawing>
        </w:r>
      </w:ins>
    </w:p>
    <w:p w14:paraId="4A045F50" w14:textId="77777777" w:rsidR="008B36EC" w:rsidRPr="00E55E60" w:rsidRDefault="008B36EC" w:rsidP="008B36EC">
      <w:pPr>
        <w:rPr>
          <w:ins w:id="6293" w:author="Andrija Ilic" w:date="2015-09-15T15:11:00Z"/>
          <w:b/>
        </w:rPr>
      </w:pPr>
      <w:ins w:id="6294" w:author="Andrija Ilic" w:date="2015-09-15T15:11:00Z">
        <w:r w:rsidRPr="005B6BA2">
          <w:rPr>
            <w:b/>
          </w:rPr>
          <w:t xml:space="preserve">Случај коришћења </w:t>
        </w:r>
        <w:r>
          <w:rPr>
            <w:b/>
            <w:lang w:val="sr-Cyrl-RS"/>
          </w:rPr>
          <w:t>5</w:t>
        </w:r>
        <w:r w:rsidRPr="005B6BA2">
          <w:rPr>
            <w:b/>
          </w:rPr>
          <w:t xml:space="preserve">: </w:t>
        </w:r>
        <w:r w:rsidRPr="00AF10E0">
          <w:rPr>
            <w:b/>
            <w:lang w:val="sr-Cyrl-RS"/>
          </w:rPr>
          <w:t>Пријава студената на предмет</w:t>
        </w:r>
      </w:ins>
    </w:p>
    <w:p w14:paraId="24C96C7C" w14:textId="77777777" w:rsidR="008B36EC" w:rsidRDefault="008B36EC" w:rsidP="008B36EC">
      <w:pPr>
        <w:rPr>
          <w:ins w:id="6295" w:author="Andrija Ilic" w:date="2015-09-15T15:11:00Z"/>
          <w:lang w:val="sr-Cyrl-RS"/>
        </w:rPr>
      </w:pPr>
      <w:ins w:id="6296" w:author="Andrija Ilic" w:date="2015-09-15T15:11:00Z">
        <w:r>
          <w:rPr>
            <w:b/>
          </w:rPr>
          <w:t>Назив СК:</w:t>
        </w:r>
        <w:r>
          <w:rPr>
            <w:b/>
          </w:rPr>
          <w:br/>
        </w:r>
        <w:r>
          <w:rPr>
            <w:lang w:val="sr-Cyrl-RS"/>
          </w:rPr>
          <w:t>Пријава студената на предмет</w:t>
        </w:r>
      </w:ins>
    </w:p>
    <w:p w14:paraId="5E53A484" w14:textId="77777777" w:rsidR="008B36EC" w:rsidRDefault="008B36EC" w:rsidP="008B36EC">
      <w:pPr>
        <w:rPr>
          <w:ins w:id="6297" w:author="Andrija Ilic" w:date="2015-09-15T15:11:00Z"/>
        </w:rPr>
      </w:pPr>
      <w:ins w:id="6298" w:author="Andrija Ilic" w:date="2015-09-15T15:11:00Z">
        <w:r>
          <w:rPr>
            <w:b/>
          </w:rPr>
          <w:lastRenderedPageBreak/>
          <w:t>Учесници CК:</w:t>
        </w:r>
        <w:r>
          <w:rPr>
            <w:b/>
          </w:rPr>
          <w:br/>
        </w:r>
        <w:r>
          <w:t>Корисник и програм</w:t>
        </w:r>
      </w:ins>
    </w:p>
    <w:p w14:paraId="49DB4321" w14:textId="77777777" w:rsidR="008B36EC" w:rsidRDefault="008B36EC" w:rsidP="008B36EC">
      <w:pPr>
        <w:rPr>
          <w:ins w:id="6299" w:author="Andrija Ilic" w:date="2015-09-15T15:11:00Z"/>
        </w:rPr>
      </w:pPr>
      <w:ins w:id="6300" w:author="Andrija Ilic" w:date="2015-09-15T15:11:00Z">
        <w:r>
          <w:rPr>
            <w:b/>
          </w:rPr>
          <w:t>Предуслов:</w:t>
        </w:r>
        <w:r>
          <w:rPr>
            <w:b/>
          </w:rPr>
          <w:br/>
        </w:r>
        <w:r>
          <w:t>Систем је укључен. Корисник је пријављен на систем као администратор</w:t>
        </w:r>
        <w:r w:rsidDel="00E55E60">
          <w:t xml:space="preserve"> </w:t>
        </w:r>
      </w:ins>
    </w:p>
    <w:p w14:paraId="7BAB2765" w14:textId="77777777" w:rsidR="008B36EC" w:rsidRDefault="008B36EC" w:rsidP="008B36EC">
      <w:pPr>
        <w:rPr>
          <w:ins w:id="6301" w:author="Andrija Ilic" w:date="2015-09-15T15:11:00Z"/>
          <w:b/>
        </w:rPr>
      </w:pPr>
      <w:ins w:id="6302" w:author="Andrija Ilic" w:date="2015-09-15T15:11:00Z">
        <w:r>
          <w:rPr>
            <w:b/>
          </w:rPr>
          <w:t>Основни сценарио СК</w:t>
        </w:r>
      </w:ins>
    </w:p>
    <w:p w14:paraId="18E23919" w14:textId="66EDF87D" w:rsidR="000D61E2" w:rsidRDefault="008B36EC" w:rsidP="00123C24">
      <w:pPr>
        <w:pStyle w:val="ListParagraph"/>
        <w:numPr>
          <w:ilvl w:val="0"/>
          <w:numId w:val="66"/>
        </w:numPr>
        <w:rPr>
          <w:ins w:id="6303" w:author="Andrija Ilic" w:date="2015-09-15T15:11:00Z"/>
        </w:rPr>
        <w:pPrChange w:id="6304" w:author="Andrija Ilic" w:date="2015-09-15T15:23:00Z">
          <w:pPr>
            <w:pStyle w:val="ListParagraph"/>
            <w:numPr>
              <w:numId w:val="66"/>
            </w:numPr>
            <w:ind w:hanging="360"/>
          </w:pPr>
        </w:pPrChange>
      </w:pPr>
      <w:ins w:id="6305" w:author="Andrija Ilic" w:date="2015-09-15T15:11:00Z">
        <w:r>
          <w:t xml:space="preserve">Корисник </w:t>
        </w:r>
        <w:r w:rsidRPr="000D61E2">
          <w:rPr>
            <w:u w:val="single"/>
            <w:lang w:val="sr-Cyrl-RS"/>
            <w:rPrChange w:id="6306" w:author="Andrija Ilic" w:date="2015-09-15T15:23:00Z">
              <w:rPr>
                <w:u w:val="single"/>
                <w:lang w:val="sr-Cyrl-RS"/>
              </w:rPr>
            </w:rPrChange>
          </w:rPr>
          <w:t>бира</w:t>
        </w:r>
        <w:r w:rsidRPr="000D61E2">
          <w:rPr>
            <w:u w:val="single"/>
            <w:rPrChange w:id="6307" w:author="Andrija Ilic" w:date="2015-09-15T15:23:00Z">
              <w:rPr>
                <w:u w:val="single"/>
              </w:rPr>
            </w:rPrChange>
          </w:rPr>
          <w:t xml:space="preserve"> критеријум</w:t>
        </w:r>
        <w:r>
          <w:t xml:space="preserve"> за </w:t>
        </w:r>
        <w:r w:rsidRPr="000D61E2">
          <w:rPr>
            <w:lang w:val="sr-Cyrl-RS"/>
            <w:rPrChange w:id="6308" w:author="Andrija Ilic" w:date="2015-09-15T15:23:00Z">
              <w:rPr>
                <w:lang w:val="sr-Cyrl-RS"/>
              </w:rPr>
            </w:rPrChange>
          </w:rPr>
          <w:t>унос студената.</w:t>
        </w:r>
        <w:r>
          <w:t xml:space="preserve"> (АПУСО)</w:t>
        </w:r>
      </w:ins>
    </w:p>
    <w:p w14:paraId="2EDCA4BC" w14:textId="77777777" w:rsidR="008B36EC" w:rsidRDefault="008B36EC" w:rsidP="008B36EC">
      <w:pPr>
        <w:pStyle w:val="ListParagraph"/>
        <w:numPr>
          <w:ilvl w:val="0"/>
          <w:numId w:val="66"/>
        </w:numPr>
        <w:rPr>
          <w:ins w:id="6309" w:author="Andrija Ilic" w:date="2015-09-15T15:23:00Z"/>
        </w:rPr>
      </w:pPr>
      <w:ins w:id="6310" w:author="Andrija Ilic" w:date="2015-09-15T15:11:00Z">
        <w:r>
          <w:t xml:space="preserve">Корисник </w:t>
        </w:r>
        <w:r>
          <w:rPr>
            <w:u w:val="single"/>
            <w:lang w:val="sr-Cyrl-RS"/>
          </w:rPr>
          <w:t>одабира</w:t>
        </w:r>
        <w:r w:rsidRPr="00AF10E0">
          <w:t xml:space="preserve"> </w:t>
        </w:r>
        <w:r>
          <w:rPr>
            <w:lang w:val="sr-Cyrl-RS"/>
          </w:rPr>
          <w:t>одговарајући  фајл за унос студената.</w:t>
        </w:r>
        <w:r>
          <w:t xml:space="preserve"> (АПУСО)</w:t>
        </w:r>
      </w:ins>
    </w:p>
    <w:p w14:paraId="5262B7AA" w14:textId="423252ED" w:rsidR="000D61E2" w:rsidRDefault="000D61E2" w:rsidP="000D61E2">
      <w:pPr>
        <w:pStyle w:val="ListParagraph"/>
        <w:rPr>
          <w:ins w:id="6311" w:author="Andrija Ilic" w:date="2015-09-15T15:11:00Z"/>
        </w:rPr>
        <w:pPrChange w:id="6312" w:author="Andrija Ilic" w:date="2015-09-15T15:23:00Z">
          <w:pPr>
            <w:pStyle w:val="ListParagraph"/>
            <w:numPr>
              <w:numId w:val="66"/>
            </w:numPr>
            <w:ind w:hanging="360"/>
          </w:pPr>
        </w:pPrChange>
      </w:pPr>
      <w:ins w:id="6313" w:author="Andrija Ilic" w:date="2015-09-15T15:23:00Z">
        <w:r>
          <w:rPr>
            <w:noProof/>
          </w:rPr>
          <w:drawing>
            <wp:inline distT="0" distB="0" distL="0" distR="0" wp14:anchorId="1FA42A09" wp14:editId="3104E7EA">
              <wp:extent cx="5732145" cy="2220595"/>
              <wp:effectExtent l="0" t="0" r="190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1.png"/>
                      <pic:cNvPicPr/>
                    </pic:nvPicPr>
                    <pic:blipFill>
                      <a:blip r:embed="rId111">
                        <a:extLst>
                          <a:ext uri="{28A0092B-C50C-407E-A947-70E740481C1C}">
                            <a14:useLocalDpi xmlns:a14="http://schemas.microsoft.com/office/drawing/2010/main" val="0"/>
                          </a:ext>
                        </a:extLst>
                      </a:blip>
                      <a:stretch>
                        <a:fillRect/>
                      </a:stretch>
                    </pic:blipFill>
                    <pic:spPr>
                      <a:xfrm>
                        <a:off x="0" y="0"/>
                        <a:ext cx="5732145" cy="2220595"/>
                      </a:xfrm>
                      <a:prstGeom prst="rect">
                        <a:avLst/>
                      </a:prstGeom>
                    </pic:spPr>
                  </pic:pic>
                </a:graphicData>
              </a:graphic>
            </wp:inline>
          </w:drawing>
        </w:r>
      </w:ins>
    </w:p>
    <w:p w14:paraId="61A8860E" w14:textId="77777777" w:rsidR="008B36EC" w:rsidRDefault="008B36EC" w:rsidP="008B36EC">
      <w:pPr>
        <w:pStyle w:val="ListParagraph"/>
        <w:numPr>
          <w:ilvl w:val="0"/>
          <w:numId w:val="66"/>
        </w:numPr>
        <w:rPr>
          <w:ins w:id="6314" w:author="Andrija Ilic" w:date="2015-09-15T15:11:00Z"/>
        </w:rPr>
      </w:pPr>
      <w:ins w:id="6315" w:author="Andrija Ilic" w:date="2015-09-15T15:11:00Z">
        <w:r>
          <w:t xml:space="preserve">Корисник </w:t>
        </w:r>
        <w:r w:rsidRPr="00AF10E0">
          <w:rPr>
            <w:u w:val="single"/>
          </w:rPr>
          <w:t>позива</w:t>
        </w:r>
        <w:r>
          <w:t xml:space="preserve"> ситем да </w:t>
        </w:r>
        <w:r>
          <w:rPr>
            <w:u w:val="single"/>
            <w:lang w:val="sr-Cyrl-RS"/>
          </w:rPr>
          <w:t>пријави</w:t>
        </w:r>
        <w:r>
          <w:t xml:space="preserve"> </w:t>
        </w:r>
        <w:r>
          <w:rPr>
            <w:lang w:val="sr-Cyrl-RS"/>
          </w:rPr>
          <w:t>студенте за дати програм</w:t>
        </w:r>
        <w:r w:rsidRPr="00AF10E0" w:rsidDel="009A5021">
          <w:rPr>
            <w:u w:val="single"/>
          </w:rPr>
          <w:t xml:space="preserve"> </w:t>
        </w:r>
        <w:r>
          <w:rPr>
            <w:lang w:val="sr-Cyrl-RS"/>
          </w:rPr>
          <w:t>.</w:t>
        </w:r>
        <w:r>
          <w:t xml:space="preserve"> (АПСО)</w:t>
        </w:r>
      </w:ins>
    </w:p>
    <w:p w14:paraId="192BA50C" w14:textId="77777777" w:rsidR="008B36EC" w:rsidRDefault="008B36EC" w:rsidP="008B36EC">
      <w:pPr>
        <w:pStyle w:val="ListParagraph"/>
        <w:numPr>
          <w:ilvl w:val="0"/>
          <w:numId w:val="66"/>
        </w:numPr>
        <w:rPr>
          <w:ins w:id="6316" w:author="Andrija Ilic" w:date="2015-09-15T15:11:00Z"/>
        </w:rPr>
      </w:pPr>
      <w:ins w:id="6317" w:author="Andrija Ilic" w:date="2015-09-15T15:11:00Z">
        <w:r>
          <w:t xml:space="preserve">Систем </w:t>
        </w:r>
        <w:r>
          <w:rPr>
            <w:u w:val="single"/>
            <w:lang w:val="sr-Cyrl-RS"/>
          </w:rPr>
          <w:t>чува</w:t>
        </w:r>
        <w:r>
          <w:t xml:space="preserve"> </w:t>
        </w:r>
        <w:r>
          <w:rPr>
            <w:lang w:val="sr-Cyrl-RS"/>
          </w:rPr>
          <w:t>студенте за дати програм</w:t>
        </w:r>
        <w:r>
          <w:t>.(СО)</w:t>
        </w:r>
      </w:ins>
    </w:p>
    <w:p w14:paraId="3A678EA8" w14:textId="77777777" w:rsidR="008B36EC" w:rsidRDefault="008B36EC" w:rsidP="008B36EC">
      <w:pPr>
        <w:pStyle w:val="ListParagraph"/>
        <w:numPr>
          <w:ilvl w:val="0"/>
          <w:numId w:val="66"/>
        </w:numPr>
        <w:rPr>
          <w:ins w:id="6318" w:author="Andrija Ilic" w:date="2015-09-15T15:24:00Z"/>
        </w:rPr>
      </w:pPr>
      <w:ins w:id="6319" w:author="Andrija Ilic" w:date="2015-09-15T15:11:00Z">
        <w:r>
          <w:t xml:space="preserve">Систем </w:t>
        </w:r>
        <w:r w:rsidRPr="00F81F28">
          <w:rPr>
            <w:u w:val="single"/>
          </w:rPr>
          <w:t>приказује</w:t>
        </w:r>
        <w:r>
          <w:t xml:space="preserve"> </w:t>
        </w:r>
        <w:r>
          <w:rPr>
            <w:lang w:val="sr-Cyrl-RS"/>
          </w:rPr>
          <w:t>поруку о успешности</w:t>
        </w:r>
        <w:r>
          <w:t>. (ИА)</w:t>
        </w:r>
      </w:ins>
    </w:p>
    <w:p w14:paraId="2441C956" w14:textId="425E9583" w:rsidR="000D61E2" w:rsidRDefault="000D61E2" w:rsidP="000D61E2">
      <w:pPr>
        <w:pStyle w:val="ListParagraph"/>
        <w:rPr>
          <w:ins w:id="6320" w:author="Andrija Ilic" w:date="2015-09-15T15:11:00Z"/>
        </w:rPr>
        <w:pPrChange w:id="6321" w:author="Andrija Ilic" w:date="2015-09-15T15:24:00Z">
          <w:pPr>
            <w:pStyle w:val="ListParagraph"/>
            <w:numPr>
              <w:numId w:val="66"/>
            </w:numPr>
            <w:ind w:hanging="360"/>
          </w:pPr>
        </w:pPrChange>
      </w:pPr>
      <w:ins w:id="6322" w:author="Andrija Ilic" w:date="2015-09-15T15:24:00Z">
        <w:r>
          <w:rPr>
            <w:noProof/>
          </w:rPr>
          <w:drawing>
            <wp:inline distT="0" distB="0" distL="0" distR="0" wp14:anchorId="419A9EFA" wp14:editId="6F34E0A4">
              <wp:extent cx="4163006" cy="2638793"/>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2.png"/>
                      <pic:cNvPicPr/>
                    </pic:nvPicPr>
                    <pic:blipFill>
                      <a:blip r:embed="rId112">
                        <a:extLst>
                          <a:ext uri="{28A0092B-C50C-407E-A947-70E740481C1C}">
                            <a14:useLocalDpi xmlns:a14="http://schemas.microsoft.com/office/drawing/2010/main" val="0"/>
                          </a:ext>
                        </a:extLst>
                      </a:blip>
                      <a:stretch>
                        <a:fillRect/>
                      </a:stretch>
                    </pic:blipFill>
                    <pic:spPr>
                      <a:xfrm>
                        <a:off x="0" y="0"/>
                        <a:ext cx="4163006" cy="2638793"/>
                      </a:xfrm>
                      <a:prstGeom prst="rect">
                        <a:avLst/>
                      </a:prstGeom>
                    </pic:spPr>
                  </pic:pic>
                </a:graphicData>
              </a:graphic>
            </wp:inline>
          </w:drawing>
        </w:r>
      </w:ins>
    </w:p>
    <w:p w14:paraId="31D89FF2" w14:textId="77777777" w:rsidR="008B36EC" w:rsidRDefault="008B36EC" w:rsidP="008B36EC">
      <w:pPr>
        <w:pStyle w:val="ListParagraph"/>
        <w:ind w:left="1080"/>
        <w:rPr>
          <w:ins w:id="6323" w:author="Andrija Ilic" w:date="2015-09-15T15:11:00Z"/>
        </w:rPr>
      </w:pPr>
    </w:p>
    <w:p w14:paraId="5E7CC361" w14:textId="77777777" w:rsidR="008B36EC" w:rsidRDefault="008B36EC" w:rsidP="008B36EC">
      <w:pPr>
        <w:rPr>
          <w:ins w:id="6324" w:author="Andrija Ilic" w:date="2015-09-15T15:11:00Z"/>
          <w:b/>
        </w:rPr>
      </w:pPr>
      <w:ins w:id="6325" w:author="Andrija Ilic" w:date="2015-09-15T15:11:00Z">
        <w:r>
          <w:rPr>
            <w:b/>
          </w:rPr>
          <w:t>Алтернативни сценарио:</w:t>
        </w:r>
      </w:ins>
    </w:p>
    <w:p w14:paraId="6E9E4D32" w14:textId="7360507A" w:rsidR="008B36EC" w:rsidRDefault="008B36EC" w:rsidP="008B36EC">
      <w:pPr>
        <w:pStyle w:val="ListParagraph"/>
        <w:ind w:left="1080"/>
        <w:rPr>
          <w:ins w:id="6326" w:author="Andrija Ilic" w:date="2015-09-15T15:24:00Z"/>
        </w:rPr>
        <w:pPrChange w:id="6327" w:author="Andrija Ilic" w:date="2015-09-15T15:08:00Z">
          <w:pPr/>
        </w:pPrChange>
      </w:pPr>
      <w:ins w:id="6328" w:author="Andrija Ilic" w:date="2015-09-15T15:11:00Z">
        <w:r>
          <w:rPr>
            <w:lang w:val="sr-Cyrl-RS"/>
          </w:rPr>
          <w:t>5</w:t>
        </w:r>
        <w:r w:rsidRPr="00E1026A">
          <w:t>.1</w:t>
        </w:r>
        <w:r>
          <w:t xml:space="preserve"> Уколико систем </w:t>
        </w:r>
        <w:r w:rsidRPr="00F81F28">
          <w:rPr>
            <w:u w:val="single"/>
          </w:rPr>
          <w:t xml:space="preserve">не </w:t>
        </w:r>
        <w:r>
          <w:rPr>
            <w:u w:val="single"/>
            <w:lang w:val="sr-Cyrl-RS"/>
          </w:rPr>
          <w:t>пријави</w:t>
        </w:r>
        <w:r>
          <w:t xml:space="preserve"> </w:t>
        </w:r>
        <w:r>
          <w:rPr>
            <w:lang w:val="sr-Cyrl-RS"/>
          </w:rPr>
          <w:t>студенте</w:t>
        </w:r>
        <w:r>
          <w:t xml:space="preserve">, приказује поруку да </w:t>
        </w:r>
        <w:r>
          <w:rPr>
            <w:lang w:val="sr-Cyrl-RS"/>
          </w:rPr>
          <w:t>студенти нису сачувани</w:t>
        </w:r>
        <w:r>
          <w:t xml:space="preserve">. (ИА) Омогућава кориснику да </w:t>
        </w:r>
        <w:r>
          <w:rPr>
            <w:lang w:val="sr-Cyrl-RS"/>
          </w:rPr>
          <w:t>понови процедуру за унос студената</w:t>
        </w:r>
        <w:r>
          <w:t>.</w:t>
        </w:r>
      </w:ins>
    </w:p>
    <w:p w14:paraId="5A9AE132" w14:textId="4994DC2A" w:rsidR="000D61E2" w:rsidRDefault="000D61E2" w:rsidP="008B36EC">
      <w:pPr>
        <w:pStyle w:val="ListParagraph"/>
        <w:ind w:left="1080"/>
        <w:rPr>
          <w:ins w:id="6329" w:author="Andrija Ilic" w:date="2015-09-15T15:25:00Z"/>
          <w:b/>
          <w:lang w:val="sr-Cyrl-RS"/>
        </w:rPr>
        <w:pPrChange w:id="6330" w:author="Andrija Ilic" w:date="2015-09-15T15:08:00Z">
          <w:pPr/>
        </w:pPrChange>
      </w:pPr>
      <w:ins w:id="6331" w:author="Andrija Ilic" w:date="2015-09-15T15:24:00Z">
        <w:r>
          <w:rPr>
            <w:b/>
            <w:noProof/>
          </w:rPr>
          <w:lastRenderedPageBreak/>
          <w:drawing>
            <wp:inline distT="0" distB="0" distL="0" distR="0" wp14:anchorId="6ECF0927" wp14:editId="304925FF">
              <wp:extent cx="5732145" cy="129540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3.png"/>
                      <pic:cNvPicPr/>
                    </pic:nvPicPr>
                    <pic:blipFill>
                      <a:blip r:embed="rId113">
                        <a:extLst>
                          <a:ext uri="{28A0092B-C50C-407E-A947-70E740481C1C}">
                            <a14:useLocalDpi xmlns:a14="http://schemas.microsoft.com/office/drawing/2010/main" val="0"/>
                          </a:ext>
                        </a:extLst>
                      </a:blip>
                      <a:stretch>
                        <a:fillRect/>
                      </a:stretch>
                    </pic:blipFill>
                    <pic:spPr>
                      <a:xfrm>
                        <a:off x="0" y="0"/>
                        <a:ext cx="5732145" cy="1295400"/>
                      </a:xfrm>
                      <a:prstGeom prst="rect">
                        <a:avLst/>
                      </a:prstGeom>
                    </pic:spPr>
                  </pic:pic>
                </a:graphicData>
              </a:graphic>
            </wp:inline>
          </w:drawing>
        </w:r>
      </w:ins>
    </w:p>
    <w:p w14:paraId="79C902AF" w14:textId="77777777" w:rsidR="001645CC" w:rsidRDefault="001645CC" w:rsidP="001645CC">
      <w:pPr>
        <w:rPr>
          <w:ins w:id="6332" w:author="Andrija Ilic" w:date="2015-09-15T15:25:00Z"/>
          <w:b/>
        </w:rPr>
      </w:pPr>
      <w:ins w:id="6333" w:author="Andrija Ilic" w:date="2015-09-15T15:25:00Z">
        <w:r w:rsidRPr="005B6BA2">
          <w:rPr>
            <w:b/>
          </w:rPr>
          <w:t xml:space="preserve">Случај коришћења </w:t>
        </w:r>
        <w:r>
          <w:rPr>
            <w:b/>
            <w:lang w:val="sr-Cyrl-RS"/>
          </w:rPr>
          <w:t>6</w:t>
        </w:r>
        <w:r w:rsidRPr="005B6BA2">
          <w:rPr>
            <w:b/>
          </w:rPr>
          <w:t xml:space="preserve">: </w:t>
        </w:r>
        <w:r w:rsidRPr="00AF10E0">
          <w:rPr>
            <w:b/>
            <w:lang w:val="sr-Cyrl-RS"/>
          </w:rPr>
          <w:t>Преглед информација о студентима</w:t>
        </w:r>
        <w:r w:rsidDel="00936DBB">
          <w:rPr>
            <w:b/>
          </w:rPr>
          <w:t xml:space="preserve"> </w:t>
        </w:r>
      </w:ins>
    </w:p>
    <w:p w14:paraId="2F78E085" w14:textId="77777777" w:rsidR="001645CC" w:rsidRDefault="001645CC" w:rsidP="001645CC">
      <w:pPr>
        <w:rPr>
          <w:ins w:id="6334" w:author="Andrija Ilic" w:date="2015-09-15T15:25:00Z"/>
        </w:rPr>
      </w:pPr>
      <w:ins w:id="6335" w:author="Andrija Ilic" w:date="2015-09-15T15:25:00Z">
        <w:r>
          <w:rPr>
            <w:b/>
          </w:rPr>
          <w:t>Назив СК:</w:t>
        </w:r>
        <w:r>
          <w:rPr>
            <w:b/>
          </w:rPr>
          <w:br/>
        </w:r>
        <w:r>
          <w:rPr>
            <w:lang w:val="sr-Cyrl-RS"/>
          </w:rPr>
          <w:t>Преглед информација о студентима</w:t>
        </w:r>
        <w:r w:rsidDel="00936DBB">
          <w:t xml:space="preserve"> </w:t>
        </w:r>
      </w:ins>
    </w:p>
    <w:p w14:paraId="4B4A2C5A" w14:textId="77777777" w:rsidR="001645CC" w:rsidRDefault="001645CC" w:rsidP="001645CC">
      <w:pPr>
        <w:rPr>
          <w:ins w:id="6336" w:author="Andrija Ilic" w:date="2015-09-15T15:25:00Z"/>
        </w:rPr>
      </w:pPr>
      <w:ins w:id="6337" w:author="Andrija Ilic" w:date="2015-09-15T15:25:00Z">
        <w:r>
          <w:rPr>
            <w:b/>
          </w:rPr>
          <w:t>Учесници CК:</w:t>
        </w:r>
        <w:r>
          <w:rPr>
            <w:b/>
          </w:rPr>
          <w:br/>
        </w:r>
        <w:r>
          <w:t>Корисник и програм</w:t>
        </w:r>
      </w:ins>
    </w:p>
    <w:p w14:paraId="779450F5" w14:textId="77777777" w:rsidR="001645CC" w:rsidRDefault="001645CC" w:rsidP="001645CC">
      <w:pPr>
        <w:rPr>
          <w:ins w:id="6338" w:author="Andrija Ilic" w:date="2015-09-15T15:25:00Z"/>
        </w:rPr>
      </w:pPr>
      <w:ins w:id="6339" w:author="Andrija Ilic" w:date="2015-09-15T15:25:00Z">
        <w:r>
          <w:rPr>
            <w:b/>
          </w:rPr>
          <w:t>Предуслов:</w:t>
        </w:r>
        <w:r>
          <w:rPr>
            <w:b/>
          </w:rPr>
          <w:br/>
        </w:r>
        <w:r>
          <w:t>Систем је укључен. Корисник је пријављен на систем као администратор</w:t>
        </w:r>
        <w:r w:rsidDel="00E55E60">
          <w:t xml:space="preserve"> </w:t>
        </w:r>
      </w:ins>
    </w:p>
    <w:p w14:paraId="0FF2C629" w14:textId="77777777" w:rsidR="001645CC" w:rsidRDefault="001645CC" w:rsidP="001645CC">
      <w:pPr>
        <w:rPr>
          <w:ins w:id="6340" w:author="Andrija Ilic" w:date="2015-09-15T15:25:00Z"/>
        </w:rPr>
      </w:pPr>
    </w:p>
    <w:p w14:paraId="6FA8CFCF" w14:textId="77777777" w:rsidR="001645CC" w:rsidRDefault="001645CC" w:rsidP="001645CC">
      <w:pPr>
        <w:rPr>
          <w:ins w:id="6341" w:author="Andrija Ilic" w:date="2015-09-15T15:25:00Z"/>
          <w:b/>
        </w:rPr>
      </w:pPr>
      <w:ins w:id="6342" w:author="Andrija Ilic" w:date="2015-09-15T15:25:00Z">
        <w:r>
          <w:rPr>
            <w:b/>
          </w:rPr>
          <w:t>Основни сценарио СК</w:t>
        </w:r>
      </w:ins>
    </w:p>
    <w:p w14:paraId="3A392BE4" w14:textId="77777777" w:rsidR="001645CC" w:rsidRDefault="001645CC" w:rsidP="001645CC">
      <w:pPr>
        <w:pStyle w:val="ListParagraph"/>
        <w:numPr>
          <w:ilvl w:val="0"/>
          <w:numId w:val="67"/>
        </w:numPr>
        <w:rPr>
          <w:ins w:id="6343" w:author="Andrija Ilic" w:date="2015-09-15T15:25:00Z"/>
        </w:rPr>
      </w:pPr>
      <w:ins w:id="6344" w:author="Andrija Ilic" w:date="2015-09-15T15:25: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студената.</w:t>
        </w:r>
        <w:r>
          <w:t xml:space="preserve"> (АПУСО)</w:t>
        </w:r>
      </w:ins>
    </w:p>
    <w:p w14:paraId="3E558EB0" w14:textId="77777777" w:rsidR="001645CC" w:rsidRPr="001645CC" w:rsidRDefault="001645CC" w:rsidP="001645CC">
      <w:pPr>
        <w:pStyle w:val="ListParagraph"/>
        <w:numPr>
          <w:ilvl w:val="0"/>
          <w:numId w:val="67"/>
        </w:numPr>
        <w:rPr>
          <w:ins w:id="6345" w:author="Andrija Ilic" w:date="2015-09-15T15:25:00Z"/>
          <w:rPrChange w:id="6346" w:author="Andrija Ilic" w:date="2015-09-15T15:25:00Z">
            <w:rPr>
              <w:ins w:id="6347" w:author="Andrija Ilic" w:date="2015-09-15T15:25:00Z"/>
              <w:lang w:val="sr-Cyrl-RS"/>
            </w:rPr>
          </w:rPrChange>
        </w:rPr>
      </w:pPr>
      <w:ins w:id="6348" w:author="Andrija Ilic" w:date="2015-09-15T15:25:00Z">
        <w:r>
          <w:t>K</w:t>
        </w:r>
        <w:r>
          <w:rPr>
            <w:lang w:val="sr-Cyrl-RS"/>
          </w:rPr>
          <w:t xml:space="preserve">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студенте за дати критеријум. (АПСО)</w:t>
        </w:r>
      </w:ins>
    </w:p>
    <w:p w14:paraId="0A741456" w14:textId="01A4F310" w:rsidR="001645CC" w:rsidRDefault="001645CC" w:rsidP="001645CC">
      <w:pPr>
        <w:pStyle w:val="ListParagraph"/>
        <w:rPr>
          <w:ins w:id="6349" w:author="Andrija Ilic" w:date="2015-09-15T15:25:00Z"/>
        </w:rPr>
        <w:pPrChange w:id="6350" w:author="Andrija Ilic" w:date="2015-09-15T15:25:00Z">
          <w:pPr>
            <w:pStyle w:val="ListParagraph"/>
            <w:numPr>
              <w:numId w:val="67"/>
            </w:numPr>
            <w:ind w:hanging="360"/>
          </w:pPr>
        </w:pPrChange>
      </w:pPr>
      <w:ins w:id="6351" w:author="Andrija Ilic" w:date="2015-09-15T15:26:00Z">
        <w:r>
          <w:rPr>
            <w:noProof/>
          </w:rPr>
          <w:drawing>
            <wp:inline distT="0" distB="0" distL="0" distR="0" wp14:anchorId="300D53ED" wp14:editId="703177BC">
              <wp:extent cx="4020111" cy="168616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s4.png"/>
                      <pic:cNvPicPr/>
                    </pic:nvPicPr>
                    <pic:blipFill>
                      <a:blip r:embed="rId114">
                        <a:extLst>
                          <a:ext uri="{28A0092B-C50C-407E-A947-70E740481C1C}">
                            <a14:useLocalDpi xmlns:a14="http://schemas.microsoft.com/office/drawing/2010/main" val="0"/>
                          </a:ext>
                        </a:extLst>
                      </a:blip>
                      <a:stretch>
                        <a:fillRect/>
                      </a:stretch>
                    </pic:blipFill>
                    <pic:spPr>
                      <a:xfrm>
                        <a:off x="0" y="0"/>
                        <a:ext cx="4020111" cy="1686160"/>
                      </a:xfrm>
                      <a:prstGeom prst="rect">
                        <a:avLst/>
                      </a:prstGeom>
                    </pic:spPr>
                  </pic:pic>
                </a:graphicData>
              </a:graphic>
            </wp:inline>
          </w:drawing>
        </w:r>
      </w:ins>
    </w:p>
    <w:p w14:paraId="734FCD00" w14:textId="77777777" w:rsidR="001645CC" w:rsidRDefault="001645CC" w:rsidP="001645CC">
      <w:pPr>
        <w:pStyle w:val="ListParagraph"/>
        <w:numPr>
          <w:ilvl w:val="0"/>
          <w:numId w:val="67"/>
        </w:numPr>
        <w:rPr>
          <w:ins w:id="6352" w:author="Andrija Ilic" w:date="2015-09-15T15:25:00Z"/>
        </w:rPr>
      </w:pPr>
      <w:ins w:id="6353" w:author="Andrija Ilic" w:date="2015-09-15T15:25: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57787BC0" w14:textId="77777777" w:rsidR="001645CC" w:rsidRPr="001645CC" w:rsidRDefault="001645CC" w:rsidP="001645CC">
      <w:pPr>
        <w:pStyle w:val="ListParagraph"/>
        <w:numPr>
          <w:ilvl w:val="0"/>
          <w:numId w:val="67"/>
        </w:numPr>
        <w:rPr>
          <w:ins w:id="6354" w:author="Andrija Ilic" w:date="2015-09-15T15:25:00Z"/>
          <w:rPrChange w:id="6355" w:author="Andrija Ilic" w:date="2015-09-15T15:25:00Z">
            <w:rPr>
              <w:ins w:id="6356" w:author="Andrija Ilic" w:date="2015-09-15T15:25:00Z"/>
              <w:lang w:val="sr-Cyrl-RS"/>
            </w:rPr>
          </w:rPrChange>
        </w:rPr>
      </w:pPr>
      <w:ins w:id="6357" w:author="Andrija Ilic" w:date="2015-09-15T15:25:00Z">
        <w:r>
          <w:rPr>
            <w:lang w:val="sr-Cyrl-RS"/>
          </w:rPr>
          <w:t xml:space="preserve">Систем </w:t>
        </w:r>
        <w:r w:rsidRPr="007268A5">
          <w:rPr>
            <w:u w:val="single"/>
            <w:lang w:val="sr-Cyrl-RS"/>
          </w:rPr>
          <w:t>приказује</w:t>
        </w:r>
        <w:r>
          <w:rPr>
            <w:lang w:val="sr-Cyrl-RS"/>
          </w:rPr>
          <w:t xml:space="preserve"> студенте за </w:t>
        </w:r>
        <w:r w:rsidRPr="007268A5">
          <w:rPr>
            <w:lang w:val="sr-Cyrl-RS"/>
          </w:rPr>
          <w:t>з</w:t>
        </w:r>
        <w:r>
          <w:rPr>
            <w:lang w:val="sr-Cyrl-RS"/>
          </w:rPr>
          <w:t>адати критеријум. (ИА)</w:t>
        </w:r>
      </w:ins>
    </w:p>
    <w:p w14:paraId="32CBBC77" w14:textId="11CC8068" w:rsidR="001645CC" w:rsidRDefault="001645CC" w:rsidP="001645CC">
      <w:pPr>
        <w:pStyle w:val="ListParagraph"/>
        <w:rPr>
          <w:ins w:id="6358" w:author="Andrija Ilic" w:date="2015-09-15T15:25:00Z"/>
        </w:rPr>
        <w:pPrChange w:id="6359" w:author="Andrija Ilic" w:date="2015-09-15T15:25:00Z">
          <w:pPr>
            <w:pStyle w:val="ListParagraph"/>
            <w:numPr>
              <w:numId w:val="67"/>
            </w:numPr>
            <w:ind w:hanging="360"/>
          </w:pPr>
        </w:pPrChange>
      </w:pPr>
      <w:ins w:id="6360" w:author="Andrija Ilic" w:date="2015-09-15T15:25:00Z">
        <w:r>
          <w:rPr>
            <w:noProof/>
          </w:rPr>
          <w:lastRenderedPageBreak/>
          <w:drawing>
            <wp:inline distT="0" distB="0" distL="0" distR="0" wp14:anchorId="6D66C728" wp14:editId="686D7107">
              <wp:extent cx="5732145" cy="411861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s2.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4118610"/>
                      </a:xfrm>
                      <a:prstGeom prst="rect">
                        <a:avLst/>
                      </a:prstGeom>
                    </pic:spPr>
                  </pic:pic>
                </a:graphicData>
              </a:graphic>
            </wp:inline>
          </w:drawing>
        </w:r>
      </w:ins>
    </w:p>
    <w:p w14:paraId="44304D3E" w14:textId="77777777" w:rsidR="001645CC" w:rsidRDefault="001645CC" w:rsidP="001645CC">
      <w:pPr>
        <w:rPr>
          <w:ins w:id="6361" w:author="Andrija Ilic" w:date="2015-09-15T15:25:00Z"/>
          <w:b/>
        </w:rPr>
      </w:pPr>
      <w:ins w:id="6362" w:author="Andrija Ilic" w:date="2015-09-15T15:25:00Z">
        <w:r>
          <w:rPr>
            <w:b/>
          </w:rPr>
          <w:t>Алтернативни сценарио:</w:t>
        </w:r>
      </w:ins>
    </w:p>
    <w:p w14:paraId="06D02285" w14:textId="0C100ADC" w:rsidR="001645CC" w:rsidRDefault="001645CC" w:rsidP="002B2802">
      <w:pPr>
        <w:pStyle w:val="ListParagraph"/>
        <w:ind w:left="1080"/>
        <w:rPr>
          <w:ins w:id="6363" w:author="Andrija Ilic" w:date="2015-09-15T15:27:00Z"/>
          <w:lang w:val="sr-Cyrl-RS"/>
        </w:rPr>
        <w:pPrChange w:id="6364" w:author="Andrija Ilic" w:date="2015-09-15T15:26:00Z">
          <w:pPr/>
        </w:pPrChange>
      </w:pPr>
      <w:ins w:id="6365" w:author="Andrija Ilic" w:date="2015-09-15T15:25: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студенти</w:t>
        </w:r>
        <w:r>
          <w:t xml:space="preserve">. (ИА) </w:t>
        </w:r>
        <w:r>
          <w:rPr>
            <w:lang w:val="sr-Cyrl-RS"/>
          </w:rPr>
          <w:t>Омогућава кориснику да изврши претрагу за друге критеријуме.</w:t>
        </w:r>
      </w:ins>
    </w:p>
    <w:p w14:paraId="1B52564B" w14:textId="7E7836EF" w:rsidR="002B2802" w:rsidRDefault="002B2802" w:rsidP="002B2802">
      <w:pPr>
        <w:pStyle w:val="ListParagraph"/>
        <w:ind w:left="1080"/>
        <w:rPr>
          <w:ins w:id="6366" w:author="Andrija Ilic" w:date="2015-09-15T15:27:00Z"/>
          <w:b/>
          <w:lang w:val="sr-Cyrl-RS"/>
        </w:rPr>
        <w:pPrChange w:id="6367" w:author="Andrija Ilic" w:date="2015-09-15T15:26:00Z">
          <w:pPr/>
        </w:pPrChange>
      </w:pPr>
      <w:ins w:id="6368" w:author="Andrija Ilic" w:date="2015-09-15T15:27:00Z">
        <w:r>
          <w:rPr>
            <w:b/>
            <w:noProof/>
          </w:rPr>
          <w:drawing>
            <wp:inline distT="0" distB="0" distL="0" distR="0" wp14:anchorId="64E05DB8" wp14:editId="5891330F">
              <wp:extent cx="3343742" cy="1524213"/>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s1.png"/>
                      <pic:cNvPicPr/>
                    </pic:nvPicPr>
                    <pic:blipFill>
                      <a:blip r:embed="rId116">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ins>
    </w:p>
    <w:p w14:paraId="5AE82AAF" w14:textId="77777777" w:rsidR="002B2802" w:rsidRPr="009331F4" w:rsidRDefault="002B2802" w:rsidP="002B2802">
      <w:pPr>
        <w:rPr>
          <w:ins w:id="6369" w:author="Andrija Ilic" w:date="2015-09-15T15:27:00Z"/>
          <w:b/>
        </w:rPr>
      </w:pPr>
      <w:ins w:id="6370" w:author="Andrija Ilic" w:date="2015-09-15T15:27:00Z">
        <w:r w:rsidRPr="005B6BA2">
          <w:rPr>
            <w:b/>
          </w:rPr>
          <w:t xml:space="preserve">Случај коришћења </w:t>
        </w:r>
        <w:r>
          <w:rPr>
            <w:b/>
            <w:lang w:val="sr-Cyrl-RS"/>
          </w:rPr>
          <w:t>7</w:t>
        </w:r>
        <w:r w:rsidRPr="005B6BA2">
          <w:rPr>
            <w:b/>
          </w:rPr>
          <w:t xml:space="preserve">: </w:t>
        </w:r>
        <w:r>
          <w:rPr>
            <w:b/>
            <w:lang w:val="sr-Cyrl-RS"/>
          </w:rPr>
          <w:t>У</w:t>
        </w:r>
        <w:r w:rsidRPr="003C6CC0">
          <w:rPr>
            <w:b/>
            <w:lang w:val="sr-Cyrl-RS"/>
          </w:rPr>
          <w:t>нос резултата за задату активност</w:t>
        </w:r>
        <w:r>
          <w:rPr>
            <w:b/>
          </w:rPr>
          <w:t xml:space="preserve"> </w:t>
        </w:r>
      </w:ins>
    </w:p>
    <w:p w14:paraId="17BA6E24" w14:textId="77777777" w:rsidR="002B2802" w:rsidRDefault="002B2802" w:rsidP="002B2802">
      <w:pPr>
        <w:rPr>
          <w:ins w:id="6371" w:author="Andrija Ilic" w:date="2015-09-15T15:27:00Z"/>
        </w:rPr>
      </w:pPr>
      <w:ins w:id="6372" w:author="Andrija Ilic" w:date="2015-09-15T15:27:00Z">
        <w:r>
          <w:rPr>
            <w:b/>
          </w:rPr>
          <w:t>Назив СК:</w:t>
        </w:r>
        <w:r>
          <w:rPr>
            <w:b/>
          </w:rPr>
          <w:br/>
        </w:r>
        <w:r w:rsidRPr="00AF10E0">
          <w:rPr>
            <w:lang w:val="sr-Cyrl-RS"/>
          </w:rPr>
          <w:t>Унос резултата за задату активност</w:t>
        </w:r>
        <w:r w:rsidRPr="00AF10E0">
          <w:t xml:space="preserve"> </w:t>
        </w:r>
      </w:ins>
    </w:p>
    <w:p w14:paraId="66202A80" w14:textId="77777777" w:rsidR="002B2802" w:rsidRDefault="002B2802" w:rsidP="002B2802">
      <w:pPr>
        <w:rPr>
          <w:ins w:id="6373" w:author="Andrija Ilic" w:date="2015-09-15T15:27:00Z"/>
        </w:rPr>
      </w:pPr>
      <w:ins w:id="6374" w:author="Andrija Ilic" w:date="2015-09-15T15:27:00Z">
        <w:r>
          <w:rPr>
            <w:b/>
          </w:rPr>
          <w:t>Учесници CК:</w:t>
        </w:r>
        <w:r>
          <w:rPr>
            <w:b/>
          </w:rPr>
          <w:br/>
        </w:r>
        <w:r>
          <w:t>Корисник и програм</w:t>
        </w:r>
      </w:ins>
    </w:p>
    <w:p w14:paraId="7B0B5F04" w14:textId="77777777" w:rsidR="002B2802" w:rsidRDefault="002B2802" w:rsidP="002B2802">
      <w:pPr>
        <w:rPr>
          <w:ins w:id="6375" w:author="Andrija Ilic" w:date="2015-09-15T15:27:00Z"/>
        </w:rPr>
      </w:pPr>
      <w:ins w:id="6376" w:author="Andrija Ilic" w:date="2015-09-15T15:27:00Z">
        <w:r>
          <w:rPr>
            <w:b/>
          </w:rPr>
          <w:t>Предуслов:</w:t>
        </w:r>
        <w:r>
          <w:rPr>
            <w:b/>
          </w:rPr>
          <w:br/>
        </w:r>
        <w:r>
          <w:t>Систем је укључен. Корисник је пријављен на систем као администратор</w:t>
        </w:r>
        <w:r w:rsidDel="00B30C23">
          <w:t xml:space="preserve"> </w:t>
        </w:r>
      </w:ins>
    </w:p>
    <w:p w14:paraId="7E491994" w14:textId="77777777" w:rsidR="002B2802" w:rsidRDefault="002B2802" w:rsidP="002B2802">
      <w:pPr>
        <w:rPr>
          <w:ins w:id="6377" w:author="Andrija Ilic" w:date="2015-09-15T15:27:00Z"/>
          <w:b/>
        </w:rPr>
      </w:pPr>
      <w:ins w:id="6378" w:author="Andrija Ilic" w:date="2015-09-15T15:27:00Z">
        <w:r>
          <w:rPr>
            <w:b/>
          </w:rPr>
          <w:t>Основни сценарио СК</w:t>
        </w:r>
      </w:ins>
    </w:p>
    <w:p w14:paraId="55675028" w14:textId="77777777" w:rsidR="002B2802" w:rsidRDefault="002B2802" w:rsidP="002B2802">
      <w:pPr>
        <w:pStyle w:val="ListParagraph"/>
        <w:numPr>
          <w:ilvl w:val="0"/>
          <w:numId w:val="68"/>
        </w:numPr>
        <w:rPr>
          <w:ins w:id="6379" w:author="Andrija Ilic" w:date="2015-09-15T15:36:00Z"/>
        </w:rPr>
      </w:pPr>
      <w:ins w:id="6380" w:author="Andrija Ilic" w:date="2015-09-15T15:27:00Z">
        <w:r>
          <w:lastRenderedPageBreak/>
          <w:t xml:space="preserve">Корисник </w:t>
        </w:r>
        <w:r>
          <w:rPr>
            <w:u w:val="single"/>
            <w:lang w:val="sr-Cyrl-RS"/>
          </w:rPr>
          <w:t>бира</w:t>
        </w:r>
        <w:r w:rsidRPr="00F81F28">
          <w:rPr>
            <w:u w:val="single"/>
          </w:rPr>
          <w:t xml:space="preserve"> критеријум</w:t>
        </w:r>
        <w:r>
          <w:t xml:space="preserve"> за </w:t>
        </w:r>
        <w:r>
          <w:rPr>
            <w:lang w:val="sr-Cyrl-RS"/>
          </w:rPr>
          <w:t>унос резултата.</w:t>
        </w:r>
        <w:r>
          <w:t xml:space="preserve"> (АПУСО)</w:t>
        </w:r>
      </w:ins>
    </w:p>
    <w:p w14:paraId="27B95E7B" w14:textId="434D8853" w:rsidR="00CA0A76" w:rsidRDefault="00CA0A76" w:rsidP="00CA0A76">
      <w:pPr>
        <w:pStyle w:val="ListParagraph"/>
        <w:rPr>
          <w:ins w:id="6381" w:author="Andrija Ilic" w:date="2015-09-15T15:27:00Z"/>
        </w:rPr>
        <w:pPrChange w:id="6382" w:author="Andrija Ilic" w:date="2015-09-15T15:36:00Z">
          <w:pPr>
            <w:pStyle w:val="ListParagraph"/>
            <w:numPr>
              <w:numId w:val="68"/>
            </w:numPr>
            <w:ind w:hanging="360"/>
          </w:pPr>
        </w:pPrChange>
      </w:pPr>
      <w:ins w:id="6383" w:author="Andrija Ilic" w:date="2015-09-15T15:36:00Z">
        <w:r>
          <w:rPr>
            <w:noProof/>
          </w:rPr>
          <w:drawing>
            <wp:inline distT="0" distB="0" distL="0" distR="0" wp14:anchorId="10739F43" wp14:editId="3CD26AA3">
              <wp:extent cx="4363059" cy="2629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a1.png"/>
                      <pic:cNvPicPr/>
                    </pic:nvPicPr>
                    <pic:blipFill>
                      <a:blip r:embed="rId117">
                        <a:extLst>
                          <a:ext uri="{28A0092B-C50C-407E-A947-70E740481C1C}">
                            <a14:useLocalDpi xmlns:a14="http://schemas.microsoft.com/office/drawing/2010/main" val="0"/>
                          </a:ext>
                        </a:extLst>
                      </a:blip>
                      <a:stretch>
                        <a:fillRect/>
                      </a:stretch>
                    </pic:blipFill>
                    <pic:spPr>
                      <a:xfrm>
                        <a:off x="0" y="0"/>
                        <a:ext cx="4363059" cy="2629267"/>
                      </a:xfrm>
                      <a:prstGeom prst="rect">
                        <a:avLst/>
                      </a:prstGeom>
                    </pic:spPr>
                  </pic:pic>
                </a:graphicData>
              </a:graphic>
            </wp:inline>
          </w:drawing>
        </w:r>
      </w:ins>
    </w:p>
    <w:p w14:paraId="777ADF13" w14:textId="77777777" w:rsidR="002B2802" w:rsidRDefault="002B2802" w:rsidP="002B2802">
      <w:pPr>
        <w:pStyle w:val="ListParagraph"/>
        <w:numPr>
          <w:ilvl w:val="0"/>
          <w:numId w:val="68"/>
        </w:numPr>
        <w:rPr>
          <w:ins w:id="6384" w:author="Andrija Ilic" w:date="2015-09-15T15:36:00Z"/>
        </w:rPr>
      </w:pPr>
      <w:ins w:id="6385" w:author="Andrija Ilic" w:date="2015-09-15T15:27:00Z">
        <w:r>
          <w:t xml:space="preserve">Корисник </w:t>
        </w:r>
        <w:r>
          <w:rPr>
            <w:u w:val="single"/>
            <w:lang w:val="sr-Cyrl-RS"/>
          </w:rPr>
          <w:t>одабира</w:t>
        </w:r>
        <w:r w:rsidRPr="007268A5">
          <w:t xml:space="preserve"> </w:t>
        </w:r>
        <w:r>
          <w:rPr>
            <w:lang w:val="sr-Cyrl-RS"/>
          </w:rPr>
          <w:t>одговарајући фајл за унос резултата.</w:t>
        </w:r>
        <w:r>
          <w:t xml:space="preserve"> (АПУСО)</w:t>
        </w:r>
      </w:ins>
    </w:p>
    <w:p w14:paraId="17770393" w14:textId="269A44B2" w:rsidR="00CA0A76" w:rsidRDefault="00CA0A76" w:rsidP="00CA0A76">
      <w:pPr>
        <w:pStyle w:val="ListParagraph"/>
        <w:rPr>
          <w:ins w:id="6386" w:author="Andrija Ilic" w:date="2015-09-15T15:27:00Z"/>
        </w:rPr>
        <w:pPrChange w:id="6387" w:author="Andrija Ilic" w:date="2015-09-15T15:36:00Z">
          <w:pPr>
            <w:pStyle w:val="ListParagraph"/>
            <w:numPr>
              <w:numId w:val="68"/>
            </w:numPr>
            <w:ind w:hanging="360"/>
          </w:pPr>
        </w:pPrChange>
      </w:pPr>
      <w:ins w:id="6388" w:author="Andrija Ilic" w:date="2015-09-15T15:36:00Z">
        <w:r>
          <w:rPr>
            <w:noProof/>
          </w:rPr>
          <w:drawing>
            <wp:inline distT="0" distB="0" distL="0" distR="0" wp14:anchorId="074A1E8F" wp14:editId="71BE2C60">
              <wp:extent cx="5732145" cy="19494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a2.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1949450"/>
                      </a:xfrm>
                      <a:prstGeom prst="rect">
                        <a:avLst/>
                      </a:prstGeom>
                    </pic:spPr>
                  </pic:pic>
                </a:graphicData>
              </a:graphic>
            </wp:inline>
          </w:drawing>
        </w:r>
      </w:ins>
    </w:p>
    <w:p w14:paraId="3FCCE638" w14:textId="77777777" w:rsidR="002B2802" w:rsidRDefault="002B2802" w:rsidP="002B2802">
      <w:pPr>
        <w:pStyle w:val="ListParagraph"/>
        <w:numPr>
          <w:ilvl w:val="0"/>
          <w:numId w:val="68"/>
        </w:numPr>
        <w:rPr>
          <w:ins w:id="6389" w:author="Andrija Ilic" w:date="2015-09-15T15:27:00Z"/>
        </w:rPr>
      </w:pPr>
      <w:ins w:id="6390" w:author="Andrija Ilic" w:date="2015-09-15T15:27:00Z">
        <w:r>
          <w:t xml:space="preserve">Корисник </w:t>
        </w:r>
        <w:r w:rsidRPr="00AF10E0">
          <w:rPr>
            <w:u w:val="single"/>
          </w:rPr>
          <w:t>позива</w:t>
        </w:r>
        <w:r>
          <w:t xml:space="preserve"> ситем да </w:t>
        </w:r>
        <w:r>
          <w:rPr>
            <w:u w:val="single"/>
            <w:lang w:val="sr-Cyrl-RS"/>
          </w:rPr>
          <w:t>сачува</w:t>
        </w:r>
        <w:r>
          <w:t xml:space="preserve"> </w:t>
        </w:r>
        <w:r>
          <w:rPr>
            <w:lang w:val="sr-Cyrl-RS"/>
          </w:rPr>
          <w:t>резултате за дату активност.</w:t>
        </w:r>
        <w:r>
          <w:t xml:space="preserve"> (АПСО)</w:t>
        </w:r>
      </w:ins>
    </w:p>
    <w:p w14:paraId="32A8D82C" w14:textId="77777777" w:rsidR="002B2802" w:rsidRDefault="002B2802" w:rsidP="002B2802">
      <w:pPr>
        <w:pStyle w:val="ListParagraph"/>
        <w:numPr>
          <w:ilvl w:val="0"/>
          <w:numId w:val="68"/>
        </w:numPr>
        <w:rPr>
          <w:ins w:id="6391" w:author="Andrija Ilic" w:date="2015-09-15T15:27:00Z"/>
        </w:rPr>
      </w:pPr>
      <w:ins w:id="6392" w:author="Andrija Ilic" w:date="2015-09-15T15:27:00Z">
        <w:r>
          <w:t xml:space="preserve">Систем </w:t>
        </w:r>
        <w:r>
          <w:rPr>
            <w:u w:val="single"/>
            <w:lang w:val="sr-Cyrl-RS"/>
          </w:rPr>
          <w:t>чува</w:t>
        </w:r>
        <w:r>
          <w:t xml:space="preserve"> </w:t>
        </w:r>
        <w:r>
          <w:rPr>
            <w:lang w:val="sr-Cyrl-RS"/>
          </w:rPr>
          <w:t>резултате за дату активност</w:t>
        </w:r>
        <w:r>
          <w:t>.(СО)</w:t>
        </w:r>
      </w:ins>
    </w:p>
    <w:p w14:paraId="1279E40F" w14:textId="77777777" w:rsidR="002B2802" w:rsidRDefault="002B2802" w:rsidP="002B2802">
      <w:pPr>
        <w:pStyle w:val="ListParagraph"/>
        <w:numPr>
          <w:ilvl w:val="0"/>
          <w:numId w:val="68"/>
        </w:numPr>
        <w:rPr>
          <w:ins w:id="6393" w:author="Andrija Ilic" w:date="2015-09-15T15:36:00Z"/>
        </w:rPr>
      </w:pPr>
      <w:ins w:id="6394" w:author="Andrija Ilic" w:date="2015-09-15T15:27:00Z">
        <w:r>
          <w:t xml:space="preserve">Систем </w:t>
        </w:r>
        <w:r w:rsidRPr="00F81F28">
          <w:rPr>
            <w:u w:val="single"/>
          </w:rPr>
          <w:t>приказује</w:t>
        </w:r>
        <w:r>
          <w:t xml:space="preserve"> </w:t>
        </w:r>
        <w:r>
          <w:rPr>
            <w:lang w:val="sr-Cyrl-RS"/>
          </w:rPr>
          <w:t>поруку о успешности</w:t>
        </w:r>
        <w:r>
          <w:t>. (ИА)</w:t>
        </w:r>
      </w:ins>
    </w:p>
    <w:p w14:paraId="6F51D2DE" w14:textId="53F4EE9E" w:rsidR="00CA0A76" w:rsidRDefault="00CA0A76" w:rsidP="00CA0A76">
      <w:pPr>
        <w:pStyle w:val="ListParagraph"/>
        <w:rPr>
          <w:ins w:id="6395" w:author="Andrija Ilic" w:date="2015-09-15T15:27:00Z"/>
        </w:rPr>
        <w:pPrChange w:id="6396" w:author="Andrija Ilic" w:date="2015-09-15T15:37:00Z">
          <w:pPr>
            <w:pStyle w:val="ListParagraph"/>
            <w:numPr>
              <w:numId w:val="68"/>
            </w:numPr>
            <w:ind w:hanging="360"/>
          </w:pPr>
        </w:pPrChange>
      </w:pPr>
      <w:ins w:id="6397" w:author="Andrija Ilic" w:date="2015-09-15T15:37:00Z">
        <w:r>
          <w:rPr>
            <w:noProof/>
          </w:rPr>
          <w:drawing>
            <wp:inline distT="0" distB="0" distL="0" distR="0" wp14:anchorId="7673034E" wp14:editId="40DDEBFD">
              <wp:extent cx="4344006" cy="2629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a3.png"/>
                      <pic:cNvPicPr/>
                    </pic:nvPicPr>
                    <pic:blipFill>
                      <a:blip r:embed="rId119">
                        <a:extLst>
                          <a:ext uri="{28A0092B-C50C-407E-A947-70E740481C1C}">
                            <a14:useLocalDpi xmlns:a14="http://schemas.microsoft.com/office/drawing/2010/main" val="0"/>
                          </a:ext>
                        </a:extLst>
                      </a:blip>
                      <a:stretch>
                        <a:fillRect/>
                      </a:stretch>
                    </pic:blipFill>
                    <pic:spPr>
                      <a:xfrm>
                        <a:off x="0" y="0"/>
                        <a:ext cx="4344006" cy="2629267"/>
                      </a:xfrm>
                      <a:prstGeom prst="rect">
                        <a:avLst/>
                      </a:prstGeom>
                    </pic:spPr>
                  </pic:pic>
                </a:graphicData>
              </a:graphic>
            </wp:inline>
          </w:drawing>
        </w:r>
      </w:ins>
    </w:p>
    <w:p w14:paraId="692EBF48" w14:textId="77777777" w:rsidR="002B2802" w:rsidRDefault="002B2802" w:rsidP="002B2802">
      <w:pPr>
        <w:pStyle w:val="ListParagraph"/>
        <w:ind w:left="1080"/>
        <w:rPr>
          <w:ins w:id="6398" w:author="Andrija Ilic" w:date="2015-09-15T15:27:00Z"/>
        </w:rPr>
      </w:pPr>
    </w:p>
    <w:p w14:paraId="416D10F6" w14:textId="77777777" w:rsidR="002B2802" w:rsidRDefault="002B2802" w:rsidP="002B2802">
      <w:pPr>
        <w:rPr>
          <w:ins w:id="6399" w:author="Andrija Ilic" w:date="2015-09-15T15:27:00Z"/>
          <w:b/>
        </w:rPr>
      </w:pPr>
      <w:ins w:id="6400" w:author="Andrija Ilic" w:date="2015-09-15T15:27:00Z">
        <w:r>
          <w:rPr>
            <w:b/>
          </w:rPr>
          <w:t>Алтернативни сценарио:</w:t>
        </w:r>
      </w:ins>
    </w:p>
    <w:p w14:paraId="5560AD66" w14:textId="1030851D" w:rsidR="002B2802" w:rsidRDefault="002B2802" w:rsidP="002B2802">
      <w:pPr>
        <w:pStyle w:val="ListParagraph"/>
        <w:ind w:left="1080"/>
        <w:rPr>
          <w:ins w:id="6401" w:author="Andrija Ilic" w:date="2015-09-15T15:37:00Z"/>
        </w:rPr>
        <w:pPrChange w:id="6402" w:author="Andrija Ilic" w:date="2015-09-15T15:26:00Z">
          <w:pPr/>
        </w:pPrChange>
      </w:pPr>
      <w:ins w:id="6403" w:author="Andrija Ilic" w:date="2015-09-15T15:27:00Z">
        <w:r>
          <w:rPr>
            <w:lang w:val="sr-Cyrl-RS"/>
          </w:rPr>
          <w:lastRenderedPageBreak/>
          <w:t>5</w:t>
        </w:r>
        <w:r w:rsidRPr="00E1026A">
          <w:t>.1</w:t>
        </w:r>
        <w:r>
          <w:t xml:space="preserve"> Уколико систем </w:t>
        </w:r>
        <w:r w:rsidRPr="00F81F28">
          <w:rPr>
            <w:u w:val="single"/>
          </w:rPr>
          <w:t xml:space="preserve">не </w:t>
        </w:r>
        <w:r>
          <w:rPr>
            <w:u w:val="single"/>
            <w:lang w:val="sr-Cyrl-RS"/>
          </w:rPr>
          <w:t>сачува</w:t>
        </w:r>
        <w:r>
          <w:t xml:space="preserve"> </w:t>
        </w:r>
        <w:r>
          <w:rPr>
            <w:lang w:val="sr-Cyrl-RS"/>
          </w:rPr>
          <w:t>резултате</w:t>
        </w:r>
        <w:r>
          <w:t xml:space="preserve">, приказује поруку да </w:t>
        </w:r>
        <w:r>
          <w:rPr>
            <w:lang w:val="sr-Cyrl-RS"/>
          </w:rPr>
          <w:t>резултати нису сачувани</w:t>
        </w:r>
        <w:r>
          <w:t xml:space="preserve">. (ИА) Омогућава кориснику да </w:t>
        </w:r>
        <w:r>
          <w:rPr>
            <w:lang w:val="sr-Cyrl-RS"/>
          </w:rPr>
          <w:t>понови процедуру за унос резултата</w:t>
        </w:r>
        <w:r>
          <w:t>.</w:t>
        </w:r>
      </w:ins>
    </w:p>
    <w:p w14:paraId="1CB31617" w14:textId="60C476C7" w:rsidR="00CA0A76" w:rsidRDefault="00CA0A76" w:rsidP="002B2802">
      <w:pPr>
        <w:pStyle w:val="ListParagraph"/>
        <w:ind w:left="1080"/>
        <w:rPr>
          <w:ins w:id="6404" w:author="Andrija Ilic" w:date="2015-09-15T15:37:00Z"/>
          <w:b/>
          <w:lang w:val="sr-Cyrl-RS"/>
        </w:rPr>
        <w:pPrChange w:id="6405" w:author="Andrija Ilic" w:date="2015-09-15T15:26:00Z">
          <w:pPr/>
        </w:pPrChange>
      </w:pPr>
      <w:ins w:id="6406" w:author="Andrija Ilic" w:date="2015-09-15T15:37:00Z">
        <w:r>
          <w:rPr>
            <w:b/>
            <w:noProof/>
          </w:rPr>
          <w:drawing>
            <wp:inline distT="0" distB="0" distL="0" distR="0" wp14:anchorId="6C0D96DE" wp14:editId="290EC0BC">
              <wp:extent cx="3439005" cy="289600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a4.png"/>
                      <pic:cNvPicPr/>
                    </pic:nvPicPr>
                    <pic:blipFill>
                      <a:blip r:embed="rId120">
                        <a:extLst>
                          <a:ext uri="{28A0092B-C50C-407E-A947-70E740481C1C}">
                            <a14:useLocalDpi xmlns:a14="http://schemas.microsoft.com/office/drawing/2010/main" val="0"/>
                          </a:ext>
                        </a:extLst>
                      </a:blip>
                      <a:stretch>
                        <a:fillRect/>
                      </a:stretch>
                    </pic:blipFill>
                    <pic:spPr>
                      <a:xfrm>
                        <a:off x="0" y="0"/>
                        <a:ext cx="3439005" cy="2896004"/>
                      </a:xfrm>
                      <a:prstGeom prst="rect">
                        <a:avLst/>
                      </a:prstGeom>
                    </pic:spPr>
                  </pic:pic>
                </a:graphicData>
              </a:graphic>
            </wp:inline>
          </w:drawing>
        </w:r>
      </w:ins>
    </w:p>
    <w:p w14:paraId="701F6879" w14:textId="77777777" w:rsidR="00CA0A76" w:rsidRDefault="00CA0A76" w:rsidP="00CA0A76">
      <w:pPr>
        <w:rPr>
          <w:ins w:id="6407" w:author="Andrija Ilic" w:date="2015-09-15T15:37:00Z"/>
          <w:b/>
        </w:rPr>
      </w:pPr>
      <w:ins w:id="6408" w:author="Andrija Ilic" w:date="2015-09-15T15:37:00Z">
        <w:r w:rsidRPr="005B6BA2">
          <w:rPr>
            <w:b/>
          </w:rPr>
          <w:t xml:space="preserve">Случај коришћења </w:t>
        </w:r>
        <w:r>
          <w:rPr>
            <w:b/>
            <w:lang w:val="sr-Cyrl-RS"/>
          </w:rPr>
          <w:t>8</w:t>
        </w:r>
        <w:r w:rsidRPr="005B6BA2">
          <w:rPr>
            <w:b/>
          </w:rPr>
          <w:t xml:space="preserve">: </w:t>
        </w:r>
        <w:r w:rsidRPr="00AF10E0">
          <w:rPr>
            <w:b/>
            <w:lang w:val="sr-Cyrl-RS"/>
          </w:rPr>
          <w:t xml:space="preserve">Преглед активности по предмету </w:t>
        </w:r>
        <w:r w:rsidRPr="00AF10E0">
          <w:rPr>
            <w:b/>
          </w:rPr>
          <w:t>/</w:t>
        </w:r>
        <w:r w:rsidRPr="00AF10E0">
          <w:rPr>
            <w:b/>
            <w:lang w:val="sr-Cyrl-RS"/>
          </w:rPr>
          <w:t xml:space="preserve"> години</w:t>
        </w:r>
      </w:ins>
    </w:p>
    <w:p w14:paraId="7FF7DA32" w14:textId="77777777" w:rsidR="00CA0A76" w:rsidRDefault="00CA0A76" w:rsidP="00CA0A76">
      <w:pPr>
        <w:rPr>
          <w:ins w:id="6409" w:author="Andrija Ilic" w:date="2015-09-15T15:37:00Z"/>
        </w:rPr>
      </w:pPr>
      <w:ins w:id="6410" w:author="Andrija Ilic" w:date="2015-09-15T15:37:00Z">
        <w:r>
          <w:rPr>
            <w:b/>
          </w:rPr>
          <w:t>Назив СК:</w:t>
        </w:r>
        <w:r>
          <w:rPr>
            <w:b/>
          </w:rPr>
          <w:br/>
        </w:r>
        <w:r>
          <w:rPr>
            <w:lang w:val="sr-Cyrl-RS"/>
          </w:rPr>
          <w:t xml:space="preserve">Преглед активности по предмету </w:t>
        </w:r>
        <w:r>
          <w:t>/</w:t>
        </w:r>
        <w:r>
          <w:rPr>
            <w:lang w:val="sr-Cyrl-RS"/>
          </w:rPr>
          <w:t xml:space="preserve"> години</w:t>
        </w:r>
      </w:ins>
    </w:p>
    <w:p w14:paraId="627AB443" w14:textId="77777777" w:rsidR="00CA0A76" w:rsidRDefault="00CA0A76" w:rsidP="00CA0A76">
      <w:pPr>
        <w:rPr>
          <w:ins w:id="6411" w:author="Andrija Ilic" w:date="2015-09-15T15:37:00Z"/>
        </w:rPr>
      </w:pPr>
      <w:ins w:id="6412" w:author="Andrija Ilic" w:date="2015-09-15T15:37:00Z">
        <w:r>
          <w:rPr>
            <w:b/>
          </w:rPr>
          <w:t>Учесници CК:</w:t>
        </w:r>
        <w:r>
          <w:rPr>
            <w:b/>
          </w:rPr>
          <w:br/>
        </w:r>
        <w:r>
          <w:t>Корисник и програм</w:t>
        </w:r>
      </w:ins>
    </w:p>
    <w:p w14:paraId="1862512C" w14:textId="77777777" w:rsidR="00CA0A76" w:rsidRDefault="00CA0A76" w:rsidP="00CA0A76">
      <w:pPr>
        <w:rPr>
          <w:ins w:id="6413" w:author="Andrija Ilic" w:date="2015-09-15T15:37:00Z"/>
        </w:rPr>
      </w:pPr>
      <w:ins w:id="6414" w:author="Andrija Ilic" w:date="2015-09-15T15:37:00Z">
        <w:r>
          <w:rPr>
            <w:b/>
          </w:rPr>
          <w:t>Предуслов:</w:t>
        </w:r>
        <w:r>
          <w:rPr>
            <w:b/>
          </w:rPr>
          <w:br/>
        </w:r>
        <w:r>
          <w:t>Систем је укључен. Корисник је пријављен на систем као администратор</w:t>
        </w:r>
        <w:r w:rsidDel="00B30C23">
          <w:t xml:space="preserve"> </w:t>
        </w:r>
      </w:ins>
    </w:p>
    <w:p w14:paraId="0ED0CEDE" w14:textId="77777777" w:rsidR="00CA0A76" w:rsidRDefault="00CA0A76" w:rsidP="00CA0A76">
      <w:pPr>
        <w:rPr>
          <w:ins w:id="6415" w:author="Andrija Ilic" w:date="2015-09-15T15:37:00Z"/>
          <w:b/>
        </w:rPr>
      </w:pPr>
      <w:ins w:id="6416" w:author="Andrija Ilic" w:date="2015-09-15T15:37:00Z">
        <w:r>
          <w:rPr>
            <w:b/>
          </w:rPr>
          <w:t>Основни сценарио СК</w:t>
        </w:r>
      </w:ins>
    </w:p>
    <w:p w14:paraId="7B9CD1DE" w14:textId="77777777" w:rsidR="00CA0A76" w:rsidRDefault="00CA0A76" w:rsidP="00CA0A76">
      <w:pPr>
        <w:pStyle w:val="ListParagraph"/>
        <w:numPr>
          <w:ilvl w:val="0"/>
          <w:numId w:val="69"/>
        </w:numPr>
        <w:rPr>
          <w:ins w:id="6417" w:author="Andrija Ilic" w:date="2015-09-15T15:37:00Z"/>
        </w:rPr>
      </w:pPr>
      <w:ins w:id="6418" w:author="Andrija Ilic" w:date="2015-09-15T15:37:00Z">
        <w:r>
          <w:t xml:space="preserve">Корисник </w:t>
        </w:r>
        <w:r>
          <w:rPr>
            <w:u w:val="single"/>
            <w:lang w:val="sr-Cyrl-RS"/>
          </w:rPr>
          <w:t>бира</w:t>
        </w:r>
        <w:r w:rsidRPr="00F81F28">
          <w:rPr>
            <w:u w:val="single"/>
          </w:rPr>
          <w:t xml:space="preserve"> критеријум</w:t>
        </w:r>
        <w:r>
          <w:t xml:space="preserve"> за </w:t>
        </w:r>
        <w:r>
          <w:rPr>
            <w:lang w:val="sr-Cyrl-RS"/>
          </w:rPr>
          <w:t>приказ активности.</w:t>
        </w:r>
        <w:r>
          <w:t xml:space="preserve"> (АПУСО)</w:t>
        </w:r>
      </w:ins>
    </w:p>
    <w:p w14:paraId="44D84871" w14:textId="52A39845" w:rsidR="00CA0A76" w:rsidRDefault="00CA0A76" w:rsidP="00CA0A76">
      <w:pPr>
        <w:pStyle w:val="ListParagraph"/>
        <w:rPr>
          <w:ins w:id="6419" w:author="Andrija Ilic" w:date="2015-09-15T15:37:00Z"/>
        </w:rPr>
        <w:pPrChange w:id="6420" w:author="Andrija Ilic" w:date="2015-09-15T15:37:00Z">
          <w:pPr>
            <w:pStyle w:val="ListParagraph"/>
            <w:numPr>
              <w:numId w:val="69"/>
            </w:numPr>
            <w:ind w:hanging="360"/>
          </w:pPr>
        </w:pPrChange>
      </w:pPr>
      <w:ins w:id="6421" w:author="Andrija Ilic" w:date="2015-09-15T15:37:00Z">
        <w:r>
          <w:rPr>
            <w:noProof/>
          </w:rPr>
          <w:drawing>
            <wp:inline distT="0" distB="0" distL="0" distR="0" wp14:anchorId="69155FD6" wp14:editId="65B39F98">
              <wp:extent cx="3934374" cy="1571844"/>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a3.png"/>
                      <pic:cNvPicPr/>
                    </pic:nvPicPr>
                    <pic:blipFill>
                      <a:blip r:embed="rId121">
                        <a:extLst>
                          <a:ext uri="{28A0092B-C50C-407E-A947-70E740481C1C}">
                            <a14:useLocalDpi xmlns:a14="http://schemas.microsoft.com/office/drawing/2010/main" val="0"/>
                          </a:ext>
                        </a:extLst>
                      </a:blip>
                      <a:stretch>
                        <a:fillRect/>
                      </a:stretch>
                    </pic:blipFill>
                    <pic:spPr>
                      <a:xfrm>
                        <a:off x="0" y="0"/>
                        <a:ext cx="3934374" cy="1571844"/>
                      </a:xfrm>
                      <a:prstGeom prst="rect">
                        <a:avLst/>
                      </a:prstGeom>
                    </pic:spPr>
                  </pic:pic>
                </a:graphicData>
              </a:graphic>
            </wp:inline>
          </w:drawing>
        </w:r>
      </w:ins>
    </w:p>
    <w:p w14:paraId="4A2C2CD5" w14:textId="77777777" w:rsidR="00CA0A76" w:rsidRDefault="00CA0A76" w:rsidP="00CA0A76">
      <w:pPr>
        <w:pStyle w:val="ListParagraph"/>
        <w:numPr>
          <w:ilvl w:val="0"/>
          <w:numId w:val="69"/>
        </w:numPr>
        <w:rPr>
          <w:ins w:id="6422" w:author="Andrija Ilic" w:date="2015-09-15T15:37:00Z"/>
        </w:rPr>
      </w:pPr>
      <w:ins w:id="6423" w:author="Andrija Ilic" w:date="2015-09-15T15:37:00Z">
        <w:r>
          <w:rPr>
            <w:lang w:val="sr-Cyrl-RS"/>
          </w:rPr>
          <w:t xml:space="preserve">Клијент </w:t>
        </w:r>
        <w:r w:rsidRPr="00AF10E0">
          <w:rPr>
            <w:u w:val="single"/>
            <w:lang w:val="sr-Cyrl-RS"/>
          </w:rPr>
          <w:t>позива</w:t>
        </w:r>
        <w:r>
          <w:rPr>
            <w:lang w:val="sr-Cyrl-RS"/>
          </w:rPr>
          <w:t xml:space="preserve"> систем да </w:t>
        </w:r>
        <w:r w:rsidRPr="00AF10E0">
          <w:rPr>
            <w:u w:val="single"/>
            <w:lang w:val="sr-Cyrl-RS"/>
          </w:rPr>
          <w:t>пронађе</w:t>
        </w:r>
        <w:r>
          <w:rPr>
            <w:lang w:val="sr-Cyrl-RS"/>
          </w:rPr>
          <w:t xml:space="preserve"> активности. (АПСО)</w:t>
        </w:r>
      </w:ins>
    </w:p>
    <w:p w14:paraId="1BC0B289" w14:textId="77777777" w:rsidR="00CA0A76" w:rsidRDefault="00CA0A76" w:rsidP="00CA0A76">
      <w:pPr>
        <w:pStyle w:val="ListParagraph"/>
        <w:numPr>
          <w:ilvl w:val="0"/>
          <w:numId w:val="69"/>
        </w:numPr>
        <w:rPr>
          <w:ins w:id="6424" w:author="Andrija Ilic" w:date="2015-09-15T15:37:00Z"/>
        </w:rPr>
      </w:pPr>
      <w:ins w:id="6425" w:author="Andrija Ilic" w:date="2015-09-15T15:37:00Z">
        <w:r>
          <w:rPr>
            <w:lang w:val="sr-Cyrl-RS"/>
          </w:rPr>
          <w:t xml:space="preserve">Систем </w:t>
        </w:r>
        <w:r w:rsidRPr="007268A5">
          <w:rPr>
            <w:u w:val="single"/>
            <w:lang w:val="sr-Cyrl-RS"/>
          </w:rPr>
          <w:t>врши претрагу</w:t>
        </w:r>
        <w:r w:rsidRPr="007268A5">
          <w:rPr>
            <w:lang w:val="sr-Cyrl-RS"/>
          </w:rPr>
          <w:t xml:space="preserve"> за з</w:t>
        </w:r>
        <w:r>
          <w:rPr>
            <w:lang w:val="sr-Cyrl-RS"/>
          </w:rPr>
          <w:t>адати критеријум. (СО)</w:t>
        </w:r>
      </w:ins>
    </w:p>
    <w:p w14:paraId="4A8DEC5D" w14:textId="77777777" w:rsidR="00CA0A76" w:rsidRPr="00CA0A76" w:rsidRDefault="00CA0A76" w:rsidP="00CA0A76">
      <w:pPr>
        <w:pStyle w:val="ListParagraph"/>
        <w:numPr>
          <w:ilvl w:val="0"/>
          <w:numId w:val="69"/>
        </w:numPr>
        <w:rPr>
          <w:ins w:id="6426" w:author="Andrija Ilic" w:date="2015-09-15T15:38:00Z"/>
          <w:rPrChange w:id="6427" w:author="Andrija Ilic" w:date="2015-09-15T15:38:00Z">
            <w:rPr>
              <w:ins w:id="6428" w:author="Andrija Ilic" w:date="2015-09-15T15:38:00Z"/>
              <w:lang w:val="sr-Cyrl-RS"/>
            </w:rPr>
          </w:rPrChange>
        </w:rPr>
      </w:pPr>
      <w:ins w:id="6429" w:author="Andrija Ilic" w:date="2015-09-15T15:37:00Z">
        <w:r>
          <w:rPr>
            <w:lang w:val="sr-Cyrl-RS"/>
          </w:rPr>
          <w:t xml:space="preserve">Систем </w:t>
        </w:r>
        <w:r w:rsidRPr="007268A5">
          <w:rPr>
            <w:u w:val="single"/>
            <w:lang w:val="sr-Cyrl-RS"/>
          </w:rPr>
          <w:t>приказује</w:t>
        </w:r>
        <w:r>
          <w:rPr>
            <w:lang w:val="sr-Cyrl-RS"/>
          </w:rPr>
          <w:t xml:space="preserve"> активности за </w:t>
        </w:r>
        <w:r w:rsidRPr="007268A5">
          <w:rPr>
            <w:lang w:val="sr-Cyrl-RS"/>
          </w:rPr>
          <w:t>з</w:t>
        </w:r>
        <w:r>
          <w:rPr>
            <w:lang w:val="sr-Cyrl-RS"/>
          </w:rPr>
          <w:t>адати критеријум. (ИА)</w:t>
        </w:r>
      </w:ins>
    </w:p>
    <w:p w14:paraId="18F0A86F" w14:textId="6C64057D" w:rsidR="00CA0A76" w:rsidRDefault="00CA0A76" w:rsidP="00CA0A76">
      <w:pPr>
        <w:pStyle w:val="ListParagraph"/>
        <w:rPr>
          <w:ins w:id="6430" w:author="Andrija Ilic" w:date="2015-09-15T15:37:00Z"/>
        </w:rPr>
        <w:pPrChange w:id="6431" w:author="Andrija Ilic" w:date="2015-09-15T15:38:00Z">
          <w:pPr>
            <w:pStyle w:val="ListParagraph"/>
            <w:numPr>
              <w:numId w:val="69"/>
            </w:numPr>
            <w:ind w:hanging="360"/>
          </w:pPr>
        </w:pPrChange>
      </w:pPr>
      <w:ins w:id="6432" w:author="Andrija Ilic" w:date="2015-09-15T15:38:00Z">
        <w:r>
          <w:rPr>
            <w:noProof/>
          </w:rPr>
          <w:lastRenderedPageBreak/>
          <w:drawing>
            <wp:inline distT="0" distB="0" distL="0" distR="0" wp14:anchorId="54338F3C" wp14:editId="24B35832">
              <wp:extent cx="5732145" cy="240474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1.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2404745"/>
                      </a:xfrm>
                      <a:prstGeom prst="rect">
                        <a:avLst/>
                      </a:prstGeom>
                    </pic:spPr>
                  </pic:pic>
                </a:graphicData>
              </a:graphic>
            </wp:inline>
          </w:drawing>
        </w:r>
      </w:ins>
    </w:p>
    <w:p w14:paraId="41B18746" w14:textId="77777777" w:rsidR="00CA0A76" w:rsidRDefault="00CA0A76" w:rsidP="00CA0A76">
      <w:pPr>
        <w:rPr>
          <w:ins w:id="6433" w:author="Andrija Ilic" w:date="2015-09-15T15:37:00Z"/>
          <w:b/>
        </w:rPr>
      </w:pPr>
      <w:ins w:id="6434" w:author="Andrija Ilic" w:date="2015-09-15T15:37:00Z">
        <w:r>
          <w:rPr>
            <w:b/>
          </w:rPr>
          <w:t>Алтернативни сценарио:</w:t>
        </w:r>
      </w:ins>
    </w:p>
    <w:p w14:paraId="529F59F3" w14:textId="77777777" w:rsidR="00CA0A76" w:rsidRDefault="00CA0A76" w:rsidP="00CA0A76">
      <w:pPr>
        <w:rPr>
          <w:ins w:id="6435" w:author="Andrija Ilic" w:date="2015-09-15T15:37:00Z"/>
        </w:rPr>
      </w:pPr>
      <w:ins w:id="6436" w:author="Andrija Ilic" w:date="2015-09-15T15:37:00Z">
        <w:r>
          <w:tab/>
        </w:r>
        <w:r>
          <w:rPr>
            <w:lang w:val="sr-Cyrl-RS"/>
          </w:rPr>
          <w:t>4</w:t>
        </w:r>
        <w:r>
          <w:t>.1</w:t>
        </w:r>
        <w:r>
          <w:rPr>
            <w:lang w:val="sr-Cyrl-RS"/>
          </w:rPr>
          <w:t xml:space="preserve"> </w:t>
        </w:r>
        <w:r>
          <w:t xml:space="preserve">Систем </w:t>
        </w:r>
        <w:r w:rsidRPr="00F81F28">
          <w:rPr>
            <w:u w:val="single"/>
          </w:rPr>
          <w:t>приказ</w:t>
        </w:r>
        <w:r>
          <w:rPr>
            <w:u w:val="single"/>
            <w:lang w:val="sr-Cyrl-RS"/>
          </w:rPr>
          <w:t>у</w:t>
        </w:r>
        <w:r w:rsidRPr="00F81F28">
          <w:rPr>
            <w:u w:val="single"/>
          </w:rPr>
          <w:t xml:space="preserve">је </w:t>
        </w:r>
        <w:r>
          <w:t xml:space="preserve">поруку да за дате критеријуме не постоје </w:t>
        </w:r>
        <w:r>
          <w:rPr>
            <w:lang w:val="sr-Cyrl-RS"/>
          </w:rPr>
          <w:t>активности</w:t>
        </w:r>
        <w:r>
          <w:t xml:space="preserve">. (ИА) </w:t>
        </w:r>
        <w:r>
          <w:rPr>
            <w:lang w:val="sr-Cyrl-RS"/>
          </w:rPr>
          <w:t>Омогућава кориснику да изврши претрагу за друге критеријуме.</w:t>
        </w:r>
      </w:ins>
    </w:p>
    <w:p w14:paraId="3604C730" w14:textId="554F1ECC" w:rsidR="00CA0A76" w:rsidRPr="00DF0065" w:rsidRDefault="00CA0A76" w:rsidP="002B2802">
      <w:pPr>
        <w:pStyle w:val="ListParagraph"/>
        <w:ind w:left="1080"/>
        <w:rPr>
          <w:ins w:id="6437" w:author="Andrija Ilic" w:date="2015-09-15T13:07:00Z"/>
          <w:b/>
          <w:lang w:val="sr-Cyrl-RS"/>
          <w:rPrChange w:id="6438" w:author="Andrija Ilic" w:date="2015-09-15T15:08:00Z">
            <w:rPr>
              <w:ins w:id="6439" w:author="Andrija Ilic" w:date="2015-09-15T13:07:00Z"/>
            </w:rPr>
          </w:rPrChange>
        </w:rPr>
        <w:pPrChange w:id="6440" w:author="Andrija Ilic" w:date="2015-09-15T15:26:00Z">
          <w:pPr/>
        </w:pPrChange>
      </w:pPr>
      <w:ins w:id="6441" w:author="Andrija Ilic" w:date="2015-09-15T15:39:00Z">
        <w:r>
          <w:rPr>
            <w:b/>
            <w:noProof/>
          </w:rPr>
          <w:drawing>
            <wp:inline distT="0" distB="0" distL="0" distR="0" wp14:anchorId="575D4DE7" wp14:editId="3035C266">
              <wp:extent cx="3848637" cy="1343212"/>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2.png"/>
                      <pic:cNvPicPr/>
                    </pic:nvPicPr>
                    <pic:blipFill>
                      <a:blip r:embed="rId123">
                        <a:extLst>
                          <a:ext uri="{28A0092B-C50C-407E-A947-70E740481C1C}">
                            <a14:useLocalDpi xmlns:a14="http://schemas.microsoft.com/office/drawing/2010/main" val="0"/>
                          </a:ext>
                        </a:extLst>
                      </a:blip>
                      <a:stretch>
                        <a:fillRect/>
                      </a:stretch>
                    </pic:blipFill>
                    <pic:spPr>
                      <a:xfrm>
                        <a:off x="0" y="0"/>
                        <a:ext cx="3848637" cy="1343212"/>
                      </a:xfrm>
                      <a:prstGeom prst="rect">
                        <a:avLst/>
                      </a:prstGeom>
                    </pic:spPr>
                  </pic:pic>
                </a:graphicData>
              </a:graphic>
            </wp:inline>
          </w:drawing>
        </w:r>
      </w:ins>
    </w:p>
    <w:p w14:paraId="196B1D3C" w14:textId="666328AE" w:rsidR="004306C7" w:rsidRPr="004306C7" w:rsidDel="002212D2" w:rsidRDefault="004306C7" w:rsidP="00785964">
      <w:pPr>
        <w:rPr>
          <w:del w:id="6442" w:author="Andrija Ilic" w:date="2015-09-15T13:18:00Z"/>
        </w:rPr>
      </w:pPr>
    </w:p>
    <w:p w14:paraId="3D4D54CC" w14:textId="10EDA98E" w:rsidR="004306C7" w:rsidDel="006207E5" w:rsidRDefault="004306C7" w:rsidP="004306C7">
      <w:pPr>
        <w:jc w:val="both"/>
        <w:rPr>
          <w:ins w:id="6443" w:author="Boni" w:date="2014-09-07T22:10:00Z"/>
          <w:del w:id="6444" w:author="Andrija Ilic" w:date="2015-09-06T19:32:00Z"/>
        </w:rPr>
      </w:pPr>
      <w:del w:id="6445" w:author="Andrija Ilic" w:date="2015-09-06T19:32:00Z">
        <w:r w:rsidDel="006207E5">
          <w:delText>Фаза пројектовања описује физичку структуру и понашање софтверског система (архитектуру софтверског система). Пројект</w:delText>
        </w:r>
      </w:del>
      <w:del w:id="6446" w:author="Andrija Ilic" w:date="2015-09-06T19:30:00Z">
        <w:r w:rsidDel="006207E5">
          <w:delText>п</w:delText>
        </w:r>
      </w:del>
      <w:del w:id="6447" w:author="Andrija Ilic" w:date="2015-09-06T19:32:00Z">
        <w:r w:rsidDel="006207E5">
          <w:delText xml:space="preserve">вање архитектуре </w:delText>
        </w:r>
      </w:del>
      <w:del w:id="6448" w:author="Andrija Ilic" w:date="2015-09-06T19:30:00Z">
        <w:r w:rsidDel="006207E5">
          <w:delText xml:space="preserve">софтверскпг </w:delText>
        </w:r>
      </w:del>
      <w:del w:id="6449" w:author="Andrija Ilic" w:date="2015-09-06T19:32:00Z">
        <w:r w:rsidDel="006207E5">
          <w:delText xml:space="preserve">система обухвата </w:delText>
        </w:r>
      </w:del>
      <w:del w:id="6450" w:author="Andrija Ilic" w:date="2015-09-06T19:30:00Z">
        <w:r w:rsidDel="006207E5">
          <w:delText xml:space="preserve">пројектпвање </w:delText>
        </w:r>
      </w:del>
      <w:del w:id="6451" w:author="Andrija Ilic" w:date="2015-09-06T19:32:00Z">
        <w:r w:rsidDel="006207E5">
          <w:delText xml:space="preserve">апликационе логике, складишта података и корисничког интерфејса. У оквиру апликационе логике се пројектују </w:delText>
        </w:r>
      </w:del>
      <w:del w:id="6452" w:author="Andrija Ilic" w:date="2015-09-06T19:31:00Z">
        <w:r w:rsidDel="006207E5">
          <w:delText>кпнтрплер</w:delText>
        </w:r>
      </w:del>
      <w:del w:id="6453" w:author="Andrija Ilic" w:date="2015-09-06T19:32:00Z">
        <w:r w:rsidDel="006207E5">
          <w:delText xml:space="preserve">, пословна логика и database broker. Пројектовање </w:delText>
        </w:r>
      </w:del>
      <w:del w:id="6454" w:author="Andrija Ilic" w:date="2015-09-06T19:31:00Z">
        <w:r w:rsidDel="006207E5">
          <w:delText xml:space="preserve">послпвне </w:delText>
        </w:r>
      </w:del>
      <w:del w:id="6455" w:author="Andrija Ilic" w:date="2015-09-06T19:32:00Z">
        <w:r w:rsidDel="006207E5">
          <w:delText xml:space="preserve">логике обухвата </w:delText>
        </w:r>
      </w:del>
      <w:del w:id="6456" w:author="Andrija Ilic" w:date="2015-09-06T19:31:00Z">
        <w:r w:rsidDel="006207E5">
          <w:delText xml:space="preserve">пројектпвање </w:delText>
        </w:r>
      </w:del>
      <w:del w:id="6457" w:author="Andrija Ilic" w:date="2015-09-06T19:32:00Z">
        <w:r w:rsidDel="006207E5">
          <w:delText>логичке структуре и понашања софтверског система.</w:delText>
        </w:r>
      </w:del>
    </w:p>
    <w:p w14:paraId="5ABAF352" w14:textId="5A278A8D" w:rsidR="007F3D60" w:rsidDel="006207E5" w:rsidRDefault="00252993" w:rsidP="004306C7">
      <w:pPr>
        <w:jc w:val="both"/>
        <w:rPr>
          <w:ins w:id="6458" w:author="Boni" w:date="2014-09-07T22:10:00Z"/>
          <w:del w:id="6459" w:author="Andrija Ilic" w:date="2015-09-06T19:32:00Z"/>
        </w:rPr>
      </w:pPr>
      <w:ins w:id="6460" w:author="Boni" w:date="2014-09-07T22:10:00Z">
        <w:del w:id="6461" w:author="Andrija Ilic" w:date="2015-09-06T19:32:00Z">
          <w:r w:rsidDel="006207E5">
            <w:rPr>
              <w:noProof/>
              <w:rPrChange w:id="6462" w:author="Unknown">
                <w:rPr>
                  <w:noProof/>
                  <w:color w:val="0000FF" w:themeColor="hyperlink"/>
                  <w:u w:val="single"/>
                </w:rPr>
              </w:rPrChange>
            </w:rPr>
            <w:drawing>
              <wp:inline distT="0" distB="0" distL="0" distR="0" wp14:anchorId="1C12D543" wp14:editId="198C324D">
                <wp:extent cx="5136937" cy="1423228"/>
                <wp:effectExtent l="19050" t="0" r="6563" b="0"/>
                <wp:docPr id="75" name="Picture 74" descr="Tronivojska 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nivojska arhitektura.png"/>
                        <pic:cNvPicPr/>
                      </pic:nvPicPr>
                      <pic:blipFill>
                        <a:blip r:embed="rId92" cstate="print"/>
                        <a:stretch>
                          <a:fillRect/>
                        </a:stretch>
                      </pic:blipFill>
                      <pic:spPr>
                        <a:xfrm>
                          <a:off x="0" y="0"/>
                          <a:ext cx="5134929" cy="1422672"/>
                        </a:xfrm>
                        <a:prstGeom prst="rect">
                          <a:avLst/>
                        </a:prstGeom>
                      </pic:spPr>
                    </pic:pic>
                  </a:graphicData>
                </a:graphic>
              </wp:inline>
            </w:drawing>
          </w:r>
        </w:del>
      </w:ins>
    </w:p>
    <w:p w14:paraId="51156921" w14:textId="4DCE824A" w:rsidR="007F3D60" w:rsidRPr="007F3D60" w:rsidDel="006207E5" w:rsidRDefault="007F3D60" w:rsidP="004306C7">
      <w:pPr>
        <w:jc w:val="both"/>
        <w:rPr>
          <w:del w:id="6463" w:author="Andrija Ilic" w:date="2015-09-06T19:32:00Z"/>
        </w:rPr>
      </w:pPr>
      <w:ins w:id="6464" w:author="Boni" w:date="2014-09-07T22:10:00Z">
        <w:del w:id="6465" w:author="Andrija Ilic" w:date="2015-09-06T19:32:00Z">
          <w:r w:rsidDel="006207E5">
            <w:delText>Слика 7.</w:delText>
          </w:r>
        </w:del>
      </w:ins>
      <w:ins w:id="6466" w:author="Boni" w:date="2014-09-07T22:11:00Z">
        <w:del w:id="6467" w:author="Andrija Ilic" w:date="2015-09-06T19:32:00Z">
          <w:r w:rsidDel="006207E5">
            <w:delText xml:space="preserve"> Тронивоска архитектура софтверског система</w:delText>
          </w:r>
        </w:del>
      </w:ins>
    </w:p>
    <w:p w14:paraId="3D6EF6BF" w14:textId="647E687C" w:rsidR="00B7191C" w:rsidDel="006207E5" w:rsidRDefault="00B7191C" w:rsidP="002A57D0">
      <w:pPr>
        <w:pStyle w:val="Heading3"/>
        <w:rPr>
          <w:del w:id="6468" w:author="Andrija Ilic" w:date="2015-09-06T19:32:00Z"/>
        </w:rPr>
      </w:pPr>
      <w:bookmarkStart w:id="6469" w:name="_Toc397909077"/>
      <w:del w:id="6470" w:author="Andrija Ilic" w:date="2015-09-06T19:32:00Z">
        <w:r w:rsidDel="006207E5">
          <w:delText>3.3.1 Архитек</w:delText>
        </w:r>
        <w:r w:rsidR="00D9149A" w:rsidDel="006207E5">
          <w:delText>т</w:delText>
        </w:r>
        <w:r w:rsidDel="006207E5">
          <w:delText>ура спфтверског система</w:delText>
        </w:r>
        <w:bookmarkEnd w:id="6469"/>
      </w:del>
    </w:p>
    <w:p w14:paraId="64FCDC78" w14:textId="74428C38" w:rsidR="004306C7" w:rsidRPr="004306C7" w:rsidDel="006207E5" w:rsidRDefault="004306C7" w:rsidP="004306C7">
      <w:pPr>
        <w:rPr>
          <w:del w:id="6471" w:author="Andrija Ilic" w:date="2015-09-06T19:32:00Z"/>
        </w:rPr>
      </w:pPr>
    </w:p>
    <w:p w14:paraId="53A2D4B0" w14:textId="380A2892" w:rsidR="004306C7" w:rsidDel="006207E5" w:rsidRDefault="004306C7" w:rsidP="004306C7">
      <w:pPr>
        <w:jc w:val="both"/>
        <w:rPr>
          <w:del w:id="6472" w:author="Andrija Ilic" w:date="2015-09-06T19:32:00Z"/>
        </w:rPr>
      </w:pPr>
      <w:del w:id="6473" w:author="Andrija Ilic" w:date="2015-09-06T19:32:00Z">
        <w:r w:rsidDel="006207E5">
          <w:delText xml:space="preserve">Архитектура софтверског система изведена је из тронивојске архитектуре, састављене од следећих нивоа: </w:delText>
        </w:r>
      </w:del>
    </w:p>
    <w:p w14:paraId="28C64FC3" w14:textId="78C335FD" w:rsidR="004306C7" w:rsidRPr="004306C7" w:rsidDel="006207E5" w:rsidRDefault="004306C7" w:rsidP="004306C7">
      <w:pPr>
        <w:pStyle w:val="ListParagraph"/>
        <w:numPr>
          <w:ilvl w:val="0"/>
          <w:numId w:val="15"/>
        </w:numPr>
        <w:jc w:val="both"/>
        <w:rPr>
          <w:del w:id="6474" w:author="Andrija Ilic" w:date="2015-09-06T19:32:00Z"/>
          <w:b/>
        </w:rPr>
      </w:pPr>
      <w:del w:id="6475" w:author="Andrija Ilic" w:date="2015-09-06T19:32:00Z">
        <w:r w:rsidRPr="004306C7" w:rsidDel="006207E5">
          <w:rPr>
            <w:b/>
          </w:rPr>
          <w:delText xml:space="preserve">кориснички интерфејс; </w:delText>
        </w:r>
      </w:del>
    </w:p>
    <w:p w14:paraId="5AEEADED" w14:textId="0314077E" w:rsidR="004306C7" w:rsidRPr="004306C7" w:rsidDel="006207E5" w:rsidRDefault="004306C7" w:rsidP="004306C7">
      <w:pPr>
        <w:pStyle w:val="ListParagraph"/>
        <w:numPr>
          <w:ilvl w:val="0"/>
          <w:numId w:val="15"/>
        </w:numPr>
        <w:jc w:val="both"/>
        <w:rPr>
          <w:del w:id="6476" w:author="Andrija Ilic" w:date="2015-09-06T19:32:00Z"/>
          <w:b/>
        </w:rPr>
      </w:pPr>
      <w:del w:id="6477" w:author="Andrija Ilic" w:date="2015-09-06T19:32:00Z">
        <w:r w:rsidRPr="004306C7" w:rsidDel="006207E5">
          <w:rPr>
            <w:b/>
          </w:rPr>
          <w:delText xml:space="preserve">апликациона логика; </w:delText>
        </w:r>
      </w:del>
    </w:p>
    <w:p w14:paraId="11933EE2" w14:textId="14C56F94" w:rsidR="004306C7" w:rsidRPr="0005759C" w:rsidDel="006207E5" w:rsidRDefault="004306C7" w:rsidP="004306C7">
      <w:pPr>
        <w:pStyle w:val="ListParagraph"/>
        <w:numPr>
          <w:ilvl w:val="0"/>
          <w:numId w:val="15"/>
        </w:numPr>
        <w:jc w:val="both"/>
        <w:rPr>
          <w:del w:id="6478" w:author="Andrija Ilic" w:date="2015-09-06T19:32:00Z"/>
          <w:b/>
        </w:rPr>
      </w:pPr>
      <w:del w:id="6479" w:author="Andrija Ilic" w:date="2015-09-06T19:32:00Z">
        <w:r w:rsidRPr="004306C7" w:rsidDel="006207E5">
          <w:rPr>
            <w:b/>
          </w:rPr>
          <w:delText xml:space="preserve">складиште података. </w:delText>
        </w:r>
      </w:del>
    </w:p>
    <w:p w14:paraId="58E01926" w14:textId="755648B2" w:rsidR="0005759C" w:rsidDel="006207E5" w:rsidRDefault="0005759C" w:rsidP="0005759C">
      <w:pPr>
        <w:pStyle w:val="ListParagraph"/>
        <w:ind w:left="1440"/>
        <w:jc w:val="both"/>
        <w:rPr>
          <w:del w:id="6480" w:author="Andrija Ilic" w:date="2015-09-06T19:32:00Z"/>
          <w:b/>
        </w:rPr>
      </w:pPr>
    </w:p>
    <w:p w14:paraId="2831B7B9" w14:textId="646E43C7" w:rsidR="00133456" w:rsidDel="006207E5" w:rsidRDefault="0005759C" w:rsidP="0005759C">
      <w:pPr>
        <w:pStyle w:val="ListParagraph"/>
        <w:ind w:left="1440"/>
        <w:jc w:val="both"/>
        <w:rPr>
          <w:del w:id="6481" w:author="Andrija Ilic" w:date="2015-09-06T19:32:00Z"/>
        </w:rPr>
      </w:pPr>
      <w:del w:id="6482" w:author="Andrija Ilic" w:date="2015-09-06T19:32:00Z">
        <w:r w:rsidDel="006207E5">
          <w:rPr>
            <w:b/>
            <w:noProof/>
          </w:rPr>
          <w:drawing>
            <wp:inline distT="0" distB="0" distL="0" distR="0" wp14:anchorId="327267F9" wp14:editId="6A0B978B">
              <wp:extent cx="3206758" cy="4504038"/>
              <wp:effectExtent l="19050" t="0" r="0" b="0"/>
              <wp:docPr id="21" name="Picture 20" descr="triniv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voa.jpg"/>
                      <pic:cNvPicPr/>
                    </pic:nvPicPr>
                    <pic:blipFill>
                      <a:blip r:embed="rId93" cstate="print"/>
                      <a:stretch>
                        <a:fillRect/>
                      </a:stretch>
                    </pic:blipFill>
                    <pic:spPr>
                      <a:xfrm>
                        <a:off x="0" y="0"/>
                        <a:ext cx="3208729" cy="4506806"/>
                      </a:xfrm>
                      <a:prstGeom prst="rect">
                        <a:avLst/>
                      </a:prstGeom>
                    </pic:spPr>
                  </pic:pic>
                </a:graphicData>
              </a:graphic>
            </wp:inline>
          </w:drawing>
        </w:r>
      </w:del>
    </w:p>
    <w:p w14:paraId="166203C9" w14:textId="1A560EA9" w:rsidR="0005759C" w:rsidRPr="00133456" w:rsidDel="006207E5" w:rsidRDefault="00133456" w:rsidP="0005759C">
      <w:pPr>
        <w:pStyle w:val="ListParagraph"/>
        <w:ind w:left="1440"/>
        <w:jc w:val="both"/>
        <w:rPr>
          <w:del w:id="6483" w:author="Andrija Ilic" w:date="2015-09-06T19:32:00Z"/>
        </w:rPr>
      </w:pPr>
      <w:del w:id="6484" w:author="Andrija Ilic" w:date="2015-09-06T19:32:00Z">
        <w:r w:rsidRPr="00133456" w:rsidDel="006207E5">
          <w:delText>Слика 8. Трослојна архитектура</w:delText>
        </w:r>
      </w:del>
    </w:p>
    <w:p w14:paraId="4937E5C0" w14:textId="292DEED6" w:rsidR="004306C7" w:rsidRPr="00DA300F" w:rsidDel="006207E5" w:rsidRDefault="00DA300F" w:rsidP="004306C7">
      <w:pPr>
        <w:rPr>
          <w:del w:id="6485" w:author="Andrija Ilic" w:date="2015-09-06T19:32:00Z"/>
        </w:rPr>
      </w:pPr>
      <w:del w:id="6486" w:author="Andrija Ilic" w:date="2015-09-06T19:32:00Z">
        <w:r w:rsidDel="006207E5">
          <w:rPr>
            <w:b/>
            <w:bCs/>
            <w:sz w:val="22"/>
          </w:rPr>
          <w:delText xml:space="preserve">Послпвна логика </w:delText>
        </w:r>
        <w:r w:rsidDel="006207E5">
          <w:rPr>
            <w:sz w:val="22"/>
          </w:rPr>
          <w:delText>је описана са структуром (дпменским класама) и понашањем (системским операцијама) и приказана је на слици.</w:delText>
        </w:r>
      </w:del>
    </w:p>
    <w:p w14:paraId="0075C547" w14:textId="71706D16" w:rsidR="00F91E84" w:rsidDel="006207E5" w:rsidRDefault="00F91E84" w:rsidP="002A57D0">
      <w:pPr>
        <w:pStyle w:val="Heading3"/>
        <w:rPr>
          <w:del w:id="6487" w:author="Andrija Ilic" w:date="2015-09-06T19:32:00Z"/>
        </w:rPr>
      </w:pPr>
      <w:del w:id="6488" w:author="Andrija Ilic" w:date="2015-09-06T19:32:00Z">
        <w:r w:rsidDel="006207E5">
          <w:rPr>
            <w:b w:val="0"/>
            <w:bCs w:val="0"/>
            <w:noProof/>
          </w:rPr>
          <w:drawing>
            <wp:inline distT="0" distB="0" distL="0" distR="0" wp14:anchorId="59C19266" wp14:editId="721A4A43">
              <wp:extent cx="5041042" cy="1884737"/>
              <wp:effectExtent l="19050" t="0" r="7208" b="0"/>
              <wp:docPr id="1" name="Picture 0" descr="StrukturaSistema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1 copy.jpg"/>
                      <pic:cNvPicPr/>
                    </pic:nvPicPr>
                    <pic:blipFill>
                      <a:blip r:embed="rId94" cstate="print"/>
                      <a:stretch>
                        <a:fillRect/>
                      </a:stretch>
                    </pic:blipFill>
                    <pic:spPr>
                      <a:xfrm>
                        <a:off x="0" y="0"/>
                        <a:ext cx="5041948" cy="1885076"/>
                      </a:xfrm>
                      <a:prstGeom prst="rect">
                        <a:avLst/>
                      </a:prstGeom>
                    </pic:spPr>
                  </pic:pic>
                </a:graphicData>
              </a:graphic>
            </wp:inline>
          </w:drawing>
        </w:r>
      </w:del>
    </w:p>
    <w:p w14:paraId="411DF60E" w14:textId="11D63FC9" w:rsidR="00F91E84" w:rsidRPr="00133456" w:rsidDel="006207E5" w:rsidRDefault="00133456" w:rsidP="00F91E84">
      <w:pPr>
        <w:rPr>
          <w:del w:id="6489" w:author="Andrija Ilic" w:date="2015-09-06T19:32:00Z"/>
        </w:rPr>
      </w:pPr>
      <w:del w:id="6490" w:author="Andrija Ilic" w:date="2015-09-06T19:32:00Z">
        <w:r w:rsidDel="006207E5">
          <w:delText>Слика 9. Архитектура софтверског система – пословна логика</w:delText>
        </w:r>
      </w:del>
    </w:p>
    <w:p w14:paraId="357558F2" w14:textId="065D7ABD" w:rsidR="002A57D0" w:rsidDel="006207E5" w:rsidRDefault="002A57D0" w:rsidP="002A57D0">
      <w:pPr>
        <w:pStyle w:val="Heading3"/>
        <w:rPr>
          <w:del w:id="6491" w:author="Andrija Ilic" w:date="2015-09-06T19:32:00Z"/>
        </w:rPr>
      </w:pPr>
      <w:bookmarkStart w:id="6492" w:name="_Toc397909078"/>
      <w:del w:id="6493" w:author="Andrija Ilic" w:date="2015-09-06T19:32:00Z">
        <w:r w:rsidDel="006207E5">
          <w:delText>3.3.2 Пројектовање апликационе логике  - контролер апликационе логике</w:delText>
        </w:r>
        <w:bookmarkEnd w:id="6492"/>
      </w:del>
    </w:p>
    <w:p w14:paraId="71E20365" w14:textId="7E2217F3" w:rsidR="000364D9" w:rsidRPr="000364D9" w:rsidDel="006207E5" w:rsidRDefault="000364D9" w:rsidP="000364D9">
      <w:pPr>
        <w:rPr>
          <w:del w:id="6494" w:author="Andrija Ilic" w:date="2015-09-06T19:32:00Z"/>
        </w:rPr>
      </w:pPr>
    </w:p>
    <w:p w14:paraId="06A91E79" w14:textId="2EC18F1B" w:rsidR="000364D9" w:rsidDel="006207E5" w:rsidRDefault="000364D9" w:rsidP="000364D9">
      <w:pPr>
        <w:jc w:val="both"/>
        <w:rPr>
          <w:del w:id="6495" w:author="Andrija Ilic" w:date="2015-09-06T19:32:00Z"/>
        </w:rPr>
      </w:pPr>
      <w:del w:id="6496" w:author="Andrija Ilic" w:date="2015-09-06T19:32:00Z">
        <w:r w:rsidDel="006207E5">
          <w:delText>У Tapestry оквиру свака страница има свог контролера тако да је комуникација преко сокета и слање трансверних објеката апстраховано. Од стране клијента преко догађаја директно долазимо до медода контролера унутар којих се одвија апликациона логика и одакле се позивају системске операције. У зависности од одговора на системске операције мења се модел података унутар контролера, и нова страница са измењеним подацима и порукама се приказује.</w:delText>
        </w:r>
      </w:del>
    </w:p>
    <w:p w14:paraId="2102C746" w14:textId="23B8E3DA" w:rsidR="000364D9" w:rsidRPr="000364D9" w:rsidDel="006207E5" w:rsidRDefault="000364D9" w:rsidP="000364D9">
      <w:pPr>
        <w:jc w:val="both"/>
        <w:rPr>
          <w:del w:id="6497" w:author="Andrija Ilic" w:date="2015-09-06T19:32:00Z"/>
        </w:rPr>
      </w:pPr>
      <w:del w:id="6498" w:author="Andrija Ilic" w:date="2015-09-06T19:32:00Z">
        <w:r w:rsidDel="006207E5">
          <w:delText>Како је ово оквир намењен web апликацијама, зависност између корисничког интерфејса и контролера апликационе логике је велика, али тиме се добија на брзини развоја.</w:delText>
        </w:r>
      </w:del>
    </w:p>
    <w:p w14:paraId="02A38E91" w14:textId="0709F7C4" w:rsidR="002A57D0" w:rsidDel="006207E5" w:rsidRDefault="002A57D0" w:rsidP="002A57D0">
      <w:pPr>
        <w:rPr>
          <w:del w:id="6499" w:author="Andrija Ilic" w:date="2015-09-06T19:32:00Z"/>
        </w:rPr>
      </w:pPr>
    </w:p>
    <w:p w14:paraId="57A104C0" w14:textId="31B35438" w:rsidR="002A57D0" w:rsidDel="006207E5" w:rsidRDefault="002A57D0" w:rsidP="002A57D0">
      <w:pPr>
        <w:pStyle w:val="Heading3"/>
        <w:rPr>
          <w:del w:id="6500" w:author="Andrija Ilic" w:date="2015-09-06T19:32:00Z"/>
        </w:rPr>
      </w:pPr>
      <w:bookmarkStart w:id="6501" w:name="_Toc397909079"/>
      <w:del w:id="6502" w:author="Andrija Ilic" w:date="2015-09-06T19:32:00Z">
        <w:r w:rsidDel="006207E5">
          <w:delText>3.3.</w:delText>
        </w:r>
        <w:r w:rsidR="00AC0918" w:rsidDel="006207E5">
          <w:delText>3</w:delText>
        </w:r>
        <w:r w:rsidDel="006207E5">
          <w:delText xml:space="preserve"> Пројектовање апликационе логике  - доменске класе</w:delText>
        </w:r>
        <w:bookmarkEnd w:id="6501"/>
      </w:del>
    </w:p>
    <w:p w14:paraId="57401CCE" w14:textId="116BB39D" w:rsidR="00F91E84" w:rsidDel="006207E5" w:rsidRDefault="00F91E84" w:rsidP="00F91E84">
      <w:pPr>
        <w:rPr>
          <w:del w:id="6503" w:author="Andrija Ilic" w:date="2015-09-06T19:32:00Z"/>
        </w:rPr>
      </w:pPr>
    </w:p>
    <w:p w14:paraId="519E009F" w14:textId="48CD0091" w:rsidR="00F91E84" w:rsidRPr="00F91E84" w:rsidDel="006207E5" w:rsidRDefault="00F91E84" w:rsidP="00F91E84">
      <w:pPr>
        <w:rPr>
          <w:del w:id="6504" w:author="Andrija Ilic" w:date="2015-09-06T19:32:00Z"/>
        </w:rPr>
      </w:pPr>
      <w:del w:id="6505" w:author="Andrija Ilic" w:date="2015-09-06T19:32:00Z">
        <w:r w:rsidDel="006207E5">
          <w:delText>На основу концептуалних класа праве се доменске класе структуре.</w:delText>
        </w:r>
      </w:del>
    </w:p>
    <w:p w14:paraId="358AC248" w14:textId="1BB9F0D3" w:rsidR="00F91E84" w:rsidDel="006207E5" w:rsidRDefault="00F91E84" w:rsidP="00F91E84">
      <w:pPr>
        <w:rPr>
          <w:del w:id="6506" w:author="Andrija Ilic" w:date="2015-09-06T19:32:00Z"/>
        </w:rPr>
      </w:pPr>
      <w:del w:id="6507" w:author="Andrija Ilic" w:date="2015-09-06T19:32:00Z">
        <w:r w:rsidDel="006207E5">
          <w:rPr>
            <w:noProof/>
          </w:rPr>
          <w:drawing>
            <wp:inline distT="0" distB="0" distL="0" distR="0" wp14:anchorId="759FEC2A" wp14:editId="133402F8">
              <wp:extent cx="5220215" cy="1491407"/>
              <wp:effectExtent l="19050" t="0" r="0" b="0"/>
              <wp:docPr id="54" name="Picture 53" descr="domenskiPr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skiProst.png"/>
                      <pic:cNvPicPr/>
                    </pic:nvPicPr>
                    <pic:blipFill>
                      <a:blip r:embed="rId124" cstate="print"/>
                      <a:stretch>
                        <a:fillRect/>
                      </a:stretch>
                    </pic:blipFill>
                    <pic:spPr>
                      <a:xfrm>
                        <a:off x="0" y="0"/>
                        <a:ext cx="5221474" cy="1491767"/>
                      </a:xfrm>
                      <a:prstGeom prst="rect">
                        <a:avLst/>
                      </a:prstGeom>
                    </pic:spPr>
                  </pic:pic>
                </a:graphicData>
              </a:graphic>
            </wp:inline>
          </w:drawing>
        </w:r>
      </w:del>
    </w:p>
    <w:p w14:paraId="274C1AED" w14:textId="35FE3A87" w:rsidR="00D21050" w:rsidRPr="00D21050" w:rsidDel="006207E5" w:rsidRDefault="00D21050" w:rsidP="00F91E84">
      <w:pPr>
        <w:rPr>
          <w:del w:id="6508" w:author="Andrija Ilic" w:date="2015-09-06T19:32:00Z"/>
        </w:rPr>
      </w:pPr>
      <w:del w:id="6509" w:author="Andrija Ilic" w:date="2015-09-06T19:32:00Z">
        <w:r w:rsidDel="006207E5">
          <w:delText>Слика 10. Доменске класе</w:delText>
        </w:r>
      </w:del>
    </w:p>
    <w:p w14:paraId="2DB1B69D" w14:textId="75182994" w:rsidR="00F91E84" w:rsidDel="006207E5" w:rsidRDefault="00F91E84" w:rsidP="00F91E84">
      <w:pPr>
        <w:rPr>
          <w:del w:id="6510" w:author="Andrija Ilic" w:date="2015-09-06T19:32:00Z"/>
        </w:rPr>
      </w:pPr>
      <w:del w:id="6511" w:author="Andrija Ilic" w:date="2015-09-06T19:32:00Z">
        <w:r w:rsidDel="006207E5">
          <w:delText>Веза међу доменским класама у структури дата је следећом сликом.</w:delText>
        </w:r>
      </w:del>
    </w:p>
    <w:p w14:paraId="15B76793" w14:textId="0904D289" w:rsidR="00F91E84" w:rsidDel="006207E5" w:rsidRDefault="00F91E84" w:rsidP="00F91E84">
      <w:pPr>
        <w:rPr>
          <w:del w:id="6512" w:author="Andrija Ilic" w:date="2015-09-06T19:32:00Z"/>
        </w:rPr>
      </w:pPr>
      <w:del w:id="6513" w:author="Andrija Ilic" w:date="2015-09-06T19:32:00Z">
        <w:r w:rsidDel="006207E5">
          <w:rPr>
            <w:noProof/>
          </w:rPr>
          <w:drawing>
            <wp:inline distT="0" distB="0" distL="0" distR="0" wp14:anchorId="4D62935F" wp14:editId="59BC94F4">
              <wp:extent cx="5220215" cy="2353058"/>
              <wp:effectExtent l="19050" t="0" r="0" b="0"/>
              <wp:docPr id="55" name="Picture 54" descr="dijagramKlasaVe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Veze.png"/>
                      <pic:cNvPicPr/>
                    </pic:nvPicPr>
                    <pic:blipFill>
                      <a:blip r:embed="rId125" cstate="print"/>
                      <a:stretch>
                        <a:fillRect/>
                      </a:stretch>
                    </pic:blipFill>
                    <pic:spPr>
                      <a:xfrm>
                        <a:off x="0" y="0"/>
                        <a:ext cx="5222748" cy="2354200"/>
                      </a:xfrm>
                      <a:prstGeom prst="rect">
                        <a:avLst/>
                      </a:prstGeom>
                    </pic:spPr>
                  </pic:pic>
                </a:graphicData>
              </a:graphic>
            </wp:inline>
          </w:drawing>
        </w:r>
      </w:del>
    </w:p>
    <w:p w14:paraId="380D3145" w14:textId="38D5B997" w:rsidR="00722A22" w:rsidRPr="00722A22" w:rsidDel="006207E5" w:rsidRDefault="00722A22" w:rsidP="00F91E84">
      <w:pPr>
        <w:rPr>
          <w:del w:id="6514" w:author="Andrija Ilic" w:date="2015-09-06T19:32:00Z"/>
        </w:rPr>
      </w:pPr>
      <w:del w:id="6515" w:author="Andrija Ilic" w:date="2015-09-06T19:32:00Z">
        <w:r w:rsidDel="006207E5">
          <w:delText>Слика 11. Међузависност доменских класа</w:delText>
        </w:r>
      </w:del>
    </w:p>
    <w:p w14:paraId="6D27E6C0" w14:textId="20712077" w:rsidR="00F91E84" w:rsidRPr="00F91E84" w:rsidDel="006207E5" w:rsidRDefault="00F91E84" w:rsidP="00F91E84">
      <w:pPr>
        <w:rPr>
          <w:del w:id="6516" w:author="Andrija Ilic" w:date="2015-09-06T19:32:00Z"/>
        </w:rPr>
      </w:pPr>
      <w:del w:id="6517" w:author="Andrija Ilic" w:date="2015-09-06T19:32:00Z">
        <w:r w:rsidDel="006207E5">
          <w:rPr>
            <w:sz w:val="22"/>
          </w:rPr>
          <w:delText>Класе структуре (доменске класе) имплементирају интерфејс OpstiDOmenskiObjekat, да би се oлакшалo имплементирање метода Database Brokera.</w:delText>
        </w:r>
      </w:del>
    </w:p>
    <w:p w14:paraId="2ECC46EB" w14:textId="2EF7349F" w:rsidR="00AC0918" w:rsidDel="006207E5" w:rsidRDefault="00AC0918" w:rsidP="00AC0918">
      <w:pPr>
        <w:pStyle w:val="Heading3"/>
        <w:rPr>
          <w:del w:id="6518" w:author="Andrija Ilic" w:date="2015-09-06T19:32:00Z"/>
        </w:rPr>
      </w:pPr>
      <w:bookmarkStart w:id="6519" w:name="_Toc397909080"/>
      <w:del w:id="6520" w:author="Andrija Ilic" w:date="2015-09-06T19:32:00Z">
        <w:r w:rsidDel="006207E5">
          <w:delText>3.3.4 Пројектовање апликационе логике  - системске операције</w:delText>
        </w:r>
        <w:bookmarkEnd w:id="6519"/>
      </w:del>
    </w:p>
    <w:p w14:paraId="6DC95FE3" w14:textId="719B1ED8" w:rsidR="00756D1A" w:rsidRPr="00756D1A" w:rsidDel="006207E5" w:rsidRDefault="00756D1A" w:rsidP="00756D1A">
      <w:pPr>
        <w:rPr>
          <w:del w:id="6521" w:author="Andrija Ilic" w:date="2015-09-06T19:32:00Z"/>
        </w:rPr>
      </w:pPr>
    </w:p>
    <w:p w14:paraId="61708258" w14:textId="5D0B9588" w:rsidR="00756D1A" w:rsidDel="006207E5" w:rsidRDefault="00756D1A" w:rsidP="00756D1A">
      <w:pPr>
        <w:rPr>
          <w:del w:id="6522" w:author="Andrija Ilic" w:date="2015-09-06T19:32:00Z"/>
        </w:rPr>
      </w:pPr>
      <w:del w:id="6523" w:author="Andrija Ilic" w:date="2015-09-06T19:32:00Z">
        <w:r w:rsidRPr="00611E1D" w:rsidDel="006207E5">
          <w:rPr>
            <w:b/>
          </w:rPr>
          <w:delText>УГОВОР УГ1:</w:delText>
        </w:r>
        <w:r w:rsidRPr="000E7A35" w:rsidDel="006207E5">
          <w:delText xml:space="preserve"> </w:delText>
        </w:r>
        <w:r w:rsidDel="006207E5">
          <w:delText xml:space="preserve"> </w:delText>
        </w:r>
        <w:r w:rsidRPr="009F6DBA" w:rsidDel="006207E5">
          <w:rPr>
            <w:b/>
          </w:rPr>
          <w:delText>izvrsiProveruKorisnika</w:delText>
        </w:r>
        <w:r w:rsidDel="006207E5">
          <w:br/>
        </w:r>
        <w:r w:rsidRPr="000E7A35" w:rsidDel="006207E5">
          <w:delText>Операција</w:delText>
        </w:r>
        <w:r w:rsidDel="006207E5">
          <w:delText>:</w:delText>
        </w:r>
        <w:r w:rsidRPr="00611E1D" w:rsidDel="006207E5">
          <w:delText xml:space="preserve"> </w:delText>
        </w:r>
        <w:r w:rsidDel="006207E5">
          <w:delText>izvrsiProveruKorisnika(korisnik):boolean</w:delText>
        </w:r>
        <w:r w:rsidDel="006207E5">
          <w:br/>
        </w:r>
        <w:r w:rsidRPr="000E7A35" w:rsidDel="006207E5">
          <w:delText>Веза са СК</w:delText>
        </w:r>
        <w:r w:rsidDel="006207E5">
          <w:delText>: СК1</w:delText>
        </w:r>
        <w:r w:rsidDel="006207E5">
          <w:br/>
        </w:r>
        <w:r w:rsidRPr="000E7A35" w:rsidDel="006207E5">
          <w:delText>Пр</w:delText>
        </w:r>
        <w:r w:rsidR="00E66312" w:rsidDel="006207E5">
          <w:delText>е</w:delText>
        </w:r>
        <w:r w:rsidRPr="000E7A35" w:rsidDel="006207E5">
          <w:delText>дуслови</w:delText>
        </w:r>
        <w:r w:rsidRPr="000E7A35" w:rsidDel="006207E5">
          <w:rPr>
            <w:b/>
          </w:rPr>
          <w:delText>:</w:delText>
        </w:r>
        <w:r w:rsidDel="006207E5">
          <w:delText xml:space="preserve"> -</w:delText>
        </w:r>
        <w:r w:rsidDel="006207E5">
          <w:br/>
        </w:r>
        <w:r w:rsidRPr="000E7A35" w:rsidDel="006207E5">
          <w:delText>Постуслови:</w:delText>
        </w:r>
        <w:r w:rsidDel="006207E5">
          <w:delText xml:space="preserve"> Корисник је успешно пријављен на систем</w:delText>
        </w:r>
      </w:del>
    </w:p>
    <w:p w14:paraId="344565FA" w14:textId="2C11E267" w:rsidR="00756D1A" w:rsidRPr="00611E1D" w:rsidDel="006207E5" w:rsidRDefault="004725EC" w:rsidP="00756D1A">
      <w:pPr>
        <w:rPr>
          <w:del w:id="6524" w:author="Andrija Ilic" w:date="2015-09-06T19:32:00Z"/>
        </w:rPr>
      </w:pPr>
      <w:del w:id="6525" w:author="Andrija Ilic" w:date="2015-09-06T19:32:00Z">
        <w:r w:rsidDel="006207E5">
          <w:rPr>
            <w:noProof/>
          </w:rPr>
          <w:drawing>
            <wp:inline distT="0" distB="0" distL="0" distR="0" wp14:anchorId="32AB2EA1" wp14:editId="6C28B618">
              <wp:extent cx="4132820" cy="2195114"/>
              <wp:effectExtent l="19050" t="0" r="1030" b="0"/>
              <wp:docPr id="47" name="Picture 46" descr="Prover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eraKorisnika.jpg"/>
                      <pic:cNvPicPr/>
                    </pic:nvPicPr>
                    <pic:blipFill>
                      <a:blip r:embed="rId126" cstate="print"/>
                      <a:stretch>
                        <a:fillRect/>
                      </a:stretch>
                    </pic:blipFill>
                    <pic:spPr>
                      <a:xfrm>
                        <a:off x="0" y="0"/>
                        <a:ext cx="4135368" cy="2196468"/>
                      </a:xfrm>
                      <a:prstGeom prst="rect">
                        <a:avLst/>
                      </a:prstGeom>
                    </pic:spPr>
                  </pic:pic>
                </a:graphicData>
              </a:graphic>
            </wp:inline>
          </w:drawing>
        </w:r>
      </w:del>
    </w:p>
    <w:p w14:paraId="6565F2E6" w14:textId="347CC8EB" w:rsidR="004725EC" w:rsidDel="006207E5" w:rsidRDefault="004725EC" w:rsidP="00756D1A">
      <w:pPr>
        <w:rPr>
          <w:del w:id="6526" w:author="Andrija Ilic" w:date="2015-09-06T19:32:00Z"/>
          <w:b/>
        </w:rPr>
      </w:pPr>
    </w:p>
    <w:p w14:paraId="13243B8C" w14:textId="7DD6672F" w:rsidR="00756D1A" w:rsidDel="006207E5" w:rsidRDefault="00756D1A" w:rsidP="00756D1A">
      <w:pPr>
        <w:rPr>
          <w:del w:id="6527" w:author="Andrija Ilic" w:date="2015-09-06T19:32:00Z"/>
        </w:rPr>
      </w:pPr>
      <w:del w:id="6528" w:author="Andrija Ilic" w:date="2015-09-06T19:32:00Z">
        <w:r w:rsidRPr="00611E1D" w:rsidDel="006207E5">
          <w:rPr>
            <w:b/>
          </w:rPr>
          <w:delText>УГОВОР УГ</w:delText>
        </w:r>
        <w:r w:rsidDel="006207E5">
          <w:rPr>
            <w:b/>
          </w:rPr>
          <w:delText>2</w:delText>
        </w:r>
        <w:r w:rsidRPr="00611E1D" w:rsidDel="006207E5">
          <w:rPr>
            <w:b/>
          </w:rPr>
          <w:delText>:</w:delText>
        </w:r>
        <w:r w:rsidRPr="000E7A35" w:rsidDel="006207E5">
          <w:delText xml:space="preserve"> </w:delText>
        </w:r>
        <w:r w:rsidRPr="000E7A35" w:rsidDel="006207E5">
          <w:rPr>
            <w:b/>
          </w:rPr>
          <w:delText>pretraziPoslovnePartnere</w:delText>
        </w:r>
        <w:r w:rsidDel="006207E5">
          <w:br/>
          <w:delText>Операција: pretraziPoslovnePartnere(poslovniPartener):PoslovniPartneri</w:delText>
        </w:r>
        <w:r w:rsidDel="006207E5">
          <w:br/>
          <w:delText>Веза са СК:СК2</w:delText>
        </w:r>
        <w:r w:rsidDel="006207E5">
          <w:br/>
          <w:delText>Пр</w:delText>
        </w:r>
        <w:r w:rsidR="00E66312" w:rsidDel="006207E5">
          <w:delText>е</w:delText>
        </w:r>
        <w:r w:rsidDel="006207E5">
          <w:delText>дуслови: -</w:delText>
        </w:r>
        <w:r w:rsidDel="006207E5">
          <w:br/>
          <w:delText>Постуслови:Пронађени су тражени пословни партнери</w:delText>
        </w:r>
      </w:del>
    </w:p>
    <w:p w14:paraId="700D231A" w14:textId="5C8E4617" w:rsidR="004725EC" w:rsidRPr="004725EC" w:rsidDel="006207E5" w:rsidRDefault="004725EC" w:rsidP="00756D1A">
      <w:pPr>
        <w:rPr>
          <w:del w:id="6529" w:author="Andrija Ilic" w:date="2015-09-06T19:32:00Z"/>
        </w:rPr>
      </w:pPr>
      <w:del w:id="6530" w:author="Andrija Ilic" w:date="2015-09-06T19:32:00Z">
        <w:r w:rsidDel="006207E5">
          <w:rPr>
            <w:noProof/>
          </w:rPr>
          <w:drawing>
            <wp:inline distT="0" distB="0" distL="0" distR="0" wp14:anchorId="70DEAE3A" wp14:editId="29CEDC7C">
              <wp:extent cx="3953647" cy="2099948"/>
              <wp:effectExtent l="19050" t="0" r="8753" b="0"/>
              <wp:docPr id="48" name="Picture 47" descr="Pretrag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P.jpg"/>
                      <pic:cNvPicPr/>
                    </pic:nvPicPr>
                    <pic:blipFill>
                      <a:blip r:embed="rId127" cstate="print"/>
                      <a:stretch>
                        <a:fillRect/>
                      </a:stretch>
                    </pic:blipFill>
                    <pic:spPr>
                      <a:xfrm>
                        <a:off x="0" y="0"/>
                        <a:ext cx="3956085" cy="2101243"/>
                      </a:xfrm>
                      <a:prstGeom prst="rect">
                        <a:avLst/>
                      </a:prstGeom>
                    </pic:spPr>
                  </pic:pic>
                </a:graphicData>
              </a:graphic>
            </wp:inline>
          </w:drawing>
        </w:r>
      </w:del>
    </w:p>
    <w:p w14:paraId="430893F5" w14:textId="4F089826" w:rsidR="00756D1A" w:rsidDel="006207E5" w:rsidRDefault="00756D1A" w:rsidP="00756D1A">
      <w:pPr>
        <w:rPr>
          <w:del w:id="6531" w:author="Andrija Ilic" w:date="2015-09-06T19:32:00Z"/>
        </w:rPr>
      </w:pPr>
    </w:p>
    <w:p w14:paraId="3B20ED0E" w14:textId="3F6688B1" w:rsidR="00756D1A" w:rsidDel="006207E5" w:rsidRDefault="00756D1A" w:rsidP="00756D1A">
      <w:pPr>
        <w:rPr>
          <w:del w:id="6532" w:author="Andrija Ilic" w:date="2015-09-06T19:32:00Z"/>
        </w:rPr>
      </w:pPr>
      <w:del w:id="6533" w:author="Andrija Ilic" w:date="2015-09-06T19:32:00Z">
        <w:r w:rsidRPr="00611E1D" w:rsidDel="006207E5">
          <w:rPr>
            <w:b/>
          </w:rPr>
          <w:delText>УГОВОР УГ</w:delText>
        </w:r>
        <w:r w:rsidDel="006207E5">
          <w:rPr>
            <w:b/>
          </w:rPr>
          <w:delText>3</w:delText>
        </w:r>
        <w:r w:rsidRPr="00611E1D" w:rsidDel="006207E5">
          <w:rPr>
            <w:b/>
          </w:rPr>
          <w:delText>:</w:delText>
        </w:r>
        <w:r w:rsidRPr="000E7A35" w:rsidDel="006207E5">
          <w:delText xml:space="preserve"> </w:delText>
        </w:r>
        <w:r w:rsidRPr="000E7A35" w:rsidDel="006207E5">
          <w:rPr>
            <w:b/>
          </w:rPr>
          <w:delText>kreiranjeRacuna</w:delText>
        </w:r>
        <w:r w:rsidDel="006207E5">
          <w:br/>
          <w:delText>Операција:</w:delText>
        </w:r>
        <w:r w:rsidRPr="000E7A35" w:rsidDel="006207E5">
          <w:delText xml:space="preserve"> </w:delText>
        </w:r>
        <w:r w:rsidDel="006207E5">
          <w:delText>kreiranjeRacuna(racun):void</w:delText>
        </w:r>
        <w:r w:rsidDel="006207E5">
          <w:br/>
          <w:delText>Веза са СК:СК3</w:delText>
        </w:r>
        <w:r w:rsidDel="006207E5">
          <w:br/>
          <w:delText>Пр</w:delText>
        </w:r>
        <w:r w:rsidR="00E66312" w:rsidDel="006207E5">
          <w:delText>е</w:delText>
        </w:r>
        <w:r w:rsidDel="006207E5">
          <w:delText>дуслови: -</w:delText>
        </w:r>
        <w:r w:rsidDel="006207E5">
          <w:br/>
          <w:delText>Постуслови:рачун је креиран у бази</w:delText>
        </w:r>
      </w:del>
    </w:p>
    <w:p w14:paraId="7932FDC3" w14:textId="420D4450" w:rsidR="004725EC" w:rsidRPr="004725EC" w:rsidDel="006207E5" w:rsidRDefault="004725EC" w:rsidP="00756D1A">
      <w:pPr>
        <w:rPr>
          <w:del w:id="6534" w:author="Andrija Ilic" w:date="2015-09-06T19:32:00Z"/>
        </w:rPr>
      </w:pPr>
      <w:del w:id="6535" w:author="Andrija Ilic" w:date="2015-09-06T19:32:00Z">
        <w:r w:rsidDel="006207E5">
          <w:rPr>
            <w:noProof/>
          </w:rPr>
          <w:drawing>
            <wp:inline distT="0" distB="0" distL="0" distR="0" wp14:anchorId="7FED4CCC" wp14:editId="4DA82073">
              <wp:extent cx="3315193" cy="1760838"/>
              <wp:effectExtent l="19050" t="0" r="0" b="0"/>
              <wp:docPr id="49" name="Picture 48" descr="KreiranjeRac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jpg"/>
                      <pic:cNvPicPr/>
                    </pic:nvPicPr>
                    <pic:blipFill>
                      <a:blip r:embed="rId128" cstate="print"/>
                      <a:stretch>
                        <a:fillRect/>
                      </a:stretch>
                    </pic:blipFill>
                    <pic:spPr>
                      <a:xfrm>
                        <a:off x="0" y="0"/>
                        <a:ext cx="3317237" cy="1761924"/>
                      </a:xfrm>
                      <a:prstGeom prst="rect">
                        <a:avLst/>
                      </a:prstGeom>
                    </pic:spPr>
                  </pic:pic>
                </a:graphicData>
              </a:graphic>
            </wp:inline>
          </w:drawing>
        </w:r>
      </w:del>
    </w:p>
    <w:p w14:paraId="343E0D37" w14:textId="1E618D1F" w:rsidR="00756D1A" w:rsidDel="006207E5" w:rsidRDefault="00756D1A" w:rsidP="00756D1A">
      <w:pPr>
        <w:rPr>
          <w:del w:id="6536" w:author="Andrija Ilic" w:date="2015-09-06T19:32:00Z"/>
        </w:rPr>
      </w:pPr>
    </w:p>
    <w:p w14:paraId="4B8DB5B2" w14:textId="2AA12C71" w:rsidR="00756D1A" w:rsidDel="006207E5" w:rsidRDefault="00756D1A" w:rsidP="00756D1A">
      <w:pPr>
        <w:rPr>
          <w:del w:id="6537" w:author="Andrija Ilic" w:date="2015-09-06T19:32:00Z"/>
        </w:rPr>
      </w:pPr>
      <w:del w:id="6538" w:author="Andrija Ilic" w:date="2015-09-06T19:32:00Z">
        <w:r w:rsidRPr="00611E1D" w:rsidDel="006207E5">
          <w:rPr>
            <w:b/>
          </w:rPr>
          <w:delText>УГОВОР УГ</w:delText>
        </w:r>
        <w:r w:rsidDel="006207E5">
          <w:rPr>
            <w:b/>
          </w:rPr>
          <w:delText>4</w:delText>
        </w:r>
        <w:r w:rsidRPr="00611E1D" w:rsidDel="006207E5">
          <w:rPr>
            <w:b/>
          </w:rPr>
          <w:delText>:</w:delText>
        </w:r>
        <w:r w:rsidRPr="000E7A35" w:rsidDel="006207E5">
          <w:delText xml:space="preserve"> </w:delText>
        </w:r>
        <w:r w:rsidRPr="000E7A35" w:rsidDel="006207E5">
          <w:rPr>
            <w:b/>
          </w:rPr>
          <w:delText>promenaStanjaProizvodaUsluga</w:delText>
        </w:r>
        <w:r w:rsidRPr="000E7A35" w:rsidDel="006207E5">
          <w:rPr>
            <w:b/>
          </w:rPr>
          <w:br/>
        </w:r>
        <w:r w:rsidDel="006207E5">
          <w:delText>Операција:</w:delText>
        </w:r>
        <w:r w:rsidRPr="000E7A35" w:rsidDel="006207E5">
          <w:delText xml:space="preserve"> </w:delText>
        </w:r>
        <w:r w:rsidDel="006207E5">
          <w:delText>promenaStanjaProizvodaUsluga(proizvodUsluga):void</w:delText>
        </w:r>
        <w:r w:rsidDel="006207E5">
          <w:br/>
          <w:delText>Веза са СК:СК3</w:delText>
        </w:r>
        <w:r w:rsidDel="006207E5">
          <w:br/>
          <w:delText>Пр</w:delText>
        </w:r>
        <w:r w:rsidR="00E66312" w:rsidDel="006207E5">
          <w:delText>е</w:delText>
        </w:r>
        <w:r w:rsidDel="006207E5">
          <w:delText>дуслови:дати производ услуга постоје</w:delText>
        </w:r>
        <w:r w:rsidDel="006207E5">
          <w:br/>
          <w:delText>Постуслови:Стање производ услуге је промењено</w:delText>
        </w:r>
      </w:del>
    </w:p>
    <w:p w14:paraId="168048C8" w14:textId="2967DFA2" w:rsidR="004725EC" w:rsidRPr="004725EC" w:rsidDel="006207E5" w:rsidRDefault="004725EC" w:rsidP="00756D1A">
      <w:pPr>
        <w:rPr>
          <w:del w:id="6539" w:author="Andrija Ilic" w:date="2015-09-06T19:32:00Z"/>
        </w:rPr>
      </w:pPr>
      <w:del w:id="6540" w:author="Andrija Ilic" w:date="2015-09-06T19:32:00Z">
        <w:r w:rsidDel="006207E5">
          <w:rPr>
            <w:noProof/>
          </w:rPr>
          <w:drawing>
            <wp:inline distT="0" distB="0" distL="0" distR="0" wp14:anchorId="45F1BCCF" wp14:editId="65E533A7">
              <wp:extent cx="3840929" cy="1958546"/>
              <wp:effectExtent l="19050" t="0" r="7171" b="0"/>
              <wp:docPr id="50" name="Picture 49" descr="PromenaStanjaProizvodaUslu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naStanjaProizvodaUsluga.jpg"/>
                      <pic:cNvPicPr/>
                    </pic:nvPicPr>
                    <pic:blipFill>
                      <a:blip r:embed="rId129" cstate="print"/>
                      <a:stretch>
                        <a:fillRect/>
                      </a:stretch>
                    </pic:blipFill>
                    <pic:spPr>
                      <a:xfrm>
                        <a:off x="0" y="0"/>
                        <a:ext cx="3841628" cy="1958903"/>
                      </a:xfrm>
                      <a:prstGeom prst="rect">
                        <a:avLst/>
                      </a:prstGeom>
                    </pic:spPr>
                  </pic:pic>
                </a:graphicData>
              </a:graphic>
            </wp:inline>
          </w:drawing>
        </w:r>
      </w:del>
    </w:p>
    <w:p w14:paraId="5274CF56" w14:textId="0EB9B071" w:rsidR="00756D1A" w:rsidDel="006207E5" w:rsidRDefault="00756D1A" w:rsidP="00756D1A">
      <w:pPr>
        <w:rPr>
          <w:del w:id="6541" w:author="Andrija Ilic" w:date="2015-09-06T19:32:00Z"/>
        </w:rPr>
      </w:pPr>
    </w:p>
    <w:p w14:paraId="6642F64C" w14:textId="4C727C85" w:rsidR="00756D1A" w:rsidDel="006207E5" w:rsidRDefault="00756D1A" w:rsidP="00756D1A">
      <w:pPr>
        <w:rPr>
          <w:del w:id="6542" w:author="Andrija Ilic" w:date="2015-09-06T19:32:00Z"/>
        </w:rPr>
      </w:pPr>
      <w:del w:id="6543" w:author="Andrija Ilic" w:date="2015-09-06T19:32:00Z">
        <w:r w:rsidRPr="00611E1D" w:rsidDel="006207E5">
          <w:rPr>
            <w:b/>
          </w:rPr>
          <w:delText>УГОВОР УГ</w:delText>
        </w:r>
        <w:r w:rsidDel="006207E5">
          <w:rPr>
            <w:b/>
          </w:rPr>
          <w:delText>5</w:delText>
        </w:r>
        <w:r w:rsidRPr="00611E1D" w:rsidDel="006207E5">
          <w:rPr>
            <w:b/>
          </w:rPr>
          <w:delText>:</w:delText>
        </w:r>
        <w:r w:rsidRPr="000E7A35" w:rsidDel="006207E5">
          <w:delText xml:space="preserve"> </w:delText>
        </w:r>
        <w:r w:rsidRPr="000E7A35" w:rsidDel="006207E5">
          <w:rPr>
            <w:b/>
          </w:rPr>
          <w:delText>sacuvajRacun</w:delText>
        </w:r>
        <w:r w:rsidDel="006207E5">
          <w:delText xml:space="preserve"> </w:delText>
        </w:r>
        <w:r w:rsidDel="006207E5">
          <w:br/>
          <w:delText>Операција:</w:delText>
        </w:r>
        <w:r w:rsidRPr="000E7A35" w:rsidDel="006207E5">
          <w:delText xml:space="preserve"> </w:delText>
        </w:r>
        <w:r w:rsidDel="006207E5">
          <w:delText>sacuvajRacun(racun):void</w:delText>
        </w:r>
        <w:r w:rsidDel="006207E5">
          <w:br/>
          <w:delText>Веза са СК:СК3</w:delText>
        </w:r>
        <w:r w:rsidDel="006207E5">
          <w:br/>
          <w:delText>Пр</w:delText>
        </w:r>
        <w:r w:rsidR="00E66312" w:rsidDel="006207E5">
          <w:delText>е</w:delText>
        </w:r>
        <w:r w:rsidDel="006207E5">
          <w:delText>дуслови: Рачун је креиран</w:delText>
        </w:r>
        <w:r w:rsidDel="006207E5">
          <w:br/>
          <w:delText>Постуслови: Рачун је сачуван</w:delText>
        </w:r>
      </w:del>
    </w:p>
    <w:p w14:paraId="31EFBC91" w14:textId="5F1FD1E8" w:rsidR="004725EC" w:rsidRPr="004725EC" w:rsidDel="006207E5" w:rsidRDefault="004725EC" w:rsidP="00756D1A">
      <w:pPr>
        <w:rPr>
          <w:del w:id="6544" w:author="Andrija Ilic" w:date="2015-09-06T19:32:00Z"/>
        </w:rPr>
      </w:pPr>
    </w:p>
    <w:p w14:paraId="5521E349" w14:textId="2B0B3F90" w:rsidR="00756D1A" w:rsidDel="006207E5" w:rsidRDefault="004725EC" w:rsidP="00756D1A">
      <w:pPr>
        <w:rPr>
          <w:del w:id="6545" w:author="Andrija Ilic" w:date="2015-09-06T19:32:00Z"/>
        </w:rPr>
      </w:pPr>
      <w:del w:id="6546" w:author="Andrija Ilic" w:date="2015-09-06T19:32:00Z">
        <w:r w:rsidDel="006207E5">
          <w:rPr>
            <w:noProof/>
          </w:rPr>
          <w:drawing>
            <wp:inline distT="0" distB="0" distL="0" distR="0" wp14:anchorId="24FB816F" wp14:editId="5FA14B26">
              <wp:extent cx="4240774" cy="2162433"/>
              <wp:effectExtent l="19050" t="0" r="7376" b="0"/>
              <wp:docPr id="51" name="Picture 50" descr="Sacuvaj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Racun.jpg"/>
                      <pic:cNvPicPr/>
                    </pic:nvPicPr>
                    <pic:blipFill>
                      <a:blip r:embed="rId130" cstate="print"/>
                      <a:stretch>
                        <a:fillRect/>
                      </a:stretch>
                    </pic:blipFill>
                    <pic:spPr>
                      <a:xfrm>
                        <a:off x="0" y="0"/>
                        <a:ext cx="4241546" cy="2162827"/>
                      </a:xfrm>
                      <a:prstGeom prst="rect">
                        <a:avLst/>
                      </a:prstGeom>
                    </pic:spPr>
                  </pic:pic>
                </a:graphicData>
              </a:graphic>
            </wp:inline>
          </w:drawing>
        </w:r>
      </w:del>
    </w:p>
    <w:p w14:paraId="101954D8" w14:textId="2A2EA8FF" w:rsidR="004725EC" w:rsidDel="006207E5" w:rsidRDefault="004725EC" w:rsidP="00756D1A">
      <w:pPr>
        <w:rPr>
          <w:del w:id="6547" w:author="Andrija Ilic" w:date="2015-09-06T19:32:00Z"/>
          <w:b/>
        </w:rPr>
      </w:pPr>
    </w:p>
    <w:p w14:paraId="36D89678" w14:textId="7FA80157" w:rsidR="00756D1A" w:rsidRPr="000E7A35" w:rsidDel="006207E5" w:rsidRDefault="00756D1A" w:rsidP="00756D1A">
      <w:pPr>
        <w:rPr>
          <w:del w:id="6548" w:author="Andrija Ilic" w:date="2015-09-06T19:32:00Z"/>
        </w:rPr>
      </w:pPr>
      <w:del w:id="6549" w:author="Andrija Ilic" w:date="2015-09-06T19:32:00Z">
        <w:r w:rsidRPr="00611E1D" w:rsidDel="006207E5">
          <w:rPr>
            <w:b/>
          </w:rPr>
          <w:delText>УГОВОР УГ</w:delText>
        </w:r>
        <w:r w:rsidDel="006207E5">
          <w:rPr>
            <w:b/>
          </w:rPr>
          <w:delText>6</w:delText>
        </w:r>
        <w:r w:rsidRPr="00611E1D" w:rsidDel="006207E5">
          <w:rPr>
            <w:b/>
          </w:rPr>
          <w:delText>:</w:delText>
        </w:r>
        <w:r w:rsidRPr="000E7A35" w:rsidDel="006207E5">
          <w:delText xml:space="preserve"> </w:delText>
        </w:r>
        <w:r w:rsidRPr="000E7A35" w:rsidDel="006207E5">
          <w:rPr>
            <w:b/>
          </w:rPr>
          <w:delText>savuvajZaposlenog</w:delText>
        </w:r>
        <w:r w:rsidDel="006207E5">
          <w:delText xml:space="preserve"> </w:delText>
        </w:r>
        <w:r w:rsidDel="006207E5">
          <w:br/>
          <w:delText>Операција:</w:delText>
        </w:r>
        <w:r w:rsidRPr="000E7A35" w:rsidDel="006207E5">
          <w:delText xml:space="preserve"> </w:delText>
        </w:r>
        <w:r w:rsidDel="006207E5">
          <w:delText>savuvajZaposlenog(zaposleni):void</w:delText>
        </w:r>
        <w:r w:rsidDel="006207E5">
          <w:br/>
          <w:delText>Веза са СК:СК5</w:delText>
        </w:r>
        <w:r w:rsidDel="006207E5">
          <w:br/>
          <w:delText>Пр</w:delText>
        </w:r>
        <w:r w:rsidR="00E66312" w:rsidDel="006207E5">
          <w:delText>е</w:delText>
        </w:r>
        <w:r w:rsidDel="006207E5">
          <w:delText xml:space="preserve">дуслови: </w:delText>
        </w:r>
        <w:r w:rsidR="00881D9F" w:rsidDel="006207E5">
          <w:delText>Заполени не постоји</w:delText>
        </w:r>
        <w:r w:rsidDel="006207E5">
          <w:br/>
          <w:delText>Постуслови:Запослени је сачуван</w:delText>
        </w:r>
      </w:del>
    </w:p>
    <w:p w14:paraId="2E1155AF" w14:textId="530D2B69" w:rsidR="00756D1A" w:rsidDel="006207E5" w:rsidRDefault="004725EC" w:rsidP="00756D1A">
      <w:pPr>
        <w:rPr>
          <w:del w:id="6550" w:author="Andrija Ilic" w:date="2015-09-06T19:32:00Z"/>
        </w:rPr>
      </w:pPr>
      <w:del w:id="6551" w:author="Andrija Ilic" w:date="2015-09-06T19:32:00Z">
        <w:r w:rsidDel="006207E5">
          <w:rPr>
            <w:noProof/>
          </w:rPr>
          <w:drawing>
            <wp:inline distT="0" distB="0" distL="0" distR="0" wp14:anchorId="49CCEA1D" wp14:editId="553E374C">
              <wp:extent cx="3403772" cy="1735633"/>
              <wp:effectExtent l="19050" t="0" r="6178" b="0"/>
              <wp:docPr id="52" name="Picture 51" descr="SacuvajZaposlen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cuvajZaposlenog.jpg"/>
                      <pic:cNvPicPr/>
                    </pic:nvPicPr>
                    <pic:blipFill>
                      <a:blip r:embed="rId131" cstate="print"/>
                      <a:stretch>
                        <a:fillRect/>
                      </a:stretch>
                    </pic:blipFill>
                    <pic:spPr>
                      <a:xfrm>
                        <a:off x="0" y="0"/>
                        <a:ext cx="3404392" cy="1735949"/>
                      </a:xfrm>
                      <a:prstGeom prst="rect">
                        <a:avLst/>
                      </a:prstGeom>
                    </pic:spPr>
                  </pic:pic>
                </a:graphicData>
              </a:graphic>
            </wp:inline>
          </w:drawing>
        </w:r>
      </w:del>
    </w:p>
    <w:p w14:paraId="6A10D71D" w14:textId="1BF1D504" w:rsidR="004725EC" w:rsidDel="006207E5" w:rsidRDefault="004725EC" w:rsidP="00756D1A">
      <w:pPr>
        <w:rPr>
          <w:del w:id="6552" w:author="Andrija Ilic" w:date="2015-09-06T19:32:00Z"/>
          <w:b/>
        </w:rPr>
      </w:pPr>
    </w:p>
    <w:p w14:paraId="23196AC0" w14:textId="1A2C7B15" w:rsidR="00756D1A" w:rsidRPr="000E7A35" w:rsidDel="006207E5" w:rsidRDefault="00756D1A" w:rsidP="00756D1A">
      <w:pPr>
        <w:rPr>
          <w:del w:id="6553" w:author="Andrija Ilic" w:date="2015-09-06T19:32:00Z"/>
        </w:rPr>
      </w:pPr>
      <w:del w:id="6554" w:author="Andrija Ilic" w:date="2015-09-06T19:32:00Z">
        <w:r w:rsidRPr="00611E1D" w:rsidDel="006207E5">
          <w:rPr>
            <w:b/>
          </w:rPr>
          <w:delText>УГОВОР УГ</w:delText>
        </w:r>
        <w:r w:rsidDel="006207E5">
          <w:rPr>
            <w:b/>
          </w:rPr>
          <w:delText>7</w:delText>
        </w:r>
        <w:r w:rsidRPr="00611E1D" w:rsidDel="006207E5">
          <w:rPr>
            <w:b/>
          </w:rPr>
          <w:delText>:</w:delText>
        </w:r>
        <w:r w:rsidRPr="000E7A35" w:rsidDel="006207E5">
          <w:delText xml:space="preserve"> </w:delText>
        </w:r>
        <w:r w:rsidRPr="000E7A35" w:rsidDel="006207E5">
          <w:rPr>
            <w:b/>
          </w:rPr>
          <w:delText>pronadjiRacun</w:delText>
        </w:r>
        <w:r w:rsidRPr="000E7A35" w:rsidDel="006207E5">
          <w:rPr>
            <w:b/>
          </w:rPr>
          <w:br/>
        </w:r>
        <w:r w:rsidDel="006207E5">
          <w:delText>Операција:</w:delText>
        </w:r>
        <w:r w:rsidRPr="000E7A35" w:rsidDel="006207E5">
          <w:delText xml:space="preserve"> </w:delText>
        </w:r>
        <w:r w:rsidDel="006207E5">
          <w:delText>pronadjiRacun(racun):Racuni</w:delText>
        </w:r>
        <w:r w:rsidDel="006207E5">
          <w:br/>
          <w:delText>Веза са СК:СК6</w:delText>
        </w:r>
        <w:r w:rsidDel="006207E5">
          <w:br/>
          <w:delText>Пр</w:delText>
        </w:r>
        <w:r w:rsidR="00E66312" w:rsidDel="006207E5">
          <w:delText>е</w:delText>
        </w:r>
        <w:r w:rsidDel="006207E5">
          <w:delText>дуслови: -</w:delText>
        </w:r>
        <w:r w:rsidDel="006207E5">
          <w:br/>
          <w:delText>Постуслови:Рачун је сачуван</w:delText>
        </w:r>
      </w:del>
    </w:p>
    <w:p w14:paraId="2120FADA" w14:textId="7498D066" w:rsidR="00756D1A" w:rsidDel="006207E5" w:rsidRDefault="004725EC" w:rsidP="00756D1A">
      <w:pPr>
        <w:rPr>
          <w:del w:id="6555" w:author="Andrija Ilic" w:date="2015-09-06T19:32:00Z"/>
        </w:rPr>
      </w:pPr>
      <w:del w:id="6556" w:author="Andrija Ilic" w:date="2015-09-06T19:32:00Z">
        <w:r w:rsidDel="006207E5">
          <w:rPr>
            <w:noProof/>
          </w:rPr>
          <w:drawing>
            <wp:inline distT="0" distB="0" distL="0" distR="0" wp14:anchorId="4EDC3381" wp14:editId="70B0ADFB">
              <wp:extent cx="3441084" cy="1754659"/>
              <wp:effectExtent l="19050" t="0" r="6966" b="0"/>
              <wp:docPr id="53" name="Picture 52" descr="Pronadj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Racun.jpg"/>
                      <pic:cNvPicPr/>
                    </pic:nvPicPr>
                    <pic:blipFill>
                      <a:blip r:embed="rId132" cstate="print"/>
                      <a:stretch>
                        <a:fillRect/>
                      </a:stretch>
                    </pic:blipFill>
                    <pic:spPr>
                      <a:xfrm>
                        <a:off x="0" y="0"/>
                        <a:ext cx="3441710" cy="1754978"/>
                      </a:xfrm>
                      <a:prstGeom prst="rect">
                        <a:avLst/>
                      </a:prstGeom>
                    </pic:spPr>
                  </pic:pic>
                </a:graphicData>
              </a:graphic>
            </wp:inline>
          </w:drawing>
        </w:r>
      </w:del>
    </w:p>
    <w:p w14:paraId="09445264" w14:textId="4B1F035A" w:rsidR="006F571A" w:rsidDel="006207E5" w:rsidRDefault="006F571A" w:rsidP="006F571A">
      <w:pPr>
        <w:rPr>
          <w:ins w:id="6557" w:author="Boni" w:date="2014-09-07T22:34:00Z"/>
          <w:del w:id="6558" w:author="Andrija Ilic" w:date="2015-09-06T19:32:00Z"/>
          <w:b/>
        </w:rPr>
      </w:pPr>
      <w:ins w:id="6559" w:author="Boni" w:date="2014-09-07T22:34:00Z">
        <w:del w:id="6560" w:author="Andrija Ilic" w:date="2015-09-06T19:32:00Z">
          <w:r w:rsidRPr="00611E1D" w:rsidDel="006207E5">
            <w:rPr>
              <w:b/>
            </w:rPr>
            <w:delText>УГОВОР УГ</w:delText>
          </w:r>
          <w:r w:rsidDel="006207E5">
            <w:rPr>
              <w:b/>
            </w:rPr>
            <w:delText>8</w:delText>
          </w:r>
          <w:r w:rsidRPr="0003399B" w:rsidDel="006207E5">
            <w:rPr>
              <w:b/>
            </w:rPr>
            <w:delText>: odjaviKorisnika</w:delText>
          </w:r>
        </w:del>
      </w:ins>
    </w:p>
    <w:p w14:paraId="1D198DF6" w14:textId="297BB265" w:rsidR="006F571A" w:rsidRPr="00B935D5" w:rsidDel="006207E5" w:rsidRDefault="006F571A" w:rsidP="006F571A">
      <w:pPr>
        <w:rPr>
          <w:ins w:id="6561" w:author="Boni" w:date="2014-09-07T22:34:00Z"/>
          <w:del w:id="6562" w:author="Andrija Ilic" w:date="2015-09-06T19:32:00Z"/>
        </w:rPr>
      </w:pPr>
      <w:ins w:id="6563" w:author="Boni" w:date="2014-09-07T22:34:00Z">
        <w:del w:id="6564" w:author="Andrija Ilic" w:date="2015-09-06T19:32:00Z">
          <w:r w:rsidDel="006207E5">
            <w:delText>Операција:</w:delText>
          </w:r>
          <w:r w:rsidRPr="000E7A35" w:rsidDel="006207E5">
            <w:delText xml:space="preserve"> </w:delText>
          </w:r>
          <w:r w:rsidDel="006207E5">
            <w:delText>odjaviKorisnika(korisnik):void</w:delText>
          </w:r>
          <w:r w:rsidDel="006207E5">
            <w:br/>
            <w:delText>Веза са СК:СК6</w:delText>
          </w:r>
          <w:r w:rsidDel="006207E5">
            <w:br/>
            <w:delText>Предуслови: Корисник је пријављен</w:delText>
          </w:r>
          <w:r w:rsidDel="006207E5">
            <w:br/>
            <w:delText>Постуслови:Корисник није више пријављен на систем</w:delText>
          </w:r>
        </w:del>
      </w:ins>
    </w:p>
    <w:p w14:paraId="7867E2B7" w14:textId="4A76AC88" w:rsidR="006F571A" w:rsidRPr="0003399B" w:rsidDel="006207E5" w:rsidRDefault="00252993" w:rsidP="006F571A">
      <w:pPr>
        <w:rPr>
          <w:ins w:id="6565" w:author="Boni" w:date="2014-09-07T22:34:00Z"/>
          <w:del w:id="6566" w:author="Andrija Ilic" w:date="2015-09-06T19:32:00Z"/>
        </w:rPr>
      </w:pPr>
      <w:ins w:id="6567" w:author="Boni" w:date="2014-09-07T22:41:00Z">
        <w:del w:id="6568" w:author="Andrija Ilic" w:date="2015-09-06T19:32:00Z">
          <w:r w:rsidDel="006207E5">
            <w:rPr>
              <w:noProof/>
              <w:rPrChange w:id="6569" w:author="Unknown">
                <w:rPr>
                  <w:noProof/>
                  <w:color w:val="0000FF" w:themeColor="hyperlink"/>
                  <w:u w:val="single"/>
                </w:rPr>
              </w:rPrChange>
            </w:rPr>
            <w:drawing>
              <wp:inline distT="0" distB="0" distL="0" distR="0" wp14:anchorId="450F7962" wp14:editId="7DB08089">
                <wp:extent cx="2816358" cy="1495886"/>
                <wp:effectExtent l="19050" t="0" r="3042" b="0"/>
                <wp:docPr id="76" name="Picture 75" descr="Odjav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iKorisnika.jpg"/>
                        <pic:cNvPicPr/>
                      </pic:nvPicPr>
                      <pic:blipFill>
                        <a:blip r:embed="rId133" cstate="print"/>
                        <a:stretch>
                          <a:fillRect/>
                        </a:stretch>
                      </pic:blipFill>
                      <pic:spPr>
                        <a:xfrm>
                          <a:off x="0" y="0"/>
                          <a:ext cx="2816194" cy="1495799"/>
                        </a:xfrm>
                        <a:prstGeom prst="rect">
                          <a:avLst/>
                        </a:prstGeom>
                      </pic:spPr>
                    </pic:pic>
                  </a:graphicData>
                </a:graphic>
              </wp:inline>
            </w:drawing>
          </w:r>
        </w:del>
      </w:ins>
    </w:p>
    <w:p w14:paraId="44718A34" w14:textId="293C97A2" w:rsidR="006F571A" w:rsidDel="006207E5" w:rsidRDefault="006F571A" w:rsidP="006F571A">
      <w:pPr>
        <w:rPr>
          <w:ins w:id="6570" w:author="Boni" w:date="2014-09-07T22:34:00Z"/>
          <w:del w:id="6571" w:author="Andrija Ilic" w:date="2015-09-06T19:32:00Z"/>
          <w:b/>
        </w:rPr>
      </w:pPr>
    </w:p>
    <w:p w14:paraId="52CFD351" w14:textId="7724DE8D" w:rsidR="006F571A" w:rsidDel="006207E5" w:rsidRDefault="006F571A" w:rsidP="006F571A">
      <w:pPr>
        <w:rPr>
          <w:ins w:id="6572" w:author="Boni" w:date="2014-09-07T22:34:00Z"/>
          <w:del w:id="6573" w:author="Andrija Ilic" w:date="2015-09-06T19:32:00Z"/>
          <w:b/>
        </w:rPr>
      </w:pPr>
      <w:ins w:id="6574" w:author="Boni" w:date="2014-09-07T22:34:00Z">
        <w:del w:id="6575" w:author="Andrija Ilic" w:date="2015-09-06T19:32:00Z">
          <w:r w:rsidRPr="00611E1D" w:rsidDel="006207E5">
            <w:rPr>
              <w:b/>
            </w:rPr>
            <w:delText>УГОВОР УГ</w:delText>
          </w:r>
          <w:r w:rsidDel="006207E5">
            <w:rPr>
              <w:b/>
            </w:rPr>
            <w:delText>9</w:delText>
          </w:r>
          <w:r w:rsidRPr="0003399B" w:rsidDel="006207E5">
            <w:rPr>
              <w:b/>
            </w:rPr>
            <w:delText>: obrisiKorisnika</w:delText>
          </w:r>
        </w:del>
      </w:ins>
    </w:p>
    <w:p w14:paraId="09EAAFE2" w14:textId="26DB5BB5" w:rsidR="006F571A" w:rsidRPr="000D1B0F" w:rsidDel="006207E5" w:rsidRDefault="006F571A" w:rsidP="006F571A">
      <w:pPr>
        <w:rPr>
          <w:ins w:id="6576" w:author="Boni" w:date="2014-09-07T22:34:00Z"/>
          <w:del w:id="6577" w:author="Andrija Ilic" w:date="2015-09-06T19:32:00Z"/>
          <w:b/>
        </w:rPr>
      </w:pPr>
      <w:ins w:id="6578" w:author="Boni" w:date="2014-09-07T22:34:00Z">
        <w:del w:id="6579" w:author="Andrija Ilic" w:date="2015-09-06T19:32:00Z">
          <w:r w:rsidDel="006207E5">
            <w:delText>Операција:</w:delText>
          </w:r>
          <w:r w:rsidRPr="000E7A35" w:rsidDel="006207E5">
            <w:delText xml:space="preserve"> </w:delText>
          </w:r>
          <w:r w:rsidDel="006207E5">
            <w:delText>obrisiKorisnika(korisnik):void</w:delText>
          </w:r>
          <w:r w:rsidDel="006207E5">
            <w:br/>
            <w:delText>Веза са СК:СК7</w:delText>
          </w:r>
          <w:r w:rsidDel="006207E5">
            <w:br/>
            <w:delText>Предуслови: Корисник постоји</w:delText>
          </w:r>
          <w:r w:rsidDel="006207E5">
            <w:br/>
            <w:delText>Постуслови:Корисник је обрисан</w:delText>
          </w:r>
        </w:del>
      </w:ins>
    </w:p>
    <w:p w14:paraId="0B6A2255" w14:textId="3DA467F3" w:rsidR="006F571A" w:rsidRPr="0003399B" w:rsidDel="006207E5" w:rsidRDefault="00252993" w:rsidP="006F571A">
      <w:pPr>
        <w:rPr>
          <w:ins w:id="6580" w:author="Boni" w:date="2014-09-07T22:34:00Z"/>
          <w:del w:id="6581" w:author="Andrija Ilic" w:date="2015-09-06T19:32:00Z"/>
          <w:b/>
        </w:rPr>
      </w:pPr>
      <w:ins w:id="6582" w:author="Boni" w:date="2014-09-07T22:41:00Z">
        <w:del w:id="6583" w:author="Andrija Ilic" w:date="2015-09-06T19:32:00Z">
          <w:r w:rsidDel="006207E5">
            <w:rPr>
              <w:b/>
              <w:noProof/>
              <w:rPrChange w:id="6584" w:author="Unknown">
                <w:rPr>
                  <w:noProof/>
                  <w:color w:val="0000FF" w:themeColor="hyperlink"/>
                  <w:u w:val="single"/>
                </w:rPr>
              </w:rPrChange>
            </w:rPr>
            <w:drawing>
              <wp:inline distT="0" distB="0" distL="0" distR="0" wp14:anchorId="77400319" wp14:editId="6DC3D5AF">
                <wp:extent cx="2670362" cy="1418341"/>
                <wp:effectExtent l="19050" t="0" r="0" b="0"/>
                <wp:docPr id="78" name="Picture 77" descr="Obris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Korisnika.jpg"/>
                        <pic:cNvPicPr/>
                      </pic:nvPicPr>
                      <pic:blipFill>
                        <a:blip r:embed="rId134" cstate="print"/>
                        <a:stretch>
                          <a:fillRect/>
                        </a:stretch>
                      </pic:blipFill>
                      <pic:spPr>
                        <a:xfrm>
                          <a:off x="0" y="0"/>
                          <a:ext cx="2670207" cy="1418259"/>
                        </a:xfrm>
                        <a:prstGeom prst="rect">
                          <a:avLst/>
                        </a:prstGeom>
                      </pic:spPr>
                    </pic:pic>
                  </a:graphicData>
                </a:graphic>
              </wp:inline>
            </w:drawing>
          </w:r>
        </w:del>
      </w:ins>
    </w:p>
    <w:p w14:paraId="01B3D752" w14:textId="40B1F936" w:rsidR="006F571A" w:rsidDel="006207E5" w:rsidRDefault="006F571A" w:rsidP="006F571A">
      <w:pPr>
        <w:rPr>
          <w:ins w:id="6585" w:author="Boni" w:date="2014-09-07T22:34:00Z"/>
          <w:del w:id="6586" w:author="Andrija Ilic" w:date="2015-09-06T19:32:00Z"/>
          <w:b/>
        </w:rPr>
      </w:pPr>
      <w:ins w:id="6587" w:author="Boni" w:date="2014-09-07T22:34:00Z">
        <w:del w:id="6588" w:author="Andrija Ilic" w:date="2015-09-06T19:32:00Z">
          <w:r w:rsidRPr="00611E1D" w:rsidDel="006207E5">
            <w:rPr>
              <w:b/>
            </w:rPr>
            <w:delText>УГОВОР УГ</w:delText>
          </w:r>
          <w:r w:rsidDel="006207E5">
            <w:rPr>
              <w:b/>
            </w:rPr>
            <w:delText>10</w:delText>
          </w:r>
          <w:r w:rsidRPr="0003399B" w:rsidDel="006207E5">
            <w:rPr>
              <w:b/>
            </w:rPr>
            <w:delText>: obrisiRacun</w:delText>
          </w:r>
        </w:del>
      </w:ins>
    </w:p>
    <w:p w14:paraId="6B58205B" w14:textId="4D5C7C33" w:rsidR="006F571A" w:rsidRPr="0003399B" w:rsidDel="006207E5" w:rsidRDefault="006F571A" w:rsidP="006F571A">
      <w:pPr>
        <w:rPr>
          <w:ins w:id="6589" w:author="Boni" w:date="2014-09-07T22:34:00Z"/>
          <w:del w:id="6590" w:author="Andrija Ilic" w:date="2015-09-06T19:32:00Z"/>
          <w:b/>
        </w:rPr>
      </w:pPr>
      <w:ins w:id="6591" w:author="Boni" w:date="2014-09-07T22:34:00Z">
        <w:del w:id="6592" w:author="Andrija Ilic" w:date="2015-09-06T19:32:00Z">
          <w:r w:rsidDel="006207E5">
            <w:delText>Операција:</w:delText>
          </w:r>
          <w:r w:rsidRPr="000E7A35" w:rsidDel="006207E5">
            <w:delText xml:space="preserve"> </w:delText>
          </w:r>
          <w:r w:rsidDel="006207E5">
            <w:delText>obrisiRacun(racun):void</w:delText>
          </w:r>
          <w:r w:rsidDel="006207E5">
            <w:br/>
            <w:delText>Веза са СК:СК8</w:delText>
          </w:r>
          <w:r w:rsidDel="006207E5">
            <w:br/>
            <w:delText>Предуслови: Рачун постоји</w:delText>
          </w:r>
          <w:r w:rsidDel="006207E5">
            <w:br/>
            <w:delText>Постуслови:Рачун је обрисан</w:delText>
          </w:r>
        </w:del>
      </w:ins>
    </w:p>
    <w:p w14:paraId="2EDE2C69" w14:textId="04A9727D" w:rsidR="006F571A" w:rsidRPr="0003399B" w:rsidDel="006207E5" w:rsidRDefault="00252993" w:rsidP="006F571A">
      <w:pPr>
        <w:rPr>
          <w:ins w:id="6593" w:author="Boni" w:date="2014-09-07T22:34:00Z"/>
          <w:del w:id="6594" w:author="Andrija Ilic" w:date="2015-09-06T19:32:00Z"/>
          <w:b/>
        </w:rPr>
      </w:pPr>
      <w:ins w:id="6595" w:author="Boni" w:date="2014-09-07T22:42:00Z">
        <w:del w:id="6596" w:author="Andrija Ilic" w:date="2015-09-06T19:32:00Z">
          <w:r w:rsidDel="006207E5">
            <w:rPr>
              <w:b/>
              <w:noProof/>
              <w:rPrChange w:id="6597" w:author="Unknown">
                <w:rPr>
                  <w:noProof/>
                  <w:color w:val="0000FF" w:themeColor="hyperlink"/>
                  <w:u w:val="single"/>
                </w:rPr>
              </w:rPrChange>
            </w:rPr>
            <w:drawing>
              <wp:inline distT="0" distB="0" distL="0" distR="0" wp14:anchorId="0CE9814E" wp14:editId="75124202">
                <wp:extent cx="3356346" cy="1782696"/>
                <wp:effectExtent l="19050" t="0" r="0" b="0"/>
                <wp:docPr id="79" name="Picture 78" descr="ObrisiRac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Racun.jpg"/>
                        <pic:cNvPicPr/>
                      </pic:nvPicPr>
                      <pic:blipFill>
                        <a:blip r:embed="rId135" cstate="print"/>
                        <a:stretch>
                          <a:fillRect/>
                        </a:stretch>
                      </pic:blipFill>
                      <pic:spPr>
                        <a:xfrm>
                          <a:off x="0" y="0"/>
                          <a:ext cx="3356151" cy="1782592"/>
                        </a:xfrm>
                        <a:prstGeom prst="rect">
                          <a:avLst/>
                        </a:prstGeom>
                      </pic:spPr>
                    </pic:pic>
                  </a:graphicData>
                </a:graphic>
              </wp:inline>
            </w:drawing>
          </w:r>
        </w:del>
      </w:ins>
    </w:p>
    <w:p w14:paraId="1C5A9189" w14:textId="35D80E9C" w:rsidR="006F571A" w:rsidDel="006207E5" w:rsidRDefault="006F571A" w:rsidP="006F571A">
      <w:pPr>
        <w:rPr>
          <w:ins w:id="6598" w:author="Boni" w:date="2014-09-07T22:34:00Z"/>
          <w:del w:id="6599" w:author="Andrija Ilic" w:date="2015-09-06T19:32:00Z"/>
          <w:b/>
        </w:rPr>
      </w:pPr>
      <w:ins w:id="6600" w:author="Boni" w:date="2014-09-07T22:34:00Z">
        <w:del w:id="6601" w:author="Andrija Ilic" w:date="2015-09-06T19:32:00Z">
          <w:r w:rsidRPr="00611E1D" w:rsidDel="006207E5">
            <w:rPr>
              <w:b/>
            </w:rPr>
            <w:delText>УГОВОР УГ</w:delText>
          </w:r>
          <w:r w:rsidDel="006207E5">
            <w:rPr>
              <w:b/>
            </w:rPr>
            <w:delText>11</w:delText>
          </w:r>
          <w:r w:rsidRPr="0003399B" w:rsidDel="006207E5">
            <w:rPr>
              <w:b/>
            </w:rPr>
            <w:delText>: pronadjiKorisnika</w:delText>
          </w:r>
        </w:del>
      </w:ins>
    </w:p>
    <w:p w14:paraId="598E02FE" w14:textId="35AC8513" w:rsidR="006F571A" w:rsidRPr="0003399B" w:rsidDel="006207E5" w:rsidRDefault="006F571A" w:rsidP="006F571A">
      <w:pPr>
        <w:rPr>
          <w:ins w:id="6602" w:author="Boni" w:date="2014-09-07T22:34:00Z"/>
          <w:del w:id="6603" w:author="Andrija Ilic" w:date="2015-09-06T19:32:00Z"/>
        </w:rPr>
      </w:pPr>
      <w:ins w:id="6604" w:author="Boni" w:date="2014-09-07T22:34:00Z">
        <w:del w:id="6605" w:author="Andrija Ilic" w:date="2015-09-06T19:32:00Z">
          <w:r w:rsidDel="006207E5">
            <w:delText>Операција:</w:delText>
          </w:r>
          <w:r w:rsidRPr="000E7A35" w:rsidDel="006207E5">
            <w:delText xml:space="preserve"> </w:delText>
          </w:r>
          <w:r w:rsidDel="006207E5">
            <w:delText>pronadjiKorisnika(korisnik):Korisnik</w:delText>
          </w:r>
          <w:r w:rsidDel="006207E5">
            <w:br/>
            <w:delText>Веза са СК:СК9</w:delText>
          </w:r>
          <w:r w:rsidDel="006207E5">
            <w:br/>
            <w:delText>Предуслови: Корисник постоји</w:delText>
          </w:r>
          <w:r w:rsidDel="006207E5">
            <w:br/>
            <w:delText>Постуслови:Корисник је пронађен</w:delText>
          </w:r>
        </w:del>
      </w:ins>
    </w:p>
    <w:p w14:paraId="3815BC64" w14:textId="7FD1FA01" w:rsidR="00A71B49" w:rsidDel="006207E5" w:rsidRDefault="00252993" w:rsidP="00756D1A">
      <w:pPr>
        <w:rPr>
          <w:del w:id="6606" w:author="Andrija Ilic" w:date="2015-09-06T19:32:00Z"/>
        </w:rPr>
      </w:pPr>
      <w:ins w:id="6607" w:author="Boni" w:date="2014-09-07T22:42:00Z">
        <w:del w:id="6608" w:author="Andrija Ilic" w:date="2015-09-06T19:32:00Z">
          <w:r w:rsidDel="006207E5">
            <w:rPr>
              <w:noProof/>
              <w:rPrChange w:id="6609" w:author="Unknown">
                <w:rPr>
                  <w:noProof/>
                  <w:color w:val="0000FF" w:themeColor="hyperlink"/>
                  <w:u w:val="single"/>
                </w:rPr>
              </w:rPrChange>
            </w:rPr>
            <w:drawing>
              <wp:inline distT="0" distB="0" distL="0" distR="0" wp14:anchorId="587B3B2A" wp14:editId="0A999E97">
                <wp:extent cx="3255078" cy="1728908"/>
                <wp:effectExtent l="19050" t="0" r="2472" b="0"/>
                <wp:docPr id="80" name="Picture 79" descr="Pronadji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nadjiKorisnika.jpg"/>
                        <pic:cNvPicPr/>
                      </pic:nvPicPr>
                      <pic:blipFill>
                        <a:blip r:embed="rId136" cstate="print"/>
                        <a:stretch>
                          <a:fillRect/>
                        </a:stretch>
                      </pic:blipFill>
                      <pic:spPr>
                        <a:xfrm>
                          <a:off x="0" y="0"/>
                          <a:ext cx="3254889" cy="1728808"/>
                        </a:xfrm>
                        <a:prstGeom prst="rect">
                          <a:avLst/>
                        </a:prstGeom>
                      </pic:spPr>
                    </pic:pic>
                  </a:graphicData>
                </a:graphic>
              </wp:inline>
            </w:drawing>
          </w:r>
        </w:del>
      </w:ins>
    </w:p>
    <w:p w14:paraId="34E9144E" w14:textId="1FF83841" w:rsidR="00A71B49" w:rsidRPr="00234C8B" w:rsidDel="006207E5" w:rsidRDefault="00A71B49" w:rsidP="00756D1A">
      <w:pPr>
        <w:rPr>
          <w:del w:id="6610" w:author="Andrija Ilic" w:date="2015-09-06T19:32:00Z"/>
        </w:rPr>
      </w:pPr>
      <w:del w:id="6611" w:author="Andrija Ilic" w:date="2015-09-06T19:32:00Z">
        <w:r w:rsidDel="006207E5">
          <w:rPr>
            <w:sz w:val="22"/>
          </w:rPr>
          <w:delText>Након пројектовања сваке пд СО прелази се на пр</w:delText>
        </w:r>
        <w:r w:rsidR="00234C8B" w:rsidDel="006207E5">
          <w:rPr>
            <w:sz w:val="22"/>
          </w:rPr>
          <w:delText>о</w:delText>
        </w:r>
        <w:r w:rsidDel="006207E5">
          <w:rPr>
            <w:sz w:val="22"/>
          </w:rPr>
          <w:delText>јект</w:delText>
        </w:r>
        <w:r w:rsidR="00234C8B" w:rsidDel="006207E5">
          <w:rPr>
            <w:sz w:val="22"/>
          </w:rPr>
          <w:delText>о</w:delText>
        </w:r>
        <w:r w:rsidDel="006207E5">
          <w:rPr>
            <w:sz w:val="22"/>
          </w:rPr>
          <w:delText>ва</w:delText>
        </w:r>
        <w:r w:rsidR="00234C8B" w:rsidDel="006207E5">
          <w:rPr>
            <w:sz w:val="22"/>
          </w:rPr>
          <w:delText>њ</w:delText>
        </w:r>
        <w:r w:rsidDel="006207E5">
          <w:rPr>
            <w:sz w:val="22"/>
          </w:rPr>
          <w:delText>е класе OpstaSO к</w:delText>
        </w:r>
        <w:r w:rsidR="00234C8B" w:rsidDel="006207E5">
          <w:rPr>
            <w:sz w:val="22"/>
          </w:rPr>
          <w:delText>о</w:delText>
        </w:r>
        <w:r w:rsidDel="006207E5">
          <w:rPr>
            <w:sz w:val="22"/>
          </w:rPr>
          <w:delText xml:space="preserve">ја је </w:delText>
        </w:r>
        <w:r w:rsidR="00234C8B" w:rsidDel="006207E5">
          <w:rPr>
            <w:sz w:val="22"/>
          </w:rPr>
          <w:delText>о</w:delText>
        </w:r>
        <w:r w:rsidDel="006207E5">
          <w:rPr>
            <w:sz w:val="22"/>
          </w:rPr>
          <w:delText>дг</w:delText>
        </w:r>
        <w:r w:rsidR="00234C8B" w:rsidDel="006207E5">
          <w:rPr>
            <w:sz w:val="22"/>
          </w:rPr>
          <w:delText>о</w:delText>
        </w:r>
        <w:r w:rsidDel="006207E5">
          <w:rPr>
            <w:sz w:val="22"/>
          </w:rPr>
          <w:delText>в</w:delText>
        </w:r>
        <w:r w:rsidR="00234C8B" w:rsidDel="006207E5">
          <w:rPr>
            <w:sz w:val="22"/>
          </w:rPr>
          <w:delText>о</w:delText>
        </w:r>
        <w:r w:rsidDel="006207E5">
          <w:rPr>
            <w:sz w:val="22"/>
          </w:rPr>
          <w:delText>рна за к</w:delText>
        </w:r>
        <w:r w:rsidR="00234C8B" w:rsidDel="006207E5">
          <w:rPr>
            <w:sz w:val="22"/>
          </w:rPr>
          <w:delText>о</w:delText>
        </w:r>
        <w:r w:rsidDel="006207E5">
          <w:rPr>
            <w:sz w:val="22"/>
          </w:rPr>
          <w:delText>некцију са баз</w:delText>
        </w:r>
        <w:r w:rsidR="00234C8B" w:rsidDel="006207E5">
          <w:rPr>
            <w:sz w:val="22"/>
          </w:rPr>
          <w:delText>о</w:delText>
        </w:r>
        <w:r w:rsidDel="006207E5">
          <w:rPr>
            <w:sz w:val="22"/>
          </w:rPr>
          <w:delText>м п</w:delText>
        </w:r>
        <w:r w:rsidR="00234C8B" w:rsidDel="006207E5">
          <w:rPr>
            <w:sz w:val="22"/>
          </w:rPr>
          <w:delText>о</w:delText>
        </w:r>
        <w:r w:rsidDel="006207E5">
          <w:rPr>
            <w:sz w:val="22"/>
          </w:rPr>
          <w:delText>датака и за к</w:delText>
        </w:r>
        <w:r w:rsidR="00234C8B" w:rsidDel="006207E5">
          <w:rPr>
            <w:sz w:val="22"/>
          </w:rPr>
          <w:delText>о</w:delText>
        </w:r>
        <w:r w:rsidDel="006207E5">
          <w:rPr>
            <w:sz w:val="22"/>
          </w:rPr>
          <w:delText>нтр</w:delText>
        </w:r>
        <w:r w:rsidR="00234C8B" w:rsidDel="006207E5">
          <w:rPr>
            <w:sz w:val="22"/>
          </w:rPr>
          <w:delText>о</w:delText>
        </w:r>
        <w:r w:rsidDel="006207E5">
          <w:rPr>
            <w:sz w:val="22"/>
          </w:rPr>
          <w:delText>лу изврше</w:delText>
        </w:r>
        <w:r w:rsidR="00234C8B" w:rsidDel="006207E5">
          <w:rPr>
            <w:sz w:val="22"/>
          </w:rPr>
          <w:delText>њ</w:delText>
        </w:r>
        <w:r w:rsidDel="006207E5">
          <w:rPr>
            <w:sz w:val="22"/>
          </w:rPr>
          <w:delText>а трансакције</w:delText>
        </w:r>
        <w:r w:rsidR="00234C8B" w:rsidDel="006207E5">
          <w:rPr>
            <w:sz w:val="22"/>
          </w:rPr>
          <w:delText>.</w:delText>
        </w:r>
      </w:del>
    </w:p>
    <w:p w14:paraId="6CBCD537" w14:textId="6EBCD509" w:rsidR="004725EC" w:rsidDel="006207E5" w:rsidRDefault="00A71B49" w:rsidP="00AC0918">
      <w:pPr>
        <w:pStyle w:val="Heading3"/>
        <w:rPr>
          <w:del w:id="6612" w:author="Andrija Ilic" w:date="2015-09-06T19:32:00Z"/>
        </w:rPr>
      </w:pPr>
      <w:del w:id="6613" w:author="Andrija Ilic" w:date="2015-09-06T19:32:00Z">
        <w:r w:rsidDel="006207E5">
          <w:rPr>
            <w:b w:val="0"/>
            <w:bCs w:val="0"/>
            <w:noProof/>
          </w:rPr>
          <w:drawing>
            <wp:inline distT="0" distB="0" distL="0" distR="0" wp14:anchorId="4265C2A6" wp14:editId="54E93232">
              <wp:extent cx="4628783" cy="3404286"/>
              <wp:effectExtent l="19050" t="0" r="367" b="0"/>
              <wp:docPr id="58" name="Picture 57" descr="opsta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aeSO.jpg"/>
                      <pic:cNvPicPr/>
                    </pic:nvPicPr>
                    <pic:blipFill>
                      <a:blip r:embed="rId137" cstate="print"/>
                      <a:stretch>
                        <a:fillRect/>
                      </a:stretch>
                    </pic:blipFill>
                    <pic:spPr>
                      <a:xfrm>
                        <a:off x="0" y="0"/>
                        <a:ext cx="4631102" cy="3405992"/>
                      </a:xfrm>
                      <a:prstGeom prst="rect">
                        <a:avLst/>
                      </a:prstGeom>
                    </pic:spPr>
                  </pic:pic>
                </a:graphicData>
              </a:graphic>
            </wp:inline>
          </w:drawing>
        </w:r>
      </w:del>
    </w:p>
    <w:p w14:paraId="234C99DD" w14:textId="5E932B69" w:rsidR="004A648A" w:rsidRPr="004A648A" w:rsidDel="006207E5" w:rsidRDefault="004A648A" w:rsidP="004A648A">
      <w:pPr>
        <w:rPr>
          <w:del w:id="6614" w:author="Andrija Ilic" w:date="2015-09-06T19:32:00Z"/>
        </w:rPr>
      </w:pPr>
      <w:del w:id="6615" w:author="Andrija Ilic" w:date="2015-09-06T19:32:00Z">
        <w:r w:rsidDel="006207E5">
          <w:delText>Слика 12. Системске операције и interfejs који имплементирају</w:delText>
        </w:r>
      </w:del>
    </w:p>
    <w:p w14:paraId="4CB788EE" w14:textId="07EE941B" w:rsidR="00AC0918" w:rsidRPr="0003399B" w:rsidDel="006207E5" w:rsidRDefault="00AC0918" w:rsidP="00AC0918">
      <w:pPr>
        <w:pStyle w:val="Heading3"/>
        <w:rPr>
          <w:del w:id="6616" w:author="Andrija Ilic" w:date="2015-09-06T19:32:00Z"/>
        </w:rPr>
      </w:pPr>
      <w:bookmarkStart w:id="6617" w:name="_Toc397909081"/>
      <w:del w:id="6618" w:author="Andrija Ilic" w:date="2015-09-06T19:32:00Z">
        <w:r w:rsidDel="006207E5">
          <w:delText>3.3.5 Пројектовање апликационе логике  - d</w:delText>
        </w:r>
        <w:r w:rsidR="005540A6" w:rsidDel="006207E5">
          <w:delText>a</w:delText>
        </w:r>
        <w:r w:rsidDel="006207E5">
          <w:delText>tabase broker</w:delText>
        </w:r>
      </w:del>
      <w:ins w:id="6619" w:author="Boni" w:date="2014-09-07T22:14:00Z">
        <w:del w:id="6620" w:author="Andrija Ilic" w:date="2015-09-06T19:32:00Z">
          <w:r w:rsidR="0003399B" w:rsidDel="006207E5">
            <w:delText>брокер базе података</w:delText>
          </w:r>
        </w:del>
      </w:ins>
      <w:bookmarkEnd w:id="6617"/>
    </w:p>
    <w:p w14:paraId="380CDD8A" w14:textId="432BE7C5" w:rsidR="00756D1A" w:rsidRPr="00756D1A" w:rsidDel="006207E5" w:rsidRDefault="00756D1A" w:rsidP="00756D1A">
      <w:pPr>
        <w:rPr>
          <w:del w:id="6621" w:author="Andrija Ilic" w:date="2015-09-06T19:32:00Z"/>
        </w:rPr>
      </w:pPr>
    </w:p>
    <w:p w14:paraId="609BD11F" w14:textId="066747B6" w:rsidR="0087463E" w:rsidDel="006207E5" w:rsidRDefault="0087463E" w:rsidP="0087463E">
      <w:pPr>
        <w:rPr>
          <w:del w:id="6622" w:author="Andrija Ilic" w:date="2015-09-06T19:32:00Z"/>
        </w:rPr>
      </w:pPr>
      <w:del w:id="6623" w:author="Andrija Ilic" w:date="2015-09-06T19:32:00Z">
        <w:r w:rsidDel="006207E5">
          <w:delText xml:space="preserve">Комуникација са базом одвија се посредством Hibernate оквира. Доменске класе се анотацијама повезују са табелама у бази. </w:delText>
        </w:r>
      </w:del>
    </w:p>
    <w:p w14:paraId="54B271DF" w14:textId="654FA854" w:rsidR="00640005" w:rsidDel="006207E5" w:rsidRDefault="0087463E" w:rsidP="0087463E">
      <w:pPr>
        <w:pStyle w:val="CodeStyle"/>
        <w:ind w:left="0"/>
        <w:rPr>
          <w:del w:id="6624" w:author="Andrija Ilic" w:date="2015-09-06T19:32:00Z"/>
          <w:rFonts w:asciiTheme="minorHAnsi" w:hAnsiTheme="minorHAnsi"/>
          <w:color w:val="auto"/>
        </w:rPr>
      </w:pPr>
      <w:del w:id="6625" w:author="Andrija Ilic" w:date="2015-09-06T19:32:00Z">
        <w:r w:rsidRPr="0087463E" w:rsidDel="006207E5">
          <w:rPr>
            <w:color w:val="auto"/>
          </w:rPr>
          <w:delText>sf = new AnnotationConfiguration().configure().buildSessionFactory();</w:delText>
        </w:r>
      </w:del>
    </w:p>
    <w:p w14:paraId="5CC74928" w14:textId="3BF99C52" w:rsidR="0087463E" w:rsidDel="006207E5" w:rsidRDefault="0087463E" w:rsidP="0087463E">
      <w:pPr>
        <w:pStyle w:val="CodeStyle"/>
        <w:ind w:left="0"/>
        <w:rPr>
          <w:del w:id="6626" w:author="Andrija Ilic" w:date="2015-09-06T19:32:00Z"/>
          <w:rFonts w:asciiTheme="minorHAnsi" w:hAnsiTheme="minorHAnsi"/>
          <w:color w:val="auto"/>
        </w:rPr>
      </w:pPr>
    </w:p>
    <w:p w14:paraId="644E78DE" w14:textId="7CBBBD5D" w:rsidR="0087463E" w:rsidDel="006207E5" w:rsidRDefault="0087463E" w:rsidP="0087463E">
      <w:pPr>
        <w:rPr>
          <w:del w:id="6627" w:author="Andrija Ilic" w:date="2015-09-06T19:32:00Z"/>
        </w:rPr>
      </w:pPr>
      <w:del w:id="6628" w:author="Andrija Ilic" w:date="2015-09-06T19:32:00Z">
        <w:r w:rsidDel="006207E5">
          <w:delText xml:space="preserve">Класа </w:delText>
        </w:r>
        <w:r w:rsidRPr="0087463E" w:rsidDel="006207E5">
          <w:delText>AnnotationConfiguration</w:delText>
        </w:r>
        <w:r w:rsidDel="006207E5">
          <w:delText xml:space="preserve"> нам омогућава да на основу анотираних доменских обејката добијемо </w:delText>
        </w:r>
        <w:r w:rsidR="006565BA" w:rsidRPr="0087463E" w:rsidDel="006207E5">
          <w:delText>SessionFactory</w:delText>
        </w:r>
        <w:r w:rsidR="006565BA" w:rsidDel="006207E5">
          <w:delText xml:space="preserve"> класу, која се креира само једном и која је на даље задужена за креирање сесија са базом. </w:delText>
        </w:r>
      </w:del>
    </w:p>
    <w:p w14:paraId="317FC7B9" w14:textId="7D553709" w:rsidR="006565BA" w:rsidDel="006207E5" w:rsidRDefault="006565BA" w:rsidP="0087463E">
      <w:pPr>
        <w:rPr>
          <w:del w:id="6629" w:author="Andrija Ilic" w:date="2015-09-06T19:32:00Z"/>
        </w:rPr>
      </w:pPr>
      <w:del w:id="6630" w:author="Andrija Ilic" w:date="2015-09-06T19:32:00Z">
        <w:r w:rsidDel="006207E5">
          <w:delText xml:space="preserve">Сви упити над базом добијају се употребом Criteria интерфејса који нам омогућава да упите креирамо на нивоу доменских објеката, без употребе sql-a. </w:delText>
        </w:r>
      </w:del>
    </w:p>
    <w:p w14:paraId="0E1DCD57" w14:textId="492D481C" w:rsidR="006565BA" w:rsidDel="006207E5" w:rsidRDefault="006565BA" w:rsidP="006565BA">
      <w:pPr>
        <w:rPr>
          <w:del w:id="6631" w:author="Andrija Ilic" w:date="2015-09-06T19:32:00Z"/>
        </w:rPr>
      </w:pPr>
      <w:del w:id="6632" w:author="Andrija Ilic" w:date="2015-09-06T19:32:00Z">
        <w:r w:rsidDel="006207E5">
          <w:delText>package com.example.diplomski.dbbroker;</w:delText>
        </w:r>
      </w:del>
    </w:p>
    <w:p w14:paraId="285B40DF" w14:textId="69342D1E" w:rsidR="006565BA" w:rsidDel="006207E5" w:rsidRDefault="006565BA" w:rsidP="006565BA">
      <w:pPr>
        <w:rPr>
          <w:del w:id="6633" w:author="Andrija Ilic" w:date="2015-09-06T19:32:00Z"/>
        </w:rPr>
      </w:pPr>
    </w:p>
    <w:p w14:paraId="4FD482AD" w14:textId="11B3B4AA" w:rsidR="006565BA" w:rsidDel="006207E5" w:rsidRDefault="006565BA" w:rsidP="006565BA">
      <w:pPr>
        <w:pStyle w:val="CodeStyle"/>
        <w:ind w:left="0"/>
        <w:rPr>
          <w:del w:id="6634" w:author="Andrija Ilic" w:date="2015-09-06T19:32:00Z"/>
        </w:rPr>
      </w:pPr>
      <w:del w:id="6635" w:author="Andrija Ilic" w:date="2015-09-06T19:32:00Z">
        <w:r w:rsidDel="006207E5">
          <w:delText>public class DbBroker {</w:delText>
        </w:r>
      </w:del>
    </w:p>
    <w:p w14:paraId="26A6149F" w14:textId="36268C4A" w:rsidR="006565BA" w:rsidDel="006207E5" w:rsidRDefault="006565BA" w:rsidP="006565BA">
      <w:pPr>
        <w:pStyle w:val="CodeStyle"/>
        <w:rPr>
          <w:del w:id="6636" w:author="Andrija Ilic" w:date="2015-09-06T19:32:00Z"/>
        </w:rPr>
      </w:pPr>
      <w:del w:id="6637" w:author="Andrija Ilic" w:date="2015-09-06T19:32:00Z">
        <w:r w:rsidDel="006207E5">
          <w:tab/>
        </w:r>
      </w:del>
    </w:p>
    <w:p w14:paraId="4C71CF35" w14:textId="7FE0C500" w:rsidR="006565BA" w:rsidDel="006207E5" w:rsidRDefault="006565BA" w:rsidP="006565BA">
      <w:pPr>
        <w:pStyle w:val="CodeStyle"/>
        <w:rPr>
          <w:del w:id="6638" w:author="Andrija Ilic" w:date="2015-09-06T19:32:00Z"/>
        </w:rPr>
      </w:pPr>
      <w:del w:id="6639" w:author="Andrija Ilic" w:date="2015-09-06T19:32:00Z">
        <w:r w:rsidDel="006207E5">
          <w:tab/>
          <w:delText>private static DbBroker dbBroker;</w:delText>
        </w:r>
      </w:del>
    </w:p>
    <w:p w14:paraId="45270DFA" w14:textId="6CF29432" w:rsidR="006565BA" w:rsidDel="006207E5" w:rsidRDefault="006565BA" w:rsidP="006565BA">
      <w:pPr>
        <w:pStyle w:val="CodeStyle"/>
        <w:rPr>
          <w:del w:id="6640" w:author="Andrija Ilic" w:date="2015-09-06T19:32:00Z"/>
        </w:rPr>
      </w:pPr>
      <w:del w:id="6641" w:author="Andrija Ilic" w:date="2015-09-06T19:32:00Z">
        <w:r w:rsidDel="006207E5">
          <w:tab/>
          <w:delText>private Session session;</w:delText>
        </w:r>
      </w:del>
    </w:p>
    <w:p w14:paraId="065014FA" w14:textId="0A4B5E47" w:rsidR="006565BA" w:rsidDel="006207E5" w:rsidRDefault="006565BA" w:rsidP="006565BA">
      <w:pPr>
        <w:pStyle w:val="CodeStyle"/>
        <w:rPr>
          <w:del w:id="6642" w:author="Andrija Ilic" w:date="2015-09-06T19:32:00Z"/>
        </w:rPr>
      </w:pPr>
      <w:del w:id="6643" w:author="Andrija Ilic" w:date="2015-09-06T19:32:00Z">
        <w:r w:rsidDel="006207E5">
          <w:tab/>
          <w:delText>private static SessionFactory sf;</w:delText>
        </w:r>
      </w:del>
    </w:p>
    <w:p w14:paraId="4941768A" w14:textId="086C837E" w:rsidR="006565BA" w:rsidDel="006207E5" w:rsidRDefault="006565BA" w:rsidP="006565BA">
      <w:pPr>
        <w:pStyle w:val="CodeStyle"/>
        <w:rPr>
          <w:del w:id="6644" w:author="Andrija Ilic" w:date="2015-09-06T19:32:00Z"/>
        </w:rPr>
      </w:pPr>
      <w:del w:id="6645" w:author="Andrija Ilic" w:date="2015-09-06T19:32:00Z">
        <w:r w:rsidDel="006207E5">
          <w:tab/>
          <w:delText>private Transaction transaction;</w:delText>
        </w:r>
      </w:del>
    </w:p>
    <w:p w14:paraId="6F6D5D0E" w14:textId="45FD2701" w:rsidR="006565BA" w:rsidDel="006207E5" w:rsidRDefault="006565BA" w:rsidP="006565BA">
      <w:pPr>
        <w:pStyle w:val="CodeStyle"/>
        <w:rPr>
          <w:del w:id="6646" w:author="Andrija Ilic" w:date="2015-09-06T19:32:00Z"/>
        </w:rPr>
      </w:pPr>
      <w:del w:id="6647" w:author="Andrija Ilic" w:date="2015-09-06T19:32:00Z">
        <w:r w:rsidDel="006207E5">
          <w:tab/>
        </w:r>
      </w:del>
    </w:p>
    <w:p w14:paraId="5197C285" w14:textId="1BCE2DFA" w:rsidR="006565BA" w:rsidDel="006207E5" w:rsidRDefault="006565BA" w:rsidP="006565BA">
      <w:pPr>
        <w:pStyle w:val="CodeStyle"/>
        <w:rPr>
          <w:del w:id="6648" w:author="Andrija Ilic" w:date="2015-09-06T19:32:00Z"/>
        </w:rPr>
      </w:pPr>
      <w:del w:id="6649" w:author="Andrija Ilic" w:date="2015-09-06T19:32:00Z">
        <w:r w:rsidDel="006207E5">
          <w:tab/>
        </w:r>
      </w:del>
    </w:p>
    <w:p w14:paraId="460E3977" w14:textId="4FC696C7" w:rsidR="006565BA" w:rsidDel="006207E5" w:rsidRDefault="006565BA" w:rsidP="006565BA">
      <w:pPr>
        <w:pStyle w:val="CodeStyle"/>
        <w:rPr>
          <w:del w:id="6650" w:author="Andrija Ilic" w:date="2015-09-06T19:32:00Z"/>
        </w:rPr>
      </w:pPr>
      <w:del w:id="6651" w:author="Andrija Ilic" w:date="2015-09-06T19:32:00Z">
        <w:r w:rsidDel="006207E5">
          <w:tab/>
          <w:delText>private DbBroker() {</w:delText>
        </w:r>
      </w:del>
    </w:p>
    <w:p w14:paraId="2ABF5935" w14:textId="10932AA9" w:rsidR="006565BA" w:rsidDel="006207E5" w:rsidRDefault="006565BA" w:rsidP="006565BA">
      <w:pPr>
        <w:pStyle w:val="CodeStyle"/>
        <w:rPr>
          <w:del w:id="6652" w:author="Andrija Ilic" w:date="2015-09-06T19:32:00Z"/>
        </w:rPr>
      </w:pPr>
      <w:del w:id="6653" w:author="Andrija Ilic" w:date="2015-09-06T19:32:00Z">
        <w:r w:rsidDel="006207E5">
          <w:tab/>
        </w:r>
        <w:r w:rsidDel="006207E5">
          <w:tab/>
          <w:delText xml:space="preserve"> sf = new AnnotationConfiguration().configure().buildSessionFactory();</w:delText>
        </w:r>
      </w:del>
    </w:p>
    <w:p w14:paraId="09CE0AF7" w14:textId="78D84B1D" w:rsidR="006565BA" w:rsidDel="006207E5" w:rsidRDefault="006565BA" w:rsidP="006565BA">
      <w:pPr>
        <w:pStyle w:val="CodeStyle"/>
        <w:rPr>
          <w:del w:id="6654" w:author="Andrija Ilic" w:date="2015-09-06T19:32:00Z"/>
        </w:rPr>
      </w:pPr>
      <w:del w:id="6655" w:author="Andrija Ilic" w:date="2015-09-06T19:32:00Z">
        <w:r w:rsidDel="006207E5">
          <w:tab/>
          <w:delText>}</w:delText>
        </w:r>
      </w:del>
    </w:p>
    <w:p w14:paraId="40876EDC" w14:textId="1CC6A0CE" w:rsidR="006565BA" w:rsidDel="006207E5" w:rsidRDefault="006565BA" w:rsidP="006565BA">
      <w:pPr>
        <w:pStyle w:val="CodeStyle"/>
        <w:rPr>
          <w:del w:id="6656" w:author="Andrija Ilic" w:date="2015-09-06T19:32:00Z"/>
        </w:rPr>
      </w:pPr>
    </w:p>
    <w:p w14:paraId="26B4D28D" w14:textId="0B13CFB0" w:rsidR="006565BA" w:rsidDel="006207E5" w:rsidRDefault="006565BA" w:rsidP="006565BA">
      <w:pPr>
        <w:pStyle w:val="CodeStyle"/>
        <w:rPr>
          <w:del w:id="6657" w:author="Andrija Ilic" w:date="2015-09-06T19:32:00Z"/>
        </w:rPr>
      </w:pPr>
      <w:del w:id="6658" w:author="Andrija Ilic" w:date="2015-09-06T19:32:00Z">
        <w:r w:rsidDel="006207E5">
          <w:tab/>
          <w:delText>public static DbBroker getInstance(){</w:delText>
        </w:r>
      </w:del>
    </w:p>
    <w:p w14:paraId="01FE42E5" w14:textId="1213460B" w:rsidR="006565BA" w:rsidDel="006207E5" w:rsidRDefault="006565BA" w:rsidP="006565BA">
      <w:pPr>
        <w:pStyle w:val="CodeStyle"/>
        <w:rPr>
          <w:del w:id="6659" w:author="Andrija Ilic" w:date="2015-09-06T19:32:00Z"/>
        </w:rPr>
      </w:pPr>
      <w:del w:id="6660" w:author="Andrija Ilic" w:date="2015-09-06T19:32:00Z">
        <w:r w:rsidDel="006207E5">
          <w:tab/>
        </w:r>
        <w:r w:rsidDel="006207E5">
          <w:tab/>
          <w:delText>if(dbBroker != null){</w:delText>
        </w:r>
      </w:del>
    </w:p>
    <w:p w14:paraId="1258EC3D" w14:textId="0872C2D4" w:rsidR="006565BA" w:rsidDel="006207E5" w:rsidRDefault="006565BA" w:rsidP="006565BA">
      <w:pPr>
        <w:pStyle w:val="CodeStyle"/>
        <w:rPr>
          <w:del w:id="6661" w:author="Andrija Ilic" w:date="2015-09-06T19:32:00Z"/>
        </w:rPr>
      </w:pPr>
      <w:del w:id="6662" w:author="Andrija Ilic" w:date="2015-09-06T19:32:00Z">
        <w:r w:rsidDel="006207E5">
          <w:tab/>
        </w:r>
        <w:r w:rsidDel="006207E5">
          <w:tab/>
        </w:r>
        <w:r w:rsidDel="006207E5">
          <w:tab/>
        </w:r>
      </w:del>
    </w:p>
    <w:p w14:paraId="786B979B" w14:textId="35A906A6" w:rsidR="006565BA" w:rsidDel="006207E5" w:rsidRDefault="006565BA" w:rsidP="006565BA">
      <w:pPr>
        <w:pStyle w:val="CodeStyle"/>
        <w:rPr>
          <w:del w:id="6663" w:author="Andrija Ilic" w:date="2015-09-06T19:32:00Z"/>
        </w:rPr>
      </w:pPr>
      <w:del w:id="6664" w:author="Andrija Ilic" w:date="2015-09-06T19:32:00Z">
        <w:r w:rsidDel="006207E5">
          <w:tab/>
        </w:r>
        <w:r w:rsidDel="006207E5">
          <w:tab/>
        </w:r>
        <w:r w:rsidDel="006207E5">
          <w:tab/>
          <w:delText>return dbBroker;</w:delText>
        </w:r>
      </w:del>
    </w:p>
    <w:p w14:paraId="52A41609" w14:textId="74813C64" w:rsidR="006565BA" w:rsidDel="006207E5" w:rsidRDefault="006565BA" w:rsidP="006565BA">
      <w:pPr>
        <w:pStyle w:val="CodeStyle"/>
        <w:rPr>
          <w:del w:id="6665" w:author="Andrija Ilic" w:date="2015-09-06T19:32:00Z"/>
        </w:rPr>
      </w:pPr>
      <w:del w:id="6666" w:author="Andrija Ilic" w:date="2015-09-06T19:32:00Z">
        <w:r w:rsidDel="006207E5">
          <w:tab/>
        </w:r>
        <w:r w:rsidDel="006207E5">
          <w:tab/>
          <w:delText>}else</w:delText>
        </w:r>
      </w:del>
    </w:p>
    <w:p w14:paraId="7BEE3381" w14:textId="1CF6AE9C" w:rsidR="006565BA" w:rsidDel="006207E5" w:rsidRDefault="006565BA" w:rsidP="006565BA">
      <w:pPr>
        <w:pStyle w:val="CodeStyle"/>
        <w:rPr>
          <w:del w:id="6667" w:author="Andrija Ilic" w:date="2015-09-06T19:32:00Z"/>
        </w:rPr>
      </w:pPr>
      <w:del w:id="6668" w:author="Andrija Ilic" w:date="2015-09-06T19:32:00Z">
        <w:r w:rsidDel="006207E5">
          <w:tab/>
        </w:r>
        <w:r w:rsidDel="006207E5">
          <w:tab/>
        </w:r>
        <w:r w:rsidDel="006207E5">
          <w:tab/>
          <w:delText>return dbBroker = new DbBroker();</w:delText>
        </w:r>
      </w:del>
    </w:p>
    <w:p w14:paraId="7C3ACCB4" w14:textId="3E9547E6" w:rsidR="006565BA" w:rsidDel="006207E5" w:rsidRDefault="006565BA" w:rsidP="006565BA">
      <w:pPr>
        <w:pStyle w:val="CodeStyle"/>
        <w:rPr>
          <w:del w:id="6669" w:author="Andrija Ilic" w:date="2015-09-06T19:32:00Z"/>
        </w:rPr>
      </w:pPr>
      <w:del w:id="6670" w:author="Andrija Ilic" w:date="2015-09-06T19:32:00Z">
        <w:r w:rsidDel="006207E5">
          <w:tab/>
          <w:delText>}</w:delText>
        </w:r>
      </w:del>
    </w:p>
    <w:p w14:paraId="76CC0482" w14:textId="7FF4295A" w:rsidR="006565BA" w:rsidDel="006207E5" w:rsidRDefault="006565BA" w:rsidP="006565BA">
      <w:pPr>
        <w:pStyle w:val="CodeStyle"/>
        <w:rPr>
          <w:del w:id="6671" w:author="Andrija Ilic" w:date="2015-09-06T19:32:00Z"/>
        </w:rPr>
      </w:pPr>
      <w:del w:id="6672" w:author="Andrija Ilic" w:date="2015-09-06T19:32:00Z">
        <w:r w:rsidDel="006207E5">
          <w:tab/>
        </w:r>
      </w:del>
    </w:p>
    <w:p w14:paraId="0BD5D775" w14:textId="54E369FD" w:rsidR="006565BA" w:rsidDel="006207E5" w:rsidRDefault="006565BA" w:rsidP="006565BA">
      <w:pPr>
        <w:pStyle w:val="CodeStyle"/>
        <w:rPr>
          <w:del w:id="6673" w:author="Andrija Ilic" w:date="2015-09-06T19:32:00Z"/>
        </w:rPr>
      </w:pPr>
      <w:del w:id="6674" w:author="Andrija Ilic" w:date="2015-09-06T19:32:00Z">
        <w:r w:rsidDel="006207E5">
          <w:tab/>
          <w:delText>public Session getSession(){</w:delText>
        </w:r>
      </w:del>
    </w:p>
    <w:p w14:paraId="25B74A18" w14:textId="3365F856" w:rsidR="006565BA" w:rsidDel="006207E5" w:rsidRDefault="006565BA" w:rsidP="006565BA">
      <w:pPr>
        <w:pStyle w:val="CodeStyle"/>
        <w:rPr>
          <w:del w:id="6675" w:author="Andrija Ilic" w:date="2015-09-06T19:32:00Z"/>
        </w:rPr>
      </w:pPr>
      <w:del w:id="6676" w:author="Andrija Ilic" w:date="2015-09-06T19:32:00Z">
        <w:r w:rsidDel="006207E5">
          <w:tab/>
        </w:r>
        <w:r w:rsidDel="006207E5">
          <w:tab/>
          <w:delText>session = sf.openSession();</w:delText>
        </w:r>
      </w:del>
    </w:p>
    <w:p w14:paraId="03A2431A" w14:textId="69F4C485" w:rsidR="006565BA" w:rsidDel="006207E5" w:rsidRDefault="006565BA" w:rsidP="006565BA">
      <w:pPr>
        <w:pStyle w:val="CodeStyle"/>
        <w:rPr>
          <w:del w:id="6677" w:author="Andrija Ilic" w:date="2015-09-06T19:32:00Z"/>
        </w:rPr>
      </w:pPr>
      <w:del w:id="6678" w:author="Andrija Ilic" w:date="2015-09-06T19:32:00Z">
        <w:r w:rsidDel="006207E5">
          <w:tab/>
        </w:r>
        <w:r w:rsidDel="006207E5">
          <w:tab/>
          <w:delText>return session;</w:delText>
        </w:r>
      </w:del>
    </w:p>
    <w:p w14:paraId="02F501C2" w14:textId="6E2414E1" w:rsidR="006565BA" w:rsidDel="006207E5" w:rsidRDefault="006565BA" w:rsidP="006565BA">
      <w:pPr>
        <w:pStyle w:val="CodeStyle"/>
        <w:rPr>
          <w:del w:id="6679" w:author="Andrija Ilic" w:date="2015-09-06T19:32:00Z"/>
        </w:rPr>
      </w:pPr>
      <w:del w:id="6680" w:author="Andrija Ilic" w:date="2015-09-06T19:32:00Z">
        <w:r w:rsidDel="006207E5">
          <w:tab/>
          <w:delText>}</w:delText>
        </w:r>
      </w:del>
    </w:p>
    <w:p w14:paraId="0C5123A1" w14:textId="7941F186" w:rsidR="006565BA" w:rsidDel="006207E5" w:rsidRDefault="006565BA" w:rsidP="006565BA">
      <w:pPr>
        <w:pStyle w:val="CodeStyle"/>
        <w:rPr>
          <w:del w:id="6681" w:author="Andrija Ilic" w:date="2015-09-06T19:32:00Z"/>
        </w:rPr>
      </w:pPr>
      <w:del w:id="6682" w:author="Andrija Ilic" w:date="2015-09-06T19:32:00Z">
        <w:r w:rsidDel="006207E5">
          <w:tab/>
        </w:r>
      </w:del>
    </w:p>
    <w:p w14:paraId="1FD09B27" w14:textId="71DB9032" w:rsidR="006565BA" w:rsidDel="006207E5" w:rsidRDefault="006565BA" w:rsidP="006565BA">
      <w:pPr>
        <w:pStyle w:val="CodeStyle"/>
        <w:rPr>
          <w:del w:id="6683" w:author="Andrija Ilic" w:date="2015-09-06T19:32:00Z"/>
        </w:rPr>
      </w:pPr>
      <w:del w:id="6684" w:author="Andrija Ilic" w:date="2015-09-06T19:32:00Z">
        <w:r w:rsidDel="006207E5">
          <w:tab/>
          <w:delText>public void closeSession(){</w:delText>
        </w:r>
      </w:del>
    </w:p>
    <w:p w14:paraId="20DCF277" w14:textId="0F37CB5F" w:rsidR="006565BA" w:rsidDel="006207E5" w:rsidRDefault="006565BA" w:rsidP="006565BA">
      <w:pPr>
        <w:pStyle w:val="CodeStyle"/>
        <w:rPr>
          <w:del w:id="6685" w:author="Andrija Ilic" w:date="2015-09-06T19:32:00Z"/>
        </w:rPr>
      </w:pPr>
      <w:del w:id="6686" w:author="Andrija Ilic" w:date="2015-09-06T19:32:00Z">
        <w:r w:rsidDel="006207E5">
          <w:tab/>
        </w:r>
        <w:r w:rsidDel="006207E5">
          <w:tab/>
          <w:delText>if(session.isOpen()){</w:delText>
        </w:r>
      </w:del>
    </w:p>
    <w:p w14:paraId="574E7883" w14:textId="6A81C311" w:rsidR="006565BA" w:rsidDel="006207E5" w:rsidRDefault="006565BA" w:rsidP="006565BA">
      <w:pPr>
        <w:pStyle w:val="CodeStyle"/>
        <w:rPr>
          <w:del w:id="6687" w:author="Andrija Ilic" w:date="2015-09-06T19:32:00Z"/>
        </w:rPr>
      </w:pPr>
      <w:del w:id="6688" w:author="Andrija Ilic" w:date="2015-09-06T19:32:00Z">
        <w:r w:rsidDel="006207E5">
          <w:tab/>
        </w:r>
        <w:r w:rsidDel="006207E5">
          <w:tab/>
        </w:r>
        <w:r w:rsidDel="006207E5">
          <w:tab/>
          <w:delText>session.close();</w:delText>
        </w:r>
      </w:del>
    </w:p>
    <w:p w14:paraId="78722166" w14:textId="0F254EED" w:rsidR="006565BA" w:rsidDel="006207E5" w:rsidRDefault="006565BA" w:rsidP="006565BA">
      <w:pPr>
        <w:pStyle w:val="CodeStyle"/>
        <w:rPr>
          <w:del w:id="6689" w:author="Andrija Ilic" w:date="2015-09-06T19:32:00Z"/>
        </w:rPr>
      </w:pPr>
      <w:del w:id="6690" w:author="Andrija Ilic" w:date="2015-09-06T19:32:00Z">
        <w:r w:rsidDel="006207E5">
          <w:tab/>
        </w:r>
        <w:r w:rsidDel="006207E5">
          <w:tab/>
          <w:delText>}</w:delText>
        </w:r>
      </w:del>
    </w:p>
    <w:p w14:paraId="4D784C7A" w14:textId="25519538" w:rsidR="006565BA" w:rsidDel="006207E5" w:rsidRDefault="006565BA" w:rsidP="006565BA">
      <w:pPr>
        <w:pStyle w:val="CodeStyle"/>
        <w:rPr>
          <w:del w:id="6691" w:author="Andrija Ilic" w:date="2015-09-06T19:32:00Z"/>
        </w:rPr>
      </w:pPr>
      <w:del w:id="6692" w:author="Andrija Ilic" w:date="2015-09-06T19:32:00Z">
        <w:r w:rsidDel="006207E5">
          <w:tab/>
          <w:delText>}</w:delText>
        </w:r>
      </w:del>
    </w:p>
    <w:p w14:paraId="1B1AB911" w14:textId="45D644E2" w:rsidR="006565BA" w:rsidDel="006207E5" w:rsidRDefault="006565BA" w:rsidP="006565BA">
      <w:pPr>
        <w:pStyle w:val="CodeStyle"/>
        <w:rPr>
          <w:del w:id="6693" w:author="Andrija Ilic" w:date="2015-09-06T19:32:00Z"/>
        </w:rPr>
      </w:pPr>
      <w:del w:id="6694" w:author="Andrija Ilic" w:date="2015-09-06T19:32:00Z">
        <w:r w:rsidDel="006207E5">
          <w:tab/>
        </w:r>
      </w:del>
    </w:p>
    <w:p w14:paraId="6B3A855C" w14:textId="481D6D24" w:rsidR="006565BA" w:rsidDel="006207E5" w:rsidRDefault="006565BA" w:rsidP="006565BA">
      <w:pPr>
        <w:pStyle w:val="CodeStyle"/>
        <w:rPr>
          <w:del w:id="6695" w:author="Andrija Ilic" w:date="2015-09-06T19:32:00Z"/>
        </w:rPr>
      </w:pPr>
      <w:del w:id="6696" w:author="Andrija Ilic" w:date="2015-09-06T19:32:00Z">
        <w:r w:rsidDel="006207E5">
          <w:tab/>
          <w:delText>public void beginTransaction(){</w:delText>
        </w:r>
      </w:del>
    </w:p>
    <w:p w14:paraId="3F1AFF80" w14:textId="4FD4D859" w:rsidR="006565BA" w:rsidDel="006207E5" w:rsidRDefault="006565BA" w:rsidP="006565BA">
      <w:pPr>
        <w:pStyle w:val="CodeStyle"/>
        <w:rPr>
          <w:del w:id="6697" w:author="Andrija Ilic" w:date="2015-09-06T19:32:00Z"/>
        </w:rPr>
      </w:pPr>
      <w:del w:id="6698" w:author="Andrija Ilic" w:date="2015-09-06T19:32:00Z">
        <w:r w:rsidDel="006207E5">
          <w:tab/>
        </w:r>
        <w:r w:rsidDel="006207E5">
          <w:tab/>
          <w:delText>transaction = session.beginTransaction();</w:delText>
        </w:r>
      </w:del>
    </w:p>
    <w:p w14:paraId="09C8ACB1" w14:textId="337CA28D" w:rsidR="006565BA" w:rsidDel="006207E5" w:rsidRDefault="006565BA" w:rsidP="006565BA">
      <w:pPr>
        <w:pStyle w:val="CodeStyle"/>
        <w:rPr>
          <w:del w:id="6699" w:author="Andrija Ilic" w:date="2015-09-06T19:32:00Z"/>
        </w:rPr>
      </w:pPr>
      <w:del w:id="6700" w:author="Andrija Ilic" w:date="2015-09-06T19:32:00Z">
        <w:r w:rsidDel="006207E5">
          <w:tab/>
          <w:delText>}</w:delText>
        </w:r>
      </w:del>
    </w:p>
    <w:p w14:paraId="7295B7F2" w14:textId="4F74DB5B" w:rsidR="006565BA" w:rsidDel="006207E5" w:rsidRDefault="006565BA" w:rsidP="006565BA">
      <w:pPr>
        <w:pStyle w:val="CodeStyle"/>
        <w:rPr>
          <w:del w:id="6701" w:author="Andrija Ilic" w:date="2015-09-06T19:32:00Z"/>
        </w:rPr>
      </w:pPr>
      <w:del w:id="6702" w:author="Andrija Ilic" w:date="2015-09-06T19:32:00Z">
        <w:r w:rsidDel="006207E5">
          <w:tab/>
        </w:r>
      </w:del>
    </w:p>
    <w:p w14:paraId="74BEC136" w14:textId="51100D9F" w:rsidR="006565BA" w:rsidDel="006207E5" w:rsidRDefault="006565BA" w:rsidP="006565BA">
      <w:pPr>
        <w:pStyle w:val="CodeStyle"/>
        <w:rPr>
          <w:del w:id="6703" w:author="Andrija Ilic" w:date="2015-09-06T19:32:00Z"/>
        </w:rPr>
      </w:pPr>
      <w:del w:id="6704" w:author="Andrija Ilic" w:date="2015-09-06T19:32:00Z">
        <w:r w:rsidDel="006207E5">
          <w:tab/>
          <w:delText>public void rollbackTransaction(){</w:delText>
        </w:r>
      </w:del>
    </w:p>
    <w:p w14:paraId="55073006" w14:textId="6FE76540" w:rsidR="006565BA" w:rsidDel="006207E5" w:rsidRDefault="006565BA" w:rsidP="006565BA">
      <w:pPr>
        <w:pStyle w:val="CodeStyle"/>
        <w:rPr>
          <w:del w:id="6705" w:author="Andrija Ilic" w:date="2015-09-06T19:32:00Z"/>
        </w:rPr>
      </w:pPr>
      <w:del w:id="6706" w:author="Andrija Ilic" w:date="2015-09-06T19:32:00Z">
        <w:r w:rsidDel="006207E5">
          <w:tab/>
        </w:r>
        <w:r w:rsidDel="006207E5">
          <w:tab/>
          <w:delText>if(transaction!= null){</w:delText>
        </w:r>
      </w:del>
    </w:p>
    <w:p w14:paraId="0FCA3651" w14:textId="1B2435F3" w:rsidR="006565BA" w:rsidDel="006207E5" w:rsidRDefault="006565BA" w:rsidP="006565BA">
      <w:pPr>
        <w:pStyle w:val="CodeStyle"/>
        <w:rPr>
          <w:del w:id="6707" w:author="Andrija Ilic" w:date="2015-09-06T19:32:00Z"/>
        </w:rPr>
      </w:pPr>
      <w:del w:id="6708" w:author="Andrija Ilic" w:date="2015-09-06T19:32:00Z">
        <w:r w:rsidDel="006207E5">
          <w:tab/>
        </w:r>
        <w:r w:rsidDel="006207E5">
          <w:tab/>
        </w:r>
        <w:r w:rsidDel="006207E5">
          <w:tab/>
          <w:delText>transaction.rollback();</w:delText>
        </w:r>
      </w:del>
    </w:p>
    <w:p w14:paraId="5B9276A0" w14:textId="57365BC1" w:rsidR="006565BA" w:rsidDel="006207E5" w:rsidRDefault="006565BA" w:rsidP="006565BA">
      <w:pPr>
        <w:pStyle w:val="CodeStyle"/>
        <w:rPr>
          <w:del w:id="6709" w:author="Andrija Ilic" w:date="2015-09-06T19:32:00Z"/>
        </w:rPr>
      </w:pPr>
      <w:del w:id="6710" w:author="Andrija Ilic" w:date="2015-09-06T19:32:00Z">
        <w:r w:rsidDel="006207E5">
          <w:tab/>
        </w:r>
        <w:r w:rsidDel="006207E5">
          <w:tab/>
          <w:delText>}</w:delText>
        </w:r>
      </w:del>
    </w:p>
    <w:p w14:paraId="1CDDB09E" w14:textId="5B6AE8F5" w:rsidR="006565BA" w:rsidDel="006207E5" w:rsidRDefault="006565BA" w:rsidP="006565BA">
      <w:pPr>
        <w:pStyle w:val="CodeStyle"/>
        <w:rPr>
          <w:del w:id="6711" w:author="Andrija Ilic" w:date="2015-09-06T19:32:00Z"/>
        </w:rPr>
      </w:pPr>
      <w:del w:id="6712" w:author="Andrija Ilic" w:date="2015-09-06T19:32:00Z">
        <w:r w:rsidDel="006207E5">
          <w:tab/>
          <w:delText>}</w:delText>
        </w:r>
      </w:del>
    </w:p>
    <w:p w14:paraId="7FCD64BA" w14:textId="2F77E3C9" w:rsidR="006565BA" w:rsidDel="006207E5" w:rsidRDefault="006565BA" w:rsidP="006565BA">
      <w:pPr>
        <w:pStyle w:val="CodeStyle"/>
        <w:rPr>
          <w:del w:id="6713" w:author="Andrija Ilic" w:date="2015-09-06T19:32:00Z"/>
        </w:rPr>
      </w:pPr>
      <w:del w:id="6714" w:author="Andrija Ilic" w:date="2015-09-06T19:32:00Z">
        <w:r w:rsidDel="006207E5">
          <w:tab/>
        </w:r>
      </w:del>
    </w:p>
    <w:p w14:paraId="059E30C8" w14:textId="256A5543" w:rsidR="006565BA" w:rsidDel="006207E5" w:rsidRDefault="006565BA" w:rsidP="006565BA">
      <w:pPr>
        <w:pStyle w:val="CodeStyle"/>
        <w:rPr>
          <w:del w:id="6715" w:author="Andrija Ilic" w:date="2015-09-06T19:32:00Z"/>
        </w:rPr>
      </w:pPr>
      <w:del w:id="6716" w:author="Andrija Ilic" w:date="2015-09-06T19:32:00Z">
        <w:r w:rsidDel="006207E5">
          <w:tab/>
          <w:delText>public Transaction getTransaction(){</w:delText>
        </w:r>
      </w:del>
    </w:p>
    <w:p w14:paraId="20C209DA" w14:textId="7B55AA80" w:rsidR="006565BA" w:rsidDel="006207E5" w:rsidRDefault="006565BA" w:rsidP="006565BA">
      <w:pPr>
        <w:pStyle w:val="CodeStyle"/>
        <w:rPr>
          <w:del w:id="6717" w:author="Andrija Ilic" w:date="2015-09-06T19:32:00Z"/>
        </w:rPr>
      </w:pPr>
      <w:del w:id="6718" w:author="Andrija Ilic" w:date="2015-09-06T19:32:00Z">
        <w:r w:rsidDel="006207E5">
          <w:tab/>
        </w:r>
        <w:r w:rsidDel="006207E5">
          <w:tab/>
          <w:delText>if(session.isOpen())</w:delText>
        </w:r>
      </w:del>
    </w:p>
    <w:p w14:paraId="4F00B594" w14:textId="207AF56D" w:rsidR="006565BA" w:rsidDel="006207E5" w:rsidRDefault="006565BA" w:rsidP="006565BA">
      <w:pPr>
        <w:pStyle w:val="CodeStyle"/>
        <w:rPr>
          <w:del w:id="6719" w:author="Andrija Ilic" w:date="2015-09-06T19:32:00Z"/>
        </w:rPr>
      </w:pPr>
      <w:del w:id="6720" w:author="Andrija Ilic" w:date="2015-09-06T19:32:00Z">
        <w:r w:rsidDel="006207E5">
          <w:tab/>
        </w:r>
        <w:r w:rsidDel="006207E5">
          <w:tab/>
        </w:r>
        <w:r w:rsidDel="006207E5">
          <w:tab/>
          <w:delText>return session.getTransaction();</w:delText>
        </w:r>
      </w:del>
    </w:p>
    <w:p w14:paraId="6942D03F" w14:textId="28261311" w:rsidR="006565BA" w:rsidDel="006207E5" w:rsidRDefault="006565BA" w:rsidP="006565BA">
      <w:pPr>
        <w:pStyle w:val="CodeStyle"/>
        <w:rPr>
          <w:del w:id="6721" w:author="Andrija Ilic" w:date="2015-09-06T19:32:00Z"/>
        </w:rPr>
      </w:pPr>
      <w:del w:id="6722" w:author="Andrija Ilic" w:date="2015-09-06T19:32:00Z">
        <w:r w:rsidDel="006207E5">
          <w:tab/>
        </w:r>
        <w:r w:rsidDel="006207E5">
          <w:tab/>
          <w:delText>return null;</w:delText>
        </w:r>
      </w:del>
    </w:p>
    <w:p w14:paraId="433BE6CA" w14:textId="57B63D0E" w:rsidR="006565BA" w:rsidDel="006207E5" w:rsidRDefault="006565BA" w:rsidP="006565BA">
      <w:pPr>
        <w:pStyle w:val="CodeStyle"/>
        <w:rPr>
          <w:del w:id="6723" w:author="Andrija Ilic" w:date="2015-09-06T19:32:00Z"/>
        </w:rPr>
      </w:pPr>
      <w:del w:id="6724" w:author="Andrija Ilic" w:date="2015-09-06T19:32:00Z">
        <w:r w:rsidDel="006207E5">
          <w:tab/>
          <w:delText>}</w:delText>
        </w:r>
      </w:del>
    </w:p>
    <w:p w14:paraId="6C11AE6B" w14:textId="05511FAD" w:rsidR="006565BA" w:rsidDel="006207E5" w:rsidRDefault="006565BA" w:rsidP="006565BA">
      <w:pPr>
        <w:pStyle w:val="CodeStyle"/>
        <w:rPr>
          <w:del w:id="6725" w:author="Andrija Ilic" w:date="2015-09-06T19:32:00Z"/>
        </w:rPr>
      </w:pPr>
      <w:del w:id="6726" w:author="Andrija Ilic" w:date="2015-09-06T19:32:00Z">
        <w:r w:rsidDel="006207E5">
          <w:tab/>
        </w:r>
      </w:del>
    </w:p>
    <w:p w14:paraId="7D5D334E" w14:textId="64B5217D" w:rsidR="006565BA" w:rsidDel="006207E5" w:rsidRDefault="006565BA" w:rsidP="006565BA">
      <w:pPr>
        <w:pStyle w:val="CodeStyle"/>
        <w:rPr>
          <w:del w:id="6727" w:author="Andrija Ilic" w:date="2015-09-06T19:32:00Z"/>
        </w:rPr>
      </w:pPr>
      <w:del w:id="6728" w:author="Andrija Ilic" w:date="2015-09-06T19:32:00Z">
        <w:r w:rsidDel="006207E5">
          <w:tab/>
          <w:delText>public void commitTransaction(){</w:delText>
        </w:r>
      </w:del>
    </w:p>
    <w:p w14:paraId="7B864206" w14:textId="13D2995F" w:rsidR="006565BA" w:rsidDel="006207E5" w:rsidRDefault="006565BA" w:rsidP="006565BA">
      <w:pPr>
        <w:pStyle w:val="CodeStyle"/>
        <w:rPr>
          <w:del w:id="6729" w:author="Andrija Ilic" w:date="2015-09-06T19:32:00Z"/>
        </w:rPr>
      </w:pPr>
      <w:del w:id="6730" w:author="Andrija Ilic" w:date="2015-09-06T19:32:00Z">
        <w:r w:rsidDel="006207E5">
          <w:tab/>
        </w:r>
        <w:r w:rsidDel="006207E5">
          <w:tab/>
          <w:delText>session.getTransaction().commit();</w:delText>
        </w:r>
      </w:del>
    </w:p>
    <w:p w14:paraId="689FE8C6" w14:textId="115286A4" w:rsidR="006565BA" w:rsidDel="006207E5" w:rsidRDefault="006565BA" w:rsidP="006565BA">
      <w:pPr>
        <w:pStyle w:val="CodeStyle"/>
        <w:rPr>
          <w:del w:id="6731" w:author="Andrija Ilic" w:date="2015-09-06T19:32:00Z"/>
        </w:rPr>
      </w:pPr>
      <w:del w:id="6732" w:author="Andrija Ilic" w:date="2015-09-06T19:32:00Z">
        <w:r w:rsidDel="006207E5">
          <w:tab/>
          <w:delText>}</w:delText>
        </w:r>
      </w:del>
    </w:p>
    <w:p w14:paraId="59B1D2DD" w14:textId="2603ECBD" w:rsidR="006565BA" w:rsidDel="006207E5" w:rsidRDefault="006565BA" w:rsidP="006565BA">
      <w:pPr>
        <w:pStyle w:val="CodeStyle"/>
        <w:rPr>
          <w:del w:id="6733" w:author="Andrija Ilic" w:date="2015-09-06T19:32:00Z"/>
        </w:rPr>
      </w:pPr>
    </w:p>
    <w:p w14:paraId="15F34772" w14:textId="7F9DDA1C" w:rsidR="006565BA" w:rsidDel="006207E5" w:rsidRDefault="006565BA" w:rsidP="006565BA">
      <w:pPr>
        <w:pStyle w:val="CodeStyle"/>
        <w:rPr>
          <w:del w:id="6734" w:author="Andrija Ilic" w:date="2015-09-06T19:32:00Z"/>
        </w:rPr>
      </w:pPr>
      <w:del w:id="6735" w:author="Andrija Ilic" w:date="2015-09-06T19:32:00Z">
        <w:r w:rsidDel="006207E5">
          <w:tab/>
        </w:r>
      </w:del>
    </w:p>
    <w:p w14:paraId="3108AE1E" w14:textId="65C56100" w:rsidR="006565BA" w:rsidDel="006207E5" w:rsidRDefault="006565BA" w:rsidP="006565BA">
      <w:pPr>
        <w:pStyle w:val="CodeStyle"/>
        <w:rPr>
          <w:del w:id="6736" w:author="Andrija Ilic" w:date="2015-09-06T19:32:00Z"/>
        </w:rPr>
      </w:pPr>
      <w:del w:id="6737" w:author="Andrija Ilic" w:date="2015-09-06T19:32:00Z">
        <w:r w:rsidDel="006207E5">
          <w:tab/>
          <w:delText>public Zaposleni getZaposleniById(Integer idZaposlenog){</w:delText>
        </w:r>
      </w:del>
    </w:p>
    <w:p w14:paraId="350C763D" w14:textId="60272E84" w:rsidR="006565BA" w:rsidDel="006207E5" w:rsidRDefault="006565BA" w:rsidP="006565BA">
      <w:pPr>
        <w:pStyle w:val="CodeStyle"/>
        <w:rPr>
          <w:del w:id="6738" w:author="Andrija Ilic" w:date="2015-09-06T19:32:00Z"/>
        </w:rPr>
      </w:pPr>
      <w:del w:id="6739" w:author="Andrija Ilic" w:date="2015-09-06T19:32:00Z">
        <w:r w:rsidDel="006207E5">
          <w:tab/>
        </w:r>
        <w:r w:rsidDel="006207E5">
          <w:tab/>
          <w:delText>String hql = "from zaposleni where zaposleniId = "+idZaposlenog;</w:delText>
        </w:r>
      </w:del>
    </w:p>
    <w:p w14:paraId="3A20C49F" w14:textId="5A305EE9" w:rsidR="006565BA" w:rsidDel="006207E5" w:rsidRDefault="006565BA" w:rsidP="006565BA">
      <w:pPr>
        <w:pStyle w:val="CodeStyle"/>
        <w:rPr>
          <w:del w:id="6740" w:author="Andrija Ilic" w:date="2015-09-06T19:32:00Z"/>
        </w:rPr>
      </w:pPr>
      <w:del w:id="6741" w:author="Andrija Ilic" w:date="2015-09-06T19:32:00Z">
        <w:r w:rsidDel="006207E5">
          <w:tab/>
        </w:r>
        <w:r w:rsidDel="006207E5">
          <w:tab/>
          <w:delText>Query query = session.createQuery(hql);</w:delText>
        </w:r>
      </w:del>
    </w:p>
    <w:p w14:paraId="1623E606" w14:textId="3A30A5E0" w:rsidR="006565BA" w:rsidDel="006207E5" w:rsidRDefault="006565BA" w:rsidP="006565BA">
      <w:pPr>
        <w:pStyle w:val="CodeStyle"/>
        <w:rPr>
          <w:del w:id="6742" w:author="Andrija Ilic" w:date="2015-09-06T19:32:00Z"/>
        </w:rPr>
      </w:pPr>
      <w:del w:id="6743" w:author="Andrija Ilic" w:date="2015-09-06T19:32:00Z">
        <w:r w:rsidDel="006207E5">
          <w:tab/>
        </w:r>
        <w:r w:rsidDel="006207E5">
          <w:tab/>
          <w:delText>List results = query.list();</w:delText>
        </w:r>
      </w:del>
    </w:p>
    <w:p w14:paraId="7A3C3AFC" w14:textId="77584DD3" w:rsidR="006565BA" w:rsidDel="006207E5" w:rsidRDefault="006565BA" w:rsidP="006565BA">
      <w:pPr>
        <w:pStyle w:val="CodeStyle"/>
        <w:rPr>
          <w:del w:id="6744" w:author="Andrija Ilic" w:date="2015-09-06T19:32:00Z"/>
        </w:rPr>
      </w:pPr>
      <w:del w:id="6745" w:author="Andrija Ilic" w:date="2015-09-06T19:32:00Z">
        <w:r w:rsidDel="006207E5">
          <w:tab/>
        </w:r>
        <w:r w:rsidDel="006207E5">
          <w:tab/>
          <w:delText>if(!results.isEmpty()){</w:delText>
        </w:r>
      </w:del>
    </w:p>
    <w:p w14:paraId="73AFC856" w14:textId="11AE947C" w:rsidR="006565BA" w:rsidDel="006207E5" w:rsidRDefault="006565BA" w:rsidP="006565BA">
      <w:pPr>
        <w:pStyle w:val="CodeStyle"/>
        <w:rPr>
          <w:del w:id="6746" w:author="Andrija Ilic" w:date="2015-09-06T19:32:00Z"/>
        </w:rPr>
      </w:pPr>
      <w:del w:id="6747" w:author="Andrija Ilic" w:date="2015-09-06T19:32:00Z">
        <w:r w:rsidDel="006207E5">
          <w:tab/>
        </w:r>
        <w:r w:rsidDel="006207E5">
          <w:tab/>
        </w:r>
        <w:r w:rsidDel="006207E5">
          <w:tab/>
          <w:delText xml:space="preserve"> </w:delText>
        </w:r>
      </w:del>
    </w:p>
    <w:p w14:paraId="39A56F92" w14:textId="71832432" w:rsidR="006565BA" w:rsidDel="006207E5" w:rsidRDefault="006565BA" w:rsidP="006565BA">
      <w:pPr>
        <w:pStyle w:val="CodeStyle"/>
        <w:rPr>
          <w:del w:id="6748" w:author="Andrija Ilic" w:date="2015-09-06T19:32:00Z"/>
        </w:rPr>
      </w:pPr>
      <w:del w:id="6749" w:author="Andrija Ilic" w:date="2015-09-06T19:32:00Z">
        <w:r w:rsidDel="006207E5">
          <w:tab/>
        </w:r>
        <w:r w:rsidDel="006207E5">
          <w:tab/>
        </w:r>
        <w:r w:rsidDel="006207E5">
          <w:tab/>
          <w:delText>return (Zaposleni) results.get(0);</w:delText>
        </w:r>
      </w:del>
    </w:p>
    <w:p w14:paraId="1AB61646" w14:textId="4F10997C" w:rsidR="006565BA" w:rsidDel="006207E5" w:rsidRDefault="006565BA" w:rsidP="006565BA">
      <w:pPr>
        <w:pStyle w:val="CodeStyle"/>
        <w:rPr>
          <w:del w:id="6750" w:author="Andrija Ilic" w:date="2015-09-06T19:32:00Z"/>
        </w:rPr>
      </w:pPr>
      <w:del w:id="6751" w:author="Andrija Ilic" w:date="2015-09-06T19:32:00Z">
        <w:r w:rsidDel="006207E5">
          <w:tab/>
        </w:r>
        <w:r w:rsidDel="006207E5">
          <w:tab/>
          <w:delText>}</w:delText>
        </w:r>
      </w:del>
    </w:p>
    <w:p w14:paraId="568133ED" w14:textId="4ADD05AF" w:rsidR="006565BA" w:rsidDel="006207E5" w:rsidRDefault="006565BA" w:rsidP="006565BA">
      <w:pPr>
        <w:pStyle w:val="CodeStyle"/>
        <w:rPr>
          <w:del w:id="6752" w:author="Andrija Ilic" w:date="2015-09-06T19:32:00Z"/>
        </w:rPr>
      </w:pPr>
      <w:del w:id="6753" w:author="Andrija Ilic" w:date="2015-09-06T19:32:00Z">
        <w:r w:rsidDel="006207E5">
          <w:tab/>
        </w:r>
        <w:r w:rsidDel="006207E5">
          <w:tab/>
          <w:delText xml:space="preserve"> </w:delText>
        </w:r>
      </w:del>
    </w:p>
    <w:p w14:paraId="35B1E34A" w14:textId="1C2FEA09" w:rsidR="006565BA" w:rsidDel="006207E5" w:rsidRDefault="006565BA" w:rsidP="006565BA">
      <w:pPr>
        <w:pStyle w:val="CodeStyle"/>
        <w:rPr>
          <w:del w:id="6754" w:author="Andrija Ilic" w:date="2015-09-06T19:32:00Z"/>
        </w:rPr>
      </w:pPr>
      <w:del w:id="6755" w:author="Andrija Ilic" w:date="2015-09-06T19:32:00Z">
        <w:r w:rsidDel="006207E5">
          <w:tab/>
        </w:r>
        <w:r w:rsidDel="006207E5">
          <w:tab/>
          <w:delText>return null;</w:delText>
        </w:r>
      </w:del>
    </w:p>
    <w:p w14:paraId="04695FB5" w14:textId="75321E7A" w:rsidR="006565BA" w:rsidDel="006207E5" w:rsidRDefault="006565BA" w:rsidP="006565BA">
      <w:pPr>
        <w:pStyle w:val="CodeStyle"/>
        <w:rPr>
          <w:del w:id="6756" w:author="Andrija Ilic" w:date="2015-09-06T19:32:00Z"/>
        </w:rPr>
      </w:pPr>
      <w:del w:id="6757" w:author="Andrija Ilic" w:date="2015-09-06T19:32:00Z">
        <w:r w:rsidDel="006207E5">
          <w:tab/>
          <w:delText>}</w:delText>
        </w:r>
      </w:del>
    </w:p>
    <w:p w14:paraId="598963B7" w14:textId="1EC82BE7" w:rsidR="006565BA" w:rsidDel="006207E5" w:rsidRDefault="006565BA" w:rsidP="006565BA">
      <w:pPr>
        <w:pStyle w:val="CodeStyle"/>
        <w:rPr>
          <w:del w:id="6758" w:author="Andrija Ilic" w:date="2015-09-06T19:32:00Z"/>
        </w:rPr>
      </w:pPr>
      <w:del w:id="6759" w:author="Andrija Ilic" w:date="2015-09-06T19:32:00Z">
        <w:r w:rsidDel="006207E5">
          <w:tab/>
          <w:delText>public Zaposleni getZaposleniByUserNameAndPass(String username, String password){</w:delText>
        </w:r>
      </w:del>
    </w:p>
    <w:p w14:paraId="06C34FD5" w14:textId="004900E2" w:rsidR="006565BA" w:rsidDel="006207E5" w:rsidRDefault="006565BA" w:rsidP="006565BA">
      <w:pPr>
        <w:pStyle w:val="CodeStyle"/>
        <w:rPr>
          <w:del w:id="6760" w:author="Andrija Ilic" w:date="2015-09-06T19:32:00Z"/>
        </w:rPr>
      </w:pPr>
      <w:del w:id="6761" w:author="Andrija Ilic" w:date="2015-09-06T19:32:00Z">
        <w:r w:rsidDel="006207E5">
          <w:tab/>
        </w:r>
        <w:r w:rsidDel="006207E5">
          <w:tab/>
        </w:r>
      </w:del>
    </w:p>
    <w:p w14:paraId="0DDA4485" w14:textId="0BB387EA" w:rsidR="006565BA" w:rsidDel="006207E5" w:rsidRDefault="006565BA" w:rsidP="006565BA">
      <w:pPr>
        <w:pStyle w:val="CodeStyle"/>
        <w:rPr>
          <w:del w:id="6762" w:author="Andrija Ilic" w:date="2015-09-06T19:32:00Z"/>
        </w:rPr>
      </w:pPr>
      <w:del w:id="6763" w:author="Andrija Ilic" w:date="2015-09-06T19:32:00Z">
        <w:r w:rsidDel="006207E5">
          <w:delText xml:space="preserve">       </w:delText>
        </w:r>
      </w:del>
    </w:p>
    <w:p w14:paraId="09836741" w14:textId="083CD090" w:rsidR="006565BA" w:rsidDel="006207E5" w:rsidRDefault="006565BA" w:rsidP="006565BA">
      <w:pPr>
        <w:pStyle w:val="CodeStyle"/>
        <w:rPr>
          <w:del w:id="6764" w:author="Andrija Ilic" w:date="2015-09-06T19:32:00Z"/>
        </w:rPr>
      </w:pPr>
      <w:del w:id="6765" w:author="Andrija Ilic" w:date="2015-09-06T19:32:00Z">
        <w:r w:rsidDel="006207E5">
          <w:delText xml:space="preserve">        Criteria crit = session.createCriteria(Zaposleni.class).add(Restrictions.eq("korisnickoIme", username)).add(Restrictions.eq("sifra", password));</w:delText>
        </w:r>
      </w:del>
    </w:p>
    <w:p w14:paraId="111CE04A" w14:textId="2019D486" w:rsidR="006565BA" w:rsidDel="006207E5" w:rsidRDefault="006565BA" w:rsidP="006565BA">
      <w:pPr>
        <w:pStyle w:val="CodeStyle"/>
        <w:rPr>
          <w:del w:id="6766" w:author="Andrija Ilic" w:date="2015-09-06T19:32:00Z"/>
        </w:rPr>
      </w:pPr>
      <w:del w:id="6767" w:author="Andrija Ilic" w:date="2015-09-06T19:32:00Z">
        <w:r w:rsidDel="006207E5">
          <w:delText xml:space="preserve">   </w:delText>
        </w:r>
      </w:del>
    </w:p>
    <w:p w14:paraId="1BD528CA" w14:textId="19FAD733" w:rsidR="006565BA" w:rsidDel="006207E5" w:rsidRDefault="006565BA" w:rsidP="006565BA">
      <w:pPr>
        <w:pStyle w:val="CodeStyle"/>
        <w:rPr>
          <w:del w:id="6768" w:author="Andrija Ilic" w:date="2015-09-06T19:32:00Z"/>
        </w:rPr>
      </w:pPr>
      <w:del w:id="6769" w:author="Andrija Ilic" w:date="2015-09-06T19:32:00Z">
        <w:r w:rsidDel="006207E5">
          <w:delText xml:space="preserve">        List&lt;Zaposleni&gt; listaZaposlenih = crit.list();</w:delText>
        </w:r>
      </w:del>
    </w:p>
    <w:p w14:paraId="5B8A7FCF" w14:textId="471E8D27" w:rsidR="006565BA" w:rsidDel="006207E5" w:rsidRDefault="006565BA" w:rsidP="006565BA">
      <w:pPr>
        <w:pStyle w:val="CodeStyle"/>
        <w:rPr>
          <w:del w:id="6770" w:author="Andrija Ilic" w:date="2015-09-06T19:32:00Z"/>
        </w:rPr>
      </w:pPr>
      <w:del w:id="6771" w:author="Andrija Ilic" w:date="2015-09-06T19:32:00Z">
        <w:r w:rsidDel="006207E5">
          <w:delText xml:space="preserve">        </w:delText>
        </w:r>
      </w:del>
    </w:p>
    <w:p w14:paraId="6B560B67" w14:textId="7A19F1E6" w:rsidR="006565BA" w:rsidDel="006207E5" w:rsidRDefault="006565BA" w:rsidP="006565BA">
      <w:pPr>
        <w:pStyle w:val="CodeStyle"/>
        <w:rPr>
          <w:del w:id="6772" w:author="Andrija Ilic" w:date="2015-09-06T19:32:00Z"/>
        </w:rPr>
      </w:pPr>
      <w:del w:id="6773" w:author="Andrija Ilic" w:date="2015-09-06T19:32:00Z">
        <w:r w:rsidDel="006207E5">
          <w:delText xml:space="preserve">        if(listaZaposlenih.isEmpty()){</w:delText>
        </w:r>
      </w:del>
    </w:p>
    <w:p w14:paraId="5F005B23" w14:textId="5061F180" w:rsidR="006565BA" w:rsidDel="006207E5" w:rsidRDefault="006565BA" w:rsidP="006565BA">
      <w:pPr>
        <w:pStyle w:val="CodeStyle"/>
        <w:rPr>
          <w:del w:id="6774" w:author="Andrija Ilic" w:date="2015-09-06T19:32:00Z"/>
        </w:rPr>
      </w:pPr>
      <w:del w:id="6775" w:author="Andrija Ilic" w:date="2015-09-06T19:32:00Z">
        <w:r w:rsidDel="006207E5">
          <w:delText xml:space="preserve">        </w:delText>
        </w:r>
        <w:r w:rsidDel="006207E5">
          <w:tab/>
          <w:delText xml:space="preserve"> </w:delText>
        </w:r>
      </w:del>
    </w:p>
    <w:p w14:paraId="2BB53D23" w14:textId="587A9989" w:rsidR="006565BA" w:rsidDel="006207E5" w:rsidRDefault="006565BA" w:rsidP="006565BA">
      <w:pPr>
        <w:pStyle w:val="CodeStyle"/>
        <w:rPr>
          <w:del w:id="6776" w:author="Andrija Ilic" w:date="2015-09-06T19:32:00Z"/>
        </w:rPr>
      </w:pPr>
      <w:del w:id="6777" w:author="Andrija Ilic" w:date="2015-09-06T19:32:00Z">
        <w:r w:rsidDel="006207E5">
          <w:delText xml:space="preserve">        </w:delText>
        </w:r>
        <w:r w:rsidDel="006207E5">
          <w:tab/>
          <w:delText>return null;</w:delText>
        </w:r>
      </w:del>
    </w:p>
    <w:p w14:paraId="62F71F03" w14:textId="0CA53310" w:rsidR="006565BA" w:rsidDel="006207E5" w:rsidRDefault="006565BA" w:rsidP="006565BA">
      <w:pPr>
        <w:pStyle w:val="CodeStyle"/>
        <w:rPr>
          <w:del w:id="6778" w:author="Andrija Ilic" w:date="2015-09-06T19:32:00Z"/>
        </w:rPr>
      </w:pPr>
      <w:del w:id="6779" w:author="Andrija Ilic" w:date="2015-09-06T19:32:00Z">
        <w:r w:rsidDel="006207E5">
          <w:delText xml:space="preserve">        }else{</w:delText>
        </w:r>
      </w:del>
    </w:p>
    <w:p w14:paraId="3D6D91E1" w14:textId="38A4A9BB" w:rsidR="006565BA" w:rsidDel="006207E5" w:rsidRDefault="006565BA" w:rsidP="006565BA">
      <w:pPr>
        <w:pStyle w:val="CodeStyle"/>
        <w:rPr>
          <w:del w:id="6780" w:author="Andrija Ilic" w:date="2015-09-06T19:32:00Z"/>
        </w:rPr>
      </w:pPr>
      <w:del w:id="6781" w:author="Andrija Ilic" w:date="2015-09-06T19:32:00Z">
        <w:r w:rsidDel="006207E5">
          <w:delText xml:space="preserve">        </w:delText>
        </w:r>
        <w:r w:rsidDel="006207E5">
          <w:tab/>
          <w:delText xml:space="preserve"> </w:delText>
        </w:r>
      </w:del>
    </w:p>
    <w:p w14:paraId="2F822BC6" w14:textId="20103843" w:rsidR="006565BA" w:rsidDel="006207E5" w:rsidRDefault="006565BA" w:rsidP="006565BA">
      <w:pPr>
        <w:pStyle w:val="CodeStyle"/>
        <w:rPr>
          <w:del w:id="6782" w:author="Andrija Ilic" w:date="2015-09-06T19:32:00Z"/>
        </w:rPr>
      </w:pPr>
      <w:del w:id="6783" w:author="Andrija Ilic" w:date="2015-09-06T19:32:00Z">
        <w:r w:rsidDel="006207E5">
          <w:delText xml:space="preserve">        </w:delText>
        </w:r>
        <w:r w:rsidDel="006207E5">
          <w:tab/>
          <w:delText>return listaZaposlenih.get(0);</w:delText>
        </w:r>
      </w:del>
    </w:p>
    <w:p w14:paraId="2FD605E6" w14:textId="294B2733" w:rsidR="006565BA" w:rsidDel="006207E5" w:rsidRDefault="006565BA" w:rsidP="006565BA">
      <w:pPr>
        <w:pStyle w:val="CodeStyle"/>
        <w:rPr>
          <w:del w:id="6784" w:author="Andrija Ilic" w:date="2015-09-06T19:32:00Z"/>
        </w:rPr>
      </w:pPr>
      <w:del w:id="6785" w:author="Andrija Ilic" w:date="2015-09-06T19:32:00Z">
        <w:r w:rsidDel="006207E5">
          <w:delText xml:space="preserve">        }</w:delText>
        </w:r>
      </w:del>
    </w:p>
    <w:p w14:paraId="40AD2085" w14:textId="432BA698" w:rsidR="006565BA" w:rsidDel="006207E5" w:rsidRDefault="006565BA" w:rsidP="006565BA">
      <w:pPr>
        <w:pStyle w:val="CodeStyle"/>
        <w:rPr>
          <w:del w:id="6786" w:author="Andrija Ilic" w:date="2015-09-06T19:32:00Z"/>
        </w:rPr>
      </w:pPr>
      <w:del w:id="6787" w:author="Andrija Ilic" w:date="2015-09-06T19:32:00Z">
        <w:r w:rsidDel="006207E5">
          <w:tab/>
          <w:delText>}</w:delText>
        </w:r>
      </w:del>
    </w:p>
    <w:p w14:paraId="4CC57199" w14:textId="7CA2F19A" w:rsidR="006565BA" w:rsidDel="006207E5" w:rsidRDefault="006565BA" w:rsidP="006565BA">
      <w:pPr>
        <w:pStyle w:val="CodeStyle"/>
        <w:rPr>
          <w:del w:id="6788" w:author="Andrija Ilic" w:date="2015-09-06T19:32:00Z"/>
        </w:rPr>
      </w:pPr>
    </w:p>
    <w:p w14:paraId="4DA3C7E8" w14:textId="121B9FBA" w:rsidR="006565BA" w:rsidDel="006207E5" w:rsidRDefault="006565BA" w:rsidP="006565BA">
      <w:pPr>
        <w:pStyle w:val="CodeStyle"/>
        <w:rPr>
          <w:del w:id="6789" w:author="Andrija Ilic" w:date="2015-09-06T19:32:00Z"/>
        </w:rPr>
      </w:pPr>
      <w:del w:id="6790" w:author="Andrija Ilic" w:date="2015-09-06T19:32:00Z">
        <w:r w:rsidDel="006207E5">
          <w:tab/>
          <w:delText>public List&lt;Zaposleni&gt; getAllZaposleni() {</w:delText>
        </w:r>
      </w:del>
    </w:p>
    <w:p w14:paraId="1F38FA82" w14:textId="48CB62EF" w:rsidR="006565BA" w:rsidDel="006207E5" w:rsidRDefault="006565BA" w:rsidP="006565BA">
      <w:pPr>
        <w:pStyle w:val="CodeStyle"/>
        <w:rPr>
          <w:del w:id="6791" w:author="Andrija Ilic" w:date="2015-09-06T19:32:00Z"/>
        </w:rPr>
      </w:pPr>
      <w:del w:id="6792" w:author="Andrija Ilic" w:date="2015-09-06T19:32:00Z">
        <w:r w:rsidDel="006207E5">
          <w:tab/>
          <w:delText xml:space="preserve">        Criteria crit = session.createCriteria(Zaposleni.class).add(Restrictions.eq("tip", 2));</w:delText>
        </w:r>
      </w:del>
    </w:p>
    <w:p w14:paraId="67EEFDEE" w14:textId="3D9F45CA" w:rsidR="006565BA" w:rsidDel="006207E5" w:rsidRDefault="006565BA" w:rsidP="006565BA">
      <w:pPr>
        <w:pStyle w:val="CodeStyle"/>
        <w:rPr>
          <w:del w:id="6793" w:author="Andrija Ilic" w:date="2015-09-06T19:32:00Z"/>
        </w:rPr>
      </w:pPr>
      <w:del w:id="6794" w:author="Andrija Ilic" w:date="2015-09-06T19:32:00Z">
        <w:r w:rsidDel="006207E5">
          <w:tab/>
          <w:delText xml:space="preserve">         </w:delText>
        </w:r>
      </w:del>
    </w:p>
    <w:p w14:paraId="56906FD9" w14:textId="22451D7E" w:rsidR="006565BA" w:rsidDel="006207E5" w:rsidRDefault="006565BA" w:rsidP="006565BA">
      <w:pPr>
        <w:pStyle w:val="CodeStyle"/>
        <w:rPr>
          <w:del w:id="6795" w:author="Andrija Ilic" w:date="2015-09-06T19:32:00Z"/>
        </w:rPr>
      </w:pPr>
      <w:del w:id="6796" w:author="Andrija Ilic" w:date="2015-09-06T19:32:00Z">
        <w:r w:rsidDel="006207E5">
          <w:tab/>
        </w:r>
        <w:r w:rsidDel="006207E5">
          <w:tab/>
          <w:delText>return crit.list();</w:delText>
        </w:r>
      </w:del>
    </w:p>
    <w:p w14:paraId="7E1FB03E" w14:textId="50892CB6" w:rsidR="006565BA" w:rsidDel="006207E5" w:rsidRDefault="006565BA" w:rsidP="006565BA">
      <w:pPr>
        <w:pStyle w:val="CodeStyle"/>
        <w:rPr>
          <w:del w:id="6797" w:author="Andrija Ilic" w:date="2015-09-06T19:32:00Z"/>
        </w:rPr>
      </w:pPr>
      <w:del w:id="6798" w:author="Andrija Ilic" w:date="2015-09-06T19:32:00Z">
        <w:r w:rsidDel="006207E5">
          <w:tab/>
          <w:delText>}</w:delText>
        </w:r>
      </w:del>
    </w:p>
    <w:p w14:paraId="20B9479E" w14:textId="398515F6" w:rsidR="006565BA" w:rsidDel="006207E5" w:rsidRDefault="006565BA" w:rsidP="006565BA">
      <w:pPr>
        <w:pStyle w:val="CodeStyle"/>
        <w:rPr>
          <w:del w:id="6799" w:author="Andrija Ilic" w:date="2015-09-06T19:32:00Z"/>
        </w:rPr>
      </w:pPr>
    </w:p>
    <w:p w14:paraId="7EFD2D12" w14:textId="41A86206" w:rsidR="006565BA" w:rsidDel="006207E5" w:rsidRDefault="006565BA" w:rsidP="006565BA">
      <w:pPr>
        <w:pStyle w:val="CodeStyle"/>
        <w:rPr>
          <w:del w:id="6800" w:author="Andrija Ilic" w:date="2015-09-06T19:32:00Z"/>
        </w:rPr>
      </w:pPr>
    </w:p>
    <w:p w14:paraId="51B6FFFA" w14:textId="72B41F29" w:rsidR="006565BA" w:rsidDel="006207E5" w:rsidRDefault="006565BA" w:rsidP="006565BA">
      <w:pPr>
        <w:pStyle w:val="CodeStyle"/>
        <w:rPr>
          <w:del w:id="6801" w:author="Andrija Ilic" w:date="2015-09-06T19:32:00Z"/>
        </w:rPr>
      </w:pPr>
      <w:del w:id="6802" w:author="Andrija Ilic" w:date="2015-09-06T19:32:00Z">
        <w:r w:rsidDel="006207E5">
          <w:tab/>
          <w:delText>public Integer countZaposleni(){</w:delText>
        </w:r>
      </w:del>
    </w:p>
    <w:p w14:paraId="7486FE25" w14:textId="031C6734" w:rsidR="006565BA" w:rsidDel="006207E5" w:rsidRDefault="006565BA" w:rsidP="006565BA">
      <w:pPr>
        <w:pStyle w:val="CodeStyle"/>
        <w:rPr>
          <w:del w:id="6803" w:author="Andrija Ilic" w:date="2015-09-06T19:32:00Z"/>
        </w:rPr>
      </w:pPr>
      <w:del w:id="6804" w:author="Andrija Ilic" w:date="2015-09-06T19:32:00Z">
        <w:r w:rsidDel="006207E5">
          <w:tab/>
        </w:r>
        <w:r w:rsidDel="006207E5">
          <w:tab/>
          <w:delText>String hql = "select  count(*) as brojZaposlenih from zaposleni";</w:delText>
        </w:r>
      </w:del>
    </w:p>
    <w:p w14:paraId="79D0D9F5" w14:textId="73AFDA61" w:rsidR="006565BA" w:rsidDel="006207E5" w:rsidRDefault="006565BA" w:rsidP="006565BA">
      <w:pPr>
        <w:pStyle w:val="CodeStyle"/>
        <w:rPr>
          <w:del w:id="6805" w:author="Andrija Ilic" w:date="2015-09-06T19:32:00Z"/>
        </w:rPr>
      </w:pPr>
      <w:del w:id="6806" w:author="Andrija Ilic" w:date="2015-09-06T19:32:00Z">
        <w:r w:rsidDel="006207E5">
          <w:tab/>
        </w:r>
        <w:r w:rsidDel="006207E5">
          <w:tab/>
          <w:delText>Query query = session.createQuery(hql);</w:delText>
        </w:r>
      </w:del>
    </w:p>
    <w:p w14:paraId="5C468A68" w14:textId="3C59A6B0" w:rsidR="006565BA" w:rsidDel="006207E5" w:rsidRDefault="006565BA" w:rsidP="006565BA">
      <w:pPr>
        <w:pStyle w:val="CodeStyle"/>
        <w:rPr>
          <w:del w:id="6807" w:author="Andrija Ilic" w:date="2015-09-06T19:32:00Z"/>
        </w:rPr>
      </w:pPr>
      <w:del w:id="6808" w:author="Andrija Ilic" w:date="2015-09-06T19:32:00Z">
        <w:r w:rsidDel="006207E5">
          <w:tab/>
        </w:r>
        <w:r w:rsidDel="006207E5">
          <w:tab/>
          <w:delText>List results = query.list();</w:delText>
        </w:r>
      </w:del>
    </w:p>
    <w:p w14:paraId="1938A21B" w14:textId="565C8A9F" w:rsidR="006565BA" w:rsidDel="006207E5" w:rsidRDefault="006565BA" w:rsidP="006565BA">
      <w:pPr>
        <w:pStyle w:val="CodeStyle"/>
        <w:rPr>
          <w:del w:id="6809" w:author="Andrija Ilic" w:date="2015-09-06T19:32:00Z"/>
        </w:rPr>
      </w:pPr>
      <w:del w:id="6810" w:author="Andrija Ilic" w:date="2015-09-06T19:32:00Z">
        <w:r w:rsidDel="006207E5">
          <w:tab/>
        </w:r>
        <w:r w:rsidDel="006207E5">
          <w:tab/>
          <w:delText>Object resul = results.get(0);</w:delText>
        </w:r>
      </w:del>
    </w:p>
    <w:p w14:paraId="2CAFB5FC" w14:textId="373EEA0D" w:rsidR="006565BA" w:rsidDel="006207E5" w:rsidRDefault="006565BA" w:rsidP="006565BA">
      <w:pPr>
        <w:pStyle w:val="CodeStyle"/>
        <w:rPr>
          <w:del w:id="6811" w:author="Andrija Ilic" w:date="2015-09-06T19:32:00Z"/>
        </w:rPr>
      </w:pPr>
      <w:del w:id="6812" w:author="Andrija Ilic" w:date="2015-09-06T19:32:00Z">
        <w:r w:rsidDel="006207E5">
          <w:tab/>
        </w:r>
        <w:r w:rsidDel="006207E5">
          <w:tab/>
          <w:delText xml:space="preserve"> </w:delText>
        </w:r>
      </w:del>
    </w:p>
    <w:p w14:paraId="6BE545A8" w14:textId="03A5CAF8" w:rsidR="006565BA" w:rsidDel="006207E5" w:rsidRDefault="006565BA" w:rsidP="006565BA">
      <w:pPr>
        <w:pStyle w:val="CodeStyle"/>
        <w:rPr>
          <w:del w:id="6813" w:author="Andrija Ilic" w:date="2015-09-06T19:32:00Z"/>
        </w:rPr>
      </w:pPr>
      <w:del w:id="6814" w:author="Andrija Ilic" w:date="2015-09-06T19:32:00Z">
        <w:r w:rsidDel="006207E5">
          <w:tab/>
        </w:r>
        <w:r w:rsidDel="006207E5">
          <w:tab/>
          <w:delText>return 1;</w:delText>
        </w:r>
      </w:del>
    </w:p>
    <w:p w14:paraId="55AE3850" w14:textId="0A684232" w:rsidR="006565BA" w:rsidDel="006207E5" w:rsidRDefault="006565BA" w:rsidP="006565BA">
      <w:pPr>
        <w:pStyle w:val="CodeStyle"/>
        <w:rPr>
          <w:del w:id="6815" w:author="Andrija Ilic" w:date="2015-09-06T19:32:00Z"/>
        </w:rPr>
      </w:pPr>
      <w:del w:id="6816" w:author="Andrija Ilic" w:date="2015-09-06T19:32:00Z">
        <w:r w:rsidDel="006207E5">
          <w:tab/>
          <w:delText>}</w:delText>
        </w:r>
      </w:del>
    </w:p>
    <w:p w14:paraId="17B33FB0" w14:textId="542BBAAE" w:rsidR="006565BA" w:rsidDel="006207E5" w:rsidRDefault="006565BA" w:rsidP="006565BA">
      <w:pPr>
        <w:pStyle w:val="CodeStyle"/>
        <w:rPr>
          <w:del w:id="6817" w:author="Andrija Ilic" w:date="2015-09-06T19:32:00Z"/>
        </w:rPr>
      </w:pPr>
      <w:del w:id="6818" w:author="Andrija Ilic" w:date="2015-09-06T19:32:00Z">
        <w:r w:rsidDel="006207E5">
          <w:tab/>
          <w:delText>public List&lt;Zaposleni&gt; getZaposleniRange(int startIndex, int endIndex) {</w:delText>
        </w:r>
      </w:del>
    </w:p>
    <w:p w14:paraId="529F089F" w14:textId="2CA5808D" w:rsidR="006565BA" w:rsidDel="006207E5" w:rsidRDefault="006565BA" w:rsidP="006565BA">
      <w:pPr>
        <w:pStyle w:val="CodeStyle"/>
        <w:rPr>
          <w:del w:id="6819" w:author="Andrija Ilic" w:date="2015-09-06T19:32:00Z"/>
        </w:rPr>
      </w:pPr>
      <w:del w:id="6820" w:author="Andrija Ilic" w:date="2015-09-06T19:32:00Z">
        <w:r w:rsidDel="006207E5">
          <w:tab/>
        </w:r>
        <w:r w:rsidDel="006207E5">
          <w:tab/>
          <w:delText>Criteria crit = session.createCriteria(Zaposleni.class).add(Restrictions.eq("tip", 2)).add(Restrictions.ge("idZaposlenog", startIndex)).add(Restrictions.le("idZaposlenog", endIndex));</w:delText>
        </w:r>
      </w:del>
    </w:p>
    <w:p w14:paraId="3A1A92C1" w14:textId="644164CE" w:rsidR="006565BA" w:rsidDel="006207E5" w:rsidRDefault="006565BA" w:rsidP="006565BA">
      <w:pPr>
        <w:pStyle w:val="CodeStyle"/>
        <w:rPr>
          <w:del w:id="6821" w:author="Andrija Ilic" w:date="2015-09-06T19:32:00Z"/>
        </w:rPr>
      </w:pPr>
      <w:del w:id="6822" w:author="Andrija Ilic" w:date="2015-09-06T19:32:00Z">
        <w:r w:rsidDel="006207E5">
          <w:tab/>
        </w:r>
        <w:r w:rsidDel="006207E5">
          <w:tab/>
          <w:delText xml:space="preserve"> </w:delText>
        </w:r>
      </w:del>
    </w:p>
    <w:p w14:paraId="287CCB89" w14:textId="3BC52CE5" w:rsidR="006565BA" w:rsidDel="006207E5" w:rsidRDefault="006565BA" w:rsidP="006565BA">
      <w:pPr>
        <w:pStyle w:val="CodeStyle"/>
        <w:rPr>
          <w:del w:id="6823" w:author="Andrija Ilic" w:date="2015-09-06T19:32:00Z"/>
        </w:rPr>
      </w:pPr>
      <w:del w:id="6824" w:author="Andrija Ilic" w:date="2015-09-06T19:32:00Z">
        <w:r w:rsidDel="006207E5">
          <w:tab/>
        </w:r>
        <w:r w:rsidDel="006207E5">
          <w:tab/>
          <w:delText>return crit.list();</w:delText>
        </w:r>
      </w:del>
    </w:p>
    <w:p w14:paraId="5698FCF1" w14:textId="165822EA" w:rsidR="006565BA" w:rsidDel="006207E5" w:rsidRDefault="006565BA" w:rsidP="006565BA">
      <w:pPr>
        <w:pStyle w:val="CodeStyle"/>
        <w:rPr>
          <w:del w:id="6825" w:author="Andrija Ilic" w:date="2015-09-06T19:32:00Z"/>
        </w:rPr>
      </w:pPr>
      <w:del w:id="6826" w:author="Andrija Ilic" w:date="2015-09-06T19:32:00Z">
        <w:r w:rsidDel="006207E5">
          <w:tab/>
          <w:delText>}</w:delText>
        </w:r>
      </w:del>
    </w:p>
    <w:p w14:paraId="462C8FE7" w14:textId="4E4016B1" w:rsidR="006565BA" w:rsidDel="006207E5" w:rsidRDefault="006565BA" w:rsidP="006565BA">
      <w:pPr>
        <w:pStyle w:val="CodeStyle"/>
        <w:rPr>
          <w:del w:id="6827" w:author="Andrija Ilic" w:date="2015-09-06T19:32:00Z"/>
        </w:rPr>
      </w:pPr>
    </w:p>
    <w:p w14:paraId="36996F67" w14:textId="7A97039A" w:rsidR="006565BA" w:rsidDel="006207E5" w:rsidRDefault="006565BA" w:rsidP="006565BA">
      <w:pPr>
        <w:pStyle w:val="CodeStyle"/>
        <w:rPr>
          <w:del w:id="6828" w:author="Andrija Ilic" w:date="2015-09-06T19:32:00Z"/>
        </w:rPr>
      </w:pPr>
      <w:del w:id="6829" w:author="Andrija Ilic" w:date="2015-09-06T19:32:00Z">
        <w:r w:rsidDel="006207E5">
          <w:tab/>
          <w:delText>public List&lt;PravnoLice&gt; gettAllPravnoLiceByName(String searchPhrase){</w:delText>
        </w:r>
      </w:del>
    </w:p>
    <w:p w14:paraId="37539E22" w14:textId="0E721EF0" w:rsidR="006565BA" w:rsidDel="006207E5" w:rsidRDefault="006565BA" w:rsidP="006565BA">
      <w:pPr>
        <w:pStyle w:val="CodeStyle"/>
        <w:rPr>
          <w:del w:id="6830" w:author="Andrija Ilic" w:date="2015-09-06T19:32:00Z"/>
        </w:rPr>
      </w:pPr>
      <w:del w:id="6831" w:author="Andrija Ilic" w:date="2015-09-06T19:32:00Z">
        <w:r w:rsidDel="006207E5">
          <w:tab/>
        </w:r>
        <w:r w:rsidDel="006207E5">
          <w:tab/>
          <w:delText>Criteria crit = session.createCriteria(PravnoLice.class).add(Restrictions.ilike("naziv", "%"+searchPhrase+"%"));</w:delText>
        </w:r>
      </w:del>
    </w:p>
    <w:p w14:paraId="1DE63E6B" w14:textId="4B19978E" w:rsidR="006565BA" w:rsidDel="006207E5" w:rsidRDefault="006565BA" w:rsidP="006565BA">
      <w:pPr>
        <w:pStyle w:val="CodeStyle"/>
        <w:rPr>
          <w:del w:id="6832" w:author="Andrija Ilic" w:date="2015-09-06T19:32:00Z"/>
        </w:rPr>
      </w:pPr>
      <w:del w:id="6833" w:author="Andrija Ilic" w:date="2015-09-06T19:32:00Z">
        <w:r w:rsidDel="006207E5">
          <w:tab/>
        </w:r>
        <w:r w:rsidDel="006207E5">
          <w:tab/>
          <w:delText xml:space="preserve"> </w:delText>
        </w:r>
      </w:del>
    </w:p>
    <w:p w14:paraId="24F54DF6" w14:textId="2FD80F88" w:rsidR="006565BA" w:rsidDel="006207E5" w:rsidRDefault="006565BA" w:rsidP="006565BA">
      <w:pPr>
        <w:pStyle w:val="CodeStyle"/>
        <w:rPr>
          <w:del w:id="6834" w:author="Andrija Ilic" w:date="2015-09-06T19:32:00Z"/>
        </w:rPr>
      </w:pPr>
      <w:del w:id="6835" w:author="Andrija Ilic" w:date="2015-09-06T19:32:00Z">
        <w:r w:rsidDel="006207E5">
          <w:tab/>
        </w:r>
        <w:r w:rsidDel="006207E5">
          <w:tab/>
          <w:delText>return crit.list();</w:delText>
        </w:r>
      </w:del>
    </w:p>
    <w:p w14:paraId="71BCADF5" w14:textId="0ED8B24B" w:rsidR="006565BA" w:rsidDel="006207E5" w:rsidRDefault="006565BA" w:rsidP="006565BA">
      <w:pPr>
        <w:pStyle w:val="CodeStyle"/>
        <w:rPr>
          <w:del w:id="6836" w:author="Andrija Ilic" w:date="2015-09-06T19:32:00Z"/>
        </w:rPr>
      </w:pPr>
      <w:del w:id="6837" w:author="Andrija Ilic" w:date="2015-09-06T19:32:00Z">
        <w:r w:rsidDel="006207E5">
          <w:tab/>
          <w:delText>}</w:delText>
        </w:r>
      </w:del>
    </w:p>
    <w:p w14:paraId="6E6A76CE" w14:textId="2A3CB194" w:rsidR="006565BA" w:rsidDel="006207E5" w:rsidRDefault="006565BA" w:rsidP="006565BA">
      <w:pPr>
        <w:pStyle w:val="CodeStyle"/>
        <w:rPr>
          <w:del w:id="6838" w:author="Andrija Ilic" w:date="2015-09-06T19:32:00Z"/>
        </w:rPr>
      </w:pPr>
      <w:del w:id="6839" w:author="Andrija Ilic" w:date="2015-09-06T19:32:00Z">
        <w:r w:rsidDel="006207E5">
          <w:tab/>
        </w:r>
      </w:del>
    </w:p>
    <w:p w14:paraId="055C9EC5" w14:textId="2C8FC5C8" w:rsidR="006565BA" w:rsidDel="006207E5" w:rsidRDefault="006565BA" w:rsidP="006565BA">
      <w:pPr>
        <w:pStyle w:val="CodeStyle"/>
        <w:rPr>
          <w:del w:id="6840" w:author="Andrija Ilic" w:date="2015-09-06T19:32:00Z"/>
        </w:rPr>
      </w:pPr>
      <w:del w:id="6841" w:author="Andrija Ilic" w:date="2015-09-06T19:32:00Z">
        <w:r w:rsidDel="006207E5">
          <w:tab/>
          <w:delText>public List&lt;String&gt; getAutocompetePravnoLiceNaziv(){</w:delText>
        </w:r>
      </w:del>
    </w:p>
    <w:p w14:paraId="4D43AEA0" w14:textId="22A35736" w:rsidR="006565BA" w:rsidDel="006207E5" w:rsidRDefault="006565BA" w:rsidP="006565BA">
      <w:pPr>
        <w:pStyle w:val="CodeStyle"/>
        <w:rPr>
          <w:del w:id="6842" w:author="Andrija Ilic" w:date="2015-09-06T19:32:00Z"/>
        </w:rPr>
      </w:pPr>
      <w:del w:id="6843" w:author="Andrija Ilic" w:date="2015-09-06T19:32:00Z">
        <w:r w:rsidDel="006207E5">
          <w:tab/>
        </w:r>
        <w:r w:rsidDel="006207E5">
          <w:tab/>
          <w:delText>Criteria crit = session.createCriteria(PravnoLice.class).setProjection(Projections.property("naziv"));</w:delText>
        </w:r>
      </w:del>
    </w:p>
    <w:p w14:paraId="388F1FC5" w14:textId="6F556604" w:rsidR="006565BA" w:rsidDel="006207E5" w:rsidRDefault="006565BA" w:rsidP="006565BA">
      <w:pPr>
        <w:pStyle w:val="CodeStyle"/>
        <w:rPr>
          <w:del w:id="6844" w:author="Andrija Ilic" w:date="2015-09-06T19:32:00Z"/>
        </w:rPr>
      </w:pPr>
      <w:del w:id="6845" w:author="Andrija Ilic" w:date="2015-09-06T19:32:00Z">
        <w:r w:rsidDel="006207E5">
          <w:tab/>
        </w:r>
        <w:r w:rsidDel="006207E5">
          <w:tab/>
          <w:delText xml:space="preserve"> </w:delText>
        </w:r>
      </w:del>
    </w:p>
    <w:p w14:paraId="65C294C4" w14:textId="3A379885" w:rsidR="006565BA" w:rsidDel="006207E5" w:rsidRDefault="006565BA" w:rsidP="006565BA">
      <w:pPr>
        <w:pStyle w:val="CodeStyle"/>
        <w:rPr>
          <w:del w:id="6846" w:author="Andrija Ilic" w:date="2015-09-06T19:32:00Z"/>
        </w:rPr>
      </w:pPr>
      <w:del w:id="6847" w:author="Andrija Ilic" w:date="2015-09-06T19:32:00Z">
        <w:r w:rsidDel="006207E5">
          <w:tab/>
        </w:r>
        <w:r w:rsidDel="006207E5">
          <w:tab/>
          <w:delText>return crit.list();</w:delText>
        </w:r>
      </w:del>
    </w:p>
    <w:p w14:paraId="74D218FD" w14:textId="01E303E8" w:rsidR="006565BA" w:rsidDel="006207E5" w:rsidRDefault="006565BA" w:rsidP="006565BA">
      <w:pPr>
        <w:pStyle w:val="CodeStyle"/>
        <w:rPr>
          <w:del w:id="6848" w:author="Andrija Ilic" w:date="2015-09-06T19:32:00Z"/>
        </w:rPr>
      </w:pPr>
      <w:del w:id="6849" w:author="Andrija Ilic" w:date="2015-09-06T19:32:00Z">
        <w:r w:rsidDel="006207E5">
          <w:tab/>
          <w:delText>}</w:delText>
        </w:r>
      </w:del>
    </w:p>
    <w:p w14:paraId="3B15906E" w14:textId="7D1989BC" w:rsidR="006565BA" w:rsidDel="006207E5" w:rsidRDefault="006565BA" w:rsidP="006565BA">
      <w:pPr>
        <w:pStyle w:val="CodeStyle"/>
        <w:rPr>
          <w:del w:id="6850" w:author="Andrija Ilic" w:date="2015-09-06T19:32:00Z"/>
        </w:rPr>
      </w:pPr>
      <w:del w:id="6851" w:author="Andrija Ilic" w:date="2015-09-06T19:32:00Z">
        <w:r w:rsidDel="006207E5">
          <w:tab/>
        </w:r>
      </w:del>
    </w:p>
    <w:p w14:paraId="4552A2CE" w14:textId="57C5E2D0" w:rsidR="006565BA" w:rsidDel="006207E5" w:rsidRDefault="006565BA" w:rsidP="006565BA">
      <w:pPr>
        <w:pStyle w:val="CodeStyle"/>
        <w:rPr>
          <w:del w:id="6852" w:author="Andrija Ilic" w:date="2015-09-06T19:32:00Z"/>
        </w:rPr>
      </w:pPr>
      <w:del w:id="6853" w:author="Andrija Ilic" w:date="2015-09-06T19:32:00Z">
        <w:r w:rsidDel="006207E5">
          <w:tab/>
          <w:delText>public List&lt;String&gt; getAutocompleteFizickoLicePrezime(){</w:delText>
        </w:r>
      </w:del>
    </w:p>
    <w:p w14:paraId="0E3C8052" w14:textId="2794101A" w:rsidR="006565BA" w:rsidDel="006207E5" w:rsidRDefault="006565BA" w:rsidP="006565BA">
      <w:pPr>
        <w:pStyle w:val="CodeStyle"/>
        <w:rPr>
          <w:del w:id="6854" w:author="Andrija Ilic" w:date="2015-09-06T19:32:00Z"/>
        </w:rPr>
      </w:pPr>
      <w:del w:id="6855" w:author="Andrija Ilic" w:date="2015-09-06T19:32:00Z">
        <w:r w:rsidDel="006207E5">
          <w:tab/>
        </w:r>
        <w:r w:rsidDel="006207E5">
          <w:tab/>
          <w:delText>Criteria crit = session.createCriteria(FizickoLice.class).setProjection(Projections.property("prezime"));</w:delText>
        </w:r>
      </w:del>
    </w:p>
    <w:p w14:paraId="42138834" w14:textId="763A87CA" w:rsidR="006565BA" w:rsidDel="006207E5" w:rsidRDefault="006565BA" w:rsidP="006565BA">
      <w:pPr>
        <w:pStyle w:val="CodeStyle"/>
        <w:rPr>
          <w:del w:id="6856" w:author="Andrija Ilic" w:date="2015-09-06T19:32:00Z"/>
        </w:rPr>
      </w:pPr>
      <w:del w:id="6857" w:author="Andrija Ilic" w:date="2015-09-06T19:32:00Z">
        <w:r w:rsidDel="006207E5">
          <w:tab/>
        </w:r>
        <w:r w:rsidDel="006207E5">
          <w:tab/>
          <w:delText xml:space="preserve"> </w:delText>
        </w:r>
      </w:del>
    </w:p>
    <w:p w14:paraId="025D187F" w14:textId="3E784220" w:rsidR="006565BA" w:rsidDel="006207E5" w:rsidRDefault="006565BA" w:rsidP="006565BA">
      <w:pPr>
        <w:pStyle w:val="CodeStyle"/>
        <w:rPr>
          <w:del w:id="6858" w:author="Andrija Ilic" w:date="2015-09-06T19:32:00Z"/>
        </w:rPr>
      </w:pPr>
      <w:del w:id="6859" w:author="Andrija Ilic" w:date="2015-09-06T19:32:00Z">
        <w:r w:rsidDel="006207E5">
          <w:tab/>
        </w:r>
        <w:r w:rsidDel="006207E5">
          <w:tab/>
          <w:delText>return crit.list();</w:delText>
        </w:r>
      </w:del>
    </w:p>
    <w:p w14:paraId="48817F4D" w14:textId="268D9547" w:rsidR="006565BA" w:rsidDel="006207E5" w:rsidRDefault="006565BA" w:rsidP="006565BA">
      <w:pPr>
        <w:pStyle w:val="CodeStyle"/>
        <w:rPr>
          <w:del w:id="6860" w:author="Andrija Ilic" w:date="2015-09-06T19:32:00Z"/>
        </w:rPr>
      </w:pPr>
      <w:del w:id="6861" w:author="Andrija Ilic" w:date="2015-09-06T19:32:00Z">
        <w:r w:rsidDel="006207E5">
          <w:tab/>
          <w:delText>}</w:delText>
        </w:r>
      </w:del>
    </w:p>
    <w:p w14:paraId="2AFD8B89" w14:textId="20A47B7E" w:rsidR="006565BA" w:rsidDel="006207E5" w:rsidRDefault="006565BA" w:rsidP="006565BA">
      <w:pPr>
        <w:pStyle w:val="CodeStyle"/>
        <w:rPr>
          <w:del w:id="6862" w:author="Andrija Ilic" w:date="2015-09-06T19:32:00Z"/>
        </w:rPr>
      </w:pPr>
      <w:del w:id="6863" w:author="Andrija Ilic" w:date="2015-09-06T19:32:00Z">
        <w:r w:rsidDel="006207E5">
          <w:tab/>
        </w:r>
      </w:del>
    </w:p>
    <w:p w14:paraId="5BDEDA17" w14:textId="61225B2D" w:rsidR="006565BA" w:rsidDel="006207E5" w:rsidRDefault="006565BA" w:rsidP="006565BA">
      <w:pPr>
        <w:pStyle w:val="CodeStyle"/>
        <w:rPr>
          <w:del w:id="6864" w:author="Andrija Ilic" w:date="2015-09-06T19:32:00Z"/>
        </w:rPr>
      </w:pPr>
      <w:del w:id="6865" w:author="Andrija Ilic" w:date="2015-09-06T19:32:00Z">
        <w:r w:rsidDel="006207E5">
          <w:tab/>
          <w:delText>public List&lt;String&gt; getAutocompleteFizickoLicePrezimeMesto(String mesto){</w:delText>
        </w:r>
      </w:del>
    </w:p>
    <w:p w14:paraId="0F617D99" w14:textId="6209F5AA" w:rsidR="006565BA" w:rsidDel="006207E5" w:rsidRDefault="006565BA" w:rsidP="006565BA">
      <w:pPr>
        <w:pStyle w:val="CodeStyle"/>
        <w:rPr>
          <w:del w:id="6866" w:author="Andrija Ilic" w:date="2015-09-06T19:32:00Z"/>
        </w:rPr>
      </w:pPr>
      <w:del w:id="6867" w:author="Andrija Ilic" w:date="2015-09-06T19:32:00Z">
        <w:r w:rsidDel="006207E5">
          <w:tab/>
        </w:r>
        <w:r w:rsidDel="006207E5">
          <w:tab/>
          <w:delText>Criteria crit = session.createCriteria(FizickoLice.class).add(Restrictions.eq("mesto", mesto)).setProjection(Projections.property("prezime"));</w:delText>
        </w:r>
      </w:del>
    </w:p>
    <w:p w14:paraId="2A1C16DF" w14:textId="33226EF9" w:rsidR="006565BA" w:rsidDel="006207E5" w:rsidRDefault="006565BA" w:rsidP="006565BA">
      <w:pPr>
        <w:pStyle w:val="CodeStyle"/>
        <w:rPr>
          <w:del w:id="6868" w:author="Andrija Ilic" w:date="2015-09-06T19:32:00Z"/>
        </w:rPr>
      </w:pPr>
      <w:del w:id="6869" w:author="Andrija Ilic" w:date="2015-09-06T19:32:00Z">
        <w:r w:rsidDel="006207E5">
          <w:tab/>
        </w:r>
        <w:r w:rsidDel="006207E5">
          <w:tab/>
          <w:delText xml:space="preserve"> </w:delText>
        </w:r>
      </w:del>
    </w:p>
    <w:p w14:paraId="12A63D02" w14:textId="4B0815BB" w:rsidR="006565BA" w:rsidDel="006207E5" w:rsidRDefault="006565BA" w:rsidP="006565BA">
      <w:pPr>
        <w:pStyle w:val="CodeStyle"/>
        <w:rPr>
          <w:del w:id="6870" w:author="Andrija Ilic" w:date="2015-09-06T19:32:00Z"/>
        </w:rPr>
      </w:pPr>
      <w:del w:id="6871" w:author="Andrija Ilic" w:date="2015-09-06T19:32:00Z">
        <w:r w:rsidDel="006207E5">
          <w:tab/>
        </w:r>
        <w:r w:rsidDel="006207E5">
          <w:tab/>
          <w:delText>return crit.list();</w:delText>
        </w:r>
      </w:del>
    </w:p>
    <w:p w14:paraId="0E7F40F5" w14:textId="10368785" w:rsidR="006565BA" w:rsidDel="006207E5" w:rsidRDefault="006565BA" w:rsidP="006565BA">
      <w:pPr>
        <w:pStyle w:val="CodeStyle"/>
        <w:rPr>
          <w:del w:id="6872" w:author="Andrija Ilic" w:date="2015-09-06T19:32:00Z"/>
        </w:rPr>
      </w:pPr>
      <w:del w:id="6873" w:author="Andrija Ilic" w:date="2015-09-06T19:32:00Z">
        <w:r w:rsidDel="006207E5">
          <w:tab/>
          <w:delText>}</w:delText>
        </w:r>
      </w:del>
    </w:p>
    <w:p w14:paraId="42EBB891" w14:textId="16F9B1F7" w:rsidR="006565BA" w:rsidDel="006207E5" w:rsidRDefault="006565BA" w:rsidP="006565BA">
      <w:pPr>
        <w:pStyle w:val="CodeStyle"/>
        <w:rPr>
          <w:del w:id="6874" w:author="Andrija Ilic" w:date="2015-09-06T19:32:00Z"/>
        </w:rPr>
      </w:pPr>
      <w:del w:id="6875" w:author="Andrija Ilic" w:date="2015-09-06T19:32:00Z">
        <w:r w:rsidDel="006207E5">
          <w:tab/>
        </w:r>
      </w:del>
    </w:p>
    <w:p w14:paraId="68146A0A" w14:textId="042D1080" w:rsidR="006565BA" w:rsidDel="006207E5" w:rsidRDefault="006565BA" w:rsidP="006565BA">
      <w:pPr>
        <w:pStyle w:val="CodeStyle"/>
        <w:rPr>
          <w:del w:id="6876" w:author="Andrija Ilic" w:date="2015-09-06T19:32:00Z"/>
        </w:rPr>
      </w:pPr>
      <w:del w:id="6877" w:author="Andrija Ilic" w:date="2015-09-06T19:32:00Z">
        <w:r w:rsidDel="006207E5">
          <w:tab/>
          <w:delText>public Object saveEntity(Object obj){</w:delText>
        </w:r>
      </w:del>
    </w:p>
    <w:p w14:paraId="7234F9E4" w14:textId="4FDEA1B7" w:rsidR="006565BA" w:rsidDel="006207E5" w:rsidRDefault="006565BA" w:rsidP="006565BA">
      <w:pPr>
        <w:pStyle w:val="CodeStyle"/>
        <w:rPr>
          <w:del w:id="6878" w:author="Andrija Ilic" w:date="2015-09-06T19:32:00Z"/>
        </w:rPr>
      </w:pPr>
      <w:del w:id="6879" w:author="Andrija Ilic" w:date="2015-09-06T19:32:00Z">
        <w:r w:rsidDel="006207E5">
          <w:tab/>
        </w:r>
        <w:r w:rsidDel="006207E5">
          <w:tab/>
        </w:r>
      </w:del>
    </w:p>
    <w:p w14:paraId="75638E1F" w14:textId="2AEED18F" w:rsidR="006565BA" w:rsidDel="006207E5" w:rsidRDefault="006565BA" w:rsidP="006565BA">
      <w:pPr>
        <w:pStyle w:val="CodeStyle"/>
        <w:rPr>
          <w:del w:id="6880" w:author="Andrija Ilic" w:date="2015-09-06T19:32:00Z"/>
        </w:rPr>
      </w:pPr>
      <w:del w:id="6881" w:author="Andrija Ilic" w:date="2015-09-06T19:32:00Z">
        <w:r w:rsidDel="006207E5">
          <w:tab/>
        </w:r>
        <w:r w:rsidDel="006207E5">
          <w:tab/>
          <w:delText xml:space="preserve"> session.saveOrUpdate(obj);</w:delText>
        </w:r>
      </w:del>
    </w:p>
    <w:p w14:paraId="0750237E" w14:textId="26EA19E4" w:rsidR="006565BA" w:rsidDel="006207E5" w:rsidRDefault="006565BA" w:rsidP="006565BA">
      <w:pPr>
        <w:pStyle w:val="CodeStyle"/>
        <w:rPr>
          <w:del w:id="6882" w:author="Andrija Ilic" w:date="2015-09-06T19:32:00Z"/>
        </w:rPr>
      </w:pPr>
      <w:del w:id="6883" w:author="Andrija Ilic" w:date="2015-09-06T19:32:00Z">
        <w:r w:rsidDel="006207E5">
          <w:tab/>
          <w:delText xml:space="preserve">      </w:delText>
        </w:r>
      </w:del>
    </w:p>
    <w:p w14:paraId="286E3F5D" w14:textId="7DF0097B" w:rsidR="006565BA" w:rsidDel="006207E5" w:rsidRDefault="006565BA" w:rsidP="006565BA">
      <w:pPr>
        <w:pStyle w:val="CodeStyle"/>
        <w:rPr>
          <w:del w:id="6884" w:author="Andrija Ilic" w:date="2015-09-06T19:32:00Z"/>
        </w:rPr>
      </w:pPr>
      <w:del w:id="6885" w:author="Andrija Ilic" w:date="2015-09-06T19:32:00Z">
        <w:r w:rsidDel="006207E5">
          <w:tab/>
          <w:delText xml:space="preserve">      session.refresh(obj);</w:delText>
        </w:r>
      </w:del>
    </w:p>
    <w:p w14:paraId="28819B2B" w14:textId="7CA8A2B9" w:rsidR="006565BA" w:rsidDel="006207E5" w:rsidRDefault="006565BA" w:rsidP="006565BA">
      <w:pPr>
        <w:pStyle w:val="CodeStyle"/>
        <w:rPr>
          <w:del w:id="6886" w:author="Andrija Ilic" w:date="2015-09-06T19:32:00Z"/>
        </w:rPr>
      </w:pPr>
      <w:del w:id="6887" w:author="Andrija Ilic" w:date="2015-09-06T19:32:00Z">
        <w:r w:rsidDel="006207E5">
          <w:tab/>
          <w:delText xml:space="preserve">      </w:delText>
        </w:r>
      </w:del>
    </w:p>
    <w:p w14:paraId="0F2A85EF" w14:textId="6C779AE6" w:rsidR="006565BA" w:rsidDel="006207E5" w:rsidRDefault="006565BA" w:rsidP="006565BA">
      <w:pPr>
        <w:pStyle w:val="CodeStyle"/>
        <w:rPr>
          <w:del w:id="6888" w:author="Andrija Ilic" w:date="2015-09-06T19:32:00Z"/>
        </w:rPr>
      </w:pPr>
      <w:del w:id="6889" w:author="Andrija Ilic" w:date="2015-09-06T19:32:00Z">
        <w:r w:rsidDel="006207E5">
          <w:tab/>
          <w:delText xml:space="preserve">      return obj;</w:delText>
        </w:r>
      </w:del>
    </w:p>
    <w:p w14:paraId="6D60D5F9" w14:textId="437E67F5" w:rsidR="006565BA" w:rsidDel="006207E5" w:rsidRDefault="006565BA" w:rsidP="006565BA">
      <w:pPr>
        <w:pStyle w:val="CodeStyle"/>
        <w:rPr>
          <w:del w:id="6890" w:author="Andrija Ilic" w:date="2015-09-06T19:32:00Z"/>
        </w:rPr>
      </w:pPr>
      <w:del w:id="6891" w:author="Andrija Ilic" w:date="2015-09-06T19:32:00Z">
        <w:r w:rsidDel="006207E5">
          <w:tab/>
          <w:delText>}</w:delText>
        </w:r>
      </w:del>
    </w:p>
    <w:p w14:paraId="36FD9B7B" w14:textId="63670C53" w:rsidR="006565BA" w:rsidDel="006207E5" w:rsidRDefault="006565BA" w:rsidP="006565BA">
      <w:pPr>
        <w:pStyle w:val="CodeStyle"/>
        <w:rPr>
          <w:del w:id="6892" w:author="Andrija Ilic" w:date="2015-09-06T19:32:00Z"/>
        </w:rPr>
      </w:pPr>
    </w:p>
    <w:p w14:paraId="3A42986C" w14:textId="4C49C16A" w:rsidR="006565BA" w:rsidDel="006207E5" w:rsidRDefault="006565BA" w:rsidP="006565BA">
      <w:pPr>
        <w:pStyle w:val="CodeStyle"/>
        <w:rPr>
          <w:del w:id="6893" w:author="Andrija Ilic" w:date="2015-09-06T19:32:00Z"/>
        </w:rPr>
      </w:pPr>
      <w:del w:id="6894" w:author="Andrija Ilic" w:date="2015-09-06T19:32:00Z">
        <w:r w:rsidDel="006207E5">
          <w:tab/>
          <w:delText>public List&lt;FizickoLice&gt; gettAllFizickoLiceByName(String searchPhrase) {</w:delText>
        </w:r>
      </w:del>
    </w:p>
    <w:p w14:paraId="27DE3FCD" w14:textId="448DD36E" w:rsidR="006565BA" w:rsidDel="006207E5" w:rsidRDefault="006565BA" w:rsidP="006565BA">
      <w:pPr>
        <w:pStyle w:val="CodeStyle"/>
        <w:rPr>
          <w:del w:id="6895" w:author="Andrija Ilic" w:date="2015-09-06T19:32:00Z"/>
        </w:rPr>
      </w:pPr>
      <w:del w:id="6896" w:author="Andrija Ilic" w:date="2015-09-06T19:32:00Z">
        <w:r w:rsidDel="006207E5">
          <w:tab/>
        </w:r>
        <w:r w:rsidDel="006207E5">
          <w:tab/>
          <w:delText>Criteria crit = session.createCriteria(FizickoLice.class).add(Restrictions.ilike("prezime", "%"+searchPhrase+"%"));</w:delText>
        </w:r>
      </w:del>
    </w:p>
    <w:p w14:paraId="144269C7" w14:textId="0FF4FE3A" w:rsidR="006565BA" w:rsidDel="006207E5" w:rsidRDefault="006565BA" w:rsidP="006565BA">
      <w:pPr>
        <w:pStyle w:val="CodeStyle"/>
        <w:rPr>
          <w:del w:id="6897" w:author="Andrija Ilic" w:date="2015-09-06T19:32:00Z"/>
        </w:rPr>
      </w:pPr>
      <w:del w:id="6898" w:author="Andrija Ilic" w:date="2015-09-06T19:32:00Z">
        <w:r w:rsidDel="006207E5">
          <w:tab/>
        </w:r>
        <w:r w:rsidDel="006207E5">
          <w:tab/>
          <w:delText xml:space="preserve"> </w:delText>
        </w:r>
      </w:del>
    </w:p>
    <w:p w14:paraId="52E0A3A6" w14:textId="44C9B3B0" w:rsidR="006565BA" w:rsidDel="006207E5" w:rsidRDefault="006565BA" w:rsidP="006565BA">
      <w:pPr>
        <w:pStyle w:val="CodeStyle"/>
        <w:rPr>
          <w:del w:id="6899" w:author="Andrija Ilic" w:date="2015-09-06T19:32:00Z"/>
        </w:rPr>
      </w:pPr>
      <w:del w:id="6900" w:author="Andrija Ilic" w:date="2015-09-06T19:32:00Z">
        <w:r w:rsidDel="006207E5">
          <w:tab/>
        </w:r>
        <w:r w:rsidDel="006207E5">
          <w:tab/>
          <w:delText>return crit.list();</w:delText>
        </w:r>
      </w:del>
    </w:p>
    <w:p w14:paraId="0EF30587" w14:textId="08FF3EC2" w:rsidR="006565BA" w:rsidDel="006207E5" w:rsidRDefault="006565BA" w:rsidP="006565BA">
      <w:pPr>
        <w:pStyle w:val="CodeStyle"/>
        <w:rPr>
          <w:del w:id="6901" w:author="Andrija Ilic" w:date="2015-09-06T19:32:00Z"/>
        </w:rPr>
      </w:pPr>
      <w:del w:id="6902" w:author="Andrija Ilic" w:date="2015-09-06T19:32:00Z">
        <w:r w:rsidDel="006207E5">
          <w:tab/>
          <w:delText>}</w:delText>
        </w:r>
      </w:del>
    </w:p>
    <w:p w14:paraId="1C27C6F0" w14:textId="43174775" w:rsidR="006565BA" w:rsidDel="006207E5" w:rsidRDefault="006565BA" w:rsidP="006565BA">
      <w:pPr>
        <w:pStyle w:val="CodeStyle"/>
        <w:rPr>
          <w:del w:id="6903" w:author="Andrija Ilic" w:date="2015-09-06T19:32:00Z"/>
        </w:rPr>
      </w:pPr>
      <w:del w:id="6904" w:author="Andrija Ilic" w:date="2015-09-06T19:32:00Z">
        <w:r w:rsidDel="006207E5">
          <w:tab/>
        </w:r>
      </w:del>
    </w:p>
    <w:p w14:paraId="3D07B62F" w14:textId="6F1D2912" w:rsidR="006565BA" w:rsidDel="006207E5" w:rsidRDefault="006565BA" w:rsidP="006565BA">
      <w:pPr>
        <w:pStyle w:val="CodeStyle"/>
        <w:rPr>
          <w:del w:id="6905" w:author="Andrija Ilic" w:date="2015-09-06T19:32:00Z"/>
        </w:rPr>
      </w:pPr>
      <w:del w:id="6906" w:author="Andrija Ilic" w:date="2015-09-06T19:32:00Z">
        <w:r w:rsidDel="006207E5">
          <w:tab/>
          <w:delText>public List&lt;Object&gt; getAllEntities(OpstiDomenskiObjekat odo){</w:delText>
        </w:r>
      </w:del>
    </w:p>
    <w:p w14:paraId="6BE51079" w14:textId="1D318B47" w:rsidR="006565BA" w:rsidDel="006207E5" w:rsidRDefault="006565BA" w:rsidP="006565BA">
      <w:pPr>
        <w:pStyle w:val="CodeStyle"/>
        <w:rPr>
          <w:del w:id="6907" w:author="Andrija Ilic" w:date="2015-09-06T19:32:00Z"/>
        </w:rPr>
      </w:pPr>
      <w:del w:id="6908" w:author="Andrija Ilic" w:date="2015-09-06T19:32:00Z">
        <w:r w:rsidDel="006207E5">
          <w:tab/>
        </w:r>
        <w:r w:rsidDel="006207E5">
          <w:tab/>
          <w:delText>Criteria crit = session.createCriteria(odo.getClass());</w:delText>
        </w:r>
      </w:del>
    </w:p>
    <w:p w14:paraId="4DB5E545" w14:textId="10B8E2A3" w:rsidR="006565BA" w:rsidDel="006207E5" w:rsidRDefault="006565BA" w:rsidP="006565BA">
      <w:pPr>
        <w:pStyle w:val="CodeStyle"/>
        <w:rPr>
          <w:del w:id="6909" w:author="Andrija Ilic" w:date="2015-09-06T19:32:00Z"/>
        </w:rPr>
      </w:pPr>
      <w:del w:id="6910" w:author="Andrija Ilic" w:date="2015-09-06T19:32:00Z">
        <w:r w:rsidDel="006207E5">
          <w:tab/>
        </w:r>
        <w:r w:rsidDel="006207E5">
          <w:tab/>
          <w:delText xml:space="preserve"> </w:delText>
        </w:r>
      </w:del>
    </w:p>
    <w:p w14:paraId="562976E2" w14:textId="1FDB3167" w:rsidR="006565BA" w:rsidDel="006207E5" w:rsidRDefault="006565BA" w:rsidP="006565BA">
      <w:pPr>
        <w:pStyle w:val="CodeStyle"/>
        <w:rPr>
          <w:del w:id="6911" w:author="Andrija Ilic" w:date="2015-09-06T19:32:00Z"/>
        </w:rPr>
      </w:pPr>
      <w:del w:id="6912" w:author="Andrija Ilic" w:date="2015-09-06T19:32:00Z">
        <w:r w:rsidDel="006207E5">
          <w:tab/>
        </w:r>
        <w:r w:rsidDel="006207E5">
          <w:tab/>
          <w:delText>return crit.list();</w:delText>
        </w:r>
      </w:del>
    </w:p>
    <w:p w14:paraId="0FC2AEBF" w14:textId="3702FA03" w:rsidR="006565BA" w:rsidDel="006207E5" w:rsidRDefault="006565BA" w:rsidP="006565BA">
      <w:pPr>
        <w:pStyle w:val="CodeStyle"/>
        <w:rPr>
          <w:del w:id="6913" w:author="Andrija Ilic" w:date="2015-09-06T19:32:00Z"/>
        </w:rPr>
      </w:pPr>
      <w:del w:id="6914" w:author="Andrija Ilic" w:date="2015-09-06T19:32:00Z">
        <w:r w:rsidDel="006207E5">
          <w:tab/>
          <w:delText>}</w:delText>
        </w:r>
      </w:del>
    </w:p>
    <w:p w14:paraId="3AB6856B" w14:textId="083E0468" w:rsidR="006565BA" w:rsidDel="006207E5" w:rsidRDefault="006565BA" w:rsidP="006565BA">
      <w:pPr>
        <w:pStyle w:val="CodeStyle"/>
        <w:rPr>
          <w:del w:id="6915" w:author="Andrija Ilic" w:date="2015-09-06T19:32:00Z"/>
        </w:rPr>
      </w:pPr>
      <w:del w:id="6916" w:author="Andrija Ilic" w:date="2015-09-06T19:32:00Z">
        <w:r w:rsidDel="006207E5">
          <w:tab/>
        </w:r>
      </w:del>
    </w:p>
    <w:p w14:paraId="07291DE9" w14:textId="4E3BCFEA" w:rsidR="006565BA" w:rsidDel="006207E5" w:rsidRDefault="006565BA" w:rsidP="006565BA">
      <w:pPr>
        <w:pStyle w:val="CodeStyle"/>
        <w:rPr>
          <w:del w:id="6917" w:author="Andrija Ilic" w:date="2015-09-06T19:32:00Z"/>
        </w:rPr>
      </w:pPr>
      <w:del w:id="6918" w:author="Andrija Ilic" w:date="2015-09-06T19:32:00Z">
        <w:r w:rsidDel="006207E5">
          <w:tab/>
        </w:r>
      </w:del>
    </w:p>
    <w:p w14:paraId="4F6D246C" w14:textId="67A41E72" w:rsidR="006565BA" w:rsidDel="006207E5" w:rsidRDefault="006565BA" w:rsidP="006565BA">
      <w:pPr>
        <w:pStyle w:val="CodeStyle"/>
        <w:rPr>
          <w:del w:id="6919" w:author="Andrija Ilic" w:date="2015-09-06T19:32:00Z"/>
        </w:rPr>
      </w:pPr>
      <w:del w:id="6920" w:author="Andrija Ilic" w:date="2015-09-06T19:32:00Z">
        <w:r w:rsidDel="006207E5">
          <w:tab/>
        </w:r>
      </w:del>
    </w:p>
    <w:p w14:paraId="291B2697" w14:textId="1E30DE79" w:rsidR="006565BA" w:rsidDel="006207E5" w:rsidRDefault="006565BA" w:rsidP="006565BA">
      <w:pPr>
        <w:pStyle w:val="CodeStyle"/>
        <w:rPr>
          <w:del w:id="6921" w:author="Andrija Ilic" w:date="2015-09-06T19:32:00Z"/>
        </w:rPr>
      </w:pPr>
      <w:del w:id="6922" w:author="Andrija Ilic" w:date="2015-09-06T19:32:00Z">
        <w:r w:rsidDel="006207E5">
          <w:tab/>
          <w:delText>public List&lt;String&gt; getAllMestaFilickoLice(){</w:delText>
        </w:r>
      </w:del>
    </w:p>
    <w:p w14:paraId="11A44327" w14:textId="73F0DA75" w:rsidR="006565BA" w:rsidDel="006207E5" w:rsidRDefault="006565BA" w:rsidP="006565BA">
      <w:pPr>
        <w:pStyle w:val="CodeStyle"/>
        <w:rPr>
          <w:del w:id="6923" w:author="Andrija Ilic" w:date="2015-09-06T19:32:00Z"/>
        </w:rPr>
      </w:pPr>
      <w:del w:id="6924" w:author="Andrija Ilic" w:date="2015-09-06T19:32:00Z">
        <w:r w:rsidDel="006207E5">
          <w:tab/>
        </w:r>
        <w:r w:rsidDel="006207E5">
          <w:tab/>
          <w:delText>Criteria crit = session.createCriteria(FizickoLice.class).setProjection(Projections.distinct(Projections.property("mesto")));</w:delText>
        </w:r>
      </w:del>
    </w:p>
    <w:p w14:paraId="65B0EFE7" w14:textId="79F9B6CF" w:rsidR="006565BA" w:rsidDel="006207E5" w:rsidRDefault="006565BA" w:rsidP="006565BA">
      <w:pPr>
        <w:pStyle w:val="CodeStyle"/>
        <w:rPr>
          <w:del w:id="6925" w:author="Andrija Ilic" w:date="2015-09-06T19:32:00Z"/>
        </w:rPr>
      </w:pPr>
      <w:del w:id="6926" w:author="Andrija Ilic" w:date="2015-09-06T19:32:00Z">
        <w:r w:rsidDel="006207E5">
          <w:delText xml:space="preserve">         return crit.list();</w:delText>
        </w:r>
      </w:del>
    </w:p>
    <w:p w14:paraId="4FF06EB9" w14:textId="7BE70A39" w:rsidR="006565BA" w:rsidDel="006207E5" w:rsidRDefault="006565BA" w:rsidP="006565BA">
      <w:pPr>
        <w:pStyle w:val="CodeStyle"/>
        <w:rPr>
          <w:del w:id="6927" w:author="Andrija Ilic" w:date="2015-09-06T19:32:00Z"/>
        </w:rPr>
      </w:pPr>
      <w:del w:id="6928" w:author="Andrija Ilic" w:date="2015-09-06T19:32:00Z">
        <w:r w:rsidDel="006207E5">
          <w:delText xml:space="preserve">         </w:delText>
        </w:r>
      </w:del>
    </w:p>
    <w:p w14:paraId="55D48812" w14:textId="6980239E" w:rsidR="006565BA" w:rsidDel="006207E5" w:rsidRDefault="006565BA" w:rsidP="006565BA">
      <w:pPr>
        <w:pStyle w:val="CodeStyle"/>
        <w:rPr>
          <w:del w:id="6929" w:author="Andrija Ilic" w:date="2015-09-06T19:32:00Z"/>
        </w:rPr>
      </w:pPr>
      <w:del w:id="6930" w:author="Andrija Ilic" w:date="2015-09-06T19:32:00Z">
        <w:r w:rsidDel="006207E5">
          <w:tab/>
          <w:delText>}</w:delText>
        </w:r>
      </w:del>
    </w:p>
    <w:p w14:paraId="557504B6" w14:textId="73E3486D" w:rsidR="006565BA" w:rsidDel="006207E5" w:rsidRDefault="006565BA" w:rsidP="006565BA">
      <w:pPr>
        <w:pStyle w:val="CodeStyle"/>
        <w:rPr>
          <w:del w:id="6931" w:author="Andrija Ilic" w:date="2015-09-06T19:32:00Z"/>
        </w:rPr>
      </w:pPr>
    </w:p>
    <w:p w14:paraId="0542A2B9" w14:textId="715E6A3E" w:rsidR="006565BA" w:rsidDel="006207E5" w:rsidRDefault="006565BA" w:rsidP="006565BA">
      <w:pPr>
        <w:pStyle w:val="CodeStyle"/>
        <w:rPr>
          <w:del w:id="6932" w:author="Andrija Ilic" w:date="2015-09-06T19:32:00Z"/>
        </w:rPr>
      </w:pPr>
      <w:del w:id="6933" w:author="Andrija Ilic" w:date="2015-09-06T19:32:00Z">
        <w:r w:rsidDel="006207E5">
          <w:tab/>
          <w:delText>public ProizvodUsluga getProizvodUslugaById(Integer idProizvodUsluga) {</w:delText>
        </w:r>
      </w:del>
    </w:p>
    <w:p w14:paraId="68693632" w14:textId="4E1EB50C" w:rsidR="006565BA" w:rsidDel="006207E5" w:rsidRDefault="006565BA" w:rsidP="006565BA">
      <w:pPr>
        <w:pStyle w:val="CodeStyle"/>
        <w:rPr>
          <w:del w:id="6934" w:author="Andrija Ilic" w:date="2015-09-06T19:32:00Z"/>
        </w:rPr>
      </w:pPr>
      <w:del w:id="6935" w:author="Andrija Ilic" w:date="2015-09-06T19:32:00Z">
        <w:r w:rsidDel="006207E5">
          <w:tab/>
        </w:r>
        <w:r w:rsidDel="006207E5">
          <w:tab/>
          <w:delText>Criteria crit = session.createCriteria(ProizvodUsluga.class).add(Restrictions.eq("idProizvodUsluga", idProizvodUsluga));</w:delText>
        </w:r>
      </w:del>
    </w:p>
    <w:p w14:paraId="275115B3" w14:textId="2B06C756" w:rsidR="006565BA" w:rsidDel="006207E5" w:rsidRDefault="006565BA" w:rsidP="006565BA">
      <w:pPr>
        <w:pStyle w:val="CodeStyle"/>
        <w:rPr>
          <w:del w:id="6936" w:author="Andrija Ilic" w:date="2015-09-06T19:32:00Z"/>
        </w:rPr>
      </w:pPr>
      <w:del w:id="6937" w:author="Andrija Ilic" w:date="2015-09-06T19:32:00Z">
        <w:r w:rsidDel="006207E5">
          <w:tab/>
        </w:r>
        <w:r w:rsidDel="006207E5">
          <w:tab/>
          <w:delText>if(crit.list().isEmpty()){</w:delText>
        </w:r>
      </w:del>
    </w:p>
    <w:p w14:paraId="6CBA3F54" w14:textId="3E19F50D" w:rsidR="006565BA" w:rsidDel="006207E5" w:rsidRDefault="006565BA" w:rsidP="006565BA">
      <w:pPr>
        <w:pStyle w:val="CodeStyle"/>
        <w:rPr>
          <w:del w:id="6938" w:author="Andrija Ilic" w:date="2015-09-06T19:32:00Z"/>
        </w:rPr>
      </w:pPr>
      <w:del w:id="6939" w:author="Andrija Ilic" w:date="2015-09-06T19:32:00Z">
        <w:r w:rsidDel="006207E5">
          <w:tab/>
        </w:r>
        <w:r w:rsidDel="006207E5">
          <w:tab/>
        </w:r>
        <w:r w:rsidDel="006207E5">
          <w:tab/>
          <w:delText xml:space="preserve"> </w:delText>
        </w:r>
      </w:del>
    </w:p>
    <w:p w14:paraId="401C6869" w14:textId="04DAC027" w:rsidR="006565BA" w:rsidDel="006207E5" w:rsidRDefault="006565BA" w:rsidP="006565BA">
      <w:pPr>
        <w:pStyle w:val="CodeStyle"/>
        <w:rPr>
          <w:del w:id="6940" w:author="Andrija Ilic" w:date="2015-09-06T19:32:00Z"/>
        </w:rPr>
      </w:pPr>
      <w:del w:id="6941" w:author="Andrija Ilic" w:date="2015-09-06T19:32:00Z">
        <w:r w:rsidDel="006207E5">
          <w:tab/>
        </w:r>
        <w:r w:rsidDel="006207E5">
          <w:tab/>
        </w:r>
        <w:r w:rsidDel="006207E5">
          <w:tab/>
          <w:delText>return null;</w:delText>
        </w:r>
      </w:del>
    </w:p>
    <w:p w14:paraId="1CDE5764" w14:textId="570A5622" w:rsidR="006565BA" w:rsidDel="006207E5" w:rsidRDefault="006565BA" w:rsidP="006565BA">
      <w:pPr>
        <w:pStyle w:val="CodeStyle"/>
        <w:rPr>
          <w:del w:id="6942" w:author="Andrija Ilic" w:date="2015-09-06T19:32:00Z"/>
        </w:rPr>
      </w:pPr>
      <w:del w:id="6943" w:author="Andrija Ilic" w:date="2015-09-06T19:32:00Z">
        <w:r w:rsidDel="006207E5">
          <w:tab/>
        </w:r>
        <w:r w:rsidDel="006207E5">
          <w:tab/>
          <w:delText>}else{</w:delText>
        </w:r>
      </w:del>
    </w:p>
    <w:p w14:paraId="18CB699A" w14:textId="42973882" w:rsidR="006565BA" w:rsidDel="006207E5" w:rsidRDefault="006565BA" w:rsidP="006565BA">
      <w:pPr>
        <w:pStyle w:val="CodeStyle"/>
        <w:rPr>
          <w:del w:id="6944" w:author="Andrija Ilic" w:date="2015-09-06T19:32:00Z"/>
        </w:rPr>
      </w:pPr>
      <w:del w:id="6945" w:author="Andrija Ilic" w:date="2015-09-06T19:32:00Z">
        <w:r w:rsidDel="006207E5">
          <w:tab/>
        </w:r>
        <w:r w:rsidDel="006207E5">
          <w:tab/>
        </w:r>
        <w:r w:rsidDel="006207E5">
          <w:tab/>
          <w:delText xml:space="preserve"> </w:delText>
        </w:r>
      </w:del>
    </w:p>
    <w:p w14:paraId="4E9EFD5B" w14:textId="3E5FAB1E" w:rsidR="006565BA" w:rsidDel="006207E5" w:rsidRDefault="006565BA" w:rsidP="006565BA">
      <w:pPr>
        <w:pStyle w:val="CodeStyle"/>
        <w:rPr>
          <w:del w:id="6946" w:author="Andrija Ilic" w:date="2015-09-06T19:32:00Z"/>
        </w:rPr>
      </w:pPr>
      <w:del w:id="6947" w:author="Andrija Ilic" w:date="2015-09-06T19:32:00Z">
        <w:r w:rsidDel="006207E5">
          <w:tab/>
        </w:r>
        <w:r w:rsidDel="006207E5">
          <w:tab/>
        </w:r>
        <w:r w:rsidDel="006207E5">
          <w:tab/>
          <w:delText>return (ProizvodUsluga) crit.list().get(0);</w:delText>
        </w:r>
      </w:del>
    </w:p>
    <w:p w14:paraId="446A5FAE" w14:textId="77347A35" w:rsidR="006565BA" w:rsidDel="006207E5" w:rsidRDefault="006565BA" w:rsidP="006565BA">
      <w:pPr>
        <w:pStyle w:val="CodeStyle"/>
        <w:rPr>
          <w:del w:id="6948" w:author="Andrija Ilic" w:date="2015-09-06T19:32:00Z"/>
        </w:rPr>
      </w:pPr>
      <w:del w:id="6949" w:author="Andrija Ilic" w:date="2015-09-06T19:32:00Z">
        <w:r w:rsidDel="006207E5">
          <w:tab/>
        </w:r>
        <w:r w:rsidDel="006207E5">
          <w:tab/>
          <w:delText>}</w:delText>
        </w:r>
      </w:del>
    </w:p>
    <w:p w14:paraId="3FE564F6" w14:textId="33413B11" w:rsidR="006565BA" w:rsidDel="006207E5" w:rsidRDefault="006565BA" w:rsidP="006565BA">
      <w:pPr>
        <w:pStyle w:val="CodeStyle"/>
        <w:rPr>
          <w:del w:id="6950" w:author="Andrija Ilic" w:date="2015-09-06T19:32:00Z"/>
        </w:rPr>
      </w:pPr>
      <w:del w:id="6951" w:author="Andrija Ilic" w:date="2015-09-06T19:32:00Z">
        <w:r w:rsidDel="006207E5">
          <w:tab/>
          <w:delText>}</w:delText>
        </w:r>
      </w:del>
    </w:p>
    <w:p w14:paraId="5E5F0788" w14:textId="6883BFBC" w:rsidR="006565BA" w:rsidDel="006207E5" w:rsidRDefault="006565BA" w:rsidP="006565BA">
      <w:pPr>
        <w:pStyle w:val="CodeStyle"/>
        <w:rPr>
          <w:del w:id="6952" w:author="Andrija Ilic" w:date="2015-09-06T19:32:00Z"/>
        </w:rPr>
      </w:pPr>
      <w:del w:id="6953" w:author="Andrija Ilic" w:date="2015-09-06T19:32:00Z">
        <w:r w:rsidDel="006207E5">
          <w:tab/>
        </w:r>
      </w:del>
    </w:p>
    <w:p w14:paraId="7EB0E842" w14:textId="215F70DB" w:rsidR="006565BA" w:rsidDel="006207E5" w:rsidRDefault="006565BA" w:rsidP="006565BA">
      <w:pPr>
        <w:pStyle w:val="CodeStyle"/>
        <w:rPr>
          <w:del w:id="6954" w:author="Andrija Ilic" w:date="2015-09-06T19:32:00Z"/>
        </w:rPr>
      </w:pPr>
      <w:del w:id="6955" w:author="Andrija Ilic" w:date="2015-09-06T19:32:00Z">
        <w:r w:rsidDel="006207E5">
          <w:tab/>
          <w:delText>public OpstiDomenskiObjekat getEntityById(OpstiDomenskiObjekat odo, String polje, Integer id){</w:delText>
        </w:r>
      </w:del>
    </w:p>
    <w:p w14:paraId="63CB35D8" w14:textId="78CE8B17" w:rsidR="006565BA" w:rsidDel="006207E5" w:rsidRDefault="006565BA" w:rsidP="006565BA">
      <w:pPr>
        <w:pStyle w:val="CodeStyle"/>
        <w:rPr>
          <w:del w:id="6956" w:author="Andrija Ilic" w:date="2015-09-06T19:32:00Z"/>
        </w:rPr>
      </w:pPr>
      <w:del w:id="6957" w:author="Andrija Ilic" w:date="2015-09-06T19:32:00Z">
        <w:r w:rsidDel="006207E5">
          <w:tab/>
        </w:r>
        <w:r w:rsidDel="006207E5">
          <w:tab/>
          <w:delText>Criteria crit = session.createCriteria(odo.getClass()).add(Restrictions.eq(polje, id));</w:delText>
        </w:r>
      </w:del>
    </w:p>
    <w:p w14:paraId="05DD81B4" w14:textId="26BAE62C" w:rsidR="006565BA" w:rsidDel="006207E5" w:rsidRDefault="006565BA" w:rsidP="006565BA">
      <w:pPr>
        <w:pStyle w:val="CodeStyle"/>
        <w:rPr>
          <w:del w:id="6958" w:author="Andrija Ilic" w:date="2015-09-06T19:32:00Z"/>
        </w:rPr>
      </w:pPr>
      <w:del w:id="6959" w:author="Andrija Ilic" w:date="2015-09-06T19:32:00Z">
        <w:r w:rsidDel="006207E5">
          <w:tab/>
        </w:r>
        <w:r w:rsidDel="006207E5">
          <w:tab/>
          <w:delText>if(crit.list().isEmpty()){</w:delText>
        </w:r>
      </w:del>
    </w:p>
    <w:p w14:paraId="1DC58EE4" w14:textId="6B1CE05A" w:rsidR="006565BA" w:rsidDel="006207E5" w:rsidRDefault="006565BA" w:rsidP="006565BA">
      <w:pPr>
        <w:pStyle w:val="CodeStyle"/>
        <w:rPr>
          <w:del w:id="6960" w:author="Andrija Ilic" w:date="2015-09-06T19:32:00Z"/>
        </w:rPr>
      </w:pPr>
      <w:del w:id="6961" w:author="Andrija Ilic" w:date="2015-09-06T19:32:00Z">
        <w:r w:rsidDel="006207E5">
          <w:tab/>
        </w:r>
        <w:r w:rsidDel="006207E5">
          <w:tab/>
        </w:r>
        <w:r w:rsidDel="006207E5">
          <w:tab/>
          <w:delText xml:space="preserve"> </w:delText>
        </w:r>
      </w:del>
    </w:p>
    <w:p w14:paraId="3F0772A8" w14:textId="4DD7C9A4" w:rsidR="006565BA" w:rsidDel="006207E5" w:rsidRDefault="006565BA" w:rsidP="006565BA">
      <w:pPr>
        <w:pStyle w:val="CodeStyle"/>
        <w:rPr>
          <w:del w:id="6962" w:author="Andrija Ilic" w:date="2015-09-06T19:32:00Z"/>
        </w:rPr>
      </w:pPr>
      <w:del w:id="6963" w:author="Andrija Ilic" w:date="2015-09-06T19:32:00Z">
        <w:r w:rsidDel="006207E5">
          <w:tab/>
        </w:r>
        <w:r w:rsidDel="006207E5">
          <w:tab/>
        </w:r>
        <w:r w:rsidDel="006207E5">
          <w:tab/>
          <w:delText>return null;</w:delText>
        </w:r>
      </w:del>
    </w:p>
    <w:p w14:paraId="1BC668DB" w14:textId="6A5F769C" w:rsidR="006565BA" w:rsidDel="006207E5" w:rsidRDefault="006565BA" w:rsidP="006565BA">
      <w:pPr>
        <w:pStyle w:val="CodeStyle"/>
        <w:rPr>
          <w:del w:id="6964" w:author="Andrija Ilic" w:date="2015-09-06T19:32:00Z"/>
        </w:rPr>
      </w:pPr>
      <w:del w:id="6965" w:author="Andrija Ilic" w:date="2015-09-06T19:32:00Z">
        <w:r w:rsidDel="006207E5">
          <w:tab/>
        </w:r>
        <w:r w:rsidDel="006207E5">
          <w:tab/>
          <w:delText>}else{</w:delText>
        </w:r>
      </w:del>
    </w:p>
    <w:p w14:paraId="25B15A86" w14:textId="6B563D4C" w:rsidR="006565BA" w:rsidDel="006207E5" w:rsidRDefault="006565BA" w:rsidP="006565BA">
      <w:pPr>
        <w:pStyle w:val="CodeStyle"/>
        <w:rPr>
          <w:del w:id="6966" w:author="Andrija Ilic" w:date="2015-09-06T19:32:00Z"/>
        </w:rPr>
      </w:pPr>
      <w:del w:id="6967" w:author="Andrija Ilic" w:date="2015-09-06T19:32:00Z">
        <w:r w:rsidDel="006207E5">
          <w:tab/>
        </w:r>
        <w:r w:rsidDel="006207E5">
          <w:tab/>
        </w:r>
        <w:r w:rsidDel="006207E5">
          <w:tab/>
          <w:delText xml:space="preserve"> </w:delText>
        </w:r>
      </w:del>
    </w:p>
    <w:p w14:paraId="1FEA8CAA" w14:textId="667A8BC3" w:rsidR="006565BA" w:rsidDel="006207E5" w:rsidRDefault="006565BA" w:rsidP="006565BA">
      <w:pPr>
        <w:pStyle w:val="CodeStyle"/>
        <w:rPr>
          <w:del w:id="6968" w:author="Andrija Ilic" w:date="2015-09-06T19:32:00Z"/>
        </w:rPr>
      </w:pPr>
      <w:del w:id="6969" w:author="Andrija Ilic" w:date="2015-09-06T19:32:00Z">
        <w:r w:rsidDel="006207E5">
          <w:tab/>
        </w:r>
        <w:r w:rsidDel="006207E5">
          <w:tab/>
        </w:r>
        <w:r w:rsidDel="006207E5">
          <w:tab/>
          <w:delText>return (ProizvodUsluga) crit.list().get(0);</w:delText>
        </w:r>
      </w:del>
    </w:p>
    <w:p w14:paraId="04232243" w14:textId="06509B20" w:rsidR="006565BA" w:rsidDel="006207E5" w:rsidRDefault="006565BA" w:rsidP="006565BA">
      <w:pPr>
        <w:pStyle w:val="CodeStyle"/>
        <w:rPr>
          <w:del w:id="6970" w:author="Andrija Ilic" w:date="2015-09-06T19:32:00Z"/>
        </w:rPr>
      </w:pPr>
      <w:del w:id="6971" w:author="Andrija Ilic" w:date="2015-09-06T19:32:00Z">
        <w:r w:rsidDel="006207E5">
          <w:tab/>
        </w:r>
        <w:r w:rsidDel="006207E5">
          <w:tab/>
          <w:delText>}</w:delText>
        </w:r>
      </w:del>
    </w:p>
    <w:p w14:paraId="52E62946" w14:textId="5D5BC196" w:rsidR="006565BA" w:rsidDel="006207E5" w:rsidRDefault="006565BA" w:rsidP="006565BA">
      <w:pPr>
        <w:pStyle w:val="CodeStyle"/>
        <w:rPr>
          <w:del w:id="6972" w:author="Andrija Ilic" w:date="2015-09-06T19:32:00Z"/>
        </w:rPr>
      </w:pPr>
      <w:del w:id="6973" w:author="Andrija Ilic" w:date="2015-09-06T19:32:00Z">
        <w:r w:rsidDel="006207E5">
          <w:tab/>
          <w:delText>}</w:delText>
        </w:r>
      </w:del>
    </w:p>
    <w:p w14:paraId="62CA4077" w14:textId="241E82B7" w:rsidR="006565BA" w:rsidDel="006207E5" w:rsidRDefault="006565BA" w:rsidP="006565BA">
      <w:pPr>
        <w:pStyle w:val="CodeStyle"/>
        <w:rPr>
          <w:del w:id="6974" w:author="Andrija Ilic" w:date="2015-09-06T19:32:00Z"/>
        </w:rPr>
      </w:pPr>
      <w:del w:id="6975" w:author="Andrija Ilic" w:date="2015-09-06T19:32:00Z">
        <w:r w:rsidDel="006207E5">
          <w:tab/>
          <w:delText>public List&lt;TipProizvoda&gt; getAllTipProizvoda(){</w:delText>
        </w:r>
      </w:del>
    </w:p>
    <w:p w14:paraId="0417ED80" w14:textId="52A2403F" w:rsidR="006565BA" w:rsidDel="006207E5" w:rsidRDefault="006565BA" w:rsidP="006565BA">
      <w:pPr>
        <w:pStyle w:val="CodeStyle"/>
        <w:rPr>
          <w:del w:id="6976" w:author="Andrija Ilic" w:date="2015-09-06T19:32:00Z"/>
        </w:rPr>
      </w:pPr>
      <w:del w:id="6977" w:author="Andrija Ilic" w:date="2015-09-06T19:32:00Z">
        <w:r w:rsidDel="006207E5">
          <w:tab/>
        </w:r>
        <w:r w:rsidDel="006207E5">
          <w:tab/>
          <w:delText>Criteria crit = session.createCriteria(TipProizvoda.class);</w:delText>
        </w:r>
      </w:del>
    </w:p>
    <w:p w14:paraId="24FEF9EE" w14:textId="3587894E" w:rsidR="006565BA" w:rsidDel="006207E5" w:rsidRDefault="006565BA" w:rsidP="006565BA">
      <w:pPr>
        <w:pStyle w:val="CodeStyle"/>
        <w:rPr>
          <w:del w:id="6978" w:author="Andrija Ilic" w:date="2015-09-06T19:32:00Z"/>
        </w:rPr>
      </w:pPr>
      <w:del w:id="6979" w:author="Andrija Ilic" w:date="2015-09-06T19:32:00Z">
        <w:r w:rsidDel="006207E5">
          <w:tab/>
        </w:r>
        <w:r w:rsidDel="006207E5">
          <w:tab/>
          <w:delText>return  crit.list();</w:delText>
        </w:r>
      </w:del>
    </w:p>
    <w:p w14:paraId="64C6DC4D" w14:textId="2BAB35B3" w:rsidR="006565BA" w:rsidDel="006207E5" w:rsidRDefault="006565BA" w:rsidP="006565BA">
      <w:pPr>
        <w:pStyle w:val="CodeStyle"/>
        <w:rPr>
          <w:del w:id="6980" w:author="Andrija Ilic" w:date="2015-09-06T19:32:00Z"/>
        </w:rPr>
      </w:pPr>
      <w:del w:id="6981" w:author="Andrija Ilic" w:date="2015-09-06T19:32:00Z">
        <w:r w:rsidDel="006207E5">
          <w:tab/>
          <w:delText>}</w:delText>
        </w:r>
      </w:del>
    </w:p>
    <w:p w14:paraId="3BFE62B2" w14:textId="6237EEFD" w:rsidR="006565BA" w:rsidDel="006207E5" w:rsidRDefault="006565BA" w:rsidP="006565BA">
      <w:pPr>
        <w:pStyle w:val="CodeStyle"/>
        <w:rPr>
          <w:del w:id="6982" w:author="Andrija Ilic" w:date="2015-09-06T19:32:00Z"/>
        </w:rPr>
      </w:pPr>
    </w:p>
    <w:p w14:paraId="291D0FA5" w14:textId="16D84D62" w:rsidR="006565BA" w:rsidDel="006207E5" w:rsidRDefault="006565BA" w:rsidP="006565BA">
      <w:pPr>
        <w:pStyle w:val="CodeStyle"/>
        <w:rPr>
          <w:del w:id="6983" w:author="Andrija Ilic" w:date="2015-09-06T19:32:00Z"/>
        </w:rPr>
      </w:pPr>
      <w:del w:id="6984" w:author="Andrija Ilic" w:date="2015-09-06T19:32:00Z">
        <w:r w:rsidDel="006207E5">
          <w:tab/>
          <w:delText>public void smaniKolicinuProizvoda(Proizvod proi) {</w:delText>
        </w:r>
      </w:del>
    </w:p>
    <w:p w14:paraId="5AEE03A2" w14:textId="031D6A8B" w:rsidR="006565BA" w:rsidDel="006207E5" w:rsidRDefault="006565BA" w:rsidP="006565BA">
      <w:pPr>
        <w:pStyle w:val="CodeStyle"/>
        <w:rPr>
          <w:del w:id="6985" w:author="Andrija Ilic" w:date="2015-09-06T19:32:00Z"/>
        </w:rPr>
      </w:pPr>
      <w:del w:id="6986" w:author="Andrija Ilic" w:date="2015-09-06T19:32:00Z">
        <w:r w:rsidDel="006207E5">
          <w:tab/>
        </w:r>
        <w:r w:rsidDel="006207E5">
          <w:tab/>
          <w:delText>proi.setKolicina(proi.getKolicina() - 1);</w:delText>
        </w:r>
      </w:del>
    </w:p>
    <w:p w14:paraId="780E3DC2" w14:textId="1A8D03FB" w:rsidR="006565BA" w:rsidDel="006207E5" w:rsidRDefault="006565BA" w:rsidP="006565BA">
      <w:pPr>
        <w:pStyle w:val="CodeStyle"/>
        <w:rPr>
          <w:del w:id="6987" w:author="Andrija Ilic" w:date="2015-09-06T19:32:00Z"/>
        </w:rPr>
      </w:pPr>
      <w:del w:id="6988" w:author="Andrija Ilic" w:date="2015-09-06T19:32:00Z">
        <w:r w:rsidDel="006207E5">
          <w:tab/>
        </w:r>
        <w:r w:rsidDel="006207E5">
          <w:tab/>
          <w:delText>this.session.update(proi);</w:delText>
        </w:r>
      </w:del>
    </w:p>
    <w:p w14:paraId="5564287F" w14:textId="2EDE717B" w:rsidR="006565BA" w:rsidDel="006207E5" w:rsidRDefault="006565BA" w:rsidP="006565BA">
      <w:pPr>
        <w:pStyle w:val="CodeStyle"/>
        <w:rPr>
          <w:del w:id="6989" w:author="Andrija Ilic" w:date="2015-09-06T19:32:00Z"/>
        </w:rPr>
      </w:pPr>
      <w:del w:id="6990" w:author="Andrija Ilic" w:date="2015-09-06T19:32:00Z">
        <w:r w:rsidDel="006207E5">
          <w:tab/>
          <w:delText>}</w:delText>
        </w:r>
      </w:del>
    </w:p>
    <w:p w14:paraId="7E727510" w14:textId="26B43621" w:rsidR="006565BA" w:rsidDel="006207E5" w:rsidRDefault="006565BA" w:rsidP="006565BA">
      <w:pPr>
        <w:pStyle w:val="CodeStyle"/>
        <w:rPr>
          <w:del w:id="6991" w:author="Andrija Ilic" w:date="2015-09-06T19:32:00Z"/>
        </w:rPr>
      </w:pPr>
    </w:p>
    <w:p w14:paraId="0801DA5B" w14:textId="4C4A50E5" w:rsidR="006565BA" w:rsidDel="006207E5" w:rsidRDefault="006565BA" w:rsidP="006565BA">
      <w:pPr>
        <w:pStyle w:val="CodeStyle"/>
        <w:rPr>
          <w:del w:id="6992" w:author="Andrija Ilic" w:date="2015-09-06T19:32:00Z"/>
        </w:rPr>
      </w:pPr>
      <w:del w:id="6993" w:author="Andrija Ilic" w:date="2015-09-06T19:32:00Z">
        <w:r w:rsidDel="006207E5">
          <w:tab/>
          <w:delText>public List&lt;FizickoLice&gt; gettAllFizickoLiceByNameAndMesto(String searchPhrase, String mesto) {</w:delText>
        </w:r>
      </w:del>
    </w:p>
    <w:p w14:paraId="4A228C21" w14:textId="5A0E5242" w:rsidR="006565BA" w:rsidDel="006207E5" w:rsidRDefault="006565BA" w:rsidP="006565BA">
      <w:pPr>
        <w:pStyle w:val="CodeStyle"/>
        <w:rPr>
          <w:del w:id="6994" w:author="Andrija Ilic" w:date="2015-09-06T19:32:00Z"/>
        </w:rPr>
      </w:pPr>
      <w:del w:id="6995" w:author="Andrija Ilic" w:date="2015-09-06T19:32:00Z">
        <w:r w:rsidDel="006207E5">
          <w:tab/>
        </w:r>
        <w:r w:rsidDel="006207E5">
          <w:tab/>
          <w:delText>if(mesto.equals("sva") || mesto == null || mesto.equals("")){</w:delText>
        </w:r>
      </w:del>
    </w:p>
    <w:p w14:paraId="2A66BB3C" w14:textId="72768B7C" w:rsidR="006565BA" w:rsidDel="006207E5" w:rsidRDefault="006565BA" w:rsidP="006565BA">
      <w:pPr>
        <w:pStyle w:val="CodeStyle"/>
        <w:rPr>
          <w:del w:id="6996" w:author="Andrija Ilic" w:date="2015-09-06T19:32:00Z"/>
        </w:rPr>
      </w:pPr>
      <w:del w:id="6997" w:author="Andrija Ilic" w:date="2015-09-06T19:32:00Z">
        <w:r w:rsidDel="006207E5">
          <w:tab/>
        </w:r>
        <w:r w:rsidDel="006207E5">
          <w:tab/>
        </w:r>
        <w:r w:rsidDel="006207E5">
          <w:tab/>
          <w:delText>return gettAllFizickoLiceByName(searchPhrase);</w:delText>
        </w:r>
      </w:del>
    </w:p>
    <w:p w14:paraId="4229C031" w14:textId="48D20843" w:rsidR="006565BA" w:rsidDel="006207E5" w:rsidRDefault="006565BA" w:rsidP="006565BA">
      <w:pPr>
        <w:pStyle w:val="CodeStyle"/>
        <w:rPr>
          <w:del w:id="6998" w:author="Andrija Ilic" w:date="2015-09-06T19:32:00Z"/>
        </w:rPr>
      </w:pPr>
      <w:del w:id="6999" w:author="Andrija Ilic" w:date="2015-09-06T19:32:00Z">
        <w:r w:rsidDel="006207E5">
          <w:tab/>
        </w:r>
        <w:r w:rsidDel="006207E5">
          <w:tab/>
          <w:delText>}else{</w:delText>
        </w:r>
      </w:del>
    </w:p>
    <w:p w14:paraId="56BEF802" w14:textId="3C93C1B0" w:rsidR="006565BA" w:rsidDel="006207E5" w:rsidRDefault="006565BA" w:rsidP="006565BA">
      <w:pPr>
        <w:pStyle w:val="CodeStyle"/>
        <w:rPr>
          <w:del w:id="7000" w:author="Andrija Ilic" w:date="2015-09-06T19:32:00Z"/>
        </w:rPr>
      </w:pPr>
      <w:del w:id="7001" w:author="Andrija Ilic" w:date="2015-09-06T19:32:00Z">
        <w:r w:rsidDel="006207E5">
          <w:tab/>
        </w:r>
        <w:r w:rsidDel="006207E5">
          <w:tab/>
        </w:r>
        <w:r w:rsidDel="006207E5">
          <w:tab/>
          <w:delText>Criteria crit = session.createCriteria(FizickoLice.class).add(Restrictions.ilike("prezime", "%"+searchPhrase+"%"))</w:delText>
        </w:r>
      </w:del>
    </w:p>
    <w:p w14:paraId="773D4741" w14:textId="716DEA4C" w:rsidR="006565BA" w:rsidDel="006207E5" w:rsidRDefault="006565BA" w:rsidP="006565BA">
      <w:pPr>
        <w:pStyle w:val="CodeStyle"/>
        <w:rPr>
          <w:del w:id="7002" w:author="Andrija Ilic" w:date="2015-09-06T19:32:00Z"/>
        </w:rPr>
      </w:pPr>
      <w:del w:id="7003" w:author="Andrija Ilic" w:date="2015-09-06T19:32:00Z">
        <w:r w:rsidDel="006207E5">
          <w:tab/>
        </w:r>
        <w:r w:rsidDel="006207E5">
          <w:tab/>
        </w:r>
        <w:r w:rsidDel="006207E5">
          <w:tab/>
        </w:r>
        <w:r w:rsidDel="006207E5">
          <w:tab/>
        </w:r>
        <w:r w:rsidDel="006207E5">
          <w:tab/>
          <w:delText>.add(Restrictions.eq("mesto", mesto));</w:delText>
        </w:r>
      </w:del>
    </w:p>
    <w:p w14:paraId="04E3835A" w14:textId="20C24C1D" w:rsidR="006565BA" w:rsidDel="006207E5" w:rsidRDefault="006565BA" w:rsidP="006565BA">
      <w:pPr>
        <w:pStyle w:val="CodeStyle"/>
        <w:rPr>
          <w:del w:id="7004" w:author="Andrija Ilic" w:date="2015-09-06T19:32:00Z"/>
        </w:rPr>
      </w:pPr>
      <w:del w:id="7005" w:author="Andrija Ilic" w:date="2015-09-06T19:32:00Z">
        <w:r w:rsidDel="006207E5">
          <w:tab/>
        </w:r>
        <w:r w:rsidDel="006207E5">
          <w:tab/>
        </w:r>
        <w:r w:rsidDel="006207E5">
          <w:tab/>
          <w:delText xml:space="preserve"> </w:delText>
        </w:r>
      </w:del>
    </w:p>
    <w:p w14:paraId="2732B531" w14:textId="58EEBA98" w:rsidR="006565BA" w:rsidDel="006207E5" w:rsidRDefault="006565BA" w:rsidP="006565BA">
      <w:pPr>
        <w:pStyle w:val="CodeStyle"/>
        <w:rPr>
          <w:del w:id="7006" w:author="Andrija Ilic" w:date="2015-09-06T19:32:00Z"/>
        </w:rPr>
      </w:pPr>
      <w:del w:id="7007" w:author="Andrija Ilic" w:date="2015-09-06T19:32:00Z">
        <w:r w:rsidDel="006207E5">
          <w:tab/>
        </w:r>
        <w:r w:rsidDel="006207E5">
          <w:tab/>
        </w:r>
        <w:r w:rsidDel="006207E5">
          <w:tab/>
          <w:delText>return crit.list();</w:delText>
        </w:r>
      </w:del>
    </w:p>
    <w:p w14:paraId="5F5DD3B1" w14:textId="59792CB0" w:rsidR="006565BA" w:rsidDel="006207E5" w:rsidRDefault="006565BA" w:rsidP="006565BA">
      <w:pPr>
        <w:pStyle w:val="CodeStyle"/>
        <w:rPr>
          <w:del w:id="7008" w:author="Andrija Ilic" w:date="2015-09-06T19:32:00Z"/>
        </w:rPr>
      </w:pPr>
      <w:del w:id="7009" w:author="Andrija Ilic" w:date="2015-09-06T19:32:00Z">
        <w:r w:rsidDel="006207E5">
          <w:tab/>
        </w:r>
        <w:r w:rsidDel="006207E5">
          <w:tab/>
          <w:delText>}</w:delText>
        </w:r>
      </w:del>
    </w:p>
    <w:p w14:paraId="2D8F24AA" w14:textId="18B4431E" w:rsidR="006565BA" w:rsidDel="006207E5" w:rsidRDefault="006565BA" w:rsidP="006565BA">
      <w:pPr>
        <w:pStyle w:val="CodeStyle"/>
        <w:rPr>
          <w:del w:id="7010" w:author="Andrija Ilic" w:date="2015-09-06T19:32:00Z"/>
        </w:rPr>
      </w:pPr>
      <w:del w:id="7011" w:author="Andrija Ilic" w:date="2015-09-06T19:32:00Z">
        <w:r w:rsidDel="006207E5">
          <w:tab/>
          <w:delText>}</w:delText>
        </w:r>
      </w:del>
    </w:p>
    <w:p w14:paraId="677E4ECB" w14:textId="567F8DF2" w:rsidR="006565BA" w:rsidDel="006207E5" w:rsidRDefault="006565BA" w:rsidP="006565BA">
      <w:pPr>
        <w:pStyle w:val="CodeStyle"/>
        <w:rPr>
          <w:del w:id="7012" w:author="Andrija Ilic" w:date="2015-09-06T19:32:00Z"/>
        </w:rPr>
      </w:pPr>
    </w:p>
    <w:p w14:paraId="73A1B50F" w14:textId="767551A8" w:rsidR="006565BA" w:rsidDel="006207E5" w:rsidRDefault="006565BA" w:rsidP="006565BA">
      <w:pPr>
        <w:pStyle w:val="CodeStyle"/>
        <w:rPr>
          <w:del w:id="7013" w:author="Andrija Ilic" w:date="2015-09-06T19:32:00Z"/>
        </w:rPr>
      </w:pPr>
      <w:del w:id="7014" w:author="Andrija Ilic" w:date="2015-09-06T19:32:00Z">
        <w:r w:rsidDel="006207E5">
          <w:tab/>
          <w:delText>public boolean doesZaposleniExists(Zaposleni odo) {</w:delText>
        </w:r>
      </w:del>
    </w:p>
    <w:p w14:paraId="1DABEF32" w14:textId="0DCA8495" w:rsidR="006565BA" w:rsidDel="006207E5" w:rsidRDefault="006565BA" w:rsidP="006565BA">
      <w:pPr>
        <w:pStyle w:val="CodeStyle"/>
        <w:rPr>
          <w:del w:id="7015" w:author="Andrija Ilic" w:date="2015-09-06T19:32:00Z"/>
        </w:rPr>
      </w:pPr>
      <w:del w:id="7016" w:author="Andrija Ilic" w:date="2015-09-06T19:32:00Z">
        <w:r w:rsidDel="006207E5">
          <w:tab/>
        </w:r>
        <w:r w:rsidDel="006207E5">
          <w:tab/>
          <w:delText>Criteria crit = session.createCriteria(Zaposleni.class).add(Restrictions.ilike("korisnickoIme", odo.getKorisnickoIme()));</w:delText>
        </w:r>
      </w:del>
    </w:p>
    <w:p w14:paraId="6804169F" w14:textId="7F122752" w:rsidR="006565BA" w:rsidDel="006207E5" w:rsidRDefault="006565BA" w:rsidP="006565BA">
      <w:pPr>
        <w:pStyle w:val="CodeStyle"/>
        <w:rPr>
          <w:del w:id="7017" w:author="Andrija Ilic" w:date="2015-09-06T19:32:00Z"/>
        </w:rPr>
      </w:pPr>
      <w:del w:id="7018" w:author="Andrija Ilic" w:date="2015-09-06T19:32:00Z">
        <w:r w:rsidDel="006207E5">
          <w:tab/>
        </w:r>
        <w:r w:rsidDel="006207E5">
          <w:tab/>
        </w:r>
        <w:r w:rsidDel="006207E5">
          <w:tab/>
          <w:delText>return</w:delText>
        </w:r>
        <w:r w:rsidDel="006207E5">
          <w:tab/>
          <w:delText>crit.list().isEmpty();</w:delText>
        </w:r>
      </w:del>
    </w:p>
    <w:p w14:paraId="7FE4BA35" w14:textId="767B67F3" w:rsidR="006565BA" w:rsidDel="006207E5" w:rsidRDefault="006565BA" w:rsidP="006565BA">
      <w:pPr>
        <w:pStyle w:val="CodeStyle"/>
        <w:rPr>
          <w:del w:id="7019" w:author="Andrija Ilic" w:date="2015-09-06T19:32:00Z"/>
        </w:rPr>
      </w:pPr>
      <w:del w:id="7020" w:author="Andrija Ilic" w:date="2015-09-06T19:32:00Z">
        <w:r w:rsidDel="006207E5">
          <w:tab/>
          <w:delText>}</w:delText>
        </w:r>
      </w:del>
    </w:p>
    <w:p w14:paraId="04C88B67" w14:textId="4DCBD546" w:rsidR="006565BA" w:rsidDel="006207E5" w:rsidRDefault="006565BA" w:rsidP="006565BA">
      <w:pPr>
        <w:pStyle w:val="CodeStyle"/>
        <w:rPr>
          <w:del w:id="7021" w:author="Andrija Ilic" w:date="2015-09-06T19:32:00Z"/>
          <w:rFonts w:asciiTheme="minorHAnsi" w:hAnsiTheme="minorHAnsi"/>
        </w:rPr>
      </w:pPr>
      <w:del w:id="7022" w:author="Andrija Ilic" w:date="2015-09-06T19:32:00Z">
        <w:r w:rsidDel="006207E5">
          <w:delText>}</w:delText>
        </w:r>
      </w:del>
    </w:p>
    <w:p w14:paraId="1C98A38B" w14:textId="1FC1BB1E" w:rsidR="00302D26" w:rsidDel="006207E5" w:rsidRDefault="00302D26" w:rsidP="00302D26">
      <w:pPr>
        <w:pStyle w:val="NoSpacing"/>
        <w:rPr>
          <w:del w:id="7023" w:author="Andrija Ilic" w:date="2015-09-06T19:32:00Z"/>
        </w:rPr>
      </w:pPr>
    </w:p>
    <w:p w14:paraId="26C6DD05" w14:textId="7CE7E3E4" w:rsidR="00302D26" w:rsidDel="006207E5" w:rsidRDefault="00302D26" w:rsidP="00302D26">
      <w:pPr>
        <w:pStyle w:val="NoSpacing"/>
        <w:rPr>
          <w:del w:id="7024" w:author="Andrija Ilic" w:date="2015-09-06T19:32:00Z"/>
        </w:rPr>
      </w:pPr>
      <w:del w:id="7025" w:author="Andrija Ilic" w:date="2015-09-06T19:32:00Z">
        <w:r w:rsidDel="006207E5">
          <w:rPr>
            <w:noProof/>
          </w:rPr>
          <w:drawing>
            <wp:inline distT="0" distB="0" distL="0" distR="0" wp14:anchorId="1137847B" wp14:editId="19E20DC5">
              <wp:extent cx="5059577" cy="2684765"/>
              <wp:effectExtent l="19050" t="0" r="7723" b="0"/>
              <wp:docPr id="59" name="Picture 58" descr="StrukturaSistema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aSistema3 copy.jpg"/>
                      <pic:cNvPicPr/>
                    </pic:nvPicPr>
                    <pic:blipFill>
                      <a:blip r:embed="rId138" cstate="print"/>
                      <a:stretch>
                        <a:fillRect/>
                      </a:stretch>
                    </pic:blipFill>
                    <pic:spPr>
                      <a:xfrm>
                        <a:off x="0" y="0"/>
                        <a:ext cx="5062720" cy="2686433"/>
                      </a:xfrm>
                      <a:prstGeom prst="rect">
                        <a:avLst/>
                      </a:prstGeom>
                    </pic:spPr>
                  </pic:pic>
                </a:graphicData>
              </a:graphic>
            </wp:inline>
          </w:drawing>
        </w:r>
      </w:del>
    </w:p>
    <w:p w14:paraId="3619D445" w14:textId="14422640" w:rsidR="00CB3583" w:rsidRPr="00CB3583" w:rsidDel="006207E5" w:rsidRDefault="00CB3583" w:rsidP="00302D26">
      <w:pPr>
        <w:pStyle w:val="NoSpacing"/>
        <w:rPr>
          <w:del w:id="7026" w:author="Andrija Ilic" w:date="2015-09-06T19:32:00Z"/>
        </w:rPr>
      </w:pPr>
      <w:del w:id="7027" w:author="Andrija Ilic" w:date="2015-09-06T19:32:00Z">
        <w:r w:rsidDel="006207E5">
          <w:delText xml:space="preserve">Слика 13. </w:delText>
        </w:r>
        <w:r w:rsidDel="006207E5">
          <w:rPr>
            <w:sz w:val="22"/>
          </w:rPr>
          <w:delText xml:space="preserve"> Архитектура софтверског система – KontrolerAL и класе одгпворне за извршење СО</w:delText>
        </w:r>
      </w:del>
    </w:p>
    <w:p w14:paraId="17F13189" w14:textId="48C214D4" w:rsidR="00302D26" w:rsidRPr="00302D26" w:rsidDel="006207E5" w:rsidRDefault="00302D26" w:rsidP="00302D26">
      <w:pPr>
        <w:pStyle w:val="NoSpacing"/>
        <w:rPr>
          <w:del w:id="7028" w:author="Andrija Ilic" w:date="2015-09-06T19:32:00Z"/>
        </w:rPr>
      </w:pPr>
    </w:p>
    <w:p w14:paraId="1B061FC6" w14:textId="1F4E7AAA" w:rsidR="00E84D95" w:rsidRPr="00E84D95" w:rsidDel="006207E5" w:rsidRDefault="00640005" w:rsidP="00E84D95">
      <w:pPr>
        <w:pStyle w:val="Heading3"/>
        <w:rPr>
          <w:del w:id="7029" w:author="Andrija Ilic" w:date="2015-09-06T19:32:00Z"/>
        </w:rPr>
      </w:pPr>
      <w:bookmarkStart w:id="7030" w:name="_Toc397909082"/>
      <w:del w:id="7031" w:author="Andrija Ilic" w:date="2015-09-06T19:32:00Z">
        <w:r w:rsidDel="006207E5">
          <w:delText>3.3.6 Пројектовање складишта података</w:delText>
        </w:r>
        <w:bookmarkEnd w:id="7030"/>
        <w:r w:rsidR="00E84D95" w:rsidDel="006207E5">
          <w:br/>
        </w:r>
      </w:del>
    </w:p>
    <w:p w14:paraId="54FDC1F3" w14:textId="306B4EC7" w:rsidR="00E84D95" w:rsidDel="006207E5" w:rsidRDefault="00E84D95" w:rsidP="00E84D95">
      <w:pPr>
        <w:jc w:val="both"/>
        <w:rPr>
          <w:del w:id="7032" w:author="Andrija Ilic" w:date="2015-09-06T19:32:00Z"/>
        </w:rPr>
      </w:pPr>
      <w:del w:id="7033" w:author="Andrija Ilic" w:date="2015-09-06T19:32:00Z">
        <w:r w:rsidDel="006207E5">
          <w:delText>За перзистентно чување података неопходно је користити складиште података. Његовим пројектовањем добили смо одређени број ентитета са одређеним карактеристикама који се у складишту података представљају на следећи начин.</w:delText>
        </w:r>
      </w:del>
    </w:p>
    <w:p w14:paraId="26066B02" w14:textId="3AD98487" w:rsidR="00E84D95" w:rsidDel="006207E5" w:rsidRDefault="00E84D95" w:rsidP="00E84D95">
      <w:pPr>
        <w:rPr>
          <w:del w:id="7034" w:author="Andrija Ilic" w:date="2015-09-06T19:32:00Z"/>
          <w:b/>
        </w:rPr>
      </w:pPr>
      <w:del w:id="7035" w:author="Andrija Ilic" w:date="2015-09-06T19:32:00Z">
        <w:r w:rsidDel="006207E5">
          <w:delText xml:space="preserve">Складиште </w:delText>
        </w:r>
        <w:r w:rsidRPr="00FB0199" w:rsidDel="006207E5">
          <w:rPr>
            <w:b/>
          </w:rPr>
          <w:delText>tip_proizvoda</w:delText>
        </w:r>
        <w:r w:rsidDel="006207E5">
          <w:rPr>
            <w:b/>
          </w:rPr>
          <w:delText xml:space="preserve"> </w:delText>
        </w:r>
      </w:del>
    </w:p>
    <w:p w14:paraId="5F43FC7F" w14:textId="22EF5FBD" w:rsidR="00E84D95" w:rsidRPr="00E84D95" w:rsidDel="006207E5" w:rsidRDefault="00E84D95" w:rsidP="00E84D95">
      <w:pPr>
        <w:rPr>
          <w:del w:id="7036" w:author="Andrija Ilic" w:date="2015-09-06T19:32:00Z"/>
        </w:rPr>
      </w:pPr>
      <w:del w:id="7037" w:author="Andrija Ilic" w:date="2015-09-06T19:32:00Z">
        <w:r w:rsidDel="006207E5">
          <w:rPr>
            <w:noProof/>
          </w:rPr>
          <w:drawing>
            <wp:inline distT="0" distB="0" distL="0" distR="0" wp14:anchorId="1037030E" wp14:editId="297CE450">
              <wp:extent cx="5665058" cy="1489847"/>
              <wp:effectExtent l="19050" t="0" r="0" b="0"/>
              <wp:docPr id="36" name="Picture 35" descr="tip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 proizvoda.png"/>
                      <pic:cNvPicPr/>
                    </pic:nvPicPr>
                    <pic:blipFill>
                      <a:blip r:embed="rId139" cstate="print"/>
                      <a:stretch>
                        <a:fillRect/>
                      </a:stretch>
                    </pic:blipFill>
                    <pic:spPr>
                      <a:xfrm>
                        <a:off x="0" y="0"/>
                        <a:ext cx="5666076" cy="1490115"/>
                      </a:xfrm>
                      <a:prstGeom prst="rect">
                        <a:avLst/>
                      </a:prstGeom>
                    </pic:spPr>
                  </pic:pic>
                </a:graphicData>
              </a:graphic>
            </wp:inline>
          </w:drawing>
        </w:r>
      </w:del>
    </w:p>
    <w:p w14:paraId="4E3A8CFF" w14:textId="2E7DAB08" w:rsidR="00E84D95" w:rsidDel="006207E5" w:rsidRDefault="00E84D95" w:rsidP="00E84D95">
      <w:pPr>
        <w:rPr>
          <w:del w:id="7038" w:author="Andrija Ilic" w:date="2015-09-06T19:32:00Z"/>
          <w:b/>
        </w:rPr>
      </w:pPr>
      <w:del w:id="7039" w:author="Andrija Ilic" w:date="2015-09-06T19:32:00Z">
        <w:r w:rsidDel="006207E5">
          <w:delText>Складиште</w:delText>
        </w:r>
        <w:r w:rsidRPr="00FB0199" w:rsidDel="006207E5">
          <w:rPr>
            <w:b/>
          </w:rPr>
          <w:delText xml:space="preserve"> proizvod_usluga</w:delText>
        </w:r>
      </w:del>
    </w:p>
    <w:p w14:paraId="373FEBF4" w14:textId="5D3906A2" w:rsidR="00E84D95" w:rsidDel="006207E5" w:rsidRDefault="00E84D95" w:rsidP="00E84D95">
      <w:pPr>
        <w:rPr>
          <w:del w:id="7040" w:author="Andrija Ilic" w:date="2015-09-06T19:32:00Z"/>
        </w:rPr>
      </w:pPr>
      <w:del w:id="7041" w:author="Andrija Ilic" w:date="2015-09-06T19:32:00Z">
        <w:r w:rsidDel="006207E5">
          <w:rPr>
            <w:noProof/>
          </w:rPr>
          <w:drawing>
            <wp:inline distT="0" distB="0" distL="0" distR="0" wp14:anchorId="374F9BB1" wp14:editId="0414ABD9">
              <wp:extent cx="5582429" cy="1533739"/>
              <wp:effectExtent l="19050" t="0" r="0" b="0"/>
              <wp:docPr id="37" name="Picture 36"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40" cstate="print"/>
                      <a:stretch>
                        <a:fillRect/>
                      </a:stretch>
                    </pic:blipFill>
                    <pic:spPr>
                      <a:xfrm>
                        <a:off x="0" y="0"/>
                        <a:ext cx="5582429" cy="1533739"/>
                      </a:xfrm>
                      <a:prstGeom prst="rect">
                        <a:avLst/>
                      </a:prstGeom>
                    </pic:spPr>
                  </pic:pic>
                </a:graphicData>
              </a:graphic>
            </wp:inline>
          </w:drawing>
        </w:r>
        <w:r w:rsidDel="006207E5">
          <w:br/>
        </w:r>
      </w:del>
    </w:p>
    <w:p w14:paraId="2A4BB6E6" w14:textId="2A0C4F9A" w:rsidR="00E84D95" w:rsidDel="006207E5" w:rsidRDefault="00E84D95" w:rsidP="00E84D95">
      <w:pPr>
        <w:rPr>
          <w:del w:id="7042" w:author="Andrija Ilic" w:date="2015-09-06T19:32:00Z"/>
          <w:b/>
        </w:rPr>
      </w:pPr>
      <w:del w:id="7043" w:author="Andrija Ilic" w:date="2015-09-06T19:32:00Z">
        <w:r w:rsidDel="006207E5">
          <w:delText>Складиште</w:delText>
        </w:r>
        <w:r w:rsidRPr="00FB0199" w:rsidDel="006207E5">
          <w:rPr>
            <w:b/>
          </w:rPr>
          <w:delText xml:space="preserve"> proizvod</w:delText>
        </w:r>
      </w:del>
    </w:p>
    <w:p w14:paraId="35B4656E" w14:textId="08EA330C" w:rsidR="00E84D95" w:rsidDel="006207E5" w:rsidRDefault="00E84D95" w:rsidP="00E84D95">
      <w:pPr>
        <w:rPr>
          <w:del w:id="7044" w:author="Andrija Ilic" w:date="2015-09-06T19:32:00Z"/>
          <w:b/>
        </w:rPr>
      </w:pPr>
      <w:del w:id="7045" w:author="Andrija Ilic" w:date="2015-09-06T19:32:00Z">
        <w:r w:rsidDel="006207E5">
          <w:rPr>
            <w:noProof/>
          </w:rPr>
          <w:drawing>
            <wp:inline distT="0" distB="0" distL="0" distR="0" wp14:anchorId="28114F71" wp14:editId="3B2170F3">
              <wp:extent cx="5572903" cy="1562318"/>
              <wp:effectExtent l="19050" t="0" r="8747" b="0"/>
              <wp:docPr id="38" name="Picture 37" descr="proiz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izvod.png"/>
                      <pic:cNvPicPr/>
                    </pic:nvPicPr>
                    <pic:blipFill>
                      <a:blip r:embed="rId141" cstate="print"/>
                      <a:stretch>
                        <a:fillRect/>
                      </a:stretch>
                    </pic:blipFill>
                    <pic:spPr>
                      <a:xfrm>
                        <a:off x="0" y="0"/>
                        <a:ext cx="5572903" cy="1562318"/>
                      </a:xfrm>
                      <a:prstGeom prst="rect">
                        <a:avLst/>
                      </a:prstGeom>
                    </pic:spPr>
                  </pic:pic>
                </a:graphicData>
              </a:graphic>
            </wp:inline>
          </w:drawing>
        </w:r>
        <w:r w:rsidDel="006207E5">
          <w:br/>
          <w:delText>Складиште</w:delText>
        </w:r>
        <w:r w:rsidRPr="00FB0199" w:rsidDel="006207E5">
          <w:rPr>
            <w:b/>
          </w:rPr>
          <w:delText xml:space="preserve"> usluga</w:delText>
        </w:r>
      </w:del>
    </w:p>
    <w:p w14:paraId="64A3F890" w14:textId="087B4C72" w:rsidR="00E84D95" w:rsidRPr="00E84D95" w:rsidDel="006207E5" w:rsidRDefault="00E84D95" w:rsidP="00E84D95">
      <w:pPr>
        <w:rPr>
          <w:del w:id="7046" w:author="Andrija Ilic" w:date="2015-09-06T19:32:00Z"/>
        </w:rPr>
      </w:pPr>
      <w:del w:id="7047" w:author="Andrija Ilic" w:date="2015-09-06T19:32:00Z">
        <w:r w:rsidDel="006207E5">
          <w:rPr>
            <w:noProof/>
          </w:rPr>
          <w:drawing>
            <wp:inline distT="0" distB="0" distL="0" distR="0" wp14:anchorId="0CF6FE63" wp14:editId="7A89C2D9">
              <wp:extent cx="5582429" cy="1533739"/>
              <wp:effectExtent l="19050" t="0" r="0" b="0"/>
              <wp:docPr id="39" name="Picture 38" descr="uslu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uga.png"/>
                      <pic:cNvPicPr/>
                    </pic:nvPicPr>
                    <pic:blipFill>
                      <a:blip r:embed="rId140" cstate="print"/>
                      <a:stretch>
                        <a:fillRect/>
                      </a:stretch>
                    </pic:blipFill>
                    <pic:spPr>
                      <a:xfrm>
                        <a:off x="0" y="0"/>
                        <a:ext cx="5582429" cy="1533739"/>
                      </a:xfrm>
                      <a:prstGeom prst="rect">
                        <a:avLst/>
                      </a:prstGeom>
                    </pic:spPr>
                  </pic:pic>
                </a:graphicData>
              </a:graphic>
            </wp:inline>
          </w:drawing>
        </w:r>
      </w:del>
    </w:p>
    <w:p w14:paraId="018390B8" w14:textId="078FA8ED" w:rsidR="00E84D95" w:rsidDel="006207E5" w:rsidRDefault="00E84D95" w:rsidP="00E84D95">
      <w:pPr>
        <w:rPr>
          <w:del w:id="7048" w:author="Andrija Ilic" w:date="2015-09-06T19:32:00Z"/>
          <w:b/>
        </w:rPr>
      </w:pPr>
      <w:del w:id="7049" w:author="Andrija Ilic" w:date="2015-09-06T19:32:00Z">
        <w:r w:rsidDel="006207E5">
          <w:delText>Складиште</w:delText>
        </w:r>
        <w:r w:rsidRPr="00FB0199" w:rsidDel="006207E5">
          <w:rPr>
            <w:b/>
          </w:rPr>
          <w:delText xml:space="preserve"> zaposleni</w:delText>
        </w:r>
      </w:del>
    </w:p>
    <w:p w14:paraId="2F53A59B" w14:textId="4DADD896" w:rsidR="00E84D95" w:rsidDel="006207E5" w:rsidRDefault="00E84D95" w:rsidP="00E84D95">
      <w:pPr>
        <w:rPr>
          <w:del w:id="7050" w:author="Andrija Ilic" w:date="2015-09-06T19:32:00Z"/>
          <w:b/>
        </w:rPr>
      </w:pPr>
      <w:del w:id="7051" w:author="Andrija Ilic" w:date="2015-09-06T19:32:00Z">
        <w:r w:rsidDel="006207E5">
          <w:rPr>
            <w:noProof/>
          </w:rPr>
          <w:drawing>
            <wp:inline distT="0" distB="0" distL="0" distR="0" wp14:anchorId="12050974" wp14:editId="66485C1D">
              <wp:extent cx="5732145" cy="1492250"/>
              <wp:effectExtent l="19050" t="0" r="1905" b="0"/>
              <wp:docPr id="40" name="Picture 39" descr="zaposl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png"/>
                      <pic:cNvPicPr/>
                    </pic:nvPicPr>
                    <pic:blipFill>
                      <a:blip r:embed="rId142" cstate="print"/>
                      <a:stretch>
                        <a:fillRect/>
                      </a:stretch>
                    </pic:blipFill>
                    <pic:spPr>
                      <a:xfrm>
                        <a:off x="0" y="0"/>
                        <a:ext cx="5732145" cy="1492250"/>
                      </a:xfrm>
                      <a:prstGeom prst="rect">
                        <a:avLst/>
                      </a:prstGeom>
                    </pic:spPr>
                  </pic:pic>
                </a:graphicData>
              </a:graphic>
            </wp:inline>
          </w:drawing>
        </w:r>
        <w:r w:rsidDel="006207E5">
          <w:br/>
          <w:delText>Складиште</w:delText>
        </w:r>
        <w:r w:rsidRPr="00FB0199" w:rsidDel="006207E5">
          <w:rPr>
            <w:b/>
          </w:rPr>
          <w:delText xml:space="preserve"> poslovni_partner</w:delText>
        </w:r>
      </w:del>
    </w:p>
    <w:p w14:paraId="3704FF15" w14:textId="100B084D" w:rsidR="00E84D95" w:rsidDel="006207E5" w:rsidRDefault="00E84D95" w:rsidP="00E84D95">
      <w:pPr>
        <w:rPr>
          <w:del w:id="7052" w:author="Andrija Ilic" w:date="2015-09-06T19:32:00Z"/>
          <w:b/>
        </w:rPr>
      </w:pPr>
      <w:del w:id="7053" w:author="Andrija Ilic" w:date="2015-09-06T19:32:00Z">
        <w:r w:rsidDel="006207E5">
          <w:rPr>
            <w:noProof/>
          </w:rPr>
          <w:drawing>
            <wp:inline distT="0" distB="0" distL="0" distR="0" wp14:anchorId="0102AE7D" wp14:editId="5EEC9EBD">
              <wp:extent cx="5715798" cy="1552792"/>
              <wp:effectExtent l="19050" t="0" r="0" b="0"/>
              <wp:docPr id="41" name="Picture 40" descr="poslovni 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ovni partner.png"/>
                      <pic:cNvPicPr/>
                    </pic:nvPicPr>
                    <pic:blipFill>
                      <a:blip r:embed="rId143" cstate="print"/>
                      <a:stretch>
                        <a:fillRect/>
                      </a:stretch>
                    </pic:blipFill>
                    <pic:spPr>
                      <a:xfrm>
                        <a:off x="0" y="0"/>
                        <a:ext cx="5715798" cy="1552792"/>
                      </a:xfrm>
                      <a:prstGeom prst="rect">
                        <a:avLst/>
                      </a:prstGeom>
                    </pic:spPr>
                  </pic:pic>
                </a:graphicData>
              </a:graphic>
            </wp:inline>
          </w:drawing>
        </w:r>
        <w:r w:rsidDel="006207E5">
          <w:br/>
          <w:delText>Складиште</w:delText>
        </w:r>
        <w:r w:rsidRPr="00FB0199" w:rsidDel="006207E5">
          <w:rPr>
            <w:b/>
          </w:rPr>
          <w:delText xml:space="preserve"> pravno_lice</w:delText>
        </w:r>
      </w:del>
    </w:p>
    <w:p w14:paraId="55BA8A74" w14:textId="574D8AFF" w:rsidR="00E84D95" w:rsidDel="006207E5" w:rsidRDefault="00E84D95" w:rsidP="00E84D95">
      <w:pPr>
        <w:rPr>
          <w:del w:id="7054" w:author="Andrija Ilic" w:date="2015-09-06T19:32:00Z"/>
          <w:b/>
        </w:rPr>
      </w:pPr>
      <w:del w:id="7055" w:author="Andrija Ilic" w:date="2015-09-06T19:32:00Z">
        <w:r w:rsidDel="006207E5">
          <w:rPr>
            <w:noProof/>
          </w:rPr>
          <w:drawing>
            <wp:inline distT="0" distB="0" distL="0" distR="0" wp14:anchorId="3692B4BE" wp14:editId="352CBA89">
              <wp:extent cx="5439535" cy="1581371"/>
              <wp:effectExtent l="19050" t="0" r="8765" b="0"/>
              <wp:docPr id="42" name="Picture 41" descr="pravn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vno lice.png"/>
                      <pic:cNvPicPr/>
                    </pic:nvPicPr>
                    <pic:blipFill>
                      <a:blip r:embed="rId144" cstate="print"/>
                      <a:stretch>
                        <a:fillRect/>
                      </a:stretch>
                    </pic:blipFill>
                    <pic:spPr>
                      <a:xfrm>
                        <a:off x="0" y="0"/>
                        <a:ext cx="5439535" cy="1581371"/>
                      </a:xfrm>
                      <a:prstGeom prst="rect">
                        <a:avLst/>
                      </a:prstGeom>
                    </pic:spPr>
                  </pic:pic>
                </a:graphicData>
              </a:graphic>
            </wp:inline>
          </w:drawing>
        </w:r>
        <w:r w:rsidDel="006207E5">
          <w:br/>
          <w:delText>Складиште</w:delText>
        </w:r>
        <w:r w:rsidRPr="00FB0199" w:rsidDel="006207E5">
          <w:rPr>
            <w:b/>
          </w:rPr>
          <w:delText xml:space="preserve"> fizicko_lice</w:delText>
        </w:r>
      </w:del>
    </w:p>
    <w:p w14:paraId="705E60C0" w14:textId="7AA39E6D" w:rsidR="00E84D95" w:rsidDel="006207E5" w:rsidRDefault="00E84D95" w:rsidP="00E84D95">
      <w:pPr>
        <w:rPr>
          <w:del w:id="7056" w:author="Andrija Ilic" w:date="2015-09-06T19:32:00Z"/>
          <w:b/>
        </w:rPr>
      </w:pPr>
      <w:del w:id="7057" w:author="Andrija Ilic" w:date="2015-09-06T19:32:00Z">
        <w:r w:rsidDel="006207E5">
          <w:rPr>
            <w:noProof/>
          </w:rPr>
          <w:drawing>
            <wp:inline distT="0" distB="0" distL="0" distR="0" wp14:anchorId="0FFCE7A0" wp14:editId="744E8E08">
              <wp:extent cx="5182324" cy="1324160"/>
              <wp:effectExtent l="19050" t="0" r="0" b="0"/>
              <wp:docPr id="43" name="Picture 42" descr="fizicko 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o lice.png"/>
                      <pic:cNvPicPr/>
                    </pic:nvPicPr>
                    <pic:blipFill>
                      <a:blip r:embed="rId145" cstate="print"/>
                      <a:stretch>
                        <a:fillRect/>
                      </a:stretch>
                    </pic:blipFill>
                    <pic:spPr>
                      <a:xfrm>
                        <a:off x="0" y="0"/>
                        <a:ext cx="5182324" cy="1324160"/>
                      </a:xfrm>
                      <a:prstGeom prst="rect">
                        <a:avLst/>
                      </a:prstGeom>
                    </pic:spPr>
                  </pic:pic>
                </a:graphicData>
              </a:graphic>
            </wp:inline>
          </w:drawing>
        </w:r>
        <w:r w:rsidDel="006207E5">
          <w:br/>
          <w:delText>Складиште</w:delText>
        </w:r>
        <w:r w:rsidRPr="00FB0199" w:rsidDel="006207E5">
          <w:rPr>
            <w:b/>
          </w:rPr>
          <w:delText xml:space="preserve"> kontakt_osobe</w:delText>
        </w:r>
      </w:del>
    </w:p>
    <w:p w14:paraId="6FB29311" w14:textId="5A787D52" w:rsidR="00E84D95" w:rsidDel="006207E5" w:rsidRDefault="00E84D95" w:rsidP="00E84D95">
      <w:pPr>
        <w:rPr>
          <w:del w:id="7058" w:author="Andrija Ilic" w:date="2015-09-06T19:32:00Z"/>
          <w:b/>
        </w:rPr>
      </w:pPr>
      <w:del w:id="7059" w:author="Andrija Ilic" w:date="2015-09-06T19:32:00Z">
        <w:r w:rsidDel="006207E5">
          <w:rPr>
            <w:noProof/>
          </w:rPr>
          <w:drawing>
            <wp:inline distT="0" distB="0" distL="0" distR="0" wp14:anchorId="04ABCFDB" wp14:editId="4E51BD47">
              <wp:extent cx="5287113" cy="1533739"/>
              <wp:effectExtent l="19050" t="0" r="8787" b="0"/>
              <wp:docPr id="44" name="Picture 43" descr="kontakt os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 osobe.png"/>
                      <pic:cNvPicPr/>
                    </pic:nvPicPr>
                    <pic:blipFill>
                      <a:blip r:embed="rId146" cstate="print"/>
                      <a:stretch>
                        <a:fillRect/>
                      </a:stretch>
                    </pic:blipFill>
                    <pic:spPr>
                      <a:xfrm>
                        <a:off x="0" y="0"/>
                        <a:ext cx="5287113" cy="1533739"/>
                      </a:xfrm>
                      <a:prstGeom prst="rect">
                        <a:avLst/>
                      </a:prstGeom>
                    </pic:spPr>
                  </pic:pic>
                </a:graphicData>
              </a:graphic>
            </wp:inline>
          </w:drawing>
        </w:r>
        <w:r w:rsidDel="006207E5">
          <w:br/>
          <w:delText>Складиште</w:delText>
        </w:r>
        <w:r w:rsidRPr="00FB0199" w:rsidDel="006207E5">
          <w:rPr>
            <w:b/>
          </w:rPr>
          <w:delText xml:space="preserve"> racun</w:delText>
        </w:r>
      </w:del>
    </w:p>
    <w:p w14:paraId="30C0F3FB" w14:textId="58397F71" w:rsidR="00E84D95" w:rsidDel="006207E5" w:rsidRDefault="00E84D95" w:rsidP="00E84D95">
      <w:pPr>
        <w:rPr>
          <w:del w:id="7060" w:author="Andrija Ilic" w:date="2015-09-06T19:32:00Z"/>
          <w:b/>
        </w:rPr>
      </w:pPr>
      <w:del w:id="7061" w:author="Andrija Ilic" w:date="2015-09-06T19:32:00Z">
        <w:r w:rsidDel="006207E5">
          <w:rPr>
            <w:noProof/>
          </w:rPr>
          <w:drawing>
            <wp:inline distT="0" distB="0" distL="0" distR="0" wp14:anchorId="30D739E4" wp14:editId="4BD4A549">
              <wp:extent cx="5591956" cy="1590897"/>
              <wp:effectExtent l="19050" t="0" r="8744" b="0"/>
              <wp:docPr id="45" name="Picture 44" descr="ra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un.png"/>
                      <pic:cNvPicPr/>
                    </pic:nvPicPr>
                    <pic:blipFill>
                      <a:blip r:embed="rId147" cstate="print"/>
                      <a:stretch>
                        <a:fillRect/>
                      </a:stretch>
                    </pic:blipFill>
                    <pic:spPr>
                      <a:xfrm>
                        <a:off x="0" y="0"/>
                        <a:ext cx="5591956" cy="1590897"/>
                      </a:xfrm>
                      <a:prstGeom prst="rect">
                        <a:avLst/>
                      </a:prstGeom>
                    </pic:spPr>
                  </pic:pic>
                </a:graphicData>
              </a:graphic>
            </wp:inline>
          </w:drawing>
        </w:r>
        <w:r w:rsidDel="006207E5">
          <w:br/>
          <w:delText>Складиште</w:delText>
        </w:r>
        <w:r w:rsidRPr="00FB0199" w:rsidDel="006207E5">
          <w:rPr>
            <w:b/>
          </w:rPr>
          <w:delText xml:space="preserve"> stavka_racuna</w:delText>
        </w:r>
      </w:del>
    </w:p>
    <w:p w14:paraId="755CA0F3" w14:textId="593F3F82" w:rsidR="00E84D95" w:rsidRPr="00E84D95" w:rsidDel="006207E5" w:rsidRDefault="00E84D95" w:rsidP="00E84D95">
      <w:pPr>
        <w:rPr>
          <w:del w:id="7062" w:author="Andrija Ilic" w:date="2015-09-06T19:32:00Z"/>
        </w:rPr>
      </w:pPr>
      <w:del w:id="7063" w:author="Andrija Ilic" w:date="2015-09-06T19:32:00Z">
        <w:r w:rsidDel="006207E5">
          <w:rPr>
            <w:noProof/>
          </w:rPr>
          <w:drawing>
            <wp:inline distT="0" distB="0" distL="0" distR="0" wp14:anchorId="37D5C9F8" wp14:editId="1FB210E1">
              <wp:extent cx="5732145" cy="1334770"/>
              <wp:effectExtent l="19050" t="0" r="1905" b="0"/>
              <wp:docPr id="46" name="Picture 45" descr="stavka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vkaracuna.png"/>
                      <pic:cNvPicPr/>
                    </pic:nvPicPr>
                    <pic:blipFill>
                      <a:blip r:embed="rId148" cstate="print"/>
                      <a:stretch>
                        <a:fillRect/>
                      </a:stretch>
                    </pic:blipFill>
                    <pic:spPr>
                      <a:xfrm>
                        <a:off x="0" y="0"/>
                        <a:ext cx="5732145" cy="1334770"/>
                      </a:xfrm>
                      <a:prstGeom prst="rect">
                        <a:avLst/>
                      </a:prstGeom>
                    </pic:spPr>
                  </pic:pic>
                </a:graphicData>
              </a:graphic>
            </wp:inline>
          </w:drawing>
        </w:r>
      </w:del>
    </w:p>
    <w:p w14:paraId="7D977007" w14:textId="26CE0CBA" w:rsidR="00E84D95" w:rsidRPr="00E84D95" w:rsidDel="006207E5" w:rsidRDefault="00E84D95" w:rsidP="00E84D95">
      <w:pPr>
        <w:jc w:val="both"/>
        <w:rPr>
          <w:del w:id="7064" w:author="Andrija Ilic" w:date="2015-09-06T19:32:00Z"/>
        </w:rPr>
      </w:pPr>
    </w:p>
    <w:p w14:paraId="35B1B029" w14:textId="49CAF27E" w:rsidR="004306C7" w:rsidDel="006207E5" w:rsidRDefault="004306C7" w:rsidP="004306C7">
      <w:pPr>
        <w:pStyle w:val="Heading3"/>
        <w:rPr>
          <w:del w:id="7065" w:author="Andrija Ilic" w:date="2015-09-06T19:32:00Z"/>
        </w:rPr>
      </w:pPr>
      <w:bookmarkStart w:id="7066" w:name="_Toc397909083"/>
      <w:del w:id="7067" w:author="Andrija Ilic" w:date="2015-09-06T19:32:00Z">
        <w:r w:rsidDel="006207E5">
          <w:delText>3.3.7 Структура корисничког интерфејса</w:delText>
        </w:r>
        <w:bookmarkEnd w:id="7066"/>
      </w:del>
    </w:p>
    <w:p w14:paraId="7CBFD2DB" w14:textId="7E6186C4" w:rsidR="004306C7" w:rsidRPr="004306C7" w:rsidDel="006207E5" w:rsidRDefault="004306C7" w:rsidP="004306C7">
      <w:pPr>
        <w:pStyle w:val="Heading3"/>
        <w:rPr>
          <w:del w:id="7068" w:author="Andrija Ilic" w:date="2015-09-06T19:32:00Z"/>
        </w:rPr>
      </w:pPr>
      <w:bookmarkStart w:id="7069" w:name="_Toc397909084"/>
      <w:del w:id="7070" w:author="Andrija Ilic" w:date="2015-09-06T19:32:00Z">
        <w:r w:rsidDel="006207E5">
          <w:delText>3.3.8 Пројектовање екранске форме</w:delText>
        </w:r>
        <w:bookmarkEnd w:id="7069"/>
      </w:del>
    </w:p>
    <w:p w14:paraId="66092413" w14:textId="0597912E" w:rsidR="004306C7" w:rsidDel="006207E5" w:rsidRDefault="004306C7" w:rsidP="004306C7">
      <w:pPr>
        <w:rPr>
          <w:del w:id="7071" w:author="Andrija Ilic" w:date="2015-09-06T19:32:00Z"/>
        </w:rPr>
      </w:pPr>
    </w:p>
    <w:p w14:paraId="07B9EB4F" w14:textId="648590BE" w:rsidR="006B7DE2" w:rsidDel="006207E5" w:rsidRDefault="006B7DE2" w:rsidP="006B7DE2">
      <w:pPr>
        <w:rPr>
          <w:del w:id="7072" w:author="Andrija Ilic" w:date="2015-09-06T19:32:00Z"/>
          <w:b/>
        </w:rPr>
      </w:pPr>
      <w:del w:id="7073" w:author="Andrija Ilic" w:date="2015-09-06T19:32:00Z">
        <w:r w:rsidRPr="005B6BA2" w:rsidDel="006207E5">
          <w:rPr>
            <w:b/>
          </w:rPr>
          <w:delText>Случај коришћења 1: Аутентикација корисника</w:delText>
        </w:r>
      </w:del>
    </w:p>
    <w:p w14:paraId="0284F997" w14:textId="18956FE4" w:rsidR="006B7DE2" w:rsidDel="006207E5" w:rsidRDefault="006B7DE2" w:rsidP="006B7DE2">
      <w:pPr>
        <w:rPr>
          <w:del w:id="7074" w:author="Andrija Ilic" w:date="2015-09-06T19:32:00Z"/>
        </w:rPr>
      </w:pPr>
      <w:del w:id="7075" w:author="Andrija Ilic" w:date="2015-09-06T19:32:00Z">
        <w:r w:rsidDel="006207E5">
          <w:rPr>
            <w:b/>
          </w:rPr>
          <w:delText>Предуслов:</w:delText>
        </w:r>
        <w:r w:rsidDel="006207E5">
          <w:rPr>
            <w:b/>
          </w:rPr>
          <w:br/>
        </w:r>
        <w:r w:rsidDel="006207E5">
          <w:delText>Систем је укључен</w:delText>
        </w:r>
      </w:del>
    </w:p>
    <w:p w14:paraId="4267B8B3" w14:textId="37F24E60" w:rsidR="006B7DE2" w:rsidDel="006207E5" w:rsidRDefault="006B7DE2" w:rsidP="006B7DE2">
      <w:pPr>
        <w:rPr>
          <w:del w:id="7076" w:author="Andrija Ilic" w:date="2015-09-06T19:32:00Z"/>
          <w:b/>
        </w:rPr>
      </w:pPr>
      <w:del w:id="7077" w:author="Andrija Ilic" w:date="2015-09-06T19:32:00Z">
        <w:r w:rsidDel="006207E5">
          <w:rPr>
            <w:b/>
          </w:rPr>
          <w:delText>Основни сценарио СК</w:delText>
        </w:r>
      </w:del>
    </w:p>
    <w:p w14:paraId="20257044" w14:textId="6B6B5C8C" w:rsidR="006B7DE2" w:rsidRPr="00DC784A" w:rsidDel="006207E5" w:rsidRDefault="006B7DE2" w:rsidP="006B7DE2">
      <w:pPr>
        <w:pStyle w:val="ListParagraph"/>
        <w:numPr>
          <w:ilvl w:val="0"/>
          <w:numId w:val="16"/>
        </w:numPr>
        <w:rPr>
          <w:del w:id="7078" w:author="Andrija Ilic" w:date="2015-09-06T19:32:00Z"/>
        </w:rPr>
      </w:pPr>
      <w:del w:id="7079" w:author="Andrija Ilic" w:date="2015-09-06T19:32:00Z">
        <w:r w:rsidDel="006207E5">
          <w:delText xml:space="preserve">Корисник </w:delText>
        </w:r>
        <w:r w:rsidRPr="00A10AA6" w:rsidDel="006207E5">
          <w:rPr>
            <w:u w:val="single"/>
          </w:rPr>
          <w:delText>уноси</w:delText>
        </w:r>
        <w:r w:rsidDel="006207E5">
          <w:delText xml:space="preserve"> име и шифру. (АПУСО)</w:delText>
        </w:r>
      </w:del>
    </w:p>
    <w:p w14:paraId="5750A4E3" w14:textId="10CA60EC" w:rsidR="00DC784A" w:rsidDel="006207E5" w:rsidRDefault="00DC784A" w:rsidP="00DC784A">
      <w:pPr>
        <w:pStyle w:val="ListParagraph"/>
        <w:ind w:left="786"/>
        <w:rPr>
          <w:del w:id="7080" w:author="Andrija Ilic" w:date="2015-09-06T19:32:00Z"/>
        </w:rPr>
      </w:pPr>
    </w:p>
    <w:p w14:paraId="4BD27D8B" w14:textId="553B3D46" w:rsidR="008121B4" w:rsidDel="006207E5" w:rsidRDefault="008121B4" w:rsidP="008121B4">
      <w:pPr>
        <w:pStyle w:val="ListParagraph"/>
        <w:ind w:left="786"/>
        <w:rPr>
          <w:del w:id="7081" w:author="Andrija Ilic" w:date="2015-09-06T19:32:00Z"/>
        </w:rPr>
      </w:pPr>
      <w:del w:id="7082" w:author="Andrija Ilic" w:date="2015-09-06T19:32:00Z">
        <w:r w:rsidDel="006207E5">
          <w:rPr>
            <w:noProof/>
          </w:rPr>
          <w:drawing>
            <wp:inline distT="0" distB="0" distL="0" distR="0" wp14:anchorId="0D3E3CCA" wp14:editId="27AEDBF0">
              <wp:extent cx="3619099" cy="1760838"/>
              <wp:effectExtent l="19050" t="0" r="401" b="0"/>
              <wp:docPr id="15" name="Picture 14"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149" cstate="print"/>
                      <a:stretch>
                        <a:fillRect/>
                      </a:stretch>
                    </pic:blipFill>
                    <pic:spPr>
                      <a:xfrm>
                        <a:off x="0" y="0"/>
                        <a:ext cx="3622308" cy="1762399"/>
                      </a:xfrm>
                      <a:prstGeom prst="rect">
                        <a:avLst/>
                      </a:prstGeom>
                    </pic:spPr>
                  </pic:pic>
                </a:graphicData>
              </a:graphic>
            </wp:inline>
          </w:drawing>
        </w:r>
      </w:del>
    </w:p>
    <w:p w14:paraId="6527189B" w14:textId="73C98E4D" w:rsidR="006B7DE2" w:rsidDel="006207E5" w:rsidRDefault="006B7DE2" w:rsidP="006B7DE2">
      <w:pPr>
        <w:pStyle w:val="ListParagraph"/>
        <w:numPr>
          <w:ilvl w:val="0"/>
          <w:numId w:val="16"/>
        </w:numPr>
        <w:ind w:left="720"/>
        <w:rPr>
          <w:del w:id="7083" w:author="Andrija Ilic" w:date="2015-09-06T19:32:00Z"/>
        </w:rPr>
      </w:pPr>
      <w:del w:id="7084" w:author="Andrija Ilic" w:date="2015-09-06T19:32:00Z">
        <w:r w:rsidDel="006207E5">
          <w:delText xml:space="preserve">Корисник </w:delText>
        </w:r>
        <w:r w:rsidRPr="00A10AA6" w:rsidDel="006207E5">
          <w:rPr>
            <w:u w:val="single"/>
          </w:rPr>
          <w:delText>позива</w:delText>
        </w:r>
        <w:r w:rsidDel="006207E5">
          <w:delText xml:space="preserve"> систем да изврши проверу.(АПСО)</w:delText>
        </w:r>
      </w:del>
    </w:p>
    <w:p w14:paraId="27E7EDB8" w14:textId="1C84AB06" w:rsidR="006B7DE2" w:rsidDel="006207E5" w:rsidRDefault="006B7DE2" w:rsidP="006B7DE2">
      <w:pPr>
        <w:pStyle w:val="ListParagraph"/>
        <w:numPr>
          <w:ilvl w:val="0"/>
          <w:numId w:val="16"/>
        </w:numPr>
        <w:ind w:left="720"/>
        <w:rPr>
          <w:del w:id="7085" w:author="Andrija Ilic" w:date="2015-09-06T19:32:00Z"/>
        </w:rPr>
      </w:pPr>
      <w:del w:id="7086" w:author="Andrija Ilic" w:date="2015-09-06T19:32:00Z">
        <w:r w:rsidDel="006207E5">
          <w:delText xml:space="preserve">Систем </w:delText>
        </w:r>
        <w:r w:rsidRPr="00A10AA6" w:rsidDel="006207E5">
          <w:rPr>
            <w:u w:val="single"/>
          </w:rPr>
          <w:delText>врши проверу</w:delText>
        </w:r>
        <w:r w:rsidDel="006207E5">
          <w:delText xml:space="preserve"> корисника.(СО)</w:delText>
        </w:r>
      </w:del>
    </w:p>
    <w:p w14:paraId="0797658B" w14:textId="5BF3BCE4" w:rsidR="006B7DE2" w:rsidDel="006207E5" w:rsidRDefault="006B7DE2" w:rsidP="006B7DE2">
      <w:pPr>
        <w:pStyle w:val="ListParagraph"/>
        <w:numPr>
          <w:ilvl w:val="0"/>
          <w:numId w:val="16"/>
        </w:numPr>
        <w:ind w:left="720"/>
        <w:rPr>
          <w:del w:id="7087" w:author="Andrija Ilic" w:date="2015-09-06T19:32:00Z"/>
        </w:rPr>
      </w:pPr>
      <w:del w:id="7088"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успешности пријаве.(ИА)</w:delText>
        </w:r>
      </w:del>
    </w:p>
    <w:p w14:paraId="561F33BA" w14:textId="40020782" w:rsidR="006B7DE2" w:rsidRPr="00DC784A" w:rsidDel="006207E5" w:rsidRDefault="006B7DE2" w:rsidP="006B7DE2">
      <w:pPr>
        <w:pStyle w:val="ListParagraph"/>
        <w:numPr>
          <w:ilvl w:val="0"/>
          <w:numId w:val="16"/>
        </w:numPr>
        <w:ind w:left="720"/>
        <w:rPr>
          <w:del w:id="7089" w:author="Andrija Ilic" w:date="2015-09-06T19:32:00Z"/>
        </w:rPr>
      </w:pPr>
      <w:del w:id="7090"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почетну страну.</w:delText>
        </w:r>
      </w:del>
    </w:p>
    <w:p w14:paraId="0610432F" w14:textId="28E6D1AE" w:rsidR="00DC784A" w:rsidDel="006207E5" w:rsidRDefault="00DC784A" w:rsidP="00DC784A">
      <w:pPr>
        <w:pStyle w:val="ListParagraph"/>
        <w:rPr>
          <w:del w:id="7091" w:author="Andrija Ilic" w:date="2015-09-06T19:32:00Z"/>
        </w:rPr>
      </w:pPr>
    </w:p>
    <w:p w14:paraId="38EE2908" w14:textId="33669C37" w:rsidR="008121B4" w:rsidDel="006207E5" w:rsidRDefault="008121B4" w:rsidP="008121B4">
      <w:pPr>
        <w:pStyle w:val="ListParagraph"/>
        <w:rPr>
          <w:del w:id="7092" w:author="Andrija Ilic" w:date="2015-09-06T19:32:00Z"/>
        </w:rPr>
      </w:pPr>
      <w:del w:id="7093" w:author="Andrija Ilic" w:date="2015-09-06T19:32:00Z">
        <w:r w:rsidDel="006207E5">
          <w:rPr>
            <w:noProof/>
          </w:rPr>
          <w:drawing>
            <wp:inline distT="0" distB="0" distL="0" distR="0" wp14:anchorId="7A3855C2" wp14:editId="5E3EEFEE">
              <wp:extent cx="3354345" cy="2140360"/>
              <wp:effectExtent l="19050" t="0" r="0" b="0"/>
              <wp:docPr id="18" name="Picture 17" descr="Logovanj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oruka.png"/>
                      <pic:cNvPicPr/>
                    </pic:nvPicPr>
                    <pic:blipFill>
                      <a:blip r:embed="rId150" cstate="print"/>
                      <a:stretch>
                        <a:fillRect/>
                      </a:stretch>
                    </pic:blipFill>
                    <pic:spPr>
                      <a:xfrm>
                        <a:off x="0" y="0"/>
                        <a:ext cx="3358946" cy="2143296"/>
                      </a:xfrm>
                      <a:prstGeom prst="rect">
                        <a:avLst/>
                      </a:prstGeom>
                    </pic:spPr>
                  </pic:pic>
                </a:graphicData>
              </a:graphic>
            </wp:inline>
          </w:drawing>
        </w:r>
      </w:del>
    </w:p>
    <w:p w14:paraId="23A8F246" w14:textId="6D3694DC" w:rsidR="006B7DE2" w:rsidDel="006207E5" w:rsidRDefault="006B7DE2" w:rsidP="006B7DE2">
      <w:pPr>
        <w:pStyle w:val="ListParagraph"/>
        <w:ind w:left="1080"/>
        <w:rPr>
          <w:del w:id="7094" w:author="Andrija Ilic" w:date="2015-09-06T19:32:00Z"/>
        </w:rPr>
      </w:pPr>
    </w:p>
    <w:p w14:paraId="23631D28" w14:textId="61F9AA5D" w:rsidR="006B7DE2" w:rsidDel="006207E5" w:rsidRDefault="006B7DE2" w:rsidP="006B7DE2">
      <w:pPr>
        <w:rPr>
          <w:del w:id="7095" w:author="Andrija Ilic" w:date="2015-09-06T19:32:00Z"/>
          <w:b/>
        </w:rPr>
      </w:pPr>
      <w:del w:id="7096" w:author="Andrija Ilic" w:date="2015-09-06T19:32:00Z">
        <w:r w:rsidDel="006207E5">
          <w:rPr>
            <w:b/>
          </w:rPr>
          <w:delText>Алтернативни сценарио:</w:delText>
        </w:r>
      </w:del>
    </w:p>
    <w:p w14:paraId="2C624413" w14:textId="0F9902C8" w:rsidR="006B7DE2" w:rsidDel="006207E5" w:rsidRDefault="006B7DE2" w:rsidP="006B7DE2">
      <w:pPr>
        <w:rPr>
          <w:del w:id="7097" w:author="Andrija Ilic" w:date="2015-09-06T19:32:00Z"/>
        </w:rPr>
      </w:pPr>
      <w:del w:id="7098" w:author="Andrija Ilic" w:date="2015-09-06T19:32:00Z">
        <w:r w:rsidDel="006207E5">
          <w:rPr>
            <w:b/>
          </w:rPr>
          <w:tab/>
        </w:r>
        <w:r w:rsidDel="006207E5">
          <w:delText xml:space="preserve">4.1 Уколико систем не може да </w:delText>
        </w:r>
        <w:r w:rsidRPr="00F81F28" w:rsidDel="006207E5">
          <w:rPr>
            <w:u w:val="single"/>
          </w:rPr>
          <w:delText>пронађе</w:delText>
        </w:r>
        <w:r w:rsidDel="006207E5">
          <w:delText xml:space="preserve"> радника који се пријављује, приказује кориснику поруку о неуспешном логовању.(ИА) Прекида се извршење сценарија.</w:delText>
        </w:r>
      </w:del>
    </w:p>
    <w:p w14:paraId="50DA5DC0" w14:textId="01470895" w:rsidR="00F4158C" w:rsidDel="006207E5" w:rsidRDefault="00F4158C" w:rsidP="006B7DE2">
      <w:pPr>
        <w:rPr>
          <w:del w:id="7099" w:author="Andrija Ilic" w:date="2015-09-06T19:32:00Z"/>
        </w:rPr>
      </w:pPr>
      <w:del w:id="7100" w:author="Andrija Ilic" w:date="2015-09-06T19:32:00Z">
        <w:r w:rsidDel="006207E5">
          <w:rPr>
            <w:noProof/>
          </w:rPr>
          <w:drawing>
            <wp:inline distT="0" distB="0" distL="0" distR="0" wp14:anchorId="2F87726D" wp14:editId="7A3D87D3">
              <wp:extent cx="4046323" cy="1784022"/>
              <wp:effectExtent l="19050" t="0" r="0" b="0"/>
              <wp:docPr id="23" name="Picture 22" descr="Logovanj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alt.png"/>
                      <pic:cNvPicPr/>
                    </pic:nvPicPr>
                    <pic:blipFill>
                      <a:blip r:embed="rId151" cstate="print"/>
                      <a:stretch>
                        <a:fillRect/>
                      </a:stretch>
                    </pic:blipFill>
                    <pic:spPr>
                      <a:xfrm>
                        <a:off x="0" y="0"/>
                        <a:ext cx="4047050" cy="1784343"/>
                      </a:xfrm>
                      <a:prstGeom prst="rect">
                        <a:avLst/>
                      </a:prstGeom>
                    </pic:spPr>
                  </pic:pic>
                </a:graphicData>
              </a:graphic>
            </wp:inline>
          </w:drawing>
        </w:r>
      </w:del>
    </w:p>
    <w:p w14:paraId="644B6836" w14:textId="25C8BACA" w:rsidR="006B7DE2" w:rsidRPr="00E26B3A" w:rsidDel="006207E5" w:rsidRDefault="006B7DE2" w:rsidP="006B7DE2">
      <w:pPr>
        <w:rPr>
          <w:del w:id="7101" w:author="Andrija Ilic" w:date="2015-09-06T19:32:00Z"/>
        </w:rPr>
      </w:pPr>
    </w:p>
    <w:p w14:paraId="3BE9DB2D" w14:textId="61244C37" w:rsidR="006B7DE2" w:rsidRPr="00E26B3A" w:rsidDel="006207E5" w:rsidRDefault="006B7DE2" w:rsidP="006B7DE2">
      <w:pPr>
        <w:rPr>
          <w:del w:id="7102" w:author="Andrija Ilic" w:date="2015-09-06T19:32:00Z"/>
          <w:b/>
        </w:rPr>
      </w:pPr>
      <w:del w:id="7103" w:author="Andrija Ilic" w:date="2015-09-06T19:32:00Z">
        <w:r w:rsidRPr="005B6BA2" w:rsidDel="006207E5">
          <w:rPr>
            <w:b/>
          </w:rPr>
          <w:delText xml:space="preserve">Случај коришћења </w:delText>
        </w:r>
        <w:r w:rsidDel="006207E5">
          <w:rPr>
            <w:b/>
          </w:rPr>
          <w:delText>2</w:delText>
        </w:r>
        <w:r w:rsidRPr="005B6BA2" w:rsidDel="006207E5">
          <w:rPr>
            <w:b/>
          </w:rPr>
          <w:delText xml:space="preserve">: </w:delText>
        </w:r>
        <w:r w:rsidDel="006207E5">
          <w:rPr>
            <w:b/>
          </w:rPr>
          <w:delText>Претрага пословних партнера</w:delText>
        </w:r>
      </w:del>
    </w:p>
    <w:p w14:paraId="158A14FB" w14:textId="669FC0E7" w:rsidR="006B7DE2" w:rsidDel="006207E5" w:rsidRDefault="006B7DE2" w:rsidP="006B7DE2">
      <w:pPr>
        <w:rPr>
          <w:del w:id="7104" w:author="Andrija Ilic" w:date="2015-09-06T19:32:00Z"/>
        </w:rPr>
      </w:pPr>
      <w:del w:id="7105" w:author="Andrija Ilic" w:date="2015-09-06T19:32:00Z">
        <w:r w:rsidDel="006207E5">
          <w:rPr>
            <w:b/>
          </w:rPr>
          <w:delText>Назив СК:</w:delText>
        </w:r>
        <w:r w:rsidDel="006207E5">
          <w:rPr>
            <w:b/>
          </w:rPr>
          <w:br/>
        </w:r>
        <w:r w:rsidDel="006207E5">
          <w:delText>Претрага пословних партнера</w:delText>
        </w:r>
      </w:del>
    </w:p>
    <w:p w14:paraId="6D53AD88" w14:textId="4BE697A6" w:rsidR="006B7DE2" w:rsidDel="006207E5" w:rsidRDefault="006B7DE2" w:rsidP="006B7DE2">
      <w:pPr>
        <w:rPr>
          <w:del w:id="7106" w:author="Andrija Ilic" w:date="2015-09-06T19:32:00Z"/>
        </w:rPr>
      </w:pPr>
      <w:del w:id="7107" w:author="Andrija Ilic" w:date="2015-09-06T19:32:00Z">
        <w:r w:rsidDel="006207E5">
          <w:rPr>
            <w:b/>
          </w:rPr>
          <w:delText>Учесници CК:</w:delText>
        </w:r>
        <w:r w:rsidDel="006207E5">
          <w:rPr>
            <w:b/>
          </w:rPr>
          <w:br/>
        </w:r>
        <w:r w:rsidDel="006207E5">
          <w:delText>Корисник и програм</w:delText>
        </w:r>
      </w:del>
    </w:p>
    <w:p w14:paraId="3E353E21" w14:textId="0E860E27" w:rsidR="006B7DE2" w:rsidDel="006207E5" w:rsidRDefault="006B7DE2" w:rsidP="006B7DE2">
      <w:pPr>
        <w:rPr>
          <w:del w:id="7108" w:author="Andrija Ilic" w:date="2015-09-06T19:32:00Z"/>
        </w:rPr>
      </w:pPr>
      <w:del w:id="7109" w:author="Andrija Ilic" w:date="2015-09-06T19:32:00Z">
        <w:r w:rsidDel="006207E5">
          <w:rPr>
            <w:b/>
          </w:rPr>
          <w:delText>Предуслов:</w:delText>
        </w:r>
        <w:r w:rsidDel="006207E5">
          <w:rPr>
            <w:b/>
          </w:rPr>
          <w:br/>
        </w:r>
        <w:r w:rsidDel="006207E5">
          <w:delText>Корисник је пријављен на систем</w:delText>
        </w:r>
      </w:del>
    </w:p>
    <w:p w14:paraId="1B9D5E6B" w14:textId="47D9AD7B" w:rsidR="006B7DE2" w:rsidDel="006207E5" w:rsidRDefault="006B7DE2" w:rsidP="006B7DE2">
      <w:pPr>
        <w:rPr>
          <w:del w:id="7110" w:author="Andrija Ilic" w:date="2015-09-06T19:32:00Z"/>
          <w:b/>
        </w:rPr>
      </w:pPr>
      <w:del w:id="7111" w:author="Andrija Ilic" w:date="2015-09-06T19:32:00Z">
        <w:r w:rsidDel="006207E5">
          <w:rPr>
            <w:b/>
          </w:rPr>
          <w:delText>Основни сценарио СК</w:delText>
        </w:r>
      </w:del>
    </w:p>
    <w:p w14:paraId="7F3BEDF5" w14:textId="6F6F95B4" w:rsidR="006B7DE2" w:rsidRPr="00DC784A" w:rsidDel="006207E5" w:rsidRDefault="006B7DE2" w:rsidP="006B7DE2">
      <w:pPr>
        <w:pStyle w:val="ListParagraph"/>
        <w:numPr>
          <w:ilvl w:val="0"/>
          <w:numId w:val="17"/>
        </w:numPr>
        <w:rPr>
          <w:del w:id="7112" w:author="Andrija Ilic" w:date="2015-09-06T19:32:00Z"/>
        </w:rPr>
      </w:pPr>
      <w:del w:id="7113" w:author="Andrija Ilic" w:date="2015-09-06T19:32:00Z">
        <w:r w:rsidDel="006207E5">
          <w:delText xml:space="preserve"> Корисник </w:delText>
        </w:r>
        <w:r w:rsidRPr="00F81F28" w:rsidDel="006207E5">
          <w:rPr>
            <w:u w:val="single"/>
          </w:rPr>
          <w:delText>уноси</w:delText>
        </w:r>
        <w:r w:rsidDel="006207E5">
          <w:delText xml:space="preserve"> критеријуме по којима жели да изврши претрагу пословних партнера. (АПУСО)</w:delText>
        </w:r>
      </w:del>
    </w:p>
    <w:p w14:paraId="3924CDF6" w14:textId="26CF11FA" w:rsidR="00DC784A" w:rsidDel="006207E5" w:rsidRDefault="00DC784A" w:rsidP="00DC784A">
      <w:pPr>
        <w:pStyle w:val="ListParagraph"/>
        <w:rPr>
          <w:del w:id="7114" w:author="Andrija Ilic" w:date="2015-09-06T19:32:00Z"/>
        </w:rPr>
      </w:pPr>
    </w:p>
    <w:p w14:paraId="53FE16E1" w14:textId="7AD914CA" w:rsidR="00F4158C" w:rsidDel="006207E5" w:rsidRDefault="00F4158C" w:rsidP="00F4158C">
      <w:pPr>
        <w:pStyle w:val="ListParagraph"/>
        <w:rPr>
          <w:del w:id="7115" w:author="Andrija Ilic" w:date="2015-09-06T19:32:00Z"/>
        </w:rPr>
      </w:pPr>
      <w:del w:id="7116" w:author="Andrija Ilic" w:date="2015-09-06T19:32:00Z">
        <w:r w:rsidDel="006207E5">
          <w:rPr>
            <w:noProof/>
          </w:rPr>
          <w:drawing>
            <wp:inline distT="0" distB="0" distL="0" distR="0" wp14:anchorId="2590ADC1" wp14:editId="3A668195">
              <wp:extent cx="3713564" cy="2001795"/>
              <wp:effectExtent l="19050" t="0" r="1186" b="0"/>
              <wp:docPr id="24" name="Picture 23" descr="Pretr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ng"/>
                      <pic:cNvPicPr/>
                    </pic:nvPicPr>
                    <pic:blipFill>
                      <a:blip r:embed="rId152" cstate="print"/>
                      <a:stretch>
                        <a:fillRect/>
                      </a:stretch>
                    </pic:blipFill>
                    <pic:spPr>
                      <a:xfrm>
                        <a:off x="0" y="0"/>
                        <a:ext cx="3714431" cy="2002262"/>
                      </a:xfrm>
                      <a:prstGeom prst="rect">
                        <a:avLst/>
                      </a:prstGeom>
                    </pic:spPr>
                  </pic:pic>
                </a:graphicData>
              </a:graphic>
            </wp:inline>
          </w:drawing>
        </w:r>
      </w:del>
    </w:p>
    <w:p w14:paraId="55C09EA3" w14:textId="5CEBFE8C" w:rsidR="00DC784A" w:rsidRPr="00DC784A" w:rsidDel="006207E5" w:rsidRDefault="00DC784A" w:rsidP="00F4158C">
      <w:pPr>
        <w:pStyle w:val="ListParagraph"/>
        <w:rPr>
          <w:del w:id="7117" w:author="Andrija Ilic" w:date="2015-09-06T19:32:00Z"/>
        </w:rPr>
      </w:pPr>
    </w:p>
    <w:p w14:paraId="5992B871" w14:textId="55BF6481" w:rsidR="006B7DE2" w:rsidDel="006207E5" w:rsidRDefault="006B7DE2" w:rsidP="006B7DE2">
      <w:pPr>
        <w:pStyle w:val="ListParagraph"/>
        <w:numPr>
          <w:ilvl w:val="0"/>
          <w:numId w:val="17"/>
        </w:numPr>
        <w:rPr>
          <w:del w:id="7118" w:author="Andrija Ilic" w:date="2015-09-06T19:32:00Z"/>
        </w:rPr>
      </w:pPr>
      <w:del w:id="7119" w:author="Andrija Ilic" w:date="2015-09-06T19:32:00Z">
        <w:r w:rsidDel="006207E5">
          <w:delText xml:space="preserve">Корисник позива ситем да </w:delText>
        </w:r>
        <w:r w:rsidRPr="00F81F28" w:rsidDel="006207E5">
          <w:rPr>
            <w:u w:val="single"/>
          </w:rPr>
          <w:delText>изврши претрагу</w:delText>
        </w:r>
        <w:r w:rsidDel="006207E5">
          <w:delText xml:space="preserve"> пословних партнера (АПСО)</w:delText>
        </w:r>
      </w:del>
    </w:p>
    <w:p w14:paraId="6CBAB019" w14:textId="456F00FB" w:rsidR="006B7DE2" w:rsidDel="006207E5" w:rsidRDefault="006B7DE2" w:rsidP="006B7DE2">
      <w:pPr>
        <w:pStyle w:val="ListParagraph"/>
        <w:numPr>
          <w:ilvl w:val="0"/>
          <w:numId w:val="17"/>
        </w:numPr>
        <w:rPr>
          <w:del w:id="7120" w:author="Andrija Ilic" w:date="2015-09-06T19:32:00Z"/>
        </w:rPr>
      </w:pPr>
      <w:del w:id="7121" w:author="Andrija Ilic" w:date="2015-09-06T19:32:00Z">
        <w:r w:rsidDel="006207E5">
          <w:delText xml:space="preserve">Систем </w:delText>
        </w:r>
        <w:r w:rsidRPr="00F81F28" w:rsidDel="006207E5">
          <w:rPr>
            <w:u w:val="single"/>
          </w:rPr>
          <w:delText>проналази</w:delText>
        </w:r>
        <w:r w:rsidDel="006207E5">
          <w:delText xml:space="preserve"> порсловног партнера (једног или више) по задатом критеријуму претраге.(СО)</w:delText>
        </w:r>
      </w:del>
    </w:p>
    <w:p w14:paraId="5102A23F" w14:textId="0C24A68A" w:rsidR="006B7DE2" w:rsidRPr="00DC784A" w:rsidDel="006207E5" w:rsidRDefault="006B7DE2" w:rsidP="006B7DE2">
      <w:pPr>
        <w:pStyle w:val="ListParagraph"/>
        <w:numPr>
          <w:ilvl w:val="0"/>
          <w:numId w:val="17"/>
        </w:numPr>
        <w:rPr>
          <w:del w:id="7122" w:author="Andrija Ilic" w:date="2015-09-06T19:32:00Z"/>
        </w:rPr>
      </w:pPr>
      <w:del w:id="7123" w:author="Andrija Ilic" w:date="2015-09-06T19:32:00Z">
        <w:r w:rsidDel="006207E5">
          <w:delText xml:space="preserve">Систем </w:delText>
        </w:r>
        <w:r w:rsidRPr="00F81F28" w:rsidDel="006207E5">
          <w:rPr>
            <w:u w:val="single"/>
          </w:rPr>
          <w:delText>приказује</w:delText>
        </w:r>
        <w:r w:rsidDel="006207E5">
          <w:delText xml:space="preserve"> пословног партера/ре. (ИА)</w:delText>
        </w:r>
      </w:del>
    </w:p>
    <w:p w14:paraId="6D172BC4" w14:textId="7515A8CA" w:rsidR="00DC784A" w:rsidDel="006207E5" w:rsidRDefault="00DC784A" w:rsidP="00DC784A">
      <w:pPr>
        <w:pStyle w:val="ListParagraph"/>
        <w:rPr>
          <w:del w:id="7124" w:author="Andrija Ilic" w:date="2015-09-06T19:32:00Z"/>
        </w:rPr>
      </w:pPr>
    </w:p>
    <w:p w14:paraId="2CF6F916" w14:textId="24DDF663" w:rsidR="00F4158C" w:rsidDel="006207E5" w:rsidRDefault="00F4158C" w:rsidP="00F4158C">
      <w:pPr>
        <w:pStyle w:val="ListParagraph"/>
        <w:rPr>
          <w:del w:id="7125" w:author="Andrija Ilic" w:date="2015-09-06T19:32:00Z"/>
        </w:rPr>
      </w:pPr>
      <w:del w:id="7126" w:author="Andrija Ilic" w:date="2015-09-06T19:32:00Z">
        <w:r w:rsidDel="006207E5">
          <w:rPr>
            <w:noProof/>
          </w:rPr>
          <w:drawing>
            <wp:inline distT="0" distB="0" distL="0" distR="0" wp14:anchorId="0985FB03" wp14:editId="73FB594F">
              <wp:extent cx="3831057" cy="2026508"/>
              <wp:effectExtent l="19050" t="0" r="0" b="0"/>
              <wp:docPr id="25" name="Picture 24" descr="Pretraga-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poruka.png"/>
                      <pic:cNvPicPr/>
                    </pic:nvPicPr>
                    <pic:blipFill>
                      <a:blip r:embed="rId153" cstate="print"/>
                      <a:stretch>
                        <a:fillRect/>
                      </a:stretch>
                    </pic:blipFill>
                    <pic:spPr>
                      <a:xfrm>
                        <a:off x="0" y="0"/>
                        <a:ext cx="3833315" cy="2027702"/>
                      </a:xfrm>
                      <a:prstGeom prst="rect">
                        <a:avLst/>
                      </a:prstGeom>
                    </pic:spPr>
                  </pic:pic>
                </a:graphicData>
              </a:graphic>
            </wp:inline>
          </w:drawing>
        </w:r>
      </w:del>
    </w:p>
    <w:p w14:paraId="19BE96A3" w14:textId="7802EDFF" w:rsidR="006B7DE2" w:rsidDel="006207E5" w:rsidRDefault="006B7DE2" w:rsidP="006B7DE2">
      <w:pPr>
        <w:pStyle w:val="ListParagraph"/>
        <w:ind w:left="1080"/>
        <w:rPr>
          <w:del w:id="7127" w:author="Andrija Ilic" w:date="2015-09-06T19:32:00Z"/>
        </w:rPr>
      </w:pPr>
    </w:p>
    <w:p w14:paraId="3FA5B64B" w14:textId="2371364A" w:rsidR="006B7DE2" w:rsidDel="006207E5" w:rsidRDefault="006B7DE2" w:rsidP="006B7DE2">
      <w:pPr>
        <w:rPr>
          <w:del w:id="7128" w:author="Andrija Ilic" w:date="2015-09-06T19:32:00Z"/>
          <w:b/>
        </w:rPr>
      </w:pPr>
      <w:del w:id="7129" w:author="Andrija Ilic" w:date="2015-09-06T19:32:00Z">
        <w:r w:rsidDel="006207E5">
          <w:rPr>
            <w:b/>
          </w:rPr>
          <w:delText>Алтернативни сценарио:</w:delText>
        </w:r>
      </w:del>
    </w:p>
    <w:p w14:paraId="534F353C" w14:textId="5C1152B0" w:rsidR="006B7DE2" w:rsidDel="006207E5" w:rsidRDefault="006B7DE2" w:rsidP="006B7DE2">
      <w:pPr>
        <w:ind w:firstLine="720"/>
        <w:rPr>
          <w:del w:id="7130" w:author="Andrija Ilic" w:date="2015-09-06T19:32:00Z"/>
        </w:rPr>
      </w:pPr>
      <w:del w:id="7131" w:author="Andrija Ilic" w:date="2015-09-06T19:32:00Z">
        <w:r w:rsidRPr="00E1026A" w:rsidDel="006207E5">
          <w:delText>4.1</w:delText>
        </w:r>
        <w:r w:rsidDel="006207E5">
          <w:delText xml:space="preserve"> Уколико систем </w:delText>
        </w:r>
        <w:r w:rsidRPr="00F81F28" w:rsidDel="006207E5">
          <w:rPr>
            <w:u w:val="single"/>
          </w:rPr>
          <w:delText>не пронађе</w:delText>
        </w:r>
        <w:r w:rsidDel="006207E5">
          <w:delText xml:space="preserve"> пословног партнера за дате критеријуме, приказује поруку да пословни партнер не постоји. (ИА) Омогућава кориснику да започне претрагу по другим критеријумима.</w:delText>
        </w:r>
      </w:del>
    </w:p>
    <w:p w14:paraId="20BA1E68" w14:textId="1F9E1563" w:rsidR="00DC784A" w:rsidRPr="00DC784A" w:rsidDel="006207E5" w:rsidRDefault="00DC784A" w:rsidP="006B7DE2">
      <w:pPr>
        <w:ind w:firstLine="720"/>
        <w:rPr>
          <w:del w:id="7132" w:author="Andrija Ilic" w:date="2015-09-06T19:32:00Z"/>
        </w:rPr>
      </w:pPr>
    </w:p>
    <w:p w14:paraId="1F2D4CEE" w14:textId="40CBA36D" w:rsidR="00F4158C" w:rsidDel="006207E5" w:rsidRDefault="00A12EFB" w:rsidP="006B7DE2">
      <w:pPr>
        <w:ind w:firstLine="720"/>
        <w:rPr>
          <w:del w:id="7133" w:author="Andrija Ilic" w:date="2015-09-06T19:32:00Z"/>
        </w:rPr>
      </w:pPr>
      <w:del w:id="7134" w:author="Andrija Ilic" w:date="2015-09-06T19:32:00Z">
        <w:r w:rsidDel="006207E5">
          <w:rPr>
            <w:noProof/>
          </w:rPr>
          <w:drawing>
            <wp:inline distT="0" distB="0" distL="0" distR="0" wp14:anchorId="0C9E26E3" wp14:editId="2A467742">
              <wp:extent cx="3933435" cy="2001795"/>
              <wp:effectExtent l="19050" t="0" r="0" b="0"/>
              <wp:docPr id="27" name="Picture 26" descr="Pretraga-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alt.png"/>
                      <pic:cNvPicPr/>
                    </pic:nvPicPr>
                    <pic:blipFill>
                      <a:blip r:embed="rId154" cstate="print"/>
                      <a:stretch>
                        <a:fillRect/>
                      </a:stretch>
                    </pic:blipFill>
                    <pic:spPr>
                      <a:xfrm>
                        <a:off x="0" y="0"/>
                        <a:ext cx="3938091" cy="2004164"/>
                      </a:xfrm>
                      <a:prstGeom prst="rect">
                        <a:avLst/>
                      </a:prstGeom>
                    </pic:spPr>
                  </pic:pic>
                </a:graphicData>
              </a:graphic>
            </wp:inline>
          </w:drawing>
        </w:r>
      </w:del>
    </w:p>
    <w:p w14:paraId="27ED1570" w14:textId="5EF4A2A8" w:rsidR="006B7DE2" w:rsidRPr="00E1026A" w:rsidDel="006207E5" w:rsidRDefault="006B7DE2" w:rsidP="006B7DE2">
      <w:pPr>
        <w:rPr>
          <w:del w:id="7135" w:author="Andrija Ilic" w:date="2015-09-06T19:32:00Z"/>
        </w:rPr>
      </w:pPr>
    </w:p>
    <w:p w14:paraId="4D5C2E65" w14:textId="151F19AC" w:rsidR="006B7DE2" w:rsidDel="006207E5" w:rsidRDefault="006B7DE2" w:rsidP="006B7DE2">
      <w:pPr>
        <w:rPr>
          <w:del w:id="7136" w:author="Andrija Ilic" w:date="2015-09-06T19:32:00Z"/>
          <w:b/>
        </w:rPr>
      </w:pPr>
      <w:del w:id="7137" w:author="Andrija Ilic" w:date="2015-09-06T19:32:00Z">
        <w:r w:rsidRPr="005B6BA2" w:rsidDel="006207E5">
          <w:rPr>
            <w:b/>
          </w:rPr>
          <w:delText xml:space="preserve">Случај коришћења </w:delText>
        </w:r>
        <w:r w:rsidDel="006207E5">
          <w:rPr>
            <w:b/>
          </w:rPr>
          <w:delText>3</w:delText>
        </w:r>
        <w:r w:rsidRPr="005B6BA2" w:rsidDel="006207E5">
          <w:rPr>
            <w:b/>
          </w:rPr>
          <w:delText xml:space="preserve">: </w:delText>
        </w:r>
        <w:r w:rsidDel="006207E5">
          <w:rPr>
            <w:b/>
          </w:rPr>
          <w:delText>Креирање рачуна</w:delText>
        </w:r>
      </w:del>
    </w:p>
    <w:p w14:paraId="646CC82F" w14:textId="63AD3ABF" w:rsidR="006B7DE2" w:rsidDel="006207E5" w:rsidRDefault="006B7DE2" w:rsidP="006B7DE2">
      <w:pPr>
        <w:rPr>
          <w:del w:id="7138" w:author="Andrija Ilic" w:date="2015-09-06T19:32:00Z"/>
        </w:rPr>
      </w:pPr>
      <w:del w:id="7139" w:author="Andrija Ilic" w:date="2015-09-06T19:32:00Z">
        <w:r w:rsidDel="006207E5">
          <w:rPr>
            <w:b/>
          </w:rPr>
          <w:delText>Назив СК:</w:delText>
        </w:r>
        <w:r w:rsidDel="006207E5">
          <w:rPr>
            <w:b/>
          </w:rPr>
          <w:br/>
        </w:r>
        <w:r w:rsidDel="006207E5">
          <w:delText>Креирање пачуна</w:delText>
        </w:r>
      </w:del>
    </w:p>
    <w:p w14:paraId="3C4897B4" w14:textId="12E4A8B6" w:rsidR="006B7DE2" w:rsidDel="006207E5" w:rsidRDefault="006B7DE2" w:rsidP="006B7DE2">
      <w:pPr>
        <w:rPr>
          <w:del w:id="7140" w:author="Andrija Ilic" w:date="2015-09-06T19:32:00Z"/>
        </w:rPr>
      </w:pPr>
      <w:del w:id="7141" w:author="Andrija Ilic" w:date="2015-09-06T19:32:00Z">
        <w:r w:rsidDel="006207E5">
          <w:rPr>
            <w:b/>
          </w:rPr>
          <w:delText>Учесници CК:</w:delText>
        </w:r>
        <w:r w:rsidDel="006207E5">
          <w:rPr>
            <w:b/>
          </w:rPr>
          <w:br/>
        </w:r>
        <w:r w:rsidDel="006207E5">
          <w:delText>Корисник и програм</w:delText>
        </w:r>
      </w:del>
    </w:p>
    <w:p w14:paraId="47F0AC0E" w14:textId="064050C8" w:rsidR="006B7DE2" w:rsidDel="006207E5" w:rsidRDefault="006B7DE2" w:rsidP="006B7DE2">
      <w:pPr>
        <w:rPr>
          <w:del w:id="7142" w:author="Andrija Ilic" w:date="2015-09-06T19:32:00Z"/>
        </w:rPr>
      </w:pPr>
      <w:del w:id="7143" w:author="Andrija Ilic" w:date="2015-09-06T19:32:00Z">
        <w:r w:rsidDel="006207E5">
          <w:rPr>
            <w:b/>
          </w:rPr>
          <w:delText>Предуслов:</w:delText>
        </w:r>
        <w:r w:rsidDel="006207E5">
          <w:rPr>
            <w:b/>
          </w:rPr>
          <w:br/>
        </w:r>
        <w:r w:rsidDel="006207E5">
          <w:delText>Корисник је пријављен на систем</w:delText>
        </w:r>
      </w:del>
    </w:p>
    <w:p w14:paraId="770582DA" w14:textId="6C67B370" w:rsidR="006B7DE2" w:rsidDel="006207E5" w:rsidRDefault="006B7DE2" w:rsidP="006B7DE2">
      <w:pPr>
        <w:rPr>
          <w:del w:id="7144" w:author="Andrija Ilic" w:date="2015-09-06T19:32:00Z"/>
          <w:b/>
        </w:rPr>
      </w:pPr>
      <w:del w:id="7145" w:author="Andrija Ilic" w:date="2015-09-06T19:32:00Z">
        <w:r w:rsidDel="006207E5">
          <w:rPr>
            <w:b/>
          </w:rPr>
          <w:delText>Основни сценарио СК</w:delText>
        </w:r>
      </w:del>
    </w:p>
    <w:p w14:paraId="2979E95F" w14:textId="7EA1D16E" w:rsidR="006B7DE2" w:rsidRPr="00DC784A" w:rsidDel="006207E5" w:rsidRDefault="006B7DE2" w:rsidP="006B7DE2">
      <w:pPr>
        <w:pStyle w:val="ListParagraph"/>
        <w:numPr>
          <w:ilvl w:val="0"/>
          <w:numId w:val="18"/>
        </w:numPr>
        <w:rPr>
          <w:del w:id="7146" w:author="Andrija Ilic" w:date="2015-09-06T19:32:00Z"/>
        </w:rPr>
      </w:pPr>
      <w:del w:id="7147" w:author="Andrija Ilic" w:date="2015-09-06T19:32:00Z">
        <w:r w:rsidDel="006207E5">
          <w:delText xml:space="preserve">Корисник </w:delText>
        </w:r>
        <w:r w:rsidRPr="00F81F28" w:rsidDel="006207E5">
          <w:rPr>
            <w:u w:val="single"/>
          </w:rPr>
          <w:delText>уноси</w:delText>
        </w:r>
        <w:r w:rsidDel="006207E5">
          <w:delText xml:space="preserve"> податке потребне за креирање рачуна (АПУСО)</w:delText>
        </w:r>
      </w:del>
    </w:p>
    <w:p w14:paraId="44FAA4DF" w14:textId="20EC67BE" w:rsidR="00DC784A" w:rsidDel="006207E5" w:rsidRDefault="00DC784A" w:rsidP="00DC784A">
      <w:pPr>
        <w:pStyle w:val="ListParagraph"/>
        <w:ind w:left="360"/>
        <w:rPr>
          <w:del w:id="7148" w:author="Andrija Ilic" w:date="2015-09-06T19:32:00Z"/>
        </w:rPr>
      </w:pPr>
    </w:p>
    <w:p w14:paraId="5E93E42A" w14:textId="523344ED" w:rsidR="00A12EFB" w:rsidDel="006207E5" w:rsidRDefault="00A12EFB" w:rsidP="00A12EFB">
      <w:pPr>
        <w:pStyle w:val="ListParagraph"/>
        <w:ind w:left="360"/>
        <w:rPr>
          <w:del w:id="7149" w:author="Andrija Ilic" w:date="2015-09-06T19:32:00Z"/>
        </w:rPr>
      </w:pPr>
      <w:del w:id="7150" w:author="Andrija Ilic" w:date="2015-09-06T19:32:00Z">
        <w:r w:rsidDel="006207E5">
          <w:rPr>
            <w:noProof/>
          </w:rPr>
          <w:drawing>
            <wp:inline distT="0" distB="0" distL="0" distR="0" wp14:anchorId="6C59D991" wp14:editId="4DFC9187">
              <wp:extent cx="2798291" cy="2528599"/>
              <wp:effectExtent l="19050" t="0" r="2059" b="0"/>
              <wp:docPr id="28" name="Picture 27" descr="Kreiranje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ng"/>
                      <pic:cNvPicPr/>
                    </pic:nvPicPr>
                    <pic:blipFill>
                      <a:blip r:embed="rId155" cstate="print"/>
                      <a:stretch>
                        <a:fillRect/>
                      </a:stretch>
                    </pic:blipFill>
                    <pic:spPr>
                      <a:xfrm>
                        <a:off x="0" y="0"/>
                        <a:ext cx="2799488" cy="2529681"/>
                      </a:xfrm>
                      <a:prstGeom prst="rect">
                        <a:avLst/>
                      </a:prstGeom>
                    </pic:spPr>
                  </pic:pic>
                </a:graphicData>
              </a:graphic>
            </wp:inline>
          </w:drawing>
        </w:r>
      </w:del>
    </w:p>
    <w:p w14:paraId="6AA50156" w14:textId="3E9EEE50" w:rsidR="00DC784A" w:rsidRPr="00DC784A" w:rsidDel="006207E5" w:rsidRDefault="00DC784A" w:rsidP="00A12EFB">
      <w:pPr>
        <w:pStyle w:val="ListParagraph"/>
        <w:ind w:left="360"/>
        <w:rPr>
          <w:del w:id="7151" w:author="Andrija Ilic" w:date="2015-09-06T19:32:00Z"/>
        </w:rPr>
      </w:pPr>
    </w:p>
    <w:p w14:paraId="57313787" w14:textId="00F00B9A" w:rsidR="006B7DE2" w:rsidRPr="00DC784A" w:rsidDel="006207E5" w:rsidRDefault="006B7DE2" w:rsidP="006B7DE2">
      <w:pPr>
        <w:pStyle w:val="ListParagraph"/>
        <w:numPr>
          <w:ilvl w:val="0"/>
          <w:numId w:val="18"/>
        </w:numPr>
        <w:rPr>
          <w:del w:id="7152" w:author="Andrija Ilic" w:date="2015-09-06T19:32:00Z"/>
        </w:rPr>
      </w:pPr>
      <w:del w:id="7153" w:author="Andrija Ilic" w:date="2015-09-06T19:32:00Z">
        <w:r w:rsidDel="006207E5">
          <w:delText xml:space="preserve">Корисник </w:delText>
        </w:r>
        <w:r w:rsidRPr="00F81F28" w:rsidDel="006207E5">
          <w:rPr>
            <w:u w:val="single"/>
          </w:rPr>
          <w:delText>одабира</w:delText>
        </w:r>
        <w:r w:rsidDel="006207E5">
          <w:delText xml:space="preserve"> жељене ставке рачуна (АПУСО)</w:delText>
        </w:r>
      </w:del>
    </w:p>
    <w:p w14:paraId="162C167B" w14:textId="13F9B2CB" w:rsidR="00DC784A" w:rsidDel="006207E5" w:rsidRDefault="00DC784A" w:rsidP="00DC784A">
      <w:pPr>
        <w:pStyle w:val="ListParagraph"/>
        <w:ind w:left="360"/>
        <w:rPr>
          <w:del w:id="7154" w:author="Andrija Ilic" w:date="2015-09-06T19:32:00Z"/>
        </w:rPr>
      </w:pPr>
    </w:p>
    <w:p w14:paraId="34671765" w14:textId="36F2BFD2" w:rsidR="00A12EFB" w:rsidDel="006207E5" w:rsidRDefault="00A12EFB" w:rsidP="00A12EFB">
      <w:pPr>
        <w:pStyle w:val="ListParagraph"/>
        <w:ind w:left="360"/>
        <w:rPr>
          <w:del w:id="7155" w:author="Andrija Ilic" w:date="2015-09-06T19:32:00Z"/>
        </w:rPr>
      </w:pPr>
      <w:del w:id="7156" w:author="Andrija Ilic" w:date="2015-09-06T19:32:00Z">
        <w:r w:rsidDel="006207E5">
          <w:rPr>
            <w:noProof/>
          </w:rPr>
          <w:drawing>
            <wp:inline distT="0" distB="0" distL="0" distR="0" wp14:anchorId="6D67B9A3" wp14:editId="3F499B00">
              <wp:extent cx="2804071" cy="3305432"/>
              <wp:effectExtent l="19050" t="0" r="0" b="0"/>
              <wp:docPr id="29" name="Picture 28" descr="KreiranjeRacuna-dodavanje stav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png"/>
                      <pic:cNvPicPr/>
                    </pic:nvPicPr>
                    <pic:blipFill>
                      <a:blip r:embed="rId156" cstate="print"/>
                      <a:stretch>
                        <a:fillRect/>
                      </a:stretch>
                    </pic:blipFill>
                    <pic:spPr>
                      <a:xfrm>
                        <a:off x="0" y="0"/>
                        <a:ext cx="2804575" cy="3306027"/>
                      </a:xfrm>
                      <a:prstGeom prst="rect">
                        <a:avLst/>
                      </a:prstGeom>
                    </pic:spPr>
                  </pic:pic>
                </a:graphicData>
              </a:graphic>
            </wp:inline>
          </w:drawing>
        </w:r>
      </w:del>
    </w:p>
    <w:p w14:paraId="71F945B2" w14:textId="34E02F9B" w:rsidR="00DC784A" w:rsidRPr="00DC784A" w:rsidDel="006207E5" w:rsidRDefault="00DC784A" w:rsidP="00A12EFB">
      <w:pPr>
        <w:pStyle w:val="ListParagraph"/>
        <w:ind w:left="360"/>
        <w:rPr>
          <w:del w:id="7157" w:author="Andrija Ilic" w:date="2015-09-06T19:32:00Z"/>
        </w:rPr>
      </w:pPr>
    </w:p>
    <w:p w14:paraId="02F3ACDD" w14:textId="4592D0C4" w:rsidR="006B7DE2" w:rsidDel="006207E5" w:rsidRDefault="006B7DE2" w:rsidP="006B7DE2">
      <w:pPr>
        <w:pStyle w:val="ListParagraph"/>
        <w:numPr>
          <w:ilvl w:val="0"/>
          <w:numId w:val="18"/>
        </w:numPr>
        <w:rPr>
          <w:del w:id="7158" w:author="Andrija Ilic" w:date="2015-09-06T19:32:00Z"/>
        </w:rPr>
      </w:pPr>
      <w:del w:id="7159" w:author="Andrija Ilic" w:date="2015-09-06T19:32:00Z">
        <w:r w:rsidDel="006207E5">
          <w:delText xml:space="preserve">Корисник позива систем да </w:delText>
        </w:r>
        <w:r w:rsidRPr="00F81F28" w:rsidDel="006207E5">
          <w:rPr>
            <w:u w:val="single"/>
          </w:rPr>
          <w:delText>умањи производе</w:delText>
        </w:r>
        <w:r w:rsidDel="006207E5">
          <w:delText xml:space="preserve"> и услуге на стању (АПСО)</w:delText>
        </w:r>
      </w:del>
    </w:p>
    <w:p w14:paraId="593B3CAD" w14:textId="66B5A302" w:rsidR="006B7DE2" w:rsidDel="006207E5" w:rsidRDefault="006B7DE2" w:rsidP="006B7DE2">
      <w:pPr>
        <w:pStyle w:val="ListParagraph"/>
        <w:numPr>
          <w:ilvl w:val="0"/>
          <w:numId w:val="18"/>
        </w:numPr>
        <w:rPr>
          <w:del w:id="7160" w:author="Andrija Ilic" w:date="2015-09-06T19:32:00Z"/>
        </w:rPr>
      </w:pPr>
      <w:del w:id="7161" w:author="Andrija Ilic" w:date="2015-09-06T19:32:00Z">
        <w:r w:rsidDel="006207E5">
          <w:delText xml:space="preserve">Систем </w:delText>
        </w:r>
        <w:r w:rsidRPr="00F81F28" w:rsidDel="006207E5">
          <w:rPr>
            <w:u w:val="single"/>
          </w:rPr>
          <w:delText>врши промену</w:delText>
        </w:r>
        <w:r w:rsidDel="006207E5">
          <w:delText xml:space="preserve"> стања производа и услуга (СО)</w:delText>
        </w:r>
      </w:del>
    </w:p>
    <w:p w14:paraId="5093A100" w14:textId="4A53725D" w:rsidR="006B7DE2" w:rsidDel="006207E5" w:rsidRDefault="006B7DE2" w:rsidP="006B7DE2">
      <w:pPr>
        <w:pStyle w:val="ListParagraph"/>
        <w:numPr>
          <w:ilvl w:val="0"/>
          <w:numId w:val="18"/>
        </w:numPr>
        <w:rPr>
          <w:del w:id="7162" w:author="Andrija Ilic" w:date="2015-09-06T19:32:00Z"/>
        </w:rPr>
      </w:pPr>
      <w:del w:id="7163" w:author="Andrija Ilic" w:date="2015-09-06T19:32:00Z">
        <w:r w:rsidDel="006207E5">
          <w:delText xml:space="preserve">Систем </w:delText>
        </w:r>
        <w:r w:rsidRPr="00F81F28" w:rsidDel="006207E5">
          <w:rPr>
            <w:u w:val="single"/>
          </w:rPr>
          <w:delText>приказује</w:delText>
        </w:r>
        <w:r w:rsidDel="006207E5">
          <w:delText xml:space="preserve"> промену на стању.(ИА)</w:delText>
        </w:r>
      </w:del>
    </w:p>
    <w:p w14:paraId="4A9459E9" w14:textId="4CF4E0A6" w:rsidR="006B7DE2" w:rsidDel="006207E5" w:rsidRDefault="006B7DE2" w:rsidP="006B7DE2">
      <w:pPr>
        <w:pStyle w:val="ListParagraph"/>
        <w:numPr>
          <w:ilvl w:val="0"/>
          <w:numId w:val="18"/>
        </w:numPr>
        <w:rPr>
          <w:del w:id="7164" w:author="Andrija Ilic" w:date="2015-09-06T19:32:00Z"/>
        </w:rPr>
      </w:pPr>
      <w:del w:id="7165" w:author="Andrija Ilic" w:date="2015-09-06T19:32:00Z">
        <w:r w:rsidDel="006207E5">
          <w:delText xml:space="preserve">Корисник позива систем да </w:delText>
        </w:r>
        <w:r w:rsidRPr="00F81F28" w:rsidDel="006207E5">
          <w:rPr>
            <w:u w:val="single"/>
          </w:rPr>
          <w:delText>сачува</w:delText>
        </w:r>
        <w:r w:rsidDel="006207E5">
          <w:delText xml:space="preserve"> креирани рачун (АПСО)</w:delText>
        </w:r>
      </w:del>
    </w:p>
    <w:p w14:paraId="384A227A" w14:textId="0D2B48FE" w:rsidR="006B7DE2" w:rsidDel="006207E5" w:rsidRDefault="006B7DE2" w:rsidP="006B7DE2">
      <w:pPr>
        <w:pStyle w:val="ListParagraph"/>
        <w:numPr>
          <w:ilvl w:val="0"/>
          <w:numId w:val="18"/>
        </w:numPr>
        <w:rPr>
          <w:del w:id="7166" w:author="Andrija Ilic" w:date="2015-09-06T19:32:00Z"/>
        </w:rPr>
      </w:pPr>
      <w:del w:id="7167" w:author="Andrija Ilic" w:date="2015-09-06T19:32:00Z">
        <w:r w:rsidDel="006207E5">
          <w:delText xml:space="preserve">Систем </w:delText>
        </w:r>
        <w:r w:rsidRPr="00F81F28" w:rsidDel="006207E5">
          <w:rPr>
            <w:u w:val="single"/>
          </w:rPr>
          <w:delText>чува</w:delText>
        </w:r>
        <w:r w:rsidDel="006207E5">
          <w:delText xml:space="preserve"> креирани рачун (СО)</w:delText>
        </w:r>
      </w:del>
    </w:p>
    <w:p w14:paraId="0F196C34" w14:textId="266DBDE4" w:rsidR="006B7DE2" w:rsidDel="006207E5" w:rsidRDefault="006B7DE2" w:rsidP="006B7DE2">
      <w:pPr>
        <w:pStyle w:val="ListParagraph"/>
        <w:numPr>
          <w:ilvl w:val="0"/>
          <w:numId w:val="18"/>
        </w:numPr>
        <w:rPr>
          <w:del w:id="7168" w:author="Andrija Ilic" w:date="2015-09-06T19:32:00Z"/>
        </w:rPr>
      </w:pPr>
      <w:del w:id="7169" w:author="Andrija Ilic" w:date="2015-09-06T19:32:00Z">
        <w:r w:rsidDel="006207E5">
          <w:delText xml:space="preserve">Систем </w:delText>
        </w:r>
        <w:r w:rsidRPr="00F81F28" w:rsidDel="006207E5">
          <w:rPr>
            <w:u w:val="single"/>
          </w:rPr>
          <w:delText>приказује</w:delText>
        </w:r>
        <w:r w:rsidDel="006207E5">
          <w:delText xml:space="preserve"> кориснику изглед креираног рачуна и поруку о потврди (ИА)</w:delText>
        </w:r>
      </w:del>
    </w:p>
    <w:p w14:paraId="5D58BE1C" w14:textId="292F0EAD" w:rsidR="00A12EFB" w:rsidDel="006207E5" w:rsidRDefault="00A12EFB" w:rsidP="00A12EFB">
      <w:pPr>
        <w:pStyle w:val="ListParagraph"/>
        <w:ind w:left="360"/>
        <w:rPr>
          <w:del w:id="7170" w:author="Andrija Ilic" w:date="2015-09-06T19:32:00Z"/>
        </w:rPr>
      </w:pPr>
      <w:del w:id="7171" w:author="Andrija Ilic" w:date="2015-09-06T19:32:00Z">
        <w:r w:rsidDel="006207E5">
          <w:rPr>
            <w:noProof/>
          </w:rPr>
          <w:drawing>
            <wp:inline distT="0" distB="0" distL="0" distR="0" wp14:anchorId="05CC215A" wp14:editId="03281EB7">
              <wp:extent cx="3737404" cy="2011748"/>
              <wp:effectExtent l="19050" t="0" r="0" b="0"/>
              <wp:docPr id="30" name="Picture 29" descr="KreiranjeRacun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rikaz.png"/>
                      <pic:cNvPicPr/>
                    </pic:nvPicPr>
                    <pic:blipFill>
                      <a:blip r:embed="rId157" cstate="print"/>
                      <a:stretch>
                        <a:fillRect/>
                      </a:stretch>
                    </pic:blipFill>
                    <pic:spPr>
                      <a:xfrm>
                        <a:off x="0" y="0"/>
                        <a:ext cx="3740600" cy="2013468"/>
                      </a:xfrm>
                      <a:prstGeom prst="rect">
                        <a:avLst/>
                      </a:prstGeom>
                    </pic:spPr>
                  </pic:pic>
                </a:graphicData>
              </a:graphic>
            </wp:inline>
          </w:drawing>
        </w:r>
      </w:del>
    </w:p>
    <w:p w14:paraId="3082335B" w14:textId="4FF1694F" w:rsidR="00DC784A" w:rsidRPr="00DC784A" w:rsidDel="006207E5" w:rsidRDefault="00DC784A" w:rsidP="00A12EFB">
      <w:pPr>
        <w:pStyle w:val="ListParagraph"/>
        <w:ind w:left="360"/>
        <w:rPr>
          <w:del w:id="7172" w:author="Andrija Ilic" w:date="2015-09-06T19:32:00Z"/>
        </w:rPr>
      </w:pPr>
    </w:p>
    <w:p w14:paraId="0DF8F537" w14:textId="6997304E" w:rsidR="006B7DE2" w:rsidRPr="00DC784A" w:rsidDel="006207E5" w:rsidRDefault="006B7DE2" w:rsidP="006B7DE2">
      <w:pPr>
        <w:pStyle w:val="ListParagraph"/>
        <w:numPr>
          <w:ilvl w:val="0"/>
          <w:numId w:val="18"/>
        </w:numPr>
        <w:rPr>
          <w:del w:id="7173" w:author="Andrija Ilic" w:date="2015-09-06T19:32:00Z"/>
        </w:rPr>
      </w:pPr>
      <w:del w:id="7174" w:author="Andrija Ilic" w:date="2015-09-06T19:32:00Z">
        <w:r w:rsidDel="006207E5">
          <w:delText xml:space="preserve">Корисник </w:delText>
        </w:r>
        <w:r w:rsidRPr="00F81F28" w:rsidDel="006207E5">
          <w:rPr>
            <w:u w:val="single"/>
          </w:rPr>
          <w:delText>потврђује</w:delText>
        </w:r>
        <w:r w:rsidDel="006207E5">
          <w:delText xml:space="preserve"> поруку о чувању рачуна.</w:delText>
        </w:r>
      </w:del>
    </w:p>
    <w:p w14:paraId="22E3F994" w14:textId="682522A2" w:rsidR="00DC784A" w:rsidDel="006207E5" w:rsidRDefault="00DC784A" w:rsidP="00DC784A">
      <w:pPr>
        <w:pStyle w:val="ListParagraph"/>
        <w:ind w:left="360"/>
        <w:rPr>
          <w:del w:id="7175" w:author="Andrija Ilic" w:date="2015-09-06T19:32:00Z"/>
        </w:rPr>
      </w:pPr>
    </w:p>
    <w:p w14:paraId="1EEA57E4" w14:textId="0CAA902B" w:rsidR="00A12EFB" w:rsidRPr="004C4232" w:rsidDel="006207E5" w:rsidRDefault="00A12EFB" w:rsidP="00A12EFB">
      <w:pPr>
        <w:pStyle w:val="ListParagraph"/>
        <w:ind w:left="360"/>
        <w:rPr>
          <w:del w:id="7176" w:author="Andrija Ilic" w:date="2015-09-06T19:32:00Z"/>
        </w:rPr>
      </w:pPr>
      <w:del w:id="7177" w:author="Andrija Ilic" w:date="2015-09-06T19:32:00Z">
        <w:r w:rsidDel="006207E5">
          <w:rPr>
            <w:noProof/>
          </w:rPr>
          <w:drawing>
            <wp:inline distT="0" distB="0" distL="0" distR="0" wp14:anchorId="352EFB9E" wp14:editId="6677AB86">
              <wp:extent cx="3496447" cy="1623696"/>
              <wp:effectExtent l="19050" t="0" r="8753" b="0"/>
              <wp:docPr id="31" name="Picture 30" descr="KreiranjeRacuna-potv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potvrda.png"/>
                      <pic:cNvPicPr/>
                    </pic:nvPicPr>
                    <pic:blipFill>
                      <a:blip r:embed="rId158" cstate="print"/>
                      <a:stretch>
                        <a:fillRect/>
                      </a:stretch>
                    </pic:blipFill>
                    <pic:spPr>
                      <a:xfrm>
                        <a:off x="0" y="0"/>
                        <a:ext cx="3497075" cy="1623988"/>
                      </a:xfrm>
                      <a:prstGeom prst="rect">
                        <a:avLst/>
                      </a:prstGeom>
                    </pic:spPr>
                  </pic:pic>
                </a:graphicData>
              </a:graphic>
            </wp:inline>
          </w:drawing>
        </w:r>
      </w:del>
    </w:p>
    <w:p w14:paraId="1F3A975A" w14:textId="39621076" w:rsidR="006B7DE2" w:rsidRPr="00DC784A" w:rsidDel="006207E5" w:rsidRDefault="006B7DE2" w:rsidP="006B7DE2">
      <w:pPr>
        <w:rPr>
          <w:del w:id="7178" w:author="Andrija Ilic" w:date="2015-09-06T19:32:00Z"/>
          <w:b/>
        </w:rPr>
      </w:pPr>
      <w:del w:id="7179" w:author="Andrija Ilic" w:date="2015-09-06T19:32:00Z">
        <w:r w:rsidDel="006207E5">
          <w:rPr>
            <w:b/>
          </w:rPr>
          <w:delText>Алтернативни сценарио:</w:delText>
        </w:r>
      </w:del>
    </w:p>
    <w:p w14:paraId="25CD2326" w14:textId="62F1423A" w:rsidR="00A12EFB" w:rsidDel="006207E5" w:rsidRDefault="006B7DE2" w:rsidP="006B7DE2">
      <w:pPr>
        <w:rPr>
          <w:del w:id="7180" w:author="Andrija Ilic" w:date="2015-09-06T19:32:00Z"/>
        </w:rPr>
      </w:pPr>
      <w:del w:id="7181" w:author="Andrija Ilic" w:date="2015-09-06T19:32:00Z">
        <w:r w:rsidDel="006207E5">
          <w:delText xml:space="preserve">4.1Систем </w:delText>
        </w:r>
        <w:r w:rsidRPr="00F81F28" w:rsidDel="006207E5">
          <w:rPr>
            <w:u w:val="single"/>
          </w:rPr>
          <w:delText>приказује</w:delText>
        </w:r>
        <w:r w:rsidDel="006207E5">
          <w:delText xml:space="preserve"> грешку при промени стања производа и услуга.(ИА)</w:delText>
        </w:r>
      </w:del>
    </w:p>
    <w:p w14:paraId="49CA3F46" w14:textId="34CD14F5" w:rsidR="00DC784A" w:rsidDel="006207E5" w:rsidRDefault="00A12EFB" w:rsidP="006B7DE2">
      <w:pPr>
        <w:rPr>
          <w:del w:id="7182" w:author="Andrija Ilic" w:date="2015-09-06T19:32:00Z"/>
        </w:rPr>
      </w:pPr>
      <w:del w:id="7183" w:author="Andrija Ilic" w:date="2015-09-06T19:32:00Z">
        <w:r w:rsidDel="006207E5">
          <w:rPr>
            <w:noProof/>
          </w:rPr>
          <w:drawing>
            <wp:inline distT="0" distB="0" distL="0" distR="0" wp14:anchorId="17FC1D55" wp14:editId="3DFDFDB3">
              <wp:extent cx="3860972" cy="2075267"/>
              <wp:effectExtent l="19050" t="0" r="6178" b="0"/>
              <wp:docPr id="32" name="Picture 31" descr="KreiranjeRacuna-dodavanje stavki-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Racuna-dodavanje stavki-alt.png"/>
                      <pic:cNvPicPr/>
                    </pic:nvPicPr>
                    <pic:blipFill>
                      <a:blip r:embed="rId159" cstate="print"/>
                      <a:stretch>
                        <a:fillRect/>
                      </a:stretch>
                    </pic:blipFill>
                    <pic:spPr>
                      <a:xfrm>
                        <a:off x="0" y="0"/>
                        <a:ext cx="3861666" cy="2075640"/>
                      </a:xfrm>
                      <a:prstGeom prst="rect">
                        <a:avLst/>
                      </a:prstGeom>
                    </pic:spPr>
                  </pic:pic>
                </a:graphicData>
              </a:graphic>
            </wp:inline>
          </w:drawing>
        </w:r>
      </w:del>
    </w:p>
    <w:p w14:paraId="6EEA2B6E" w14:textId="64A197DA" w:rsidR="006B7DE2" w:rsidRPr="00BE2E08" w:rsidDel="006207E5" w:rsidRDefault="006B7DE2" w:rsidP="006B7DE2">
      <w:pPr>
        <w:rPr>
          <w:del w:id="7184" w:author="Andrija Ilic" w:date="2015-09-06T19:32:00Z"/>
        </w:rPr>
      </w:pPr>
      <w:del w:id="7185" w:author="Andrija Ilic" w:date="2015-09-06T19:32:00Z">
        <w:r w:rsidDel="006207E5">
          <w:br/>
          <w:delText xml:space="preserve">8.1 Корисник не жели </w:delText>
        </w:r>
        <w:r w:rsidRPr="00F81F28" w:rsidDel="006207E5">
          <w:rPr>
            <w:u w:val="single"/>
          </w:rPr>
          <w:delText>да сачува</w:delText>
        </w:r>
        <w:r w:rsidDel="006207E5">
          <w:delText xml:space="preserve"> креирани рачун. (АПСО)</w:delText>
        </w:r>
        <w:r w:rsidDel="006207E5">
          <w:br/>
          <w:delText xml:space="preserve">8.2 Систем </w:delText>
        </w:r>
        <w:r w:rsidRPr="00F81F28" w:rsidDel="006207E5">
          <w:rPr>
            <w:u w:val="single"/>
          </w:rPr>
          <w:delText>отказује чување</w:delText>
        </w:r>
        <w:r w:rsidDel="006207E5">
          <w:delText xml:space="preserve"> креираног рачуна. (СО)</w:delText>
        </w:r>
        <w:r w:rsidDel="006207E5">
          <w:br/>
          <w:delText xml:space="preserve">8.3 Систем </w:delText>
        </w:r>
        <w:r w:rsidRPr="00F81F28" w:rsidDel="006207E5">
          <w:rPr>
            <w:u w:val="single"/>
          </w:rPr>
          <w:delText>приказује</w:delText>
        </w:r>
        <w:r w:rsidDel="006207E5">
          <w:delText xml:space="preserve"> поруку о отказу. (ИА) </w:delText>
        </w:r>
      </w:del>
    </w:p>
    <w:p w14:paraId="28911459" w14:textId="32BA427C" w:rsidR="006B7DE2" w:rsidDel="006207E5" w:rsidRDefault="006B7DE2" w:rsidP="006B7DE2">
      <w:pPr>
        <w:rPr>
          <w:del w:id="7186" w:author="Andrija Ilic" w:date="2015-09-06T19:32:00Z"/>
          <w:b/>
        </w:rPr>
      </w:pPr>
      <w:del w:id="7187" w:author="Andrija Ilic" w:date="2015-09-06T19:32:00Z">
        <w:r w:rsidRPr="005B6BA2" w:rsidDel="006207E5">
          <w:rPr>
            <w:b/>
          </w:rPr>
          <w:delText xml:space="preserve">Случај коришћења </w:delText>
        </w:r>
        <w:r w:rsidR="00DB09D0" w:rsidDel="006207E5">
          <w:rPr>
            <w:b/>
          </w:rPr>
          <w:delText>4</w:delText>
        </w:r>
        <w:r w:rsidRPr="005B6BA2" w:rsidDel="006207E5">
          <w:rPr>
            <w:b/>
          </w:rPr>
          <w:delText xml:space="preserve">: </w:delText>
        </w:r>
        <w:r w:rsidDel="006207E5">
          <w:rPr>
            <w:b/>
          </w:rPr>
          <w:delText>Додавање запослених</w:delText>
        </w:r>
      </w:del>
    </w:p>
    <w:p w14:paraId="60C657B2" w14:textId="33AC4C3C" w:rsidR="006B7DE2" w:rsidDel="006207E5" w:rsidRDefault="006B7DE2" w:rsidP="006B7DE2">
      <w:pPr>
        <w:rPr>
          <w:del w:id="7188" w:author="Andrija Ilic" w:date="2015-09-06T19:32:00Z"/>
        </w:rPr>
      </w:pPr>
      <w:del w:id="7189" w:author="Andrija Ilic" w:date="2015-09-06T19:32:00Z">
        <w:r w:rsidDel="006207E5">
          <w:rPr>
            <w:b/>
          </w:rPr>
          <w:delText>Назив СК:</w:delText>
        </w:r>
        <w:r w:rsidDel="006207E5">
          <w:rPr>
            <w:b/>
          </w:rPr>
          <w:br/>
        </w:r>
        <w:r w:rsidDel="006207E5">
          <w:delText>Додавање запослених</w:delText>
        </w:r>
      </w:del>
    </w:p>
    <w:p w14:paraId="341F3ECD" w14:textId="28A479EF" w:rsidR="006B7DE2" w:rsidDel="006207E5" w:rsidRDefault="006B7DE2" w:rsidP="006B7DE2">
      <w:pPr>
        <w:rPr>
          <w:del w:id="7190" w:author="Andrija Ilic" w:date="2015-09-06T19:32:00Z"/>
        </w:rPr>
      </w:pPr>
      <w:del w:id="7191" w:author="Andrija Ilic" w:date="2015-09-06T19:32:00Z">
        <w:r w:rsidDel="006207E5">
          <w:rPr>
            <w:b/>
          </w:rPr>
          <w:delText>Учесници CК:</w:delText>
        </w:r>
        <w:r w:rsidDel="006207E5">
          <w:rPr>
            <w:b/>
          </w:rPr>
          <w:br/>
        </w:r>
        <w:r w:rsidDel="006207E5">
          <w:delText>Корисник и програм</w:delText>
        </w:r>
      </w:del>
    </w:p>
    <w:p w14:paraId="2DB910F8" w14:textId="5077263A" w:rsidR="006B7DE2" w:rsidDel="006207E5" w:rsidRDefault="006B7DE2" w:rsidP="006B7DE2">
      <w:pPr>
        <w:rPr>
          <w:del w:id="7192" w:author="Andrija Ilic" w:date="2015-09-06T19:32:00Z"/>
        </w:rPr>
      </w:pPr>
      <w:del w:id="7193"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FCCD369" w14:textId="06024F79" w:rsidR="006B7DE2" w:rsidDel="006207E5" w:rsidRDefault="006B7DE2" w:rsidP="006B7DE2">
      <w:pPr>
        <w:rPr>
          <w:del w:id="7194" w:author="Andrija Ilic" w:date="2015-09-06T19:32:00Z"/>
          <w:b/>
        </w:rPr>
      </w:pPr>
      <w:del w:id="7195" w:author="Andrija Ilic" w:date="2015-09-06T19:32:00Z">
        <w:r w:rsidDel="006207E5">
          <w:rPr>
            <w:b/>
          </w:rPr>
          <w:delText>Основни сценарио СК</w:delText>
        </w:r>
      </w:del>
    </w:p>
    <w:p w14:paraId="5FD72A66" w14:textId="207AA36E" w:rsidR="006B7DE2" w:rsidRPr="00920326" w:rsidDel="006207E5" w:rsidRDefault="006B7DE2" w:rsidP="006B7DE2">
      <w:pPr>
        <w:pStyle w:val="ListParagraph"/>
        <w:numPr>
          <w:ilvl w:val="0"/>
          <w:numId w:val="19"/>
        </w:numPr>
        <w:rPr>
          <w:del w:id="7196" w:author="Andrija Ilic" w:date="2015-09-06T19:32:00Z"/>
        </w:rPr>
      </w:pPr>
      <w:del w:id="7197" w:author="Andrija Ilic" w:date="2015-09-06T19:32:00Z">
        <w:r w:rsidDel="006207E5">
          <w:delText xml:space="preserve"> Корисник </w:delText>
        </w:r>
        <w:r w:rsidRPr="00F81F28" w:rsidDel="006207E5">
          <w:rPr>
            <w:u w:val="single"/>
          </w:rPr>
          <w:delText>уноси</w:delText>
        </w:r>
        <w:r w:rsidDel="006207E5">
          <w:delText xml:space="preserve"> податке о запосленом. (АПУСО)</w:delText>
        </w:r>
      </w:del>
    </w:p>
    <w:p w14:paraId="5C82814A" w14:textId="1BDC7281" w:rsidR="00920326" w:rsidDel="006207E5" w:rsidRDefault="00920326" w:rsidP="00920326">
      <w:pPr>
        <w:pStyle w:val="ListParagraph"/>
        <w:ind w:left="360"/>
        <w:rPr>
          <w:del w:id="7198" w:author="Andrija Ilic" w:date="2015-09-06T19:32:00Z"/>
        </w:rPr>
      </w:pPr>
    </w:p>
    <w:p w14:paraId="15A6E5DA" w14:textId="655A4335" w:rsidR="00A12EFB" w:rsidDel="006207E5" w:rsidRDefault="00A12EFB" w:rsidP="00A12EFB">
      <w:pPr>
        <w:pStyle w:val="ListParagraph"/>
        <w:ind w:left="360"/>
        <w:rPr>
          <w:del w:id="7199" w:author="Andrija Ilic" w:date="2015-09-06T19:32:00Z"/>
        </w:rPr>
      </w:pPr>
      <w:del w:id="7200" w:author="Andrija Ilic" w:date="2015-09-06T19:32:00Z">
        <w:r w:rsidDel="006207E5">
          <w:rPr>
            <w:noProof/>
          </w:rPr>
          <w:drawing>
            <wp:inline distT="0" distB="0" distL="0" distR="0" wp14:anchorId="53FAA23B" wp14:editId="512E81FB">
              <wp:extent cx="3434664" cy="2027239"/>
              <wp:effectExtent l="19050" t="0" r="0" b="0"/>
              <wp:docPr id="33" name="Picture 32" descr="Dodav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ng"/>
                      <pic:cNvPicPr/>
                    </pic:nvPicPr>
                    <pic:blipFill>
                      <a:blip r:embed="rId160" cstate="print"/>
                      <a:stretch>
                        <a:fillRect/>
                      </a:stretch>
                    </pic:blipFill>
                    <pic:spPr>
                      <a:xfrm>
                        <a:off x="0" y="0"/>
                        <a:ext cx="3435281" cy="2027603"/>
                      </a:xfrm>
                      <a:prstGeom prst="rect">
                        <a:avLst/>
                      </a:prstGeom>
                    </pic:spPr>
                  </pic:pic>
                </a:graphicData>
              </a:graphic>
            </wp:inline>
          </w:drawing>
        </w:r>
      </w:del>
    </w:p>
    <w:p w14:paraId="3ECC9A3D" w14:textId="0D7E0117" w:rsidR="006B7DE2" w:rsidDel="006207E5" w:rsidRDefault="006B7DE2" w:rsidP="006B7DE2">
      <w:pPr>
        <w:pStyle w:val="ListParagraph"/>
        <w:numPr>
          <w:ilvl w:val="0"/>
          <w:numId w:val="19"/>
        </w:numPr>
        <w:rPr>
          <w:del w:id="7201" w:author="Andrija Ilic" w:date="2015-09-06T19:32:00Z"/>
        </w:rPr>
      </w:pPr>
      <w:del w:id="7202" w:author="Andrija Ilic" w:date="2015-09-06T19:32:00Z">
        <w:r w:rsidDel="006207E5">
          <w:delText xml:space="preserve">Корисник </w:delText>
        </w:r>
        <w:r w:rsidRPr="00F81F28" w:rsidDel="006207E5">
          <w:rPr>
            <w:u w:val="single"/>
          </w:rPr>
          <w:delText>позива</w:delText>
        </w:r>
        <w:r w:rsidDel="006207E5">
          <w:delText xml:space="preserve"> систем да </w:delText>
        </w:r>
        <w:r w:rsidRPr="00F81F28" w:rsidDel="006207E5">
          <w:rPr>
            <w:u w:val="single"/>
          </w:rPr>
          <w:delText>сачува</w:delText>
        </w:r>
        <w:r w:rsidDel="006207E5">
          <w:delText xml:space="preserve"> запосленог. (АПСО)</w:delText>
        </w:r>
      </w:del>
    </w:p>
    <w:p w14:paraId="4A45D8EC" w14:textId="7F97589A" w:rsidR="006B7DE2" w:rsidDel="006207E5" w:rsidRDefault="006B7DE2" w:rsidP="006B7DE2">
      <w:pPr>
        <w:pStyle w:val="ListParagraph"/>
        <w:numPr>
          <w:ilvl w:val="0"/>
          <w:numId w:val="19"/>
        </w:numPr>
        <w:rPr>
          <w:del w:id="7203" w:author="Andrija Ilic" w:date="2015-09-06T19:32:00Z"/>
        </w:rPr>
      </w:pPr>
      <w:del w:id="7204" w:author="Andrija Ilic" w:date="2015-09-06T19:32:00Z">
        <w:r w:rsidDel="006207E5">
          <w:delText xml:space="preserve">Систем </w:delText>
        </w:r>
        <w:r w:rsidRPr="00F81F28" w:rsidDel="006207E5">
          <w:rPr>
            <w:u w:val="single"/>
          </w:rPr>
          <w:delText>чува</w:delText>
        </w:r>
        <w:r w:rsidDel="006207E5">
          <w:delText xml:space="preserve"> запосленог. (СО)</w:delText>
        </w:r>
      </w:del>
    </w:p>
    <w:p w14:paraId="749FA980" w14:textId="637CA634" w:rsidR="006B7DE2" w:rsidRPr="00920326" w:rsidDel="006207E5" w:rsidRDefault="006B7DE2" w:rsidP="006B7DE2">
      <w:pPr>
        <w:pStyle w:val="ListParagraph"/>
        <w:numPr>
          <w:ilvl w:val="0"/>
          <w:numId w:val="19"/>
        </w:numPr>
        <w:rPr>
          <w:del w:id="7205" w:author="Andrija Ilic" w:date="2015-09-06T19:32:00Z"/>
        </w:rPr>
      </w:pPr>
      <w:del w:id="7206" w:author="Andrija Ilic" w:date="2015-09-06T19:32:00Z">
        <w:r w:rsidDel="006207E5">
          <w:delText xml:space="preserve">Систем </w:delText>
        </w:r>
        <w:r w:rsidRPr="00F81F28" w:rsidDel="006207E5">
          <w:rPr>
            <w:u w:val="single"/>
          </w:rPr>
          <w:delText>враћа поруку</w:delText>
        </w:r>
        <w:r w:rsidDel="006207E5">
          <w:delText xml:space="preserve"> о успесном чувању запосленог. (ИА)</w:delText>
        </w:r>
      </w:del>
    </w:p>
    <w:p w14:paraId="2C36968D" w14:textId="4000FA13" w:rsidR="00920326" w:rsidDel="006207E5" w:rsidRDefault="00920326" w:rsidP="00920326">
      <w:pPr>
        <w:pStyle w:val="ListParagraph"/>
        <w:ind w:left="360"/>
        <w:rPr>
          <w:del w:id="7207" w:author="Andrija Ilic" w:date="2015-09-06T19:32:00Z"/>
        </w:rPr>
      </w:pPr>
    </w:p>
    <w:p w14:paraId="453A6D39" w14:textId="4140B9FC" w:rsidR="00A12EFB" w:rsidDel="006207E5" w:rsidRDefault="00A12EFB" w:rsidP="00A12EFB">
      <w:pPr>
        <w:pStyle w:val="ListParagraph"/>
        <w:ind w:left="360"/>
        <w:rPr>
          <w:del w:id="7208" w:author="Andrija Ilic" w:date="2015-09-06T19:32:00Z"/>
        </w:rPr>
      </w:pPr>
      <w:del w:id="7209" w:author="Andrija Ilic" w:date="2015-09-06T19:32:00Z">
        <w:r w:rsidDel="006207E5">
          <w:rPr>
            <w:noProof/>
          </w:rPr>
          <w:drawing>
            <wp:inline distT="0" distB="0" distL="0" distR="0" wp14:anchorId="003D5E24" wp14:editId="4D514A64">
              <wp:extent cx="3959826" cy="2160862"/>
              <wp:effectExtent l="19050" t="0" r="2574" b="0"/>
              <wp:docPr id="34" name="Picture 33" descr="Dodavanje zaposlenih-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poruka.png"/>
                      <pic:cNvPicPr/>
                    </pic:nvPicPr>
                    <pic:blipFill>
                      <a:blip r:embed="rId161" cstate="print"/>
                      <a:stretch>
                        <a:fillRect/>
                      </a:stretch>
                    </pic:blipFill>
                    <pic:spPr>
                      <a:xfrm>
                        <a:off x="0" y="0"/>
                        <a:ext cx="3962044" cy="2162072"/>
                      </a:xfrm>
                      <a:prstGeom prst="rect">
                        <a:avLst/>
                      </a:prstGeom>
                    </pic:spPr>
                  </pic:pic>
                </a:graphicData>
              </a:graphic>
            </wp:inline>
          </w:drawing>
        </w:r>
      </w:del>
    </w:p>
    <w:p w14:paraId="6D7D00EA" w14:textId="4694C12A" w:rsidR="006B7DE2" w:rsidDel="006207E5" w:rsidRDefault="006B7DE2" w:rsidP="006B7DE2">
      <w:pPr>
        <w:pStyle w:val="ListParagraph"/>
        <w:ind w:left="1080"/>
        <w:rPr>
          <w:del w:id="7210" w:author="Andrija Ilic" w:date="2015-09-06T19:32:00Z"/>
        </w:rPr>
      </w:pPr>
    </w:p>
    <w:p w14:paraId="6F990FB5" w14:textId="53C343D2" w:rsidR="006B7DE2" w:rsidDel="006207E5" w:rsidRDefault="006B7DE2" w:rsidP="006B7DE2">
      <w:pPr>
        <w:rPr>
          <w:del w:id="7211" w:author="Andrija Ilic" w:date="2015-09-06T19:32:00Z"/>
          <w:b/>
        </w:rPr>
      </w:pPr>
      <w:del w:id="7212" w:author="Andrija Ilic" w:date="2015-09-06T19:32:00Z">
        <w:r w:rsidDel="006207E5">
          <w:rPr>
            <w:b/>
          </w:rPr>
          <w:delText>Алтернативни сценарио:</w:delText>
        </w:r>
      </w:del>
    </w:p>
    <w:p w14:paraId="5DFC98F3" w14:textId="14DB64F2" w:rsidR="006B7DE2" w:rsidDel="006207E5" w:rsidRDefault="006B7DE2" w:rsidP="006B7DE2">
      <w:pPr>
        <w:rPr>
          <w:del w:id="7213" w:author="Andrija Ilic" w:date="2015-09-06T19:32:00Z"/>
        </w:rPr>
      </w:pPr>
      <w:del w:id="7214" w:author="Andrija Ilic" w:date="2015-09-06T19:32:00Z">
        <w:r w:rsidDel="006207E5">
          <w:rPr>
            <w:b/>
          </w:rPr>
          <w:tab/>
        </w:r>
        <w:r w:rsidRPr="007911AF" w:rsidDel="006207E5">
          <w:delText>4.1</w:delText>
        </w:r>
        <w:r w:rsidDel="006207E5">
          <w:delText xml:space="preserve"> Систем </w:delText>
        </w:r>
        <w:r w:rsidRPr="00F81F28" w:rsidDel="006207E5">
          <w:rPr>
            <w:u w:val="single"/>
          </w:rPr>
          <w:delText>враћа поруку</w:delText>
        </w:r>
        <w:r w:rsidDel="006207E5">
          <w:delText xml:space="preserve"> о грешци при чувању запосленог. (ИА)</w:delText>
        </w:r>
      </w:del>
    </w:p>
    <w:p w14:paraId="3E848868" w14:textId="17933B12" w:rsidR="00A12EFB" w:rsidDel="006207E5" w:rsidRDefault="00821A97" w:rsidP="006B7DE2">
      <w:pPr>
        <w:rPr>
          <w:del w:id="7215" w:author="Andrija Ilic" w:date="2015-09-06T19:32:00Z"/>
        </w:rPr>
      </w:pPr>
      <w:del w:id="7216" w:author="Andrija Ilic" w:date="2015-09-06T19:32:00Z">
        <w:r w:rsidDel="006207E5">
          <w:delText xml:space="preserve">         </w:delText>
        </w:r>
        <w:r w:rsidR="00A12EFB" w:rsidDel="006207E5">
          <w:rPr>
            <w:noProof/>
          </w:rPr>
          <w:drawing>
            <wp:inline distT="0" distB="0" distL="0" distR="0" wp14:anchorId="429FCAD3" wp14:editId="0734E97B">
              <wp:extent cx="3780653" cy="2157322"/>
              <wp:effectExtent l="19050" t="0" r="0" b="0"/>
              <wp:docPr id="35" name="Picture 34" descr="Dodavanje zaposleni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 zaposlenih-alt.png"/>
                      <pic:cNvPicPr/>
                    </pic:nvPicPr>
                    <pic:blipFill>
                      <a:blip r:embed="rId162" cstate="print"/>
                      <a:stretch>
                        <a:fillRect/>
                      </a:stretch>
                    </pic:blipFill>
                    <pic:spPr>
                      <a:xfrm>
                        <a:off x="0" y="0"/>
                        <a:ext cx="3783570" cy="2158987"/>
                      </a:xfrm>
                      <a:prstGeom prst="rect">
                        <a:avLst/>
                      </a:prstGeom>
                    </pic:spPr>
                  </pic:pic>
                </a:graphicData>
              </a:graphic>
            </wp:inline>
          </w:drawing>
        </w:r>
      </w:del>
    </w:p>
    <w:p w14:paraId="7D71C75B" w14:textId="1299D090" w:rsidR="006B7DE2" w:rsidRPr="007911AF" w:rsidDel="006207E5" w:rsidRDefault="006B7DE2" w:rsidP="006B7DE2">
      <w:pPr>
        <w:rPr>
          <w:del w:id="7217" w:author="Andrija Ilic" w:date="2015-09-06T19:32:00Z"/>
        </w:rPr>
      </w:pPr>
    </w:p>
    <w:p w14:paraId="10F9FC80" w14:textId="3D350026" w:rsidR="006B7DE2" w:rsidDel="006207E5" w:rsidRDefault="006B7DE2" w:rsidP="006B7DE2">
      <w:pPr>
        <w:rPr>
          <w:del w:id="7218" w:author="Andrija Ilic" w:date="2015-09-06T19:32:00Z"/>
          <w:b/>
        </w:rPr>
      </w:pPr>
      <w:del w:id="7219" w:author="Andrija Ilic" w:date="2015-09-06T19:32:00Z">
        <w:r w:rsidRPr="005B6BA2" w:rsidDel="006207E5">
          <w:rPr>
            <w:b/>
          </w:rPr>
          <w:delText xml:space="preserve">Случај коришћења </w:delText>
        </w:r>
        <w:r w:rsidR="00DB09D0" w:rsidDel="006207E5">
          <w:rPr>
            <w:b/>
          </w:rPr>
          <w:delText>5</w:delText>
        </w:r>
        <w:r w:rsidRPr="005B6BA2" w:rsidDel="006207E5">
          <w:rPr>
            <w:b/>
          </w:rPr>
          <w:delText xml:space="preserve">: </w:delText>
        </w:r>
        <w:r w:rsidDel="006207E5">
          <w:rPr>
            <w:b/>
          </w:rPr>
          <w:delText>Преглед рачуна</w:delText>
        </w:r>
      </w:del>
    </w:p>
    <w:p w14:paraId="61587983" w14:textId="2015D186" w:rsidR="006B7DE2" w:rsidDel="006207E5" w:rsidRDefault="006B7DE2" w:rsidP="006B7DE2">
      <w:pPr>
        <w:rPr>
          <w:del w:id="7220" w:author="Andrija Ilic" w:date="2015-09-06T19:32:00Z"/>
        </w:rPr>
      </w:pPr>
      <w:del w:id="7221" w:author="Andrija Ilic" w:date="2015-09-06T19:32:00Z">
        <w:r w:rsidDel="006207E5">
          <w:rPr>
            <w:b/>
          </w:rPr>
          <w:delText>Назив СК:</w:delText>
        </w:r>
        <w:r w:rsidDel="006207E5">
          <w:rPr>
            <w:b/>
          </w:rPr>
          <w:br/>
        </w:r>
        <w:r w:rsidDel="006207E5">
          <w:delText>Преглед рачуна</w:delText>
        </w:r>
      </w:del>
    </w:p>
    <w:p w14:paraId="1A3A8D94" w14:textId="13FBF8F3" w:rsidR="006B7DE2" w:rsidDel="006207E5" w:rsidRDefault="006B7DE2" w:rsidP="006B7DE2">
      <w:pPr>
        <w:rPr>
          <w:del w:id="7222" w:author="Andrija Ilic" w:date="2015-09-06T19:32:00Z"/>
        </w:rPr>
      </w:pPr>
      <w:del w:id="7223" w:author="Andrija Ilic" w:date="2015-09-06T19:32:00Z">
        <w:r w:rsidDel="006207E5">
          <w:rPr>
            <w:b/>
          </w:rPr>
          <w:delText>Учесници CК:</w:delText>
        </w:r>
        <w:r w:rsidDel="006207E5">
          <w:rPr>
            <w:b/>
          </w:rPr>
          <w:br/>
        </w:r>
        <w:r w:rsidDel="006207E5">
          <w:delText>Корисник и програм</w:delText>
        </w:r>
      </w:del>
    </w:p>
    <w:p w14:paraId="53562B53" w14:textId="06BB5B3F" w:rsidR="006B7DE2" w:rsidDel="006207E5" w:rsidRDefault="006B7DE2" w:rsidP="006B7DE2">
      <w:pPr>
        <w:rPr>
          <w:del w:id="7224" w:author="Andrija Ilic" w:date="2015-09-06T19:32:00Z"/>
        </w:rPr>
      </w:pPr>
      <w:del w:id="7225"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p>
    <w:p w14:paraId="2BC8F0B6" w14:textId="5CA82247" w:rsidR="006B7DE2" w:rsidDel="006207E5" w:rsidRDefault="006B7DE2" w:rsidP="006B7DE2">
      <w:pPr>
        <w:rPr>
          <w:del w:id="7226" w:author="Andrija Ilic" w:date="2015-09-06T19:32:00Z"/>
          <w:b/>
        </w:rPr>
      </w:pPr>
      <w:del w:id="7227" w:author="Andrija Ilic" w:date="2015-09-06T19:32:00Z">
        <w:r w:rsidDel="006207E5">
          <w:rPr>
            <w:b/>
          </w:rPr>
          <w:delText>Основни сценарио СК</w:delText>
        </w:r>
      </w:del>
    </w:p>
    <w:p w14:paraId="56C73CA0" w14:textId="5D30D87E" w:rsidR="006B7DE2" w:rsidRPr="00920326" w:rsidDel="006207E5" w:rsidRDefault="006B7DE2" w:rsidP="006B7DE2">
      <w:pPr>
        <w:pStyle w:val="ListParagraph"/>
        <w:numPr>
          <w:ilvl w:val="0"/>
          <w:numId w:val="20"/>
        </w:numPr>
        <w:rPr>
          <w:del w:id="7228" w:author="Andrija Ilic" w:date="2015-09-06T19:32:00Z"/>
        </w:rPr>
      </w:pPr>
      <w:del w:id="7229" w:author="Andrija Ilic" w:date="2015-09-06T19:32:00Z">
        <w:r w:rsidDel="006207E5">
          <w:delText xml:space="preserve">Корисник </w:delText>
        </w:r>
        <w:r w:rsidRPr="00F81F28" w:rsidDel="006207E5">
          <w:rPr>
            <w:u w:val="single"/>
          </w:rPr>
          <w:delText>уноси критеријум</w:delText>
        </w:r>
        <w:r w:rsidDel="006207E5">
          <w:delText xml:space="preserve"> за претрагу рачуна (АПУСО)</w:delText>
        </w:r>
      </w:del>
    </w:p>
    <w:p w14:paraId="346D9D0B" w14:textId="35EE376F" w:rsidR="00920326" w:rsidDel="006207E5" w:rsidRDefault="00920326" w:rsidP="00920326">
      <w:pPr>
        <w:pStyle w:val="ListParagraph"/>
        <w:ind w:left="360"/>
        <w:rPr>
          <w:del w:id="7230" w:author="Andrija Ilic" w:date="2015-09-06T19:32:00Z"/>
        </w:rPr>
      </w:pPr>
    </w:p>
    <w:p w14:paraId="6C2E7D72" w14:textId="15201492" w:rsidR="00B0144E" w:rsidDel="006207E5" w:rsidRDefault="00B0144E" w:rsidP="00B0144E">
      <w:pPr>
        <w:pStyle w:val="ListParagraph"/>
        <w:ind w:left="360"/>
        <w:rPr>
          <w:del w:id="7231" w:author="Andrija Ilic" w:date="2015-09-06T19:32:00Z"/>
        </w:rPr>
      </w:pPr>
      <w:del w:id="7232" w:author="Andrija Ilic" w:date="2015-09-06T19:32:00Z">
        <w:r w:rsidDel="006207E5">
          <w:rPr>
            <w:noProof/>
          </w:rPr>
          <w:drawing>
            <wp:inline distT="0" distB="0" distL="0" distR="0" wp14:anchorId="13EDCB95" wp14:editId="24A7D9F0">
              <wp:extent cx="3873328" cy="1890108"/>
              <wp:effectExtent l="19050" t="0" r="0" b="0"/>
              <wp:docPr id="26" name="Picture 25" descr="Pretraga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png"/>
                      <pic:cNvPicPr/>
                    </pic:nvPicPr>
                    <pic:blipFill>
                      <a:blip r:embed="rId163" cstate="print"/>
                      <a:stretch>
                        <a:fillRect/>
                      </a:stretch>
                    </pic:blipFill>
                    <pic:spPr>
                      <a:xfrm>
                        <a:off x="0" y="0"/>
                        <a:ext cx="3874024" cy="1890448"/>
                      </a:xfrm>
                      <a:prstGeom prst="rect">
                        <a:avLst/>
                      </a:prstGeom>
                    </pic:spPr>
                  </pic:pic>
                </a:graphicData>
              </a:graphic>
            </wp:inline>
          </w:drawing>
        </w:r>
      </w:del>
    </w:p>
    <w:p w14:paraId="4E8F5F12" w14:textId="340DA270" w:rsidR="006B7DE2" w:rsidDel="006207E5" w:rsidRDefault="006B7DE2" w:rsidP="006B7DE2">
      <w:pPr>
        <w:pStyle w:val="ListParagraph"/>
        <w:numPr>
          <w:ilvl w:val="0"/>
          <w:numId w:val="20"/>
        </w:numPr>
        <w:rPr>
          <w:del w:id="7233" w:author="Andrija Ilic" w:date="2015-09-06T19:32:00Z"/>
        </w:rPr>
      </w:pPr>
      <w:del w:id="7234" w:author="Andrija Ilic" w:date="2015-09-06T19:32:00Z">
        <w:r w:rsidDel="006207E5">
          <w:delText xml:space="preserve">Корисник позива систем </w:delText>
        </w:r>
        <w:r w:rsidRPr="00F81F28" w:rsidDel="006207E5">
          <w:rPr>
            <w:u w:val="single"/>
          </w:rPr>
          <w:delText>да преикаже</w:delText>
        </w:r>
        <w:r w:rsidDel="006207E5">
          <w:delText xml:space="preserve"> све рачуне који одговарају критеријуму претраге (АПСО)</w:delText>
        </w:r>
      </w:del>
    </w:p>
    <w:p w14:paraId="6D3F1BAA" w14:textId="37C5D664" w:rsidR="006B7DE2" w:rsidDel="006207E5" w:rsidRDefault="006B7DE2" w:rsidP="006B7DE2">
      <w:pPr>
        <w:pStyle w:val="ListParagraph"/>
        <w:numPr>
          <w:ilvl w:val="0"/>
          <w:numId w:val="20"/>
        </w:numPr>
        <w:rPr>
          <w:del w:id="7235" w:author="Andrija Ilic" w:date="2015-09-06T19:32:00Z"/>
        </w:rPr>
      </w:pPr>
      <w:del w:id="7236" w:author="Andrija Ilic" w:date="2015-09-06T19:32:00Z">
        <w:r w:rsidDel="006207E5">
          <w:delText xml:space="preserve">Систем </w:delText>
        </w:r>
        <w:r w:rsidRPr="00F81F28" w:rsidDel="006207E5">
          <w:rPr>
            <w:u w:val="single"/>
          </w:rPr>
          <w:delText>врши претрагу</w:delText>
        </w:r>
        <w:r w:rsidDel="006207E5">
          <w:delText xml:space="preserve"> рачуна по задатом критеријуму.(СО)</w:delText>
        </w:r>
      </w:del>
    </w:p>
    <w:p w14:paraId="291538B4" w14:textId="5772173C" w:rsidR="006B7DE2" w:rsidDel="006207E5" w:rsidRDefault="006B7DE2" w:rsidP="006B7DE2">
      <w:pPr>
        <w:pStyle w:val="ListParagraph"/>
        <w:numPr>
          <w:ilvl w:val="0"/>
          <w:numId w:val="20"/>
        </w:numPr>
        <w:rPr>
          <w:del w:id="7237" w:author="Andrija Ilic" w:date="2015-09-06T19:32:00Z"/>
        </w:rPr>
      </w:pPr>
      <w:del w:id="7238" w:author="Andrija Ilic" w:date="2015-09-06T19:32:00Z">
        <w:r w:rsidDel="006207E5">
          <w:delText xml:space="preserve">Систем </w:delText>
        </w:r>
        <w:r w:rsidRPr="00F81F28" w:rsidDel="006207E5">
          <w:rPr>
            <w:u w:val="single"/>
          </w:rPr>
          <w:delText>приказује</w:delText>
        </w:r>
        <w:r w:rsidDel="006207E5">
          <w:delText xml:space="preserve"> рачуне који одговарају задатој претрази.(ИА)</w:delText>
        </w:r>
      </w:del>
    </w:p>
    <w:p w14:paraId="2E2D1341" w14:textId="4EF22DD7" w:rsidR="00B0144E" w:rsidDel="006207E5" w:rsidRDefault="00B0144E" w:rsidP="00B0144E">
      <w:pPr>
        <w:pStyle w:val="ListParagraph"/>
        <w:ind w:left="360"/>
        <w:rPr>
          <w:del w:id="7239" w:author="Andrija Ilic" w:date="2015-09-06T19:32:00Z"/>
        </w:rPr>
      </w:pPr>
    </w:p>
    <w:p w14:paraId="1248717E" w14:textId="06632CDB" w:rsidR="00B0144E" w:rsidRPr="007911AF" w:rsidDel="006207E5" w:rsidRDefault="00B0144E" w:rsidP="00B0144E">
      <w:pPr>
        <w:pStyle w:val="ListParagraph"/>
        <w:ind w:left="360"/>
        <w:rPr>
          <w:del w:id="7240" w:author="Andrija Ilic" w:date="2015-09-06T19:32:00Z"/>
        </w:rPr>
      </w:pPr>
      <w:del w:id="7241" w:author="Andrija Ilic" w:date="2015-09-06T19:32:00Z">
        <w:r w:rsidDel="006207E5">
          <w:rPr>
            <w:noProof/>
          </w:rPr>
          <w:drawing>
            <wp:inline distT="0" distB="0" distL="0" distR="0" wp14:anchorId="5660989D" wp14:editId="52CBA35D">
              <wp:extent cx="3692709" cy="1853513"/>
              <wp:effectExtent l="19050" t="0" r="2991" b="0"/>
              <wp:docPr id="56" name="Picture 55" descr="Pretraga racuna - 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poruka.png"/>
                      <pic:cNvPicPr/>
                    </pic:nvPicPr>
                    <pic:blipFill>
                      <a:blip r:embed="rId164" cstate="print"/>
                      <a:stretch>
                        <a:fillRect/>
                      </a:stretch>
                    </pic:blipFill>
                    <pic:spPr>
                      <a:xfrm>
                        <a:off x="0" y="0"/>
                        <a:ext cx="3693373" cy="1853846"/>
                      </a:xfrm>
                      <a:prstGeom prst="rect">
                        <a:avLst/>
                      </a:prstGeom>
                    </pic:spPr>
                  </pic:pic>
                </a:graphicData>
              </a:graphic>
            </wp:inline>
          </w:drawing>
        </w:r>
      </w:del>
    </w:p>
    <w:p w14:paraId="0036B031" w14:textId="3A0366B3" w:rsidR="006B7DE2" w:rsidDel="006207E5" w:rsidRDefault="006B7DE2" w:rsidP="006B7DE2">
      <w:pPr>
        <w:rPr>
          <w:del w:id="7242" w:author="Andrija Ilic" w:date="2015-09-06T19:32:00Z"/>
          <w:b/>
        </w:rPr>
      </w:pPr>
      <w:del w:id="7243" w:author="Andrija Ilic" w:date="2015-09-06T19:32:00Z">
        <w:r w:rsidDel="006207E5">
          <w:rPr>
            <w:b/>
          </w:rPr>
          <w:delText>Алтернативни сценарио:</w:delText>
        </w:r>
      </w:del>
    </w:p>
    <w:p w14:paraId="4D11EADE" w14:textId="2F05B99B" w:rsidR="006B7DE2" w:rsidRPr="005B6BA2" w:rsidDel="006207E5" w:rsidRDefault="006B7DE2" w:rsidP="006B7DE2">
      <w:pPr>
        <w:rPr>
          <w:del w:id="7244" w:author="Andrija Ilic" w:date="2015-09-06T19:32:00Z"/>
        </w:rPr>
      </w:pPr>
      <w:del w:id="7245" w:author="Andrija Ilic" w:date="2015-09-06T19:32:00Z">
        <w:r w:rsidDel="006207E5">
          <w:delText xml:space="preserve">4.1 Систем </w:delText>
        </w:r>
        <w:r w:rsidRPr="00F81F28" w:rsidDel="006207E5">
          <w:rPr>
            <w:u w:val="single"/>
          </w:rPr>
          <w:delText xml:space="preserve">приказје </w:delText>
        </w:r>
        <w:r w:rsidDel="006207E5">
          <w:delText>поруку да за дате критеријуме не постоје рачуни. (ИА) Прекида се извршење.</w:delText>
        </w:r>
      </w:del>
    </w:p>
    <w:p w14:paraId="436C20CA" w14:textId="7C339FC0" w:rsidR="00F13324" w:rsidDel="006207E5" w:rsidRDefault="00B0144E" w:rsidP="00920326">
      <w:pPr>
        <w:rPr>
          <w:del w:id="7246" w:author="Andrija Ilic" w:date="2015-09-06T19:32:00Z"/>
        </w:rPr>
      </w:pPr>
      <w:del w:id="7247" w:author="Andrija Ilic" w:date="2015-09-06T19:32:00Z">
        <w:r w:rsidDel="006207E5">
          <w:rPr>
            <w:noProof/>
          </w:rPr>
          <w:drawing>
            <wp:inline distT="0" distB="0" distL="0" distR="0" wp14:anchorId="694708F0" wp14:editId="652EDD71">
              <wp:extent cx="3922895" cy="1878227"/>
              <wp:effectExtent l="19050" t="0" r="1405" b="0"/>
              <wp:docPr id="57" name="Picture 56" descr="Pretraga racuna -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ga racuna - alt.png"/>
                      <pic:cNvPicPr/>
                    </pic:nvPicPr>
                    <pic:blipFill>
                      <a:blip r:embed="rId165" cstate="print"/>
                      <a:stretch>
                        <a:fillRect/>
                      </a:stretch>
                    </pic:blipFill>
                    <pic:spPr>
                      <a:xfrm>
                        <a:off x="0" y="0"/>
                        <a:ext cx="3924711" cy="1879097"/>
                      </a:xfrm>
                      <a:prstGeom prst="rect">
                        <a:avLst/>
                      </a:prstGeom>
                    </pic:spPr>
                  </pic:pic>
                </a:graphicData>
              </a:graphic>
            </wp:inline>
          </w:drawing>
        </w:r>
      </w:del>
    </w:p>
    <w:p w14:paraId="2632BAF4" w14:textId="0659DF22" w:rsidR="00B04DFD" w:rsidRPr="00F73A06" w:rsidDel="006207E5" w:rsidRDefault="00B04DFD" w:rsidP="00B04DFD">
      <w:pPr>
        <w:rPr>
          <w:ins w:id="7248" w:author="Boni" w:date="2014-09-08T01:32:00Z"/>
          <w:del w:id="7249" w:author="Andrija Ilic" w:date="2015-09-06T19:32:00Z"/>
          <w:b/>
        </w:rPr>
      </w:pPr>
      <w:ins w:id="7250" w:author="Boni" w:date="2014-09-08T01:32:00Z">
        <w:del w:id="7251" w:author="Andrija Ilic" w:date="2015-09-06T19:32:00Z">
          <w:r w:rsidDel="006207E5">
            <w:rPr>
              <w:b/>
            </w:rPr>
            <w:delText>Случај коришћења 6</w:delText>
          </w:r>
          <w:r w:rsidRPr="005B6BA2" w:rsidDel="006207E5">
            <w:rPr>
              <w:b/>
            </w:rPr>
            <w:delText xml:space="preserve">: </w:delText>
          </w:r>
          <w:r w:rsidDel="006207E5">
            <w:rPr>
              <w:b/>
            </w:rPr>
            <w:delText>Одјава са система</w:delText>
          </w:r>
        </w:del>
      </w:ins>
    </w:p>
    <w:p w14:paraId="033AE6C1" w14:textId="082B5133" w:rsidR="00B04DFD" w:rsidRPr="00F73A06" w:rsidDel="006207E5" w:rsidRDefault="00B04DFD" w:rsidP="00B04DFD">
      <w:pPr>
        <w:rPr>
          <w:ins w:id="7252" w:author="Boni" w:date="2014-09-08T01:32:00Z"/>
          <w:del w:id="7253" w:author="Andrija Ilic" w:date="2015-09-06T19:32:00Z"/>
        </w:rPr>
      </w:pPr>
      <w:ins w:id="7254" w:author="Boni" w:date="2014-09-08T01:32:00Z">
        <w:del w:id="7255" w:author="Andrija Ilic" w:date="2015-09-06T19:32:00Z">
          <w:r w:rsidDel="006207E5">
            <w:rPr>
              <w:b/>
            </w:rPr>
            <w:delText>Назив СК:</w:delText>
          </w:r>
          <w:r w:rsidDel="006207E5">
            <w:rPr>
              <w:b/>
            </w:rPr>
            <w:br/>
          </w:r>
          <w:r w:rsidDel="006207E5">
            <w:delText>Одјава са система</w:delText>
          </w:r>
        </w:del>
      </w:ins>
    </w:p>
    <w:p w14:paraId="05B331DD" w14:textId="4A7E86F7" w:rsidR="00B04DFD" w:rsidDel="006207E5" w:rsidRDefault="00B04DFD" w:rsidP="00B04DFD">
      <w:pPr>
        <w:rPr>
          <w:ins w:id="7256" w:author="Boni" w:date="2014-09-08T01:32:00Z"/>
          <w:del w:id="7257" w:author="Andrija Ilic" w:date="2015-09-06T19:32:00Z"/>
        </w:rPr>
      </w:pPr>
      <w:ins w:id="7258" w:author="Boni" w:date="2014-09-08T01:32:00Z">
        <w:del w:id="7259" w:author="Andrija Ilic" w:date="2015-09-06T19:32:00Z">
          <w:r w:rsidDel="006207E5">
            <w:rPr>
              <w:b/>
            </w:rPr>
            <w:delText>Учесници CК:</w:delText>
          </w:r>
          <w:r w:rsidDel="006207E5">
            <w:rPr>
              <w:b/>
            </w:rPr>
            <w:br/>
          </w:r>
          <w:r w:rsidDel="006207E5">
            <w:delText>Корисник и програм</w:delText>
          </w:r>
        </w:del>
      </w:ins>
    </w:p>
    <w:p w14:paraId="468CA428" w14:textId="5D53CDB4" w:rsidR="00B04DFD" w:rsidRPr="002E1C84" w:rsidDel="006207E5" w:rsidRDefault="00B04DFD" w:rsidP="00B04DFD">
      <w:pPr>
        <w:rPr>
          <w:ins w:id="7260" w:author="Boni" w:date="2014-09-08T01:32:00Z"/>
          <w:del w:id="7261" w:author="Andrija Ilic" w:date="2015-09-06T19:32:00Z"/>
        </w:rPr>
      </w:pPr>
      <w:ins w:id="7262" w:author="Boni" w:date="2014-09-08T01:32:00Z">
        <w:del w:id="7263"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1C827E32" w14:textId="73076A93" w:rsidR="00B04DFD" w:rsidDel="006207E5" w:rsidRDefault="00B04DFD" w:rsidP="00B04DFD">
      <w:pPr>
        <w:rPr>
          <w:ins w:id="7264" w:author="Boni" w:date="2014-09-08T01:32:00Z"/>
          <w:del w:id="7265" w:author="Andrija Ilic" w:date="2015-09-06T19:32:00Z"/>
          <w:b/>
        </w:rPr>
      </w:pPr>
      <w:ins w:id="7266" w:author="Boni" w:date="2014-09-08T01:32:00Z">
        <w:del w:id="7267" w:author="Andrija Ilic" w:date="2015-09-06T19:32:00Z">
          <w:r w:rsidDel="006207E5">
            <w:rPr>
              <w:b/>
            </w:rPr>
            <w:delText>Основни сценарио СК</w:delText>
          </w:r>
        </w:del>
      </w:ins>
    </w:p>
    <w:p w14:paraId="55300F64" w14:textId="10934A13" w:rsidR="00252993" w:rsidDel="006207E5" w:rsidRDefault="00B04DFD">
      <w:pPr>
        <w:pStyle w:val="ListParagraph"/>
        <w:numPr>
          <w:ilvl w:val="0"/>
          <w:numId w:val="36"/>
        </w:numPr>
        <w:rPr>
          <w:ins w:id="7268" w:author="Boni" w:date="2014-09-08T01:35:00Z"/>
          <w:del w:id="7269" w:author="Andrija Ilic" w:date="2015-09-06T19:32:00Z"/>
        </w:rPr>
        <w:pPrChange w:id="7270" w:author="Boni" w:date="2014-09-08T01:35:00Z">
          <w:pPr>
            <w:pStyle w:val="ListParagraph"/>
            <w:numPr>
              <w:numId w:val="24"/>
            </w:numPr>
            <w:ind w:left="786" w:hanging="360"/>
          </w:pPr>
        </w:pPrChange>
      </w:pPr>
      <w:ins w:id="7271" w:author="Boni" w:date="2014-09-08T01:32:00Z">
        <w:del w:id="7272" w:author="Andrija Ilic" w:date="2015-09-06T19:32:00Z">
          <w:r w:rsidDel="006207E5">
            <w:delText xml:space="preserve">Корисник </w:delText>
          </w:r>
          <w:r w:rsidDel="006207E5">
            <w:rPr>
              <w:u w:val="single"/>
            </w:rPr>
            <w:delText>позива систем да га одјави</w:delText>
          </w:r>
          <w:r w:rsidDel="006207E5">
            <w:delText>. (АПСО)</w:delText>
          </w:r>
        </w:del>
      </w:ins>
    </w:p>
    <w:p w14:paraId="2FCB5741" w14:textId="35E19023" w:rsidR="00252993" w:rsidDel="006207E5" w:rsidRDefault="00252993">
      <w:pPr>
        <w:pStyle w:val="ListParagraph"/>
        <w:ind w:left="786"/>
        <w:rPr>
          <w:ins w:id="7273" w:author="Boni" w:date="2014-09-08T01:32:00Z"/>
          <w:del w:id="7274" w:author="Andrija Ilic" w:date="2015-09-06T19:32:00Z"/>
        </w:rPr>
        <w:pPrChange w:id="7275" w:author="Boni" w:date="2014-09-08T01:35:00Z">
          <w:pPr>
            <w:pStyle w:val="ListParagraph"/>
            <w:numPr>
              <w:numId w:val="24"/>
            </w:numPr>
            <w:ind w:left="786" w:hanging="360"/>
          </w:pPr>
        </w:pPrChange>
      </w:pPr>
      <w:ins w:id="7276" w:author="Boni" w:date="2014-09-08T01:35:00Z">
        <w:del w:id="7277" w:author="Andrija Ilic" w:date="2015-09-06T19:32:00Z">
          <w:r w:rsidDel="006207E5">
            <w:rPr>
              <w:noProof/>
              <w:rPrChange w:id="7278" w:author="Unknown">
                <w:rPr>
                  <w:noProof/>
                  <w:color w:val="0000FF" w:themeColor="hyperlink"/>
                  <w:u w:val="single"/>
                </w:rPr>
              </w:rPrChange>
            </w:rPr>
            <w:drawing>
              <wp:inline distT="0" distB="0" distL="0" distR="0" wp14:anchorId="51F2145D" wp14:editId="4F04053B">
                <wp:extent cx="2662678" cy="964251"/>
                <wp:effectExtent l="19050" t="0" r="4322" b="0"/>
                <wp:docPr id="82" name="Picture 8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66" cstate="print"/>
                        <a:stretch>
                          <a:fillRect/>
                        </a:stretch>
                      </pic:blipFill>
                      <pic:spPr>
                        <a:xfrm>
                          <a:off x="0" y="0"/>
                          <a:ext cx="2664123" cy="964774"/>
                        </a:xfrm>
                        <a:prstGeom prst="rect">
                          <a:avLst/>
                        </a:prstGeom>
                      </pic:spPr>
                    </pic:pic>
                  </a:graphicData>
                </a:graphic>
              </wp:inline>
            </w:drawing>
          </w:r>
        </w:del>
      </w:ins>
    </w:p>
    <w:p w14:paraId="26DF2FFB" w14:textId="6737B9A8" w:rsidR="00252993" w:rsidDel="006207E5" w:rsidRDefault="00B04DFD">
      <w:pPr>
        <w:pStyle w:val="ListParagraph"/>
        <w:numPr>
          <w:ilvl w:val="0"/>
          <w:numId w:val="36"/>
        </w:numPr>
        <w:ind w:left="720"/>
        <w:rPr>
          <w:ins w:id="7279" w:author="Boni" w:date="2014-09-08T01:32:00Z"/>
          <w:del w:id="7280" w:author="Andrija Ilic" w:date="2015-09-06T19:32:00Z"/>
        </w:rPr>
        <w:pPrChange w:id="7281" w:author="Boni" w:date="2014-09-08T01:35:00Z">
          <w:pPr>
            <w:pStyle w:val="ListParagraph"/>
            <w:numPr>
              <w:numId w:val="24"/>
            </w:numPr>
            <w:ind w:left="786" w:hanging="360"/>
          </w:pPr>
        </w:pPrChange>
      </w:pPr>
      <w:ins w:id="7282" w:author="Boni" w:date="2014-09-08T01:32:00Z">
        <w:del w:id="7283" w:author="Andrija Ilic" w:date="2015-09-06T19:32:00Z">
          <w:r w:rsidDel="006207E5">
            <w:delText xml:space="preserve">Систем </w:delText>
          </w:r>
          <w:r w:rsidDel="006207E5">
            <w:rPr>
              <w:u w:val="single"/>
            </w:rPr>
            <w:delText>одјављује корисника</w:delText>
          </w:r>
          <w:r w:rsidDel="006207E5">
            <w:delText>.(СО)</w:delText>
          </w:r>
        </w:del>
      </w:ins>
    </w:p>
    <w:p w14:paraId="5B408214" w14:textId="5E719BC9" w:rsidR="00252993" w:rsidDel="006207E5" w:rsidRDefault="00B04DFD">
      <w:pPr>
        <w:pStyle w:val="ListParagraph"/>
        <w:numPr>
          <w:ilvl w:val="0"/>
          <w:numId w:val="36"/>
        </w:numPr>
        <w:ind w:left="720"/>
        <w:rPr>
          <w:ins w:id="7284" w:author="Boni" w:date="2014-09-08T01:36:00Z"/>
          <w:del w:id="7285" w:author="Andrija Ilic" w:date="2015-09-06T19:32:00Z"/>
        </w:rPr>
        <w:pPrChange w:id="7286" w:author="Boni" w:date="2014-09-08T01:35:00Z">
          <w:pPr>
            <w:pStyle w:val="ListParagraph"/>
            <w:numPr>
              <w:numId w:val="24"/>
            </w:numPr>
            <w:ind w:left="786" w:hanging="360"/>
          </w:pPr>
        </w:pPrChange>
      </w:pPr>
      <w:ins w:id="7287" w:author="Boni" w:date="2014-09-08T01:32:00Z">
        <w:del w:id="7288" w:author="Andrija Ilic" w:date="2015-09-06T19:32:00Z">
          <w:r w:rsidDel="006207E5">
            <w:delText xml:space="preserve">Систем </w:delText>
          </w:r>
          <w:r w:rsidRPr="00A10AA6" w:rsidDel="006207E5">
            <w:rPr>
              <w:u w:val="single"/>
            </w:rPr>
            <w:delText>приказује</w:delText>
          </w:r>
          <w:r w:rsidDel="006207E5">
            <w:delText xml:space="preserve"> кориснику поруку о успешној одјави.(ИА) </w:delText>
          </w:r>
        </w:del>
      </w:ins>
    </w:p>
    <w:p w14:paraId="54CB278F" w14:textId="06C58E64" w:rsidR="00252993" w:rsidDel="006207E5" w:rsidRDefault="00252993">
      <w:pPr>
        <w:pStyle w:val="ListParagraph"/>
        <w:rPr>
          <w:ins w:id="7289" w:author="Boni" w:date="2014-09-08T01:32:00Z"/>
          <w:del w:id="7290" w:author="Andrija Ilic" w:date="2015-09-06T19:32:00Z"/>
        </w:rPr>
        <w:pPrChange w:id="7291" w:author="Boni" w:date="2014-09-08T01:36:00Z">
          <w:pPr>
            <w:pStyle w:val="ListParagraph"/>
            <w:numPr>
              <w:numId w:val="24"/>
            </w:numPr>
            <w:ind w:left="786" w:hanging="360"/>
          </w:pPr>
        </w:pPrChange>
      </w:pPr>
      <w:ins w:id="7292" w:author="Boni" w:date="2014-09-08T01:36:00Z">
        <w:del w:id="7293" w:author="Andrija Ilic" w:date="2015-09-06T19:32:00Z">
          <w:r w:rsidDel="006207E5">
            <w:rPr>
              <w:noProof/>
              <w:rPrChange w:id="7294" w:author="Unknown">
                <w:rPr>
                  <w:noProof/>
                  <w:color w:val="0000FF" w:themeColor="hyperlink"/>
                  <w:u w:val="single"/>
                </w:rPr>
              </w:rPrChange>
            </w:rPr>
            <w:drawing>
              <wp:inline distT="0" distB="0" distL="0" distR="0" wp14:anchorId="68499347" wp14:editId="69A40BBE">
                <wp:extent cx="2418025" cy="1052713"/>
                <wp:effectExtent l="19050" t="0" r="1325" b="0"/>
                <wp:docPr id="83" name="Picture 82" descr="Uspesan 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pesan log out.png"/>
                        <pic:cNvPicPr/>
                      </pic:nvPicPr>
                      <pic:blipFill>
                        <a:blip r:embed="rId167" cstate="print"/>
                        <a:stretch>
                          <a:fillRect/>
                        </a:stretch>
                      </pic:blipFill>
                      <pic:spPr>
                        <a:xfrm>
                          <a:off x="0" y="0"/>
                          <a:ext cx="2417080" cy="1052302"/>
                        </a:xfrm>
                        <a:prstGeom prst="rect">
                          <a:avLst/>
                        </a:prstGeom>
                      </pic:spPr>
                    </pic:pic>
                  </a:graphicData>
                </a:graphic>
              </wp:inline>
            </w:drawing>
          </w:r>
        </w:del>
      </w:ins>
    </w:p>
    <w:p w14:paraId="10B9812D" w14:textId="398ED425" w:rsidR="00B04DFD" w:rsidDel="006207E5" w:rsidRDefault="00B04DFD" w:rsidP="00B04DFD">
      <w:pPr>
        <w:rPr>
          <w:ins w:id="7295" w:author="Boni" w:date="2014-09-08T01:32:00Z"/>
          <w:del w:id="7296" w:author="Andrija Ilic" w:date="2015-09-06T19:32:00Z"/>
          <w:b/>
        </w:rPr>
      </w:pPr>
      <w:ins w:id="7297" w:author="Boni" w:date="2014-09-08T01:32:00Z">
        <w:del w:id="7298" w:author="Andrija Ilic" w:date="2015-09-06T19:32:00Z">
          <w:r w:rsidDel="006207E5">
            <w:rPr>
              <w:b/>
            </w:rPr>
            <w:delText>Алтернативни сценарио:</w:delText>
          </w:r>
        </w:del>
      </w:ins>
    </w:p>
    <w:p w14:paraId="379D683A" w14:textId="7A72AC14" w:rsidR="00B04DFD" w:rsidDel="006207E5" w:rsidRDefault="00B04DFD" w:rsidP="00B04DFD">
      <w:pPr>
        <w:rPr>
          <w:ins w:id="7299" w:author="Boni" w:date="2014-09-08T01:32:00Z"/>
          <w:del w:id="7300" w:author="Andrija Ilic" w:date="2015-09-06T19:32:00Z"/>
        </w:rPr>
      </w:pPr>
      <w:ins w:id="7301" w:author="Boni" w:date="2014-09-08T01:32:00Z">
        <w:del w:id="7302" w:author="Andrija Ilic" w:date="2015-09-06T19:32:00Z">
          <w:r w:rsidDel="006207E5">
            <w:rPr>
              <w:b/>
            </w:rPr>
            <w:tab/>
          </w:r>
          <w:r w:rsidDel="006207E5">
            <w:delText>4.1У случају да систем не може да одјави корисника приказује се грешка о одјави.(ИА) Прекида се извршење сценарија.</w:delText>
          </w:r>
        </w:del>
      </w:ins>
    </w:p>
    <w:p w14:paraId="2CB43A7C" w14:textId="1C4061EB" w:rsidR="00B04DFD" w:rsidRPr="00F73A06" w:rsidDel="006207E5" w:rsidRDefault="00B04DFD" w:rsidP="00B04DFD">
      <w:pPr>
        <w:rPr>
          <w:ins w:id="7303" w:author="Boni" w:date="2014-09-08T01:32:00Z"/>
          <w:del w:id="7304" w:author="Andrija Ilic" w:date="2015-09-06T19:32:00Z"/>
        </w:rPr>
      </w:pPr>
    </w:p>
    <w:p w14:paraId="1934707B" w14:textId="4005E2FC" w:rsidR="00B04DFD" w:rsidRPr="00F73A06" w:rsidDel="006207E5" w:rsidRDefault="00B04DFD" w:rsidP="00B04DFD">
      <w:pPr>
        <w:rPr>
          <w:ins w:id="7305" w:author="Boni" w:date="2014-09-08T01:32:00Z"/>
          <w:del w:id="7306" w:author="Andrija Ilic" w:date="2015-09-06T19:32:00Z"/>
          <w:b/>
        </w:rPr>
      </w:pPr>
      <w:ins w:id="7307" w:author="Boni" w:date="2014-09-08T01:32:00Z">
        <w:del w:id="7308" w:author="Andrija Ilic" w:date="2015-09-06T19:32:00Z">
          <w:r w:rsidDel="006207E5">
            <w:rPr>
              <w:b/>
            </w:rPr>
            <w:delText>Случај коришћења 7</w:delText>
          </w:r>
          <w:r w:rsidRPr="005B6BA2" w:rsidDel="006207E5">
            <w:rPr>
              <w:b/>
            </w:rPr>
            <w:delText xml:space="preserve">: </w:delText>
          </w:r>
          <w:r w:rsidDel="006207E5">
            <w:rPr>
              <w:b/>
            </w:rPr>
            <w:delText>Брисање корисника</w:delText>
          </w:r>
        </w:del>
      </w:ins>
    </w:p>
    <w:p w14:paraId="0BCBD276" w14:textId="0CDE2E86" w:rsidR="00B04DFD" w:rsidRPr="00F73A06" w:rsidDel="006207E5" w:rsidRDefault="00B04DFD" w:rsidP="00B04DFD">
      <w:pPr>
        <w:rPr>
          <w:ins w:id="7309" w:author="Boni" w:date="2014-09-08T01:32:00Z"/>
          <w:del w:id="7310" w:author="Andrija Ilic" w:date="2015-09-06T19:32:00Z"/>
        </w:rPr>
      </w:pPr>
      <w:ins w:id="7311" w:author="Boni" w:date="2014-09-08T01:32:00Z">
        <w:del w:id="7312" w:author="Andrija Ilic" w:date="2015-09-06T19:32:00Z">
          <w:r w:rsidDel="006207E5">
            <w:rPr>
              <w:b/>
            </w:rPr>
            <w:delText>Назив СК:</w:delText>
          </w:r>
          <w:r w:rsidDel="006207E5">
            <w:rPr>
              <w:b/>
            </w:rPr>
            <w:br/>
          </w:r>
          <w:r w:rsidDel="006207E5">
            <w:delText>Брисање корисника</w:delText>
          </w:r>
        </w:del>
      </w:ins>
    </w:p>
    <w:p w14:paraId="2555C00D" w14:textId="462DCC0F" w:rsidR="00B04DFD" w:rsidDel="006207E5" w:rsidRDefault="00B04DFD" w:rsidP="00B04DFD">
      <w:pPr>
        <w:rPr>
          <w:ins w:id="7313" w:author="Boni" w:date="2014-09-08T01:32:00Z"/>
          <w:del w:id="7314" w:author="Andrija Ilic" w:date="2015-09-06T19:32:00Z"/>
        </w:rPr>
      </w:pPr>
      <w:ins w:id="7315" w:author="Boni" w:date="2014-09-08T01:32:00Z">
        <w:del w:id="7316" w:author="Andrija Ilic" w:date="2015-09-06T19:32:00Z">
          <w:r w:rsidDel="006207E5">
            <w:rPr>
              <w:b/>
            </w:rPr>
            <w:delText>Учесници CК:</w:delText>
          </w:r>
          <w:r w:rsidDel="006207E5">
            <w:rPr>
              <w:b/>
            </w:rPr>
            <w:br/>
          </w:r>
          <w:r w:rsidDel="006207E5">
            <w:delText>Корисник и програм</w:delText>
          </w:r>
        </w:del>
      </w:ins>
    </w:p>
    <w:p w14:paraId="65B57BA0" w14:textId="4BAD001D" w:rsidR="00B04DFD" w:rsidDel="006207E5" w:rsidRDefault="00B04DFD" w:rsidP="00B04DFD">
      <w:pPr>
        <w:rPr>
          <w:ins w:id="7317" w:author="Boni" w:date="2014-09-08T01:32:00Z"/>
          <w:del w:id="7318" w:author="Andrija Ilic" w:date="2015-09-06T19:32:00Z"/>
        </w:rPr>
      </w:pPr>
      <w:ins w:id="7319" w:author="Boni" w:date="2014-09-08T01:32:00Z">
        <w:del w:id="7320"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7E549F35" w14:textId="46EA37FE" w:rsidR="00B04DFD" w:rsidRPr="002E1C84" w:rsidDel="006207E5" w:rsidRDefault="00B04DFD" w:rsidP="00B04DFD">
      <w:pPr>
        <w:rPr>
          <w:ins w:id="7321" w:author="Boni" w:date="2014-09-08T01:32:00Z"/>
          <w:del w:id="7322" w:author="Andrija Ilic" w:date="2015-09-06T19:32:00Z"/>
        </w:rPr>
      </w:pPr>
    </w:p>
    <w:p w14:paraId="0F6CBEA6" w14:textId="2272F4D9" w:rsidR="00B04DFD" w:rsidDel="006207E5" w:rsidRDefault="00B04DFD" w:rsidP="00B04DFD">
      <w:pPr>
        <w:rPr>
          <w:ins w:id="7323" w:author="Boni" w:date="2014-09-08T01:32:00Z"/>
          <w:del w:id="7324" w:author="Andrija Ilic" w:date="2015-09-06T19:32:00Z"/>
          <w:b/>
        </w:rPr>
      </w:pPr>
      <w:ins w:id="7325" w:author="Boni" w:date="2014-09-08T01:32:00Z">
        <w:del w:id="7326" w:author="Andrija Ilic" w:date="2015-09-06T19:32:00Z">
          <w:r w:rsidDel="006207E5">
            <w:rPr>
              <w:b/>
            </w:rPr>
            <w:delText>Основни сценарио СК</w:delText>
          </w:r>
        </w:del>
      </w:ins>
    </w:p>
    <w:p w14:paraId="59DAACA9" w14:textId="5460B1DD" w:rsidR="00252993" w:rsidDel="006207E5" w:rsidRDefault="00B04DFD">
      <w:pPr>
        <w:pStyle w:val="ListParagraph"/>
        <w:numPr>
          <w:ilvl w:val="0"/>
          <w:numId w:val="37"/>
        </w:numPr>
        <w:rPr>
          <w:ins w:id="7327" w:author="Boni" w:date="2014-09-08T01:32:00Z"/>
          <w:del w:id="7328" w:author="Andrija Ilic" w:date="2015-09-06T19:32:00Z"/>
        </w:rPr>
        <w:pPrChange w:id="7329" w:author="Boni" w:date="2014-09-08T02:54:00Z">
          <w:pPr>
            <w:pStyle w:val="ListParagraph"/>
            <w:numPr>
              <w:numId w:val="25"/>
            </w:numPr>
            <w:ind w:left="786" w:hanging="360"/>
          </w:pPr>
        </w:pPrChange>
      </w:pPr>
      <w:ins w:id="7330" w:author="Boni" w:date="2014-09-08T01:32:00Z">
        <w:del w:id="7331" w:author="Andrija Ilic" w:date="2015-09-06T19:32:00Z">
          <w:r w:rsidDel="006207E5">
            <w:delText xml:space="preserve">Администратор </w:delText>
          </w:r>
          <w:r w:rsidRPr="0081022B" w:rsidDel="006207E5">
            <w:rPr>
              <w:u w:val="single"/>
            </w:rPr>
            <w:delText>одабира</w:delText>
          </w:r>
          <w:r w:rsidDel="006207E5">
            <w:delText xml:space="preserve"> корисника кога жели да обрише. (АПУСО)</w:delText>
          </w:r>
        </w:del>
      </w:ins>
    </w:p>
    <w:p w14:paraId="351EBEBD" w14:textId="4593E76A" w:rsidR="00252993" w:rsidDel="006207E5" w:rsidRDefault="00B04DFD">
      <w:pPr>
        <w:pStyle w:val="ListParagraph"/>
        <w:numPr>
          <w:ilvl w:val="0"/>
          <w:numId w:val="37"/>
        </w:numPr>
        <w:ind w:left="720"/>
        <w:rPr>
          <w:ins w:id="7332" w:author="Boni" w:date="2014-09-08T02:54:00Z"/>
          <w:del w:id="7333" w:author="Andrija Ilic" w:date="2015-09-06T19:32:00Z"/>
        </w:rPr>
        <w:pPrChange w:id="7334" w:author="Boni" w:date="2014-09-08T02:54:00Z">
          <w:pPr>
            <w:pStyle w:val="ListParagraph"/>
            <w:numPr>
              <w:numId w:val="25"/>
            </w:numPr>
            <w:ind w:left="786" w:hanging="360"/>
          </w:pPr>
        </w:pPrChange>
      </w:pPr>
      <w:ins w:id="7335" w:author="Boni" w:date="2014-09-08T01:32:00Z">
        <w:del w:id="7336"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корисника.(АПСО)</w:delText>
          </w:r>
        </w:del>
      </w:ins>
    </w:p>
    <w:p w14:paraId="77882F59" w14:textId="63491C92" w:rsidR="00252993" w:rsidDel="006207E5" w:rsidRDefault="00252993">
      <w:pPr>
        <w:pStyle w:val="ListParagraph"/>
        <w:rPr>
          <w:ins w:id="7337" w:author="Boni" w:date="2014-09-08T01:32:00Z"/>
          <w:del w:id="7338" w:author="Andrija Ilic" w:date="2015-09-06T19:32:00Z"/>
        </w:rPr>
        <w:pPrChange w:id="7339" w:author="Boni" w:date="2014-09-08T02:54:00Z">
          <w:pPr>
            <w:pStyle w:val="ListParagraph"/>
            <w:numPr>
              <w:numId w:val="25"/>
            </w:numPr>
            <w:ind w:left="786" w:hanging="360"/>
          </w:pPr>
        </w:pPrChange>
      </w:pPr>
      <w:ins w:id="7340" w:author="Boni" w:date="2014-09-08T02:54:00Z">
        <w:del w:id="7341" w:author="Andrija Ilic" w:date="2015-09-06T19:32:00Z">
          <w:r w:rsidDel="006207E5">
            <w:rPr>
              <w:noProof/>
              <w:rPrChange w:id="7342" w:author="Unknown">
                <w:rPr>
                  <w:noProof/>
                  <w:color w:val="0000FF" w:themeColor="hyperlink"/>
                  <w:u w:val="single"/>
                </w:rPr>
              </w:rPrChange>
            </w:rPr>
            <w:drawing>
              <wp:inline distT="0" distB="0" distL="0" distR="0" wp14:anchorId="55636904" wp14:editId="61C094FE">
                <wp:extent cx="2178584" cy="1483472"/>
                <wp:effectExtent l="19050" t="0" r="0" b="0"/>
                <wp:docPr id="85" name="Picture 84" descr="Brisanje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zaposlenih.png"/>
                        <pic:cNvPicPr/>
                      </pic:nvPicPr>
                      <pic:blipFill>
                        <a:blip r:embed="rId168" cstate="print"/>
                        <a:stretch>
                          <a:fillRect/>
                        </a:stretch>
                      </pic:blipFill>
                      <pic:spPr>
                        <a:xfrm>
                          <a:off x="0" y="0"/>
                          <a:ext cx="2178156" cy="1483181"/>
                        </a:xfrm>
                        <a:prstGeom prst="rect">
                          <a:avLst/>
                        </a:prstGeom>
                      </pic:spPr>
                    </pic:pic>
                  </a:graphicData>
                </a:graphic>
              </wp:inline>
            </w:drawing>
          </w:r>
        </w:del>
      </w:ins>
    </w:p>
    <w:p w14:paraId="3E8D6F9B" w14:textId="7695D7C0" w:rsidR="00252993" w:rsidDel="006207E5" w:rsidRDefault="00B04DFD">
      <w:pPr>
        <w:pStyle w:val="ListParagraph"/>
        <w:numPr>
          <w:ilvl w:val="0"/>
          <w:numId w:val="37"/>
        </w:numPr>
        <w:ind w:left="720"/>
        <w:rPr>
          <w:ins w:id="7343" w:author="Boni" w:date="2014-09-08T01:32:00Z"/>
          <w:del w:id="7344" w:author="Andrija Ilic" w:date="2015-09-06T19:32:00Z"/>
        </w:rPr>
        <w:pPrChange w:id="7345" w:author="Boni" w:date="2014-09-08T02:54:00Z">
          <w:pPr>
            <w:pStyle w:val="ListParagraph"/>
            <w:numPr>
              <w:numId w:val="25"/>
            </w:numPr>
            <w:ind w:left="786" w:hanging="360"/>
          </w:pPr>
        </w:pPrChange>
      </w:pPr>
      <w:ins w:id="7346" w:author="Boni" w:date="2014-09-08T01:32:00Z">
        <w:del w:id="7347" w:author="Andrija Ilic" w:date="2015-09-06T19:32:00Z">
          <w:r w:rsidDel="006207E5">
            <w:delText>Систем брише селектованог корисника(СО)</w:delText>
          </w:r>
        </w:del>
      </w:ins>
    </w:p>
    <w:p w14:paraId="52FF53F7" w14:textId="30A2CE1C" w:rsidR="00252993" w:rsidDel="006207E5" w:rsidRDefault="00B04DFD">
      <w:pPr>
        <w:pStyle w:val="ListParagraph"/>
        <w:numPr>
          <w:ilvl w:val="0"/>
          <w:numId w:val="37"/>
        </w:numPr>
        <w:ind w:left="720"/>
        <w:rPr>
          <w:ins w:id="7348" w:author="Boni" w:date="2014-09-08T01:32:00Z"/>
          <w:del w:id="7349" w:author="Andrija Ilic" w:date="2015-09-06T19:32:00Z"/>
        </w:rPr>
        <w:pPrChange w:id="7350" w:author="Boni" w:date="2014-09-08T02:54:00Z">
          <w:pPr>
            <w:pStyle w:val="ListParagraph"/>
            <w:numPr>
              <w:numId w:val="25"/>
            </w:numPr>
            <w:ind w:left="786" w:hanging="360"/>
          </w:pPr>
        </w:pPrChange>
      </w:pPr>
      <w:ins w:id="7351" w:author="Boni" w:date="2014-09-08T01:32:00Z">
        <w:del w:id="7352"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28450F96" w14:textId="70C9D6C5" w:rsidR="00B04DFD" w:rsidDel="006207E5" w:rsidRDefault="00B04DFD" w:rsidP="00B04DFD">
      <w:pPr>
        <w:rPr>
          <w:ins w:id="7353" w:author="Boni" w:date="2014-09-08T01:32:00Z"/>
          <w:del w:id="7354" w:author="Andrija Ilic" w:date="2015-09-06T19:32:00Z"/>
          <w:b/>
        </w:rPr>
      </w:pPr>
      <w:ins w:id="7355" w:author="Boni" w:date="2014-09-08T01:32:00Z">
        <w:del w:id="7356" w:author="Andrija Ilic" w:date="2015-09-06T19:32:00Z">
          <w:r w:rsidDel="006207E5">
            <w:rPr>
              <w:b/>
            </w:rPr>
            <w:delText>Алтернативни сценарио:</w:delText>
          </w:r>
        </w:del>
      </w:ins>
    </w:p>
    <w:p w14:paraId="7C73B3B2" w14:textId="4072FF3E" w:rsidR="00B04DFD" w:rsidDel="006207E5" w:rsidRDefault="00B04DFD" w:rsidP="00B04DFD">
      <w:pPr>
        <w:rPr>
          <w:ins w:id="7357" w:author="Boni" w:date="2014-09-08T02:54:00Z"/>
          <w:del w:id="7358" w:author="Andrija Ilic" w:date="2015-09-06T19:32:00Z"/>
        </w:rPr>
      </w:pPr>
      <w:ins w:id="7359" w:author="Boni" w:date="2014-09-08T01:32:00Z">
        <w:del w:id="7360" w:author="Andrija Ilic" w:date="2015-09-06T19:32:00Z">
          <w:r w:rsidDel="006207E5">
            <w:rPr>
              <w:b/>
            </w:rPr>
            <w:tab/>
          </w:r>
          <w:r w:rsidDel="006207E5">
            <w:delText>4.1У случају да систем не може да обрише корисника приказује се грешка.(ИА) Прекида се извршење сценарија.</w:delText>
          </w:r>
        </w:del>
      </w:ins>
    </w:p>
    <w:p w14:paraId="7DC1BB6E" w14:textId="7F5B48D1" w:rsidR="009B1B27" w:rsidRPr="009B1B27" w:rsidDel="006207E5" w:rsidRDefault="00252993" w:rsidP="00B04DFD">
      <w:pPr>
        <w:rPr>
          <w:ins w:id="7361" w:author="Boni" w:date="2014-09-08T01:32:00Z"/>
          <w:del w:id="7362" w:author="Andrija Ilic" w:date="2015-09-06T19:32:00Z"/>
        </w:rPr>
      </w:pPr>
      <w:ins w:id="7363" w:author="Boni" w:date="2014-09-08T02:54:00Z">
        <w:del w:id="7364" w:author="Andrija Ilic" w:date="2015-09-06T19:32:00Z">
          <w:r w:rsidDel="006207E5">
            <w:rPr>
              <w:noProof/>
              <w:rPrChange w:id="7365" w:author="Unknown">
                <w:rPr>
                  <w:noProof/>
                  <w:color w:val="0000FF" w:themeColor="hyperlink"/>
                  <w:u w:val="single"/>
                </w:rPr>
              </w:rPrChange>
            </w:rPr>
            <w:drawing>
              <wp:inline distT="0" distB="0" distL="0" distR="0" wp14:anchorId="3420CC9C" wp14:editId="69564B92">
                <wp:extent cx="2701098" cy="1617845"/>
                <wp:effectExtent l="19050" t="0" r="4002" b="0"/>
                <wp:docPr id="86" name="Picture 85" descr="BrisanjeZaposlenih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Zaposlenih alt.png"/>
                        <pic:cNvPicPr/>
                      </pic:nvPicPr>
                      <pic:blipFill>
                        <a:blip r:embed="rId169" cstate="print"/>
                        <a:stretch>
                          <a:fillRect/>
                        </a:stretch>
                      </pic:blipFill>
                      <pic:spPr>
                        <a:xfrm>
                          <a:off x="0" y="0"/>
                          <a:ext cx="2699506" cy="1616891"/>
                        </a:xfrm>
                        <a:prstGeom prst="rect">
                          <a:avLst/>
                        </a:prstGeom>
                      </pic:spPr>
                    </pic:pic>
                  </a:graphicData>
                </a:graphic>
              </wp:inline>
            </w:drawing>
          </w:r>
        </w:del>
      </w:ins>
    </w:p>
    <w:p w14:paraId="0C407043" w14:textId="672CF6B8" w:rsidR="00B04DFD" w:rsidRPr="00F73A06" w:rsidDel="006207E5" w:rsidRDefault="00B04DFD" w:rsidP="00B04DFD">
      <w:pPr>
        <w:rPr>
          <w:ins w:id="7366" w:author="Boni" w:date="2014-09-08T01:32:00Z"/>
          <w:del w:id="7367" w:author="Andrija Ilic" w:date="2015-09-06T19:32:00Z"/>
        </w:rPr>
      </w:pPr>
    </w:p>
    <w:p w14:paraId="1F1F7336" w14:textId="518DDF8E" w:rsidR="00B04DFD" w:rsidRPr="00F73A06" w:rsidDel="006207E5" w:rsidRDefault="00B04DFD" w:rsidP="00B04DFD">
      <w:pPr>
        <w:rPr>
          <w:ins w:id="7368" w:author="Boni" w:date="2014-09-08T01:32:00Z"/>
          <w:del w:id="7369" w:author="Andrija Ilic" w:date="2015-09-06T19:32:00Z"/>
          <w:b/>
        </w:rPr>
      </w:pPr>
      <w:ins w:id="7370" w:author="Boni" w:date="2014-09-08T01:32:00Z">
        <w:del w:id="7371" w:author="Andrija Ilic" w:date="2015-09-06T19:32:00Z">
          <w:r w:rsidDel="006207E5">
            <w:rPr>
              <w:b/>
            </w:rPr>
            <w:delText>Случај коришћења 8</w:delText>
          </w:r>
          <w:r w:rsidRPr="005B6BA2" w:rsidDel="006207E5">
            <w:rPr>
              <w:b/>
            </w:rPr>
            <w:delText xml:space="preserve">: </w:delText>
          </w:r>
          <w:r w:rsidDel="006207E5">
            <w:rPr>
              <w:b/>
            </w:rPr>
            <w:delText>Брисање рачуна</w:delText>
          </w:r>
        </w:del>
      </w:ins>
    </w:p>
    <w:p w14:paraId="1493B34A" w14:textId="541CB6C3" w:rsidR="00B04DFD" w:rsidRPr="00F73A06" w:rsidDel="006207E5" w:rsidRDefault="00B04DFD" w:rsidP="00B04DFD">
      <w:pPr>
        <w:rPr>
          <w:ins w:id="7372" w:author="Boni" w:date="2014-09-08T01:32:00Z"/>
          <w:del w:id="7373" w:author="Andrija Ilic" w:date="2015-09-06T19:32:00Z"/>
        </w:rPr>
      </w:pPr>
      <w:ins w:id="7374" w:author="Boni" w:date="2014-09-08T01:32:00Z">
        <w:del w:id="7375" w:author="Andrija Ilic" w:date="2015-09-06T19:32:00Z">
          <w:r w:rsidDel="006207E5">
            <w:rPr>
              <w:b/>
            </w:rPr>
            <w:delText>Назив СК:</w:delText>
          </w:r>
          <w:r w:rsidDel="006207E5">
            <w:rPr>
              <w:b/>
            </w:rPr>
            <w:br/>
          </w:r>
          <w:r w:rsidDel="006207E5">
            <w:delText>Брисање рачуна</w:delText>
          </w:r>
        </w:del>
      </w:ins>
    </w:p>
    <w:p w14:paraId="0151DB1A" w14:textId="40EA1F07" w:rsidR="00B04DFD" w:rsidDel="006207E5" w:rsidRDefault="00B04DFD" w:rsidP="00B04DFD">
      <w:pPr>
        <w:rPr>
          <w:ins w:id="7376" w:author="Boni" w:date="2014-09-08T01:32:00Z"/>
          <w:del w:id="7377" w:author="Andrija Ilic" w:date="2015-09-06T19:32:00Z"/>
        </w:rPr>
      </w:pPr>
      <w:ins w:id="7378" w:author="Boni" w:date="2014-09-08T01:32:00Z">
        <w:del w:id="7379" w:author="Andrija Ilic" w:date="2015-09-06T19:32:00Z">
          <w:r w:rsidDel="006207E5">
            <w:rPr>
              <w:b/>
            </w:rPr>
            <w:delText>Учесници CК:</w:delText>
          </w:r>
          <w:r w:rsidDel="006207E5">
            <w:rPr>
              <w:b/>
            </w:rPr>
            <w:br/>
          </w:r>
          <w:r w:rsidDel="006207E5">
            <w:delText>Корисник и програм</w:delText>
          </w:r>
        </w:del>
      </w:ins>
    </w:p>
    <w:p w14:paraId="3C4F3748" w14:textId="700FF122" w:rsidR="00B04DFD" w:rsidDel="006207E5" w:rsidRDefault="00B04DFD" w:rsidP="00B04DFD">
      <w:pPr>
        <w:rPr>
          <w:ins w:id="7380" w:author="Boni" w:date="2014-09-08T01:32:00Z"/>
          <w:del w:id="7381" w:author="Andrija Ilic" w:date="2015-09-06T19:32:00Z"/>
        </w:rPr>
      </w:pPr>
      <w:ins w:id="7382" w:author="Boni" w:date="2014-09-08T01:32:00Z">
        <w:del w:id="7383" w:author="Andrija Ilic" w:date="2015-09-06T19:32:00Z">
          <w:r w:rsidDel="006207E5">
            <w:rPr>
              <w:b/>
            </w:rPr>
            <w:delText>Предуслов:</w:delText>
          </w:r>
          <w:r w:rsidDel="006207E5">
            <w:rPr>
              <w:b/>
            </w:rPr>
            <w:br/>
          </w:r>
          <w:r w:rsidDel="006207E5">
            <w:delText>Систем је укључен. Корисник је пријављен на систем као администратор</w:delText>
          </w:r>
        </w:del>
      </w:ins>
    </w:p>
    <w:p w14:paraId="46089FE5" w14:textId="2EA2A628" w:rsidR="00B04DFD" w:rsidRPr="002E1C84" w:rsidDel="006207E5" w:rsidRDefault="00B04DFD" w:rsidP="00B04DFD">
      <w:pPr>
        <w:rPr>
          <w:ins w:id="7384" w:author="Boni" w:date="2014-09-08T01:32:00Z"/>
          <w:del w:id="7385" w:author="Andrija Ilic" w:date="2015-09-06T19:32:00Z"/>
        </w:rPr>
      </w:pPr>
    </w:p>
    <w:p w14:paraId="53EAF838" w14:textId="30CD094D" w:rsidR="00B04DFD" w:rsidDel="006207E5" w:rsidRDefault="00B04DFD" w:rsidP="00B04DFD">
      <w:pPr>
        <w:rPr>
          <w:ins w:id="7386" w:author="Boni" w:date="2014-09-08T01:32:00Z"/>
          <w:del w:id="7387" w:author="Andrija Ilic" w:date="2015-09-06T19:32:00Z"/>
          <w:b/>
        </w:rPr>
      </w:pPr>
      <w:ins w:id="7388" w:author="Boni" w:date="2014-09-08T01:32:00Z">
        <w:del w:id="7389" w:author="Andrija Ilic" w:date="2015-09-06T19:32:00Z">
          <w:r w:rsidDel="006207E5">
            <w:rPr>
              <w:b/>
            </w:rPr>
            <w:delText>Основни сценарио СК</w:delText>
          </w:r>
        </w:del>
      </w:ins>
    </w:p>
    <w:p w14:paraId="784168FD" w14:textId="59DA7016" w:rsidR="00252993" w:rsidDel="006207E5" w:rsidRDefault="00B04DFD">
      <w:pPr>
        <w:pStyle w:val="ListParagraph"/>
        <w:numPr>
          <w:ilvl w:val="0"/>
          <w:numId w:val="40"/>
        </w:numPr>
        <w:rPr>
          <w:ins w:id="7390" w:author="Boni" w:date="2014-09-08T03:06:00Z"/>
          <w:del w:id="7391" w:author="Andrija Ilic" w:date="2015-09-06T19:32:00Z"/>
        </w:rPr>
        <w:pPrChange w:id="7392" w:author="Boni" w:date="2014-09-08T03:01:00Z">
          <w:pPr>
            <w:pStyle w:val="ListParagraph"/>
            <w:numPr>
              <w:numId w:val="26"/>
            </w:numPr>
            <w:ind w:left="786" w:hanging="360"/>
          </w:pPr>
        </w:pPrChange>
      </w:pPr>
      <w:ins w:id="7393" w:author="Boni" w:date="2014-09-08T01:32:00Z">
        <w:del w:id="7394" w:author="Andrija Ilic" w:date="2015-09-06T19:32:00Z">
          <w:r w:rsidDel="006207E5">
            <w:delText xml:space="preserve">Администратор </w:delText>
          </w:r>
          <w:r w:rsidRPr="0081022B" w:rsidDel="006207E5">
            <w:rPr>
              <w:u w:val="single"/>
            </w:rPr>
            <w:delText>одабира рачун</w:delText>
          </w:r>
          <w:r w:rsidDel="006207E5">
            <w:delText xml:space="preserve"> који жели да обрише. (АПУСО)</w:delText>
          </w:r>
        </w:del>
      </w:ins>
    </w:p>
    <w:p w14:paraId="00659A4A" w14:textId="36F0BB98" w:rsidR="00252993" w:rsidDel="006207E5" w:rsidRDefault="00252993">
      <w:pPr>
        <w:pStyle w:val="ListParagraph"/>
        <w:ind w:left="786"/>
        <w:rPr>
          <w:ins w:id="7395" w:author="Boni" w:date="2014-09-08T01:32:00Z"/>
          <w:del w:id="7396" w:author="Andrija Ilic" w:date="2015-09-06T19:32:00Z"/>
        </w:rPr>
        <w:pPrChange w:id="7397" w:author="Boni" w:date="2014-09-08T03:06:00Z">
          <w:pPr>
            <w:pStyle w:val="ListParagraph"/>
            <w:numPr>
              <w:numId w:val="26"/>
            </w:numPr>
            <w:ind w:left="786" w:hanging="360"/>
          </w:pPr>
        </w:pPrChange>
      </w:pPr>
      <w:ins w:id="7398" w:author="Boni" w:date="2014-09-08T03:06:00Z">
        <w:del w:id="7399" w:author="Andrija Ilic" w:date="2015-09-06T19:32:00Z">
          <w:r w:rsidDel="006207E5">
            <w:rPr>
              <w:noProof/>
              <w:rPrChange w:id="7400" w:author="Unknown">
                <w:rPr>
                  <w:noProof/>
                  <w:color w:val="0000FF" w:themeColor="hyperlink"/>
                  <w:u w:val="single"/>
                </w:rPr>
              </w:rPrChange>
            </w:rPr>
            <w:drawing>
              <wp:inline distT="0" distB="0" distL="0" distR="0" wp14:anchorId="2E9E0425" wp14:editId="7F11CCB0">
                <wp:extent cx="2724150" cy="1393008"/>
                <wp:effectExtent l="19050" t="0" r="0" b="0"/>
                <wp:docPr id="92" name="Picture 91" descr="brisanje rac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png"/>
                        <pic:cNvPicPr/>
                      </pic:nvPicPr>
                      <pic:blipFill>
                        <a:blip r:embed="rId170" cstate="print"/>
                        <a:stretch>
                          <a:fillRect/>
                        </a:stretch>
                      </pic:blipFill>
                      <pic:spPr>
                        <a:xfrm>
                          <a:off x="0" y="0"/>
                          <a:ext cx="2731111" cy="1396568"/>
                        </a:xfrm>
                        <a:prstGeom prst="rect">
                          <a:avLst/>
                        </a:prstGeom>
                      </pic:spPr>
                    </pic:pic>
                  </a:graphicData>
                </a:graphic>
              </wp:inline>
            </w:drawing>
          </w:r>
        </w:del>
      </w:ins>
    </w:p>
    <w:p w14:paraId="54DCBD68" w14:textId="449662B6" w:rsidR="00252993" w:rsidDel="006207E5" w:rsidRDefault="00B04DFD">
      <w:pPr>
        <w:pStyle w:val="ListParagraph"/>
        <w:numPr>
          <w:ilvl w:val="0"/>
          <w:numId w:val="40"/>
        </w:numPr>
        <w:ind w:left="720"/>
        <w:rPr>
          <w:ins w:id="7401" w:author="Boni" w:date="2014-09-08T01:32:00Z"/>
          <w:del w:id="7402" w:author="Andrija Ilic" w:date="2015-09-06T19:32:00Z"/>
        </w:rPr>
        <w:pPrChange w:id="7403" w:author="Boni" w:date="2014-09-08T03:01:00Z">
          <w:pPr>
            <w:pStyle w:val="ListParagraph"/>
            <w:numPr>
              <w:numId w:val="26"/>
            </w:numPr>
            <w:ind w:left="786" w:hanging="360"/>
          </w:pPr>
        </w:pPrChange>
      </w:pPr>
      <w:ins w:id="7404" w:author="Boni" w:date="2014-09-08T01:32:00Z">
        <w:del w:id="7405"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обрише рачун.(АПСО)</w:delText>
          </w:r>
        </w:del>
      </w:ins>
    </w:p>
    <w:p w14:paraId="335B2549" w14:textId="6E2C7F1A" w:rsidR="00252993" w:rsidDel="006207E5" w:rsidRDefault="00B04DFD">
      <w:pPr>
        <w:pStyle w:val="ListParagraph"/>
        <w:numPr>
          <w:ilvl w:val="0"/>
          <w:numId w:val="40"/>
        </w:numPr>
        <w:ind w:left="720"/>
        <w:rPr>
          <w:ins w:id="7406" w:author="Boni" w:date="2014-09-08T01:32:00Z"/>
          <w:del w:id="7407" w:author="Andrija Ilic" w:date="2015-09-06T19:32:00Z"/>
        </w:rPr>
        <w:pPrChange w:id="7408" w:author="Boni" w:date="2014-09-08T03:01:00Z">
          <w:pPr>
            <w:pStyle w:val="ListParagraph"/>
            <w:numPr>
              <w:numId w:val="26"/>
            </w:numPr>
            <w:ind w:left="786" w:hanging="360"/>
          </w:pPr>
        </w:pPrChange>
      </w:pPr>
      <w:ins w:id="7409" w:author="Boni" w:date="2014-09-08T01:32:00Z">
        <w:del w:id="7410" w:author="Andrija Ilic" w:date="2015-09-06T19:32:00Z">
          <w:r w:rsidDel="006207E5">
            <w:delText xml:space="preserve">Систем </w:delText>
          </w:r>
          <w:r w:rsidRPr="0081022B" w:rsidDel="006207E5">
            <w:rPr>
              <w:u w:val="single"/>
            </w:rPr>
            <w:delText>брише</w:delText>
          </w:r>
          <w:r w:rsidDel="006207E5">
            <w:delText xml:space="preserve"> селектовани рачун(СО)</w:delText>
          </w:r>
        </w:del>
      </w:ins>
    </w:p>
    <w:p w14:paraId="4AB235F7" w14:textId="4A370542" w:rsidR="00252993" w:rsidDel="006207E5" w:rsidRDefault="00B04DFD">
      <w:pPr>
        <w:pStyle w:val="ListParagraph"/>
        <w:numPr>
          <w:ilvl w:val="0"/>
          <w:numId w:val="40"/>
        </w:numPr>
        <w:ind w:left="720"/>
        <w:rPr>
          <w:ins w:id="7411" w:author="Boni" w:date="2014-09-08T03:06:00Z"/>
          <w:del w:id="7412" w:author="Andrija Ilic" w:date="2015-09-06T19:32:00Z"/>
        </w:rPr>
        <w:pPrChange w:id="7413" w:author="Boni" w:date="2014-09-08T03:01:00Z">
          <w:pPr>
            <w:pStyle w:val="ListParagraph"/>
            <w:numPr>
              <w:numId w:val="26"/>
            </w:numPr>
            <w:ind w:left="786" w:hanging="360"/>
          </w:pPr>
        </w:pPrChange>
      </w:pPr>
      <w:ins w:id="7414" w:author="Boni" w:date="2014-09-08T01:32:00Z">
        <w:del w:id="7415" w:author="Andrija Ilic" w:date="2015-09-06T19:32:00Z">
          <w:r w:rsidDel="006207E5">
            <w:delText xml:space="preserve">Систем </w:delText>
          </w:r>
          <w:r w:rsidRPr="00A10AA6" w:rsidDel="006207E5">
            <w:rPr>
              <w:u w:val="single"/>
            </w:rPr>
            <w:delText>приказује</w:delText>
          </w:r>
          <w:r w:rsidDel="006207E5">
            <w:delText xml:space="preserve"> поруку о успешном брисању.(ИА) </w:delText>
          </w:r>
        </w:del>
      </w:ins>
    </w:p>
    <w:p w14:paraId="31CD1368" w14:textId="731885CF" w:rsidR="00252993" w:rsidDel="006207E5" w:rsidRDefault="00252993">
      <w:pPr>
        <w:pStyle w:val="ListParagraph"/>
        <w:rPr>
          <w:ins w:id="7416" w:author="Boni" w:date="2014-09-08T01:32:00Z"/>
          <w:del w:id="7417" w:author="Andrija Ilic" w:date="2015-09-06T19:32:00Z"/>
        </w:rPr>
        <w:pPrChange w:id="7418" w:author="Boni" w:date="2014-09-08T03:06:00Z">
          <w:pPr>
            <w:pStyle w:val="ListParagraph"/>
            <w:numPr>
              <w:numId w:val="26"/>
            </w:numPr>
            <w:ind w:left="786" w:hanging="360"/>
          </w:pPr>
        </w:pPrChange>
      </w:pPr>
      <w:ins w:id="7419" w:author="Boni" w:date="2014-09-08T03:07:00Z">
        <w:del w:id="7420" w:author="Andrija Ilic" w:date="2015-09-06T19:32:00Z">
          <w:r w:rsidDel="006207E5">
            <w:rPr>
              <w:noProof/>
              <w:rPrChange w:id="7421" w:author="Unknown">
                <w:rPr>
                  <w:noProof/>
                  <w:color w:val="0000FF" w:themeColor="hyperlink"/>
                  <w:u w:val="single"/>
                </w:rPr>
              </w:rPrChange>
            </w:rPr>
            <w:drawing>
              <wp:inline distT="0" distB="0" distL="0" distR="0" wp14:anchorId="68E6868D" wp14:editId="6EC4D0EC">
                <wp:extent cx="3026431" cy="1572054"/>
                <wp:effectExtent l="19050" t="0" r="2519" b="0"/>
                <wp:docPr id="93" name="Picture 92" descr="brisanje racuna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racuna uspesno.png"/>
                        <pic:cNvPicPr/>
                      </pic:nvPicPr>
                      <pic:blipFill>
                        <a:blip r:embed="rId171" cstate="print"/>
                        <a:stretch>
                          <a:fillRect/>
                        </a:stretch>
                      </pic:blipFill>
                      <pic:spPr>
                        <a:xfrm>
                          <a:off x="0" y="0"/>
                          <a:ext cx="3030292" cy="1574060"/>
                        </a:xfrm>
                        <a:prstGeom prst="rect">
                          <a:avLst/>
                        </a:prstGeom>
                      </pic:spPr>
                    </pic:pic>
                  </a:graphicData>
                </a:graphic>
              </wp:inline>
            </w:drawing>
          </w:r>
        </w:del>
      </w:ins>
    </w:p>
    <w:p w14:paraId="236E4BFC" w14:textId="1BE842B2" w:rsidR="00B04DFD" w:rsidDel="006207E5" w:rsidRDefault="00B04DFD" w:rsidP="00B04DFD">
      <w:pPr>
        <w:rPr>
          <w:ins w:id="7422" w:author="Boni" w:date="2014-09-08T01:32:00Z"/>
          <w:del w:id="7423" w:author="Andrija Ilic" w:date="2015-09-06T19:32:00Z"/>
          <w:b/>
        </w:rPr>
      </w:pPr>
      <w:ins w:id="7424" w:author="Boni" w:date="2014-09-08T01:32:00Z">
        <w:del w:id="7425" w:author="Andrija Ilic" w:date="2015-09-06T19:32:00Z">
          <w:r w:rsidDel="006207E5">
            <w:rPr>
              <w:b/>
            </w:rPr>
            <w:delText>Алтернативни сценарио:</w:delText>
          </w:r>
        </w:del>
      </w:ins>
    </w:p>
    <w:p w14:paraId="5965B5CC" w14:textId="7350CABE" w:rsidR="00B04DFD" w:rsidDel="006207E5" w:rsidRDefault="00B04DFD" w:rsidP="00B04DFD">
      <w:pPr>
        <w:rPr>
          <w:ins w:id="7426" w:author="Boni" w:date="2014-09-08T01:32:00Z"/>
          <w:del w:id="7427" w:author="Andrija Ilic" w:date="2015-09-06T19:32:00Z"/>
        </w:rPr>
      </w:pPr>
      <w:ins w:id="7428" w:author="Boni" w:date="2014-09-08T01:32:00Z">
        <w:del w:id="7429" w:author="Andrija Ilic" w:date="2015-09-06T19:32:00Z">
          <w:r w:rsidDel="006207E5">
            <w:rPr>
              <w:b/>
            </w:rPr>
            <w:tab/>
          </w:r>
          <w:r w:rsidDel="006207E5">
            <w:delText>4.1У случају да систем не може да обрише рачун приказује се грешка.(ИА) Прекида се извршење сценарија.</w:delText>
          </w:r>
        </w:del>
      </w:ins>
    </w:p>
    <w:p w14:paraId="2DFC363E" w14:textId="17B98C18" w:rsidR="00B04DFD" w:rsidRPr="00C90CF7" w:rsidDel="006207E5" w:rsidRDefault="00B04DFD" w:rsidP="00B04DFD">
      <w:pPr>
        <w:rPr>
          <w:ins w:id="7430" w:author="Boni" w:date="2014-09-08T01:32:00Z"/>
          <w:del w:id="7431" w:author="Andrija Ilic" w:date="2015-09-06T19:32:00Z"/>
          <w:b/>
        </w:rPr>
      </w:pPr>
      <w:ins w:id="7432" w:author="Boni" w:date="2014-09-08T01:32:00Z">
        <w:del w:id="7433" w:author="Andrija Ilic" w:date="2015-09-06T19:32:00Z">
          <w:r w:rsidRPr="005B6BA2" w:rsidDel="006207E5">
            <w:rPr>
              <w:b/>
            </w:rPr>
            <w:delText xml:space="preserve">Случај коришћења </w:delText>
          </w:r>
          <w:r w:rsidDel="006207E5">
            <w:rPr>
              <w:b/>
            </w:rPr>
            <w:delText>9</w:delText>
          </w:r>
          <w:r w:rsidRPr="005B6BA2" w:rsidDel="006207E5">
            <w:rPr>
              <w:b/>
            </w:rPr>
            <w:delText xml:space="preserve">: </w:delText>
          </w:r>
          <w:r w:rsidDel="006207E5">
            <w:rPr>
              <w:b/>
            </w:rPr>
            <w:delText>Преглед корисника</w:delText>
          </w:r>
        </w:del>
      </w:ins>
    </w:p>
    <w:p w14:paraId="3FB9A7EA" w14:textId="2370861B" w:rsidR="00B04DFD" w:rsidRPr="00C90CF7" w:rsidDel="006207E5" w:rsidRDefault="00B04DFD" w:rsidP="00B04DFD">
      <w:pPr>
        <w:rPr>
          <w:ins w:id="7434" w:author="Boni" w:date="2014-09-08T01:32:00Z"/>
          <w:del w:id="7435" w:author="Andrija Ilic" w:date="2015-09-06T19:32:00Z"/>
        </w:rPr>
      </w:pPr>
      <w:ins w:id="7436" w:author="Boni" w:date="2014-09-08T01:32:00Z">
        <w:del w:id="7437" w:author="Andrija Ilic" w:date="2015-09-06T19:32:00Z">
          <w:r w:rsidDel="006207E5">
            <w:rPr>
              <w:b/>
            </w:rPr>
            <w:delText>Назив СК:</w:delText>
          </w:r>
          <w:r w:rsidDel="006207E5">
            <w:rPr>
              <w:b/>
            </w:rPr>
            <w:br/>
          </w:r>
          <w:r w:rsidDel="006207E5">
            <w:delText>Преглед корисника</w:delText>
          </w:r>
        </w:del>
      </w:ins>
    </w:p>
    <w:p w14:paraId="506B891C" w14:textId="5140A7FA" w:rsidR="00B04DFD" w:rsidDel="006207E5" w:rsidRDefault="00B04DFD" w:rsidP="00B04DFD">
      <w:pPr>
        <w:rPr>
          <w:ins w:id="7438" w:author="Boni" w:date="2014-09-08T01:32:00Z"/>
          <w:del w:id="7439" w:author="Andrija Ilic" w:date="2015-09-06T19:32:00Z"/>
        </w:rPr>
      </w:pPr>
      <w:ins w:id="7440" w:author="Boni" w:date="2014-09-08T01:32:00Z">
        <w:del w:id="7441" w:author="Andrija Ilic" w:date="2015-09-06T19:32:00Z">
          <w:r w:rsidDel="006207E5">
            <w:rPr>
              <w:b/>
            </w:rPr>
            <w:delText>Учесници CК:</w:delText>
          </w:r>
          <w:r w:rsidDel="006207E5">
            <w:rPr>
              <w:b/>
            </w:rPr>
            <w:br/>
          </w:r>
          <w:r w:rsidDel="006207E5">
            <w:delText>Корисник и програм</w:delText>
          </w:r>
        </w:del>
      </w:ins>
    </w:p>
    <w:p w14:paraId="4877CD7D" w14:textId="16F07653" w:rsidR="00B04DFD" w:rsidDel="006207E5" w:rsidRDefault="00B04DFD" w:rsidP="00B04DFD">
      <w:pPr>
        <w:rPr>
          <w:ins w:id="7442" w:author="Boni" w:date="2014-09-08T01:32:00Z"/>
          <w:del w:id="7443" w:author="Andrija Ilic" w:date="2015-09-06T19:32:00Z"/>
        </w:rPr>
      </w:pPr>
      <w:ins w:id="7444" w:author="Boni" w:date="2014-09-08T01:32:00Z">
        <w:del w:id="7445"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371317D7" w14:textId="21F80C6B" w:rsidR="00B04DFD" w:rsidDel="006207E5" w:rsidRDefault="00B04DFD" w:rsidP="00B04DFD">
      <w:pPr>
        <w:rPr>
          <w:ins w:id="7446" w:author="Boni" w:date="2014-09-08T01:32:00Z"/>
          <w:del w:id="7447" w:author="Andrija Ilic" w:date="2015-09-06T19:32:00Z"/>
          <w:b/>
        </w:rPr>
      </w:pPr>
      <w:ins w:id="7448" w:author="Boni" w:date="2014-09-08T01:32:00Z">
        <w:del w:id="7449" w:author="Andrija Ilic" w:date="2015-09-06T19:32:00Z">
          <w:r w:rsidDel="006207E5">
            <w:rPr>
              <w:b/>
            </w:rPr>
            <w:delText>Основни сценарио СК</w:delText>
          </w:r>
        </w:del>
      </w:ins>
    </w:p>
    <w:p w14:paraId="72866E5E" w14:textId="7B8E8F45" w:rsidR="00252993" w:rsidDel="006207E5" w:rsidRDefault="00B04DFD">
      <w:pPr>
        <w:pStyle w:val="ListParagraph"/>
        <w:numPr>
          <w:ilvl w:val="0"/>
          <w:numId w:val="38"/>
        </w:numPr>
        <w:rPr>
          <w:ins w:id="7450" w:author="Boni" w:date="2014-09-08T02:55:00Z"/>
          <w:del w:id="7451" w:author="Andrija Ilic" w:date="2015-09-06T19:32:00Z"/>
        </w:rPr>
        <w:pPrChange w:id="7452" w:author="Boni" w:date="2014-09-08T02:55:00Z">
          <w:pPr>
            <w:pStyle w:val="ListParagraph"/>
            <w:numPr>
              <w:numId w:val="28"/>
            </w:numPr>
            <w:ind w:left="786" w:hanging="360"/>
          </w:pPr>
        </w:pPrChange>
      </w:pPr>
      <w:ins w:id="7453" w:author="Boni" w:date="2014-09-08T01:32:00Z">
        <w:del w:id="7454" w:author="Andrija Ilic" w:date="2015-09-06T19:32:00Z">
          <w:r w:rsidDel="006207E5">
            <w:delText xml:space="preserve">Администратор  </w:delText>
          </w:r>
          <w:r w:rsidRPr="00F81F28" w:rsidDel="006207E5">
            <w:rPr>
              <w:u w:val="single"/>
            </w:rPr>
            <w:delText>уноси критеријум</w:delText>
          </w:r>
          <w:r w:rsidDel="006207E5">
            <w:delText xml:space="preserve"> за претрагу корисника (АПУСО)</w:delText>
          </w:r>
        </w:del>
      </w:ins>
    </w:p>
    <w:p w14:paraId="2A44EF21" w14:textId="5EB1F727" w:rsidR="00252993" w:rsidDel="006207E5" w:rsidRDefault="00252993">
      <w:pPr>
        <w:pStyle w:val="ListParagraph"/>
        <w:ind w:left="786"/>
        <w:rPr>
          <w:ins w:id="7455" w:author="Boni" w:date="2014-09-08T01:32:00Z"/>
          <w:del w:id="7456" w:author="Andrija Ilic" w:date="2015-09-06T19:32:00Z"/>
        </w:rPr>
        <w:pPrChange w:id="7457" w:author="Boni" w:date="2014-09-08T02:55:00Z">
          <w:pPr>
            <w:pStyle w:val="ListParagraph"/>
            <w:numPr>
              <w:numId w:val="28"/>
            </w:numPr>
            <w:ind w:left="786" w:hanging="360"/>
          </w:pPr>
        </w:pPrChange>
      </w:pPr>
      <w:ins w:id="7458" w:author="Boni" w:date="2014-09-08T02:55:00Z">
        <w:del w:id="7459" w:author="Andrija Ilic" w:date="2015-09-06T19:32:00Z">
          <w:r w:rsidDel="006207E5">
            <w:rPr>
              <w:noProof/>
              <w:rPrChange w:id="7460" w:author="Unknown">
                <w:rPr>
                  <w:noProof/>
                  <w:color w:val="0000FF" w:themeColor="hyperlink"/>
                  <w:u w:val="single"/>
                </w:rPr>
              </w:rPrChange>
            </w:rPr>
            <w:drawing>
              <wp:inline distT="0" distB="0" distL="0" distR="0" wp14:anchorId="0F8FD7B0" wp14:editId="1C52286C">
                <wp:extent cx="2985407" cy="1042098"/>
                <wp:effectExtent l="19050" t="0" r="5443" b="0"/>
                <wp:docPr id="87" name="Picture 86" descr="Prikaz 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zaposlenih.png"/>
                        <pic:cNvPicPr/>
                      </pic:nvPicPr>
                      <pic:blipFill>
                        <a:blip r:embed="rId172" cstate="print"/>
                        <a:stretch>
                          <a:fillRect/>
                        </a:stretch>
                      </pic:blipFill>
                      <pic:spPr>
                        <a:xfrm>
                          <a:off x="0" y="0"/>
                          <a:ext cx="2989944" cy="1043682"/>
                        </a:xfrm>
                        <a:prstGeom prst="rect">
                          <a:avLst/>
                        </a:prstGeom>
                      </pic:spPr>
                    </pic:pic>
                  </a:graphicData>
                </a:graphic>
              </wp:inline>
            </w:drawing>
          </w:r>
        </w:del>
      </w:ins>
    </w:p>
    <w:p w14:paraId="31969CE1" w14:textId="3016C37B" w:rsidR="00252993" w:rsidDel="006207E5" w:rsidRDefault="00B04DFD">
      <w:pPr>
        <w:pStyle w:val="ListParagraph"/>
        <w:numPr>
          <w:ilvl w:val="0"/>
          <w:numId w:val="38"/>
        </w:numPr>
        <w:rPr>
          <w:ins w:id="7461" w:author="Boni" w:date="2014-09-08T01:32:00Z"/>
          <w:del w:id="7462" w:author="Andrija Ilic" w:date="2015-09-06T19:32:00Z"/>
        </w:rPr>
        <w:pPrChange w:id="7463" w:author="Boni" w:date="2014-09-08T02:55:00Z">
          <w:pPr>
            <w:pStyle w:val="ListParagraph"/>
            <w:numPr>
              <w:numId w:val="28"/>
            </w:numPr>
            <w:ind w:left="786" w:hanging="360"/>
          </w:pPr>
        </w:pPrChange>
      </w:pPr>
      <w:ins w:id="7464" w:author="Boni" w:date="2014-09-08T01:32:00Z">
        <w:del w:id="7465" w:author="Andrija Ilic" w:date="2015-09-06T19:32:00Z">
          <w:r w:rsidDel="006207E5">
            <w:delText xml:space="preserve">Администратор позива систем </w:delText>
          </w:r>
          <w:r w:rsidDel="006207E5">
            <w:rPr>
              <w:u w:val="single"/>
            </w:rPr>
            <w:delText>да пр</w:delText>
          </w:r>
          <w:r w:rsidRPr="00F81F28" w:rsidDel="006207E5">
            <w:rPr>
              <w:u w:val="single"/>
            </w:rPr>
            <w:delText>икаже</w:delText>
          </w:r>
          <w:r w:rsidDel="006207E5">
            <w:delText xml:space="preserve"> све кориснике који одговарају критеријуму претраге (АПСО)</w:delText>
          </w:r>
        </w:del>
      </w:ins>
    </w:p>
    <w:p w14:paraId="7A0D400C" w14:textId="7678B60B" w:rsidR="00252993" w:rsidDel="006207E5" w:rsidRDefault="00B04DFD">
      <w:pPr>
        <w:pStyle w:val="ListParagraph"/>
        <w:numPr>
          <w:ilvl w:val="0"/>
          <w:numId w:val="38"/>
        </w:numPr>
        <w:rPr>
          <w:ins w:id="7466" w:author="Boni" w:date="2014-09-08T01:32:00Z"/>
          <w:del w:id="7467" w:author="Andrija Ilic" w:date="2015-09-06T19:32:00Z"/>
        </w:rPr>
        <w:pPrChange w:id="7468" w:author="Boni" w:date="2014-09-08T02:55:00Z">
          <w:pPr>
            <w:pStyle w:val="ListParagraph"/>
            <w:numPr>
              <w:numId w:val="28"/>
            </w:numPr>
            <w:ind w:left="786" w:hanging="360"/>
          </w:pPr>
        </w:pPrChange>
      </w:pPr>
      <w:ins w:id="7469" w:author="Boni" w:date="2014-09-08T01:32:00Z">
        <w:del w:id="7470" w:author="Andrija Ilic" w:date="2015-09-06T19:32:00Z">
          <w:r w:rsidDel="006207E5">
            <w:delText xml:space="preserve">Систем </w:delText>
          </w:r>
          <w:r w:rsidRPr="00F81F28" w:rsidDel="006207E5">
            <w:rPr>
              <w:u w:val="single"/>
            </w:rPr>
            <w:delText>врши претрагу</w:delText>
          </w:r>
          <w:r w:rsidDel="006207E5">
            <w:delText xml:space="preserve"> корисника по задатом критеријуму.(СО)</w:delText>
          </w:r>
        </w:del>
      </w:ins>
    </w:p>
    <w:p w14:paraId="695F042B" w14:textId="091548C2" w:rsidR="00252993" w:rsidDel="006207E5" w:rsidRDefault="00B04DFD">
      <w:pPr>
        <w:pStyle w:val="ListParagraph"/>
        <w:numPr>
          <w:ilvl w:val="0"/>
          <w:numId w:val="38"/>
        </w:numPr>
        <w:rPr>
          <w:ins w:id="7471" w:author="Boni" w:date="2014-09-08T02:55:00Z"/>
          <w:del w:id="7472" w:author="Andrija Ilic" w:date="2015-09-06T19:32:00Z"/>
        </w:rPr>
        <w:pPrChange w:id="7473" w:author="Boni" w:date="2014-09-08T02:55:00Z">
          <w:pPr>
            <w:pStyle w:val="ListParagraph"/>
            <w:numPr>
              <w:numId w:val="28"/>
            </w:numPr>
            <w:ind w:left="786" w:hanging="360"/>
          </w:pPr>
        </w:pPrChange>
      </w:pPr>
      <w:ins w:id="7474" w:author="Boni" w:date="2014-09-08T01:32:00Z">
        <w:del w:id="7475" w:author="Andrija Ilic" w:date="2015-09-06T19:32:00Z">
          <w:r w:rsidDel="006207E5">
            <w:delText xml:space="preserve">Систем </w:delText>
          </w:r>
          <w:r w:rsidRPr="00F81F28" w:rsidDel="006207E5">
            <w:rPr>
              <w:u w:val="single"/>
            </w:rPr>
            <w:delText>приказује</w:delText>
          </w:r>
          <w:r w:rsidDel="006207E5">
            <w:delText xml:space="preserve"> кориснике који одговарају задатој претрази.(ИА)</w:delText>
          </w:r>
        </w:del>
      </w:ins>
    </w:p>
    <w:p w14:paraId="7D2FD08A" w14:textId="3CC15814" w:rsidR="00252993" w:rsidDel="006207E5" w:rsidRDefault="00252993">
      <w:pPr>
        <w:pStyle w:val="ListParagraph"/>
        <w:ind w:left="786"/>
        <w:rPr>
          <w:ins w:id="7476" w:author="Boni" w:date="2014-09-08T01:32:00Z"/>
          <w:del w:id="7477" w:author="Andrija Ilic" w:date="2015-09-06T19:32:00Z"/>
        </w:rPr>
        <w:pPrChange w:id="7478" w:author="Boni" w:date="2014-09-08T02:55:00Z">
          <w:pPr>
            <w:pStyle w:val="ListParagraph"/>
            <w:numPr>
              <w:numId w:val="28"/>
            </w:numPr>
            <w:ind w:left="786" w:hanging="360"/>
          </w:pPr>
        </w:pPrChange>
      </w:pPr>
      <w:ins w:id="7479" w:author="Boni" w:date="2014-09-08T02:55:00Z">
        <w:del w:id="7480" w:author="Andrija Ilic" w:date="2015-09-06T19:32:00Z">
          <w:r w:rsidDel="006207E5">
            <w:rPr>
              <w:noProof/>
              <w:rPrChange w:id="7481" w:author="Unknown">
                <w:rPr>
                  <w:noProof/>
                  <w:color w:val="0000FF" w:themeColor="hyperlink"/>
                  <w:u w:val="single"/>
                </w:rPr>
              </w:rPrChange>
            </w:rPr>
            <w:drawing>
              <wp:inline distT="0" distB="0" distL="0" distR="0" wp14:anchorId="16E57487" wp14:editId="7BB428D8">
                <wp:extent cx="2186268" cy="1330953"/>
                <wp:effectExtent l="19050" t="0" r="4482" b="0"/>
                <wp:docPr id="88" name="Picture 87"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173" cstate="print"/>
                        <a:stretch>
                          <a:fillRect/>
                        </a:stretch>
                      </pic:blipFill>
                      <pic:spPr>
                        <a:xfrm>
                          <a:off x="0" y="0"/>
                          <a:ext cx="2188937" cy="1332578"/>
                        </a:xfrm>
                        <a:prstGeom prst="rect">
                          <a:avLst/>
                        </a:prstGeom>
                      </pic:spPr>
                    </pic:pic>
                  </a:graphicData>
                </a:graphic>
              </wp:inline>
            </w:drawing>
          </w:r>
        </w:del>
      </w:ins>
    </w:p>
    <w:p w14:paraId="2E60460E" w14:textId="607F48EF" w:rsidR="00B04DFD" w:rsidDel="006207E5" w:rsidRDefault="00B04DFD" w:rsidP="00B04DFD">
      <w:pPr>
        <w:rPr>
          <w:ins w:id="7482" w:author="Boni" w:date="2014-09-08T01:32:00Z"/>
          <w:del w:id="7483" w:author="Andrija Ilic" w:date="2015-09-06T19:32:00Z"/>
          <w:b/>
        </w:rPr>
      </w:pPr>
      <w:ins w:id="7484" w:author="Boni" w:date="2014-09-08T01:32:00Z">
        <w:del w:id="7485" w:author="Andrija Ilic" w:date="2015-09-06T19:32:00Z">
          <w:r w:rsidDel="006207E5">
            <w:rPr>
              <w:b/>
            </w:rPr>
            <w:delText>Алтернативни сценарио:</w:delText>
          </w:r>
        </w:del>
      </w:ins>
    </w:p>
    <w:p w14:paraId="3E6C4DBE" w14:textId="107B3112" w:rsidR="00B04DFD" w:rsidDel="006207E5" w:rsidRDefault="00B04DFD" w:rsidP="00B04DFD">
      <w:pPr>
        <w:rPr>
          <w:ins w:id="7486" w:author="Boni" w:date="2014-09-08T01:32:00Z"/>
          <w:del w:id="7487" w:author="Andrija Ilic" w:date="2015-09-06T19:32:00Z"/>
        </w:rPr>
      </w:pPr>
      <w:ins w:id="7488" w:author="Boni" w:date="2014-09-08T01:32:00Z">
        <w:del w:id="7489" w:author="Andrija Ilic" w:date="2015-09-06T19:32:00Z">
          <w:r w:rsidDel="006207E5">
            <w:delText xml:space="preserve">        4.1 Систем </w:delText>
          </w:r>
          <w:r w:rsidRPr="00F81F28" w:rsidDel="006207E5">
            <w:rPr>
              <w:u w:val="single"/>
            </w:rPr>
            <w:delText xml:space="preserve">приказје </w:delText>
          </w:r>
          <w:r w:rsidDel="006207E5">
            <w:delText>поруку да за дати критеријум не постоје корисници. (ИА) Прекида се извршење.</w:delText>
          </w:r>
        </w:del>
      </w:ins>
    </w:p>
    <w:p w14:paraId="5BEF56E0" w14:textId="6116448C" w:rsidR="00B04DFD" w:rsidRPr="000B02B5" w:rsidDel="006207E5" w:rsidRDefault="00B04DFD" w:rsidP="00B04DFD">
      <w:pPr>
        <w:rPr>
          <w:ins w:id="7490" w:author="Boni" w:date="2014-09-08T01:32:00Z"/>
          <w:del w:id="7491" w:author="Andrija Ilic" w:date="2015-09-06T19:32:00Z"/>
        </w:rPr>
      </w:pPr>
    </w:p>
    <w:p w14:paraId="07E4BBF3" w14:textId="6A9147D0" w:rsidR="00B04DFD" w:rsidRPr="00BF52FA" w:rsidDel="006207E5" w:rsidRDefault="00B04DFD" w:rsidP="00B04DFD">
      <w:pPr>
        <w:rPr>
          <w:ins w:id="7492" w:author="Boni" w:date="2014-09-08T01:32:00Z"/>
          <w:del w:id="7493" w:author="Andrija Ilic" w:date="2015-09-06T19:32:00Z"/>
          <w:b/>
        </w:rPr>
      </w:pPr>
      <w:ins w:id="7494" w:author="Boni" w:date="2014-09-08T01:32:00Z">
        <w:del w:id="7495" w:author="Andrija Ilic" w:date="2015-09-06T19:32:00Z">
          <w:r w:rsidRPr="005B6BA2" w:rsidDel="006207E5">
            <w:rPr>
              <w:b/>
            </w:rPr>
            <w:delText xml:space="preserve">Случај коришћења </w:delText>
          </w:r>
          <w:r w:rsidDel="006207E5">
            <w:rPr>
              <w:b/>
            </w:rPr>
            <w:delText>10</w:delText>
          </w:r>
          <w:r w:rsidRPr="005B6BA2" w:rsidDel="006207E5">
            <w:rPr>
              <w:b/>
            </w:rPr>
            <w:delText xml:space="preserve">: </w:delText>
          </w:r>
          <w:r w:rsidDel="006207E5">
            <w:rPr>
              <w:b/>
            </w:rPr>
            <w:delText>Измена података о кориснику</w:delText>
          </w:r>
        </w:del>
      </w:ins>
    </w:p>
    <w:p w14:paraId="6D0B1452" w14:textId="355A46A2" w:rsidR="00B04DFD" w:rsidRPr="00C90CF7" w:rsidDel="006207E5" w:rsidRDefault="00B04DFD" w:rsidP="00B04DFD">
      <w:pPr>
        <w:rPr>
          <w:ins w:id="7496" w:author="Boni" w:date="2014-09-08T01:32:00Z"/>
          <w:del w:id="7497" w:author="Andrija Ilic" w:date="2015-09-06T19:32:00Z"/>
        </w:rPr>
      </w:pPr>
      <w:ins w:id="7498" w:author="Boni" w:date="2014-09-08T01:32:00Z">
        <w:del w:id="7499" w:author="Andrija Ilic" w:date="2015-09-06T19:32:00Z">
          <w:r w:rsidDel="006207E5">
            <w:rPr>
              <w:b/>
            </w:rPr>
            <w:delText>Назив СК:</w:delText>
          </w:r>
          <w:r w:rsidDel="006207E5">
            <w:rPr>
              <w:b/>
            </w:rPr>
            <w:br/>
          </w:r>
          <w:r w:rsidDel="006207E5">
            <w:delText>Измена података о кориснику</w:delText>
          </w:r>
        </w:del>
      </w:ins>
    </w:p>
    <w:p w14:paraId="5D176CB9" w14:textId="3C7D3EC9" w:rsidR="00B04DFD" w:rsidDel="006207E5" w:rsidRDefault="00B04DFD" w:rsidP="00B04DFD">
      <w:pPr>
        <w:rPr>
          <w:ins w:id="7500" w:author="Boni" w:date="2014-09-08T01:32:00Z"/>
          <w:del w:id="7501" w:author="Andrija Ilic" w:date="2015-09-06T19:32:00Z"/>
        </w:rPr>
      </w:pPr>
      <w:ins w:id="7502" w:author="Boni" w:date="2014-09-08T01:32:00Z">
        <w:del w:id="7503" w:author="Andrija Ilic" w:date="2015-09-06T19:32:00Z">
          <w:r w:rsidDel="006207E5">
            <w:rPr>
              <w:b/>
            </w:rPr>
            <w:delText>Учесници CК:</w:delText>
          </w:r>
          <w:r w:rsidDel="006207E5">
            <w:rPr>
              <w:b/>
            </w:rPr>
            <w:br/>
          </w:r>
          <w:r w:rsidDel="006207E5">
            <w:delText>Корисник и програм</w:delText>
          </w:r>
        </w:del>
      </w:ins>
    </w:p>
    <w:p w14:paraId="66B2D470" w14:textId="26B8A63C" w:rsidR="00B04DFD" w:rsidDel="006207E5" w:rsidRDefault="00B04DFD" w:rsidP="00B04DFD">
      <w:pPr>
        <w:rPr>
          <w:ins w:id="7504" w:author="Boni" w:date="2014-09-08T01:32:00Z"/>
          <w:del w:id="7505" w:author="Andrija Ilic" w:date="2015-09-06T19:32:00Z"/>
        </w:rPr>
      </w:pPr>
      <w:ins w:id="7506" w:author="Boni" w:date="2014-09-08T01:32:00Z">
        <w:del w:id="7507" w:author="Andrija Ilic" w:date="2015-09-06T19:32:00Z">
          <w:r w:rsidDel="006207E5">
            <w:rPr>
              <w:b/>
            </w:rPr>
            <w:delText>Предуслов:</w:delText>
          </w:r>
          <w:r w:rsidDel="006207E5">
            <w:rPr>
              <w:b/>
            </w:rPr>
            <w:br/>
          </w:r>
          <w:r w:rsidDel="006207E5">
            <w:delText>Корисник је пријављен на систем као администратор</w:delText>
          </w:r>
        </w:del>
      </w:ins>
    </w:p>
    <w:p w14:paraId="758CC7B8" w14:textId="14CE1109" w:rsidR="00B04DFD" w:rsidDel="006207E5" w:rsidRDefault="00B04DFD" w:rsidP="00B04DFD">
      <w:pPr>
        <w:rPr>
          <w:ins w:id="7508" w:author="Boni" w:date="2014-09-08T01:32:00Z"/>
          <w:del w:id="7509" w:author="Andrija Ilic" w:date="2015-09-06T19:32:00Z"/>
          <w:b/>
        </w:rPr>
      </w:pPr>
      <w:ins w:id="7510" w:author="Boni" w:date="2014-09-08T01:32:00Z">
        <w:del w:id="7511" w:author="Andrija Ilic" w:date="2015-09-06T19:32:00Z">
          <w:r w:rsidDel="006207E5">
            <w:rPr>
              <w:b/>
            </w:rPr>
            <w:delText>Основни сценарио СК</w:delText>
          </w:r>
        </w:del>
      </w:ins>
    </w:p>
    <w:p w14:paraId="34D6C16D" w14:textId="3CDE434C" w:rsidR="00252993" w:rsidDel="006207E5" w:rsidRDefault="00B04DFD">
      <w:pPr>
        <w:pStyle w:val="ListParagraph"/>
        <w:numPr>
          <w:ilvl w:val="0"/>
          <w:numId w:val="39"/>
        </w:numPr>
        <w:rPr>
          <w:ins w:id="7512" w:author="Boni" w:date="2014-09-08T03:00:00Z"/>
          <w:del w:id="7513" w:author="Andrija Ilic" w:date="2015-09-06T19:32:00Z"/>
        </w:rPr>
        <w:pPrChange w:id="7514" w:author="Boni" w:date="2014-09-08T02:56:00Z">
          <w:pPr>
            <w:pStyle w:val="ListParagraph"/>
            <w:numPr>
              <w:numId w:val="27"/>
            </w:numPr>
            <w:ind w:hanging="360"/>
          </w:pPr>
        </w:pPrChange>
      </w:pPr>
      <w:ins w:id="7515" w:author="Boni" w:date="2014-09-08T01:32:00Z">
        <w:del w:id="7516" w:author="Andrija Ilic" w:date="2015-09-06T19:32:00Z">
          <w:r w:rsidDel="006207E5">
            <w:delText xml:space="preserve">Администратор  </w:delText>
          </w:r>
          <w:r w:rsidDel="006207E5">
            <w:rPr>
              <w:u w:val="single"/>
            </w:rPr>
            <w:delText>одабире кориника чије податке жели да измени</w:delText>
          </w:r>
          <w:r w:rsidDel="006207E5">
            <w:delText xml:space="preserve"> (АПУСО)</w:delText>
          </w:r>
        </w:del>
      </w:ins>
    </w:p>
    <w:p w14:paraId="2DC73583" w14:textId="6CEDBAAF" w:rsidR="00252993" w:rsidDel="006207E5" w:rsidRDefault="00252993">
      <w:pPr>
        <w:pStyle w:val="ListParagraph"/>
        <w:rPr>
          <w:ins w:id="7517" w:author="Boni" w:date="2014-09-08T01:32:00Z"/>
          <w:del w:id="7518" w:author="Andrija Ilic" w:date="2015-09-06T19:32:00Z"/>
        </w:rPr>
        <w:pPrChange w:id="7519" w:author="Boni" w:date="2014-09-08T03:00:00Z">
          <w:pPr>
            <w:pStyle w:val="ListParagraph"/>
            <w:numPr>
              <w:numId w:val="27"/>
            </w:numPr>
            <w:ind w:hanging="360"/>
          </w:pPr>
        </w:pPrChange>
      </w:pPr>
      <w:ins w:id="7520" w:author="Boni" w:date="2014-09-08T03:00:00Z">
        <w:del w:id="7521" w:author="Andrija Ilic" w:date="2015-09-06T19:32:00Z">
          <w:r w:rsidDel="006207E5">
            <w:rPr>
              <w:noProof/>
              <w:rPrChange w:id="7522" w:author="Unknown">
                <w:rPr>
                  <w:noProof/>
                  <w:color w:val="0000FF" w:themeColor="hyperlink"/>
                  <w:u w:val="single"/>
                </w:rPr>
              </w:rPrChange>
            </w:rPr>
            <w:drawing>
              <wp:inline distT="0" distB="0" distL="0" distR="0" wp14:anchorId="498FE373" wp14:editId="30158BB8">
                <wp:extent cx="2309212" cy="1405799"/>
                <wp:effectExtent l="19050" t="0" r="0" b="0"/>
                <wp:docPr id="89" name="Picture 88" descr="PrikazZapoelsni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Zapoelsnih1a.png"/>
                        <pic:cNvPicPr/>
                      </pic:nvPicPr>
                      <pic:blipFill>
                        <a:blip r:embed="rId173" cstate="print"/>
                        <a:stretch>
                          <a:fillRect/>
                        </a:stretch>
                      </pic:blipFill>
                      <pic:spPr>
                        <a:xfrm>
                          <a:off x="0" y="0"/>
                          <a:ext cx="2312032" cy="1407515"/>
                        </a:xfrm>
                        <a:prstGeom prst="rect">
                          <a:avLst/>
                        </a:prstGeom>
                      </pic:spPr>
                    </pic:pic>
                  </a:graphicData>
                </a:graphic>
              </wp:inline>
            </w:drawing>
          </w:r>
        </w:del>
      </w:ins>
    </w:p>
    <w:p w14:paraId="4E5C9DEF" w14:textId="45FBAFA3" w:rsidR="00252993" w:rsidDel="006207E5" w:rsidRDefault="00B04DFD">
      <w:pPr>
        <w:pStyle w:val="ListParagraph"/>
        <w:numPr>
          <w:ilvl w:val="0"/>
          <w:numId w:val="39"/>
        </w:numPr>
        <w:rPr>
          <w:ins w:id="7523" w:author="Boni" w:date="2014-09-08T03:00:00Z"/>
          <w:del w:id="7524" w:author="Andrija Ilic" w:date="2015-09-06T19:32:00Z"/>
        </w:rPr>
        <w:pPrChange w:id="7525" w:author="Boni" w:date="2014-09-08T02:56:00Z">
          <w:pPr>
            <w:pStyle w:val="ListParagraph"/>
            <w:numPr>
              <w:numId w:val="27"/>
            </w:numPr>
            <w:ind w:hanging="360"/>
          </w:pPr>
        </w:pPrChange>
      </w:pPr>
      <w:ins w:id="7526" w:author="Boni" w:date="2014-09-08T01:32:00Z">
        <w:del w:id="7527" w:author="Andrija Ilic" w:date="2015-09-06T19:32:00Z">
          <w:r w:rsidDel="006207E5">
            <w:delText xml:space="preserve">Администратор  </w:delText>
          </w:r>
          <w:r w:rsidRPr="0081022B" w:rsidDel="006207E5">
            <w:rPr>
              <w:u w:val="single"/>
            </w:rPr>
            <w:delText>уноси</w:delText>
          </w:r>
          <w:r w:rsidDel="006207E5">
            <w:delText xml:space="preserve"> нове измењене податке (АПУСО)</w:delText>
          </w:r>
        </w:del>
      </w:ins>
    </w:p>
    <w:p w14:paraId="5223AE45" w14:textId="638DD508" w:rsidR="00252993" w:rsidDel="006207E5" w:rsidRDefault="00252993">
      <w:pPr>
        <w:pStyle w:val="ListParagraph"/>
        <w:rPr>
          <w:ins w:id="7528" w:author="Boni" w:date="2014-09-08T01:32:00Z"/>
          <w:del w:id="7529" w:author="Andrija Ilic" w:date="2015-09-06T19:32:00Z"/>
        </w:rPr>
        <w:pPrChange w:id="7530" w:author="Boni" w:date="2014-09-08T03:00:00Z">
          <w:pPr>
            <w:pStyle w:val="ListParagraph"/>
            <w:numPr>
              <w:numId w:val="27"/>
            </w:numPr>
            <w:ind w:hanging="360"/>
          </w:pPr>
        </w:pPrChange>
      </w:pPr>
    </w:p>
    <w:p w14:paraId="3DE15BBE" w14:textId="56869867" w:rsidR="00252993" w:rsidDel="006207E5" w:rsidRDefault="00B04DFD">
      <w:pPr>
        <w:pStyle w:val="ListParagraph"/>
        <w:numPr>
          <w:ilvl w:val="0"/>
          <w:numId w:val="39"/>
        </w:numPr>
        <w:rPr>
          <w:ins w:id="7531" w:author="Boni" w:date="2014-09-08T01:32:00Z"/>
          <w:del w:id="7532" w:author="Andrija Ilic" w:date="2015-09-06T19:32:00Z"/>
        </w:rPr>
        <w:pPrChange w:id="7533" w:author="Boni" w:date="2014-09-08T02:56:00Z">
          <w:pPr>
            <w:pStyle w:val="ListParagraph"/>
            <w:numPr>
              <w:numId w:val="27"/>
            </w:numPr>
            <w:ind w:hanging="360"/>
          </w:pPr>
        </w:pPrChange>
      </w:pPr>
      <w:ins w:id="7534" w:author="Boni" w:date="2014-09-08T01:32:00Z">
        <w:del w:id="7535" w:author="Andrija Ilic" w:date="2015-09-06T19:32:00Z">
          <w:r w:rsidDel="006207E5">
            <w:delText xml:space="preserve">Администратор </w:delText>
          </w:r>
          <w:r w:rsidRPr="0081022B" w:rsidDel="006207E5">
            <w:rPr>
              <w:u w:val="single"/>
            </w:rPr>
            <w:delText>позива систем</w:delText>
          </w:r>
          <w:r w:rsidDel="006207E5">
            <w:delText xml:space="preserve"> да измени податке о кориснику (АПСО)</w:delText>
          </w:r>
        </w:del>
      </w:ins>
    </w:p>
    <w:p w14:paraId="0989573A" w14:textId="286D99A9" w:rsidR="00252993" w:rsidDel="006207E5" w:rsidRDefault="00B04DFD">
      <w:pPr>
        <w:pStyle w:val="ListParagraph"/>
        <w:numPr>
          <w:ilvl w:val="0"/>
          <w:numId w:val="39"/>
        </w:numPr>
        <w:rPr>
          <w:ins w:id="7536" w:author="Boni" w:date="2014-09-08T01:32:00Z"/>
          <w:del w:id="7537" w:author="Andrija Ilic" w:date="2015-09-06T19:32:00Z"/>
        </w:rPr>
        <w:pPrChange w:id="7538" w:author="Boni" w:date="2014-09-08T02:56:00Z">
          <w:pPr>
            <w:pStyle w:val="ListParagraph"/>
            <w:numPr>
              <w:numId w:val="27"/>
            </w:numPr>
            <w:ind w:hanging="360"/>
          </w:pPr>
        </w:pPrChange>
      </w:pPr>
      <w:ins w:id="7539" w:author="Boni" w:date="2014-09-08T01:32:00Z">
        <w:del w:id="7540" w:author="Andrija Ilic" w:date="2015-09-06T19:32:00Z">
          <w:r w:rsidDel="006207E5">
            <w:delText xml:space="preserve">Систем </w:delText>
          </w:r>
          <w:r w:rsidRPr="00F81F28" w:rsidDel="006207E5">
            <w:rPr>
              <w:u w:val="single"/>
            </w:rPr>
            <w:delText xml:space="preserve">врши </w:delText>
          </w:r>
          <w:r w:rsidDel="006207E5">
            <w:rPr>
              <w:u w:val="single"/>
            </w:rPr>
            <w:delText>измену података о кориснику</w:delText>
          </w:r>
          <w:r w:rsidDel="006207E5">
            <w:delText>.(СО)</w:delText>
          </w:r>
        </w:del>
      </w:ins>
    </w:p>
    <w:p w14:paraId="74E3FF52" w14:textId="51FF3A08" w:rsidR="00252993" w:rsidDel="006207E5" w:rsidRDefault="00B04DFD">
      <w:pPr>
        <w:pStyle w:val="ListParagraph"/>
        <w:numPr>
          <w:ilvl w:val="0"/>
          <w:numId w:val="39"/>
        </w:numPr>
        <w:rPr>
          <w:ins w:id="7541" w:author="Boni" w:date="2014-09-08T03:01:00Z"/>
          <w:del w:id="7542" w:author="Andrija Ilic" w:date="2015-09-06T19:32:00Z"/>
        </w:rPr>
        <w:pPrChange w:id="7543" w:author="Boni" w:date="2014-09-08T02:56:00Z">
          <w:pPr>
            <w:pStyle w:val="ListParagraph"/>
            <w:numPr>
              <w:numId w:val="27"/>
            </w:numPr>
            <w:ind w:hanging="360"/>
          </w:pPr>
        </w:pPrChange>
      </w:pPr>
      <w:ins w:id="7544" w:author="Boni" w:date="2014-09-08T01:32:00Z">
        <w:del w:id="7545" w:author="Andrija Ilic" w:date="2015-09-06T19:32:00Z">
          <w:r w:rsidDel="006207E5">
            <w:delText xml:space="preserve">Систем </w:delText>
          </w:r>
          <w:r w:rsidRPr="00F81F28" w:rsidDel="006207E5">
            <w:rPr>
              <w:u w:val="single"/>
            </w:rPr>
            <w:delText>приказује</w:delText>
          </w:r>
          <w:r w:rsidDel="006207E5">
            <w:delText xml:space="preserve"> кориснике са измењеним подацима.(ИА)</w:delText>
          </w:r>
        </w:del>
      </w:ins>
    </w:p>
    <w:p w14:paraId="69C6CFEB" w14:textId="47623706" w:rsidR="00252993" w:rsidDel="006207E5" w:rsidRDefault="00252993">
      <w:pPr>
        <w:pStyle w:val="ListParagraph"/>
        <w:rPr>
          <w:ins w:id="7546" w:author="Boni" w:date="2014-09-08T03:00:00Z"/>
          <w:del w:id="7547" w:author="Andrija Ilic" w:date="2015-09-06T19:32:00Z"/>
        </w:rPr>
        <w:pPrChange w:id="7548" w:author="Boni" w:date="2014-09-08T03:01:00Z">
          <w:pPr>
            <w:pStyle w:val="ListParagraph"/>
            <w:numPr>
              <w:numId w:val="27"/>
            </w:numPr>
            <w:ind w:hanging="360"/>
          </w:pPr>
        </w:pPrChange>
      </w:pPr>
    </w:p>
    <w:p w14:paraId="0B235034" w14:textId="0F30B86B" w:rsidR="00252993" w:rsidDel="006207E5" w:rsidRDefault="00252993">
      <w:pPr>
        <w:pStyle w:val="ListParagraph"/>
        <w:rPr>
          <w:ins w:id="7549" w:author="Boni" w:date="2014-09-08T01:32:00Z"/>
          <w:del w:id="7550" w:author="Andrija Ilic" w:date="2015-09-06T19:32:00Z"/>
        </w:rPr>
        <w:pPrChange w:id="7551" w:author="Boni" w:date="2014-09-08T03:00:00Z">
          <w:pPr>
            <w:pStyle w:val="ListParagraph"/>
            <w:numPr>
              <w:numId w:val="27"/>
            </w:numPr>
            <w:ind w:hanging="360"/>
          </w:pPr>
        </w:pPrChange>
      </w:pPr>
      <w:ins w:id="7552" w:author="Boni" w:date="2014-09-08T03:01:00Z">
        <w:del w:id="7553" w:author="Andrija Ilic" w:date="2015-09-06T19:32:00Z">
          <w:r w:rsidDel="006207E5">
            <w:rPr>
              <w:noProof/>
              <w:rPrChange w:id="7554" w:author="Unknown">
                <w:rPr>
                  <w:noProof/>
                  <w:color w:val="0000FF" w:themeColor="hyperlink"/>
                  <w:u w:val="single"/>
                </w:rPr>
              </w:rPrChange>
            </w:rPr>
            <w:drawing>
              <wp:inline distT="0" distB="0" distL="0" distR="0" wp14:anchorId="459DDC9F" wp14:editId="5425A43D">
                <wp:extent cx="3390212" cy="1959428"/>
                <wp:effectExtent l="19050" t="0" r="688" b="0"/>
                <wp:docPr id="90" name="Picture 89" descr="Izmena zaposlenog usp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uspesno.png"/>
                        <pic:cNvPicPr/>
                      </pic:nvPicPr>
                      <pic:blipFill>
                        <a:blip r:embed="rId174" cstate="print"/>
                        <a:stretch>
                          <a:fillRect/>
                        </a:stretch>
                      </pic:blipFill>
                      <pic:spPr>
                        <a:xfrm>
                          <a:off x="0" y="0"/>
                          <a:ext cx="3389913" cy="1959255"/>
                        </a:xfrm>
                        <a:prstGeom prst="rect">
                          <a:avLst/>
                        </a:prstGeom>
                      </pic:spPr>
                    </pic:pic>
                  </a:graphicData>
                </a:graphic>
              </wp:inline>
            </w:drawing>
          </w:r>
        </w:del>
      </w:ins>
    </w:p>
    <w:p w14:paraId="64C88898" w14:textId="72D07F28" w:rsidR="00B04DFD" w:rsidDel="006207E5" w:rsidRDefault="00B04DFD" w:rsidP="00B04DFD">
      <w:pPr>
        <w:rPr>
          <w:ins w:id="7555" w:author="Boni" w:date="2014-09-08T01:32:00Z"/>
          <w:del w:id="7556" w:author="Andrija Ilic" w:date="2015-09-06T19:32:00Z"/>
          <w:b/>
        </w:rPr>
      </w:pPr>
      <w:ins w:id="7557" w:author="Boni" w:date="2014-09-08T01:32:00Z">
        <w:del w:id="7558" w:author="Andrija Ilic" w:date="2015-09-06T19:32:00Z">
          <w:r w:rsidDel="006207E5">
            <w:rPr>
              <w:b/>
            </w:rPr>
            <w:delText>Алтернативни сценарио:</w:delText>
          </w:r>
        </w:del>
      </w:ins>
    </w:p>
    <w:p w14:paraId="7C2D27C6" w14:textId="6885D6A4" w:rsidR="00B04DFD" w:rsidDel="006207E5" w:rsidRDefault="00B04DFD" w:rsidP="00B04DFD">
      <w:pPr>
        <w:rPr>
          <w:ins w:id="7559" w:author="Boni" w:date="2014-09-08T03:01:00Z"/>
          <w:del w:id="7560" w:author="Andrija Ilic" w:date="2015-09-06T19:32:00Z"/>
        </w:rPr>
      </w:pPr>
      <w:ins w:id="7561" w:author="Boni" w:date="2014-09-08T01:32:00Z">
        <w:del w:id="7562" w:author="Andrija Ilic" w:date="2015-09-06T19:32:00Z">
          <w:r w:rsidDel="006207E5">
            <w:delText xml:space="preserve">4.1 Систем </w:delText>
          </w:r>
          <w:r w:rsidRPr="00F81F28" w:rsidDel="006207E5">
            <w:rPr>
              <w:u w:val="single"/>
            </w:rPr>
            <w:delText xml:space="preserve">приказје </w:delText>
          </w:r>
          <w:r w:rsidDel="006207E5">
            <w:delText>поруку о грешци при измени података за корисника. (ИА) Прекида се извршење.</w:delText>
          </w:r>
        </w:del>
      </w:ins>
    </w:p>
    <w:p w14:paraId="6B5BE118" w14:textId="11A2C647" w:rsidR="007318E4" w:rsidRPr="007318E4" w:rsidDel="006207E5" w:rsidRDefault="00252993" w:rsidP="00B04DFD">
      <w:pPr>
        <w:rPr>
          <w:ins w:id="7563" w:author="Boni" w:date="2014-09-08T01:32:00Z"/>
          <w:del w:id="7564" w:author="Andrija Ilic" w:date="2015-09-06T19:32:00Z"/>
        </w:rPr>
      </w:pPr>
      <w:ins w:id="7565" w:author="Boni" w:date="2014-09-08T03:01:00Z">
        <w:del w:id="7566" w:author="Andrija Ilic" w:date="2015-09-06T19:32:00Z">
          <w:r w:rsidDel="006207E5">
            <w:rPr>
              <w:noProof/>
              <w:rPrChange w:id="7567" w:author="Unknown">
                <w:rPr>
                  <w:noProof/>
                  <w:color w:val="0000FF" w:themeColor="hyperlink"/>
                  <w:u w:val="single"/>
                </w:rPr>
              </w:rPrChange>
            </w:rPr>
            <w:drawing>
              <wp:inline distT="0" distB="0" distL="0" distR="0" wp14:anchorId="431AA841" wp14:editId="70B59542">
                <wp:extent cx="2570469" cy="1473314"/>
                <wp:effectExtent l="19050" t="0" r="1281" b="0"/>
                <wp:docPr id="91" name="Picture 90" descr="Izmena zaposlenog 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 zaposlenog alt.png"/>
                        <pic:cNvPicPr/>
                      </pic:nvPicPr>
                      <pic:blipFill>
                        <a:blip r:embed="rId175" cstate="print"/>
                        <a:stretch>
                          <a:fillRect/>
                        </a:stretch>
                      </pic:blipFill>
                      <pic:spPr>
                        <a:xfrm>
                          <a:off x="0" y="0"/>
                          <a:ext cx="2569464" cy="1472738"/>
                        </a:xfrm>
                        <a:prstGeom prst="rect">
                          <a:avLst/>
                        </a:prstGeom>
                      </pic:spPr>
                    </pic:pic>
                  </a:graphicData>
                </a:graphic>
              </wp:inline>
            </w:drawing>
          </w:r>
        </w:del>
      </w:ins>
    </w:p>
    <w:p w14:paraId="3ED753D3" w14:textId="61B1E413" w:rsidR="00920326" w:rsidRPr="00920326" w:rsidDel="006207E5" w:rsidRDefault="00920326" w:rsidP="00920326">
      <w:pPr>
        <w:rPr>
          <w:del w:id="7568" w:author="Andrija Ilic" w:date="2015-09-06T19:32:00Z"/>
        </w:rPr>
      </w:pPr>
    </w:p>
    <w:p w14:paraId="65B7941A" w14:textId="29AE7ECB" w:rsidR="00AC0918" w:rsidRDefault="00D512B8" w:rsidP="00357379">
      <w:pPr>
        <w:pStyle w:val="Heading2"/>
      </w:pPr>
      <w:bookmarkStart w:id="7569" w:name="_Toc397909085"/>
      <w:ins w:id="7570" w:author="Andrija Ilic" w:date="2015-09-14T22:38:00Z">
        <w:r>
          <w:rPr>
            <w:lang w:val="sr-Cyrl-RS"/>
          </w:rPr>
          <w:t>4</w:t>
        </w:r>
      </w:ins>
      <w:del w:id="7571" w:author="Andrija Ilic" w:date="2015-09-14T22:38:00Z">
        <w:r w:rsidR="00357379" w:rsidDel="00D512B8">
          <w:delText>3</w:delText>
        </w:r>
      </w:del>
      <w:r w:rsidR="00357379">
        <w:t>.4 Имплементација</w:t>
      </w:r>
      <w:bookmarkEnd w:id="7569"/>
    </w:p>
    <w:p w14:paraId="4EB98A1A" w14:textId="029E1E41" w:rsidR="000835FE" w:rsidRPr="0007210A" w:rsidDel="006207E5" w:rsidRDefault="00004A38" w:rsidP="006D7BE3">
      <w:pPr>
        <w:rPr>
          <w:del w:id="7572" w:author="Andrija Ilic" w:date="2015-09-06T19:33:00Z"/>
          <w:b/>
        </w:rPr>
      </w:pPr>
      <w:del w:id="7573" w:author="Andrija Ilic" w:date="2015-09-06T19:33:00Z">
        <w:r w:rsidDel="006207E5">
          <w:delText xml:space="preserve">У имплементацији је кориришћено више технологија. Tapestry као оквир омогућио је развој корисничког интерфејса уз помоћ Tapestry страна. Ту је искоришћен велики део компоненти који овај оквир нуди, што је у многоме убрзало и олакшало развој. Напр. табела. Свака страна има свог контролера који обрађује догађаје изазване од стране кијента. Тиме је апстрахован HTTP протокол и у Java методама директно су обрађени ти догађаји као да се ради о десктоп апликацији. Комуникација са базом је остварена путем Hiberneta. Он омогућава конфигурисање доменских објеката који одговарају табелама у бази. И сви упити над базом спроводе се објектно, тако да није потребно писати sql. </w:delText>
        </w:r>
        <w:r w:rsidR="0007210A" w:rsidDel="006207E5">
          <w:delText>Коначна структура система приказана је на слици 14.</w:delText>
        </w:r>
      </w:del>
    </w:p>
    <w:p w14:paraId="3EF3ED6C" w14:textId="06FB5A04" w:rsidR="00BD2793" w:rsidDel="006207E5" w:rsidRDefault="00BD2793" w:rsidP="00BD2793">
      <w:pPr>
        <w:rPr>
          <w:del w:id="7574" w:author="Andrija Ilic" w:date="2015-09-06T19:33:00Z"/>
        </w:rPr>
      </w:pPr>
    </w:p>
    <w:p w14:paraId="2EE82A3E" w14:textId="1A5B21AA" w:rsidR="00BD2793" w:rsidDel="006207E5" w:rsidRDefault="00BD2793" w:rsidP="00BD2793">
      <w:pPr>
        <w:rPr>
          <w:del w:id="7575" w:author="Andrija Ilic" w:date="2015-09-06T19:33:00Z"/>
        </w:rPr>
      </w:pPr>
      <w:del w:id="7576" w:author="Andrija Ilic" w:date="2015-09-06T19:33:00Z">
        <w:r w:rsidDel="006207E5">
          <w:rPr>
            <w:noProof/>
          </w:rPr>
          <w:drawing>
            <wp:inline distT="0" distB="0" distL="0" distR="0" wp14:anchorId="012C0868" wp14:editId="114B21FA">
              <wp:extent cx="5732145" cy="2694940"/>
              <wp:effectExtent l="19050" t="0" r="1905" b="0"/>
              <wp:docPr id="60" name="Picture 59" descr="CeoSIste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oSIstem copy.jpg"/>
                      <pic:cNvPicPr/>
                    </pic:nvPicPr>
                    <pic:blipFill>
                      <a:blip r:embed="rId176" cstate="print"/>
                      <a:stretch>
                        <a:fillRect/>
                      </a:stretch>
                    </pic:blipFill>
                    <pic:spPr>
                      <a:xfrm>
                        <a:off x="0" y="0"/>
                        <a:ext cx="5732145" cy="2694940"/>
                      </a:xfrm>
                      <a:prstGeom prst="rect">
                        <a:avLst/>
                      </a:prstGeom>
                    </pic:spPr>
                  </pic:pic>
                </a:graphicData>
              </a:graphic>
            </wp:inline>
          </w:drawing>
        </w:r>
      </w:del>
    </w:p>
    <w:p w14:paraId="1BA9567B" w14:textId="417DB538" w:rsidR="00CB3150" w:rsidRPr="00BD2793" w:rsidDel="006207E5" w:rsidRDefault="00CB3150" w:rsidP="00BD2793">
      <w:pPr>
        <w:rPr>
          <w:del w:id="7577" w:author="Andrija Ilic" w:date="2015-09-06T19:33:00Z"/>
        </w:rPr>
      </w:pPr>
      <w:del w:id="7578" w:author="Andrija Ilic" w:date="2015-09-06T19:33:00Z">
        <w:r w:rsidDel="006207E5">
          <w:delText>Слика 14. Коначна структура система</w:delText>
        </w:r>
      </w:del>
    </w:p>
    <w:p w14:paraId="4A676AE0" w14:textId="60252ACB" w:rsidR="000835FE" w:rsidDel="006207E5" w:rsidRDefault="000835FE" w:rsidP="006D7BE3">
      <w:pPr>
        <w:rPr>
          <w:del w:id="7579" w:author="Andrija Ilic" w:date="2015-09-06T19:33:00Z"/>
          <w:b/>
        </w:rPr>
      </w:pPr>
      <w:del w:id="7580" w:author="Andrija Ilic" w:date="2015-09-06T19:33:00Z">
        <w:r w:rsidDel="006207E5">
          <w:delText>На основу архитектуре софтверског система добили смо следеће класе:</w:delText>
        </w:r>
      </w:del>
    </w:p>
    <w:p w14:paraId="7C7BE412" w14:textId="2CA7B05E" w:rsidR="000835FE" w:rsidDel="006207E5" w:rsidRDefault="000835FE" w:rsidP="006D7BE3">
      <w:pPr>
        <w:rPr>
          <w:del w:id="7581" w:author="Andrija Ilic" w:date="2015-09-06T19:33:00Z"/>
          <w:b/>
        </w:rPr>
      </w:pPr>
      <w:del w:id="7582" w:author="Andrija Ilic" w:date="2015-09-06T19:33:00Z">
        <w:r w:rsidDel="006207E5">
          <w:delText>Клијент:</w:delText>
        </w:r>
      </w:del>
    </w:p>
    <w:p w14:paraId="37E9786E" w14:textId="3825D6D9" w:rsidR="0006666F" w:rsidDel="006207E5" w:rsidRDefault="0006666F" w:rsidP="0006666F">
      <w:pPr>
        <w:pStyle w:val="ListParagraph"/>
        <w:numPr>
          <w:ilvl w:val="0"/>
          <w:numId w:val="23"/>
        </w:numPr>
        <w:rPr>
          <w:del w:id="7583" w:author="Andrija Ilic" w:date="2015-09-06T19:33:00Z"/>
        </w:rPr>
      </w:pPr>
      <w:del w:id="7584" w:author="Andrija Ilic" w:date="2015-09-06T19:33:00Z">
        <w:r w:rsidDel="006207E5">
          <w:delText>Index.tml</w:delText>
        </w:r>
      </w:del>
    </w:p>
    <w:p w14:paraId="12BDF166" w14:textId="1EB00E5D" w:rsidR="0006666F" w:rsidDel="006207E5" w:rsidRDefault="0006666F" w:rsidP="0006666F">
      <w:pPr>
        <w:pStyle w:val="ListParagraph"/>
        <w:numPr>
          <w:ilvl w:val="0"/>
          <w:numId w:val="23"/>
        </w:numPr>
        <w:rPr>
          <w:del w:id="7585" w:author="Andrija Ilic" w:date="2015-09-06T19:33:00Z"/>
        </w:rPr>
      </w:pPr>
      <w:del w:id="7586" w:author="Andrija Ilic" w:date="2015-09-06T19:33:00Z">
        <w:r w:rsidDel="006207E5">
          <w:delText>PregledPoslovnihPartnera.tml</w:delText>
        </w:r>
      </w:del>
    </w:p>
    <w:p w14:paraId="1BE29CF0" w14:textId="6323BCDB" w:rsidR="0006666F" w:rsidDel="006207E5" w:rsidRDefault="0006666F" w:rsidP="0006666F">
      <w:pPr>
        <w:pStyle w:val="ListParagraph"/>
        <w:numPr>
          <w:ilvl w:val="0"/>
          <w:numId w:val="23"/>
        </w:numPr>
        <w:rPr>
          <w:del w:id="7587" w:author="Andrija Ilic" w:date="2015-09-06T19:33:00Z"/>
        </w:rPr>
      </w:pPr>
      <w:del w:id="7588" w:author="Andrija Ilic" w:date="2015-09-06T19:33:00Z">
        <w:r w:rsidDel="006207E5">
          <w:delText>CreateZaposleni.tml</w:delText>
        </w:r>
      </w:del>
    </w:p>
    <w:p w14:paraId="5FAB7695" w14:textId="6D110ACD" w:rsidR="0006666F" w:rsidDel="006207E5" w:rsidRDefault="0006666F" w:rsidP="0006666F">
      <w:pPr>
        <w:pStyle w:val="ListParagraph"/>
        <w:numPr>
          <w:ilvl w:val="0"/>
          <w:numId w:val="23"/>
        </w:numPr>
        <w:rPr>
          <w:del w:id="7589" w:author="Andrija Ilic" w:date="2015-09-06T19:33:00Z"/>
        </w:rPr>
      </w:pPr>
      <w:del w:id="7590" w:author="Andrija Ilic" w:date="2015-09-06T19:33:00Z">
        <w:r w:rsidDel="006207E5">
          <w:delText>ShowZaposleni.tml</w:delText>
        </w:r>
      </w:del>
    </w:p>
    <w:p w14:paraId="4FF11256" w14:textId="41D8543B" w:rsidR="0006666F" w:rsidDel="006207E5" w:rsidRDefault="0006666F" w:rsidP="0006666F">
      <w:pPr>
        <w:pStyle w:val="ListParagraph"/>
        <w:numPr>
          <w:ilvl w:val="0"/>
          <w:numId w:val="23"/>
        </w:numPr>
        <w:rPr>
          <w:del w:id="7591" w:author="Andrija Ilic" w:date="2015-09-06T19:33:00Z"/>
        </w:rPr>
      </w:pPr>
      <w:del w:id="7592" w:author="Andrija Ilic" w:date="2015-09-06T19:33:00Z">
        <w:r w:rsidDel="006207E5">
          <w:delText>KreiranjeRacuna.tml</w:delText>
        </w:r>
      </w:del>
    </w:p>
    <w:p w14:paraId="6E594FC5" w14:textId="23243BB8" w:rsidR="0006666F" w:rsidDel="006207E5" w:rsidRDefault="0006666F" w:rsidP="0006666F">
      <w:pPr>
        <w:pStyle w:val="ListParagraph"/>
        <w:numPr>
          <w:ilvl w:val="0"/>
          <w:numId w:val="23"/>
        </w:numPr>
        <w:rPr>
          <w:del w:id="7593" w:author="Andrija Ilic" w:date="2015-09-06T19:33:00Z"/>
        </w:rPr>
      </w:pPr>
      <w:del w:id="7594" w:author="Andrija Ilic" w:date="2015-09-06T19:33:00Z">
        <w:r w:rsidDel="006207E5">
          <w:delText>IzdavanjeRacuna.tml</w:delText>
        </w:r>
      </w:del>
    </w:p>
    <w:p w14:paraId="7356334C" w14:textId="5178A16E" w:rsidR="0006666F" w:rsidRPr="0006666F" w:rsidDel="006207E5" w:rsidRDefault="0006666F" w:rsidP="0006666F">
      <w:pPr>
        <w:pStyle w:val="ListParagraph"/>
        <w:numPr>
          <w:ilvl w:val="0"/>
          <w:numId w:val="23"/>
        </w:numPr>
        <w:rPr>
          <w:del w:id="7595" w:author="Andrija Ilic" w:date="2015-09-06T19:33:00Z"/>
        </w:rPr>
      </w:pPr>
      <w:del w:id="7596" w:author="Andrija Ilic" w:date="2015-09-06T19:33:00Z">
        <w:r w:rsidDel="006207E5">
          <w:delText>ShowAll.tml</w:delText>
        </w:r>
      </w:del>
    </w:p>
    <w:p w14:paraId="4CFAD8D4" w14:textId="781B5094" w:rsidR="000835FE" w:rsidDel="006207E5" w:rsidRDefault="000835FE" w:rsidP="006D7BE3">
      <w:pPr>
        <w:rPr>
          <w:del w:id="7597" w:author="Andrija Ilic" w:date="2015-09-06T19:33:00Z"/>
          <w:b/>
        </w:rPr>
      </w:pPr>
      <w:del w:id="7598" w:author="Andrija Ilic" w:date="2015-09-06T19:33:00Z">
        <w:r w:rsidDel="006207E5">
          <w:delText>Домен:</w:delText>
        </w:r>
      </w:del>
    </w:p>
    <w:p w14:paraId="4E5D1E59" w14:textId="4AEF28C3" w:rsidR="000835FE" w:rsidDel="006207E5" w:rsidRDefault="000835FE" w:rsidP="000835FE">
      <w:pPr>
        <w:pStyle w:val="ListParagraph"/>
        <w:numPr>
          <w:ilvl w:val="0"/>
          <w:numId w:val="21"/>
        </w:numPr>
        <w:rPr>
          <w:del w:id="7599" w:author="Andrija Ilic" w:date="2015-09-06T19:33:00Z"/>
        </w:rPr>
      </w:pPr>
      <w:del w:id="7600" w:author="Andrija Ilic" w:date="2015-09-06T19:33:00Z">
        <w:r w:rsidDel="006207E5">
          <w:delText>FizickoLice.java</w:delText>
        </w:r>
      </w:del>
    </w:p>
    <w:p w14:paraId="6562144C" w14:textId="53FBA95D" w:rsidR="000835FE" w:rsidDel="006207E5" w:rsidRDefault="000835FE" w:rsidP="000835FE">
      <w:pPr>
        <w:pStyle w:val="ListParagraph"/>
        <w:numPr>
          <w:ilvl w:val="0"/>
          <w:numId w:val="21"/>
        </w:numPr>
        <w:rPr>
          <w:del w:id="7601" w:author="Andrija Ilic" w:date="2015-09-06T19:33:00Z"/>
        </w:rPr>
      </w:pPr>
      <w:del w:id="7602" w:author="Andrija Ilic" w:date="2015-09-06T19:33:00Z">
        <w:r w:rsidDel="006207E5">
          <w:delText>OpstiDomenskiObjekat.java</w:delText>
        </w:r>
      </w:del>
    </w:p>
    <w:p w14:paraId="7EB18AE3" w14:textId="789D3D88" w:rsidR="000835FE" w:rsidDel="006207E5" w:rsidRDefault="000835FE" w:rsidP="000835FE">
      <w:pPr>
        <w:pStyle w:val="ListParagraph"/>
        <w:numPr>
          <w:ilvl w:val="0"/>
          <w:numId w:val="21"/>
        </w:numPr>
        <w:rPr>
          <w:del w:id="7603" w:author="Andrija Ilic" w:date="2015-09-06T19:33:00Z"/>
        </w:rPr>
      </w:pPr>
      <w:del w:id="7604" w:author="Andrija Ilic" w:date="2015-09-06T19:33:00Z">
        <w:r w:rsidDel="006207E5">
          <w:delText>PoslovniPartner.java</w:delText>
        </w:r>
      </w:del>
    </w:p>
    <w:p w14:paraId="7C2A1A27" w14:textId="434E8810" w:rsidR="000835FE" w:rsidDel="006207E5" w:rsidRDefault="000835FE" w:rsidP="000835FE">
      <w:pPr>
        <w:pStyle w:val="ListParagraph"/>
        <w:numPr>
          <w:ilvl w:val="0"/>
          <w:numId w:val="21"/>
        </w:numPr>
        <w:rPr>
          <w:del w:id="7605" w:author="Andrija Ilic" w:date="2015-09-06T19:33:00Z"/>
        </w:rPr>
      </w:pPr>
      <w:del w:id="7606" w:author="Andrija Ilic" w:date="2015-09-06T19:33:00Z">
        <w:r w:rsidDel="006207E5">
          <w:delText>PravnoLica.java</w:delText>
        </w:r>
      </w:del>
    </w:p>
    <w:p w14:paraId="763A3563" w14:textId="36C698D1" w:rsidR="000835FE" w:rsidDel="006207E5" w:rsidRDefault="000835FE" w:rsidP="000835FE">
      <w:pPr>
        <w:pStyle w:val="ListParagraph"/>
        <w:numPr>
          <w:ilvl w:val="0"/>
          <w:numId w:val="21"/>
        </w:numPr>
        <w:rPr>
          <w:del w:id="7607" w:author="Andrija Ilic" w:date="2015-09-06T19:33:00Z"/>
        </w:rPr>
      </w:pPr>
      <w:del w:id="7608" w:author="Andrija Ilic" w:date="2015-09-06T19:33:00Z">
        <w:r w:rsidDel="006207E5">
          <w:delText>Proizvod.java</w:delText>
        </w:r>
      </w:del>
    </w:p>
    <w:p w14:paraId="321F1479" w14:textId="0FB793A6" w:rsidR="000835FE" w:rsidDel="006207E5" w:rsidRDefault="000835FE" w:rsidP="000835FE">
      <w:pPr>
        <w:pStyle w:val="ListParagraph"/>
        <w:numPr>
          <w:ilvl w:val="0"/>
          <w:numId w:val="21"/>
        </w:numPr>
        <w:rPr>
          <w:del w:id="7609" w:author="Andrija Ilic" w:date="2015-09-06T19:33:00Z"/>
        </w:rPr>
      </w:pPr>
      <w:del w:id="7610" w:author="Andrija Ilic" w:date="2015-09-06T19:33:00Z">
        <w:r w:rsidDel="006207E5">
          <w:delText>ProizvodUsluga.java</w:delText>
        </w:r>
      </w:del>
    </w:p>
    <w:p w14:paraId="6D612305" w14:textId="10A7F1CB" w:rsidR="000835FE" w:rsidDel="006207E5" w:rsidRDefault="000835FE" w:rsidP="000835FE">
      <w:pPr>
        <w:pStyle w:val="ListParagraph"/>
        <w:numPr>
          <w:ilvl w:val="0"/>
          <w:numId w:val="21"/>
        </w:numPr>
        <w:rPr>
          <w:del w:id="7611" w:author="Andrija Ilic" w:date="2015-09-06T19:33:00Z"/>
        </w:rPr>
      </w:pPr>
      <w:del w:id="7612" w:author="Andrija Ilic" w:date="2015-09-06T19:33:00Z">
        <w:r w:rsidDel="006207E5">
          <w:delText>Racun.java</w:delText>
        </w:r>
      </w:del>
    </w:p>
    <w:p w14:paraId="42897871" w14:textId="15F3ABDA" w:rsidR="000835FE" w:rsidDel="006207E5" w:rsidRDefault="000835FE" w:rsidP="000835FE">
      <w:pPr>
        <w:pStyle w:val="ListParagraph"/>
        <w:numPr>
          <w:ilvl w:val="0"/>
          <w:numId w:val="21"/>
        </w:numPr>
        <w:rPr>
          <w:del w:id="7613" w:author="Andrija Ilic" w:date="2015-09-06T19:33:00Z"/>
        </w:rPr>
      </w:pPr>
      <w:del w:id="7614" w:author="Andrija Ilic" w:date="2015-09-06T19:33:00Z">
        <w:r w:rsidDel="006207E5">
          <w:delText>StavkaRacuna.java</w:delText>
        </w:r>
      </w:del>
    </w:p>
    <w:p w14:paraId="2EDE6A2F" w14:textId="40147907" w:rsidR="000835FE" w:rsidDel="006207E5" w:rsidRDefault="000835FE" w:rsidP="000835FE">
      <w:pPr>
        <w:pStyle w:val="ListParagraph"/>
        <w:numPr>
          <w:ilvl w:val="0"/>
          <w:numId w:val="21"/>
        </w:numPr>
        <w:rPr>
          <w:del w:id="7615" w:author="Andrija Ilic" w:date="2015-09-06T19:33:00Z"/>
        </w:rPr>
      </w:pPr>
      <w:del w:id="7616" w:author="Andrija Ilic" w:date="2015-09-06T19:33:00Z">
        <w:r w:rsidDel="006207E5">
          <w:delText>TipProizvoda.java</w:delText>
        </w:r>
      </w:del>
    </w:p>
    <w:p w14:paraId="259C4C77" w14:textId="6C73C92C" w:rsidR="000835FE" w:rsidDel="006207E5" w:rsidRDefault="000835FE" w:rsidP="000835FE">
      <w:pPr>
        <w:pStyle w:val="ListParagraph"/>
        <w:numPr>
          <w:ilvl w:val="0"/>
          <w:numId w:val="21"/>
        </w:numPr>
        <w:rPr>
          <w:del w:id="7617" w:author="Andrija Ilic" w:date="2015-09-06T19:33:00Z"/>
        </w:rPr>
      </w:pPr>
      <w:del w:id="7618" w:author="Andrija Ilic" w:date="2015-09-06T19:33:00Z">
        <w:r w:rsidDel="006207E5">
          <w:delText>Usluga.java</w:delText>
        </w:r>
      </w:del>
    </w:p>
    <w:p w14:paraId="782E3E54" w14:textId="710AA376" w:rsidR="000835FE" w:rsidRPr="000835FE" w:rsidDel="006207E5" w:rsidRDefault="000835FE" w:rsidP="000835FE">
      <w:pPr>
        <w:pStyle w:val="ListParagraph"/>
        <w:numPr>
          <w:ilvl w:val="0"/>
          <w:numId w:val="21"/>
        </w:numPr>
        <w:rPr>
          <w:del w:id="7619" w:author="Andrija Ilic" w:date="2015-09-06T19:33:00Z"/>
        </w:rPr>
      </w:pPr>
      <w:del w:id="7620" w:author="Andrija Ilic" w:date="2015-09-06T19:33:00Z">
        <w:r w:rsidDel="006207E5">
          <w:delText>Zaposleni.java</w:delText>
        </w:r>
      </w:del>
    </w:p>
    <w:p w14:paraId="211A1933" w14:textId="402DD31D" w:rsidR="000835FE" w:rsidDel="006207E5" w:rsidRDefault="000835FE" w:rsidP="000835FE">
      <w:pPr>
        <w:rPr>
          <w:del w:id="7621" w:author="Andrija Ilic" w:date="2015-09-06T19:33:00Z"/>
        </w:rPr>
      </w:pPr>
    </w:p>
    <w:p w14:paraId="01457699" w14:textId="3908D315" w:rsidR="006D7BE3" w:rsidRPr="000835FE" w:rsidDel="006207E5" w:rsidRDefault="006D7BE3" w:rsidP="000835FE">
      <w:pPr>
        <w:rPr>
          <w:del w:id="7622" w:author="Andrija Ilic" w:date="2015-09-06T19:33:00Z"/>
        </w:rPr>
      </w:pPr>
    </w:p>
    <w:p w14:paraId="60E3807B" w14:textId="05C85A70" w:rsidR="00357379" w:rsidDel="006207E5" w:rsidRDefault="000835FE" w:rsidP="006D7BE3">
      <w:pPr>
        <w:rPr>
          <w:del w:id="7623" w:author="Andrija Ilic" w:date="2015-09-06T19:33:00Z"/>
          <w:b/>
        </w:rPr>
      </w:pPr>
      <w:del w:id="7624" w:author="Andrija Ilic" w:date="2015-09-06T19:33:00Z">
        <w:r w:rsidDel="006207E5">
          <w:delText>Систем:</w:delText>
        </w:r>
      </w:del>
    </w:p>
    <w:p w14:paraId="12C4D1AB" w14:textId="72422971" w:rsidR="000835FE" w:rsidDel="006207E5" w:rsidRDefault="000835FE" w:rsidP="000835FE">
      <w:pPr>
        <w:pStyle w:val="ListParagraph"/>
        <w:numPr>
          <w:ilvl w:val="0"/>
          <w:numId w:val="22"/>
        </w:numPr>
        <w:rPr>
          <w:del w:id="7625" w:author="Andrija Ilic" w:date="2015-09-06T19:33:00Z"/>
        </w:rPr>
      </w:pPr>
      <w:del w:id="7626" w:author="Andrija Ilic" w:date="2015-09-06T19:33:00Z">
        <w:r w:rsidDel="006207E5">
          <w:delText>DodavanjeZaposlenog.java</w:delText>
        </w:r>
      </w:del>
    </w:p>
    <w:p w14:paraId="23AC4A0A" w14:textId="6F3CBB13" w:rsidR="000835FE" w:rsidDel="006207E5" w:rsidRDefault="000835FE" w:rsidP="000835FE">
      <w:pPr>
        <w:pStyle w:val="ListParagraph"/>
        <w:numPr>
          <w:ilvl w:val="0"/>
          <w:numId w:val="22"/>
        </w:numPr>
        <w:rPr>
          <w:del w:id="7627" w:author="Andrija Ilic" w:date="2015-09-06T19:33:00Z"/>
        </w:rPr>
      </w:pPr>
      <w:del w:id="7628" w:author="Andrija Ilic" w:date="2015-09-06T19:33:00Z">
        <w:r w:rsidDel="006207E5">
          <w:delText>KreiranjeRacuna.java</w:delText>
        </w:r>
      </w:del>
    </w:p>
    <w:p w14:paraId="23A12EF6" w14:textId="07E1BED1" w:rsidR="000835FE" w:rsidDel="006207E5" w:rsidRDefault="000835FE" w:rsidP="000835FE">
      <w:pPr>
        <w:pStyle w:val="ListParagraph"/>
        <w:numPr>
          <w:ilvl w:val="0"/>
          <w:numId w:val="22"/>
        </w:numPr>
        <w:rPr>
          <w:del w:id="7629" w:author="Andrija Ilic" w:date="2015-09-06T19:33:00Z"/>
        </w:rPr>
      </w:pPr>
      <w:del w:id="7630" w:author="Andrija Ilic" w:date="2015-09-06T19:33:00Z">
        <w:r w:rsidDel="006207E5">
          <w:delText>OpstaSO.java</w:delText>
        </w:r>
      </w:del>
    </w:p>
    <w:p w14:paraId="79935839" w14:textId="7A621597" w:rsidR="000835FE" w:rsidDel="006207E5" w:rsidRDefault="000835FE" w:rsidP="000835FE">
      <w:pPr>
        <w:pStyle w:val="ListParagraph"/>
        <w:numPr>
          <w:ilvl w:val="0"/>
          <w:numId w:val="22"/>
        </w:numPr>
        <w:rPr>
          <w:del w:id="7631" w:author="Andrija Ilic" w:date="2015-09-06T19:33:00Z"/>
        </w:rPr>
      </w:pPr>
      <w:del w:id="7632" w:author="Andrija Ilic" w:date="2015-09-06T19:33:00Z">
        <w:r w:rsidDel="006207E5">
          <w:delText>PretragaFizickihLica.java</w:delText>
        </w:r>
      </w:del>
    </w:p>
    <w:p w14:paraId="24AC8024" w14:textId="1FE32E81" w:rsidR="000835FE" w:rsidDel="006207E5" w:rsidRDefault="000835FE" w:rsidP="000835FE">
      <w:pPr>
        <w:pStyle w:val="ListParagraph"/>
        <w:numPr>
          <w:ilvl w:val="0"/>
          <w:numId w:val="22"/>
        </w:numPr>
        <w:rPr>
          <w:del w:id="7633" w:author="Andrija Ilic" w:date="2015-09-06T19:33:00Z"/>
        </w:rPr>
      </w:pPr>
      <w:del w:id="7634" w:author="Andrija Ilic" w:date="2015-09-06T19:33:00Z">
        <w:r w:rsidDel="006207E5">
          <w:delText>PretragaPravnihLica.java</w:delText>
        </w:r>
      </w:del>
    </w:p>
    <w:p w14:paraId="08BC9B41" w14:textId="697BCD06" w:rsidR="000835FE" w:rsidDel="006207E5" w:rsidRDefault="000835FE" w:rsidP="000835FE">
      <w:pPr>
        <w:pStyle w:val="ListParagraph"/>
        <w:numPr>
          <w:ilvl w:val="0"/>
          <w:numId w:val="22"/>
        </w:numPr>
        <w:rPr>
          <w:del w:id="7635" w:author="Andrija Ilic" w:date="2015-09-06T19:33:00Z"/>
        </w:rPr>
      </w:pPr>
      <w:del w:id="7636" w:author="Andrija Ilic" w:date="2015-09-06T19:33:00Z">
        <w:r w:rsidDel="006207E5">
          <w:delText>PromeniStanjeProizvodaUsluge.java</w:delText>
        </w:r>
      </w:del>
    </w:p>
    <w:p w14:paraId="469CCC9A" w14:textId="4D7547EE" w:rsidR="000835FE" w:rsidDel="006207E5" w:rsidRDefault="000835FE" w:rsidP="000835FE">
      <w:pPr>
        <w:pStyle w:val="ListParagraph"/>
        <w:numPr>
          <w:ilvl w:val="0"/>
          <w:numId w:val="22"/>
        </w:numPr>
        <w:rPr>
          <w:del w:id="7637" w:author="Andrija Ilic" w:date="2015-09-06T19:33:00Z"/>
        </w:rPr>
      </w:pPr>
      <w:del w:id="7638" w:author="Andrija Ilic" w:date="2015-09-06T19:33:00Z">
        <w:r w:rsidDel="006207E5">
          <w:delText>PronadjiRacun.java</w:delText>
        </w:r>
      </w:del>
    </w:p>
    <w:p w14:paraId="08620E6F" w14:textId="0E6E530C" w:rsidR="000835FE" w:rsidDel="006207E5" w:rsidRDefault="000835FE" w:rsidP="000835FE">
      <w:pPr>
        <w:pStyle w:val="ListParagraph"/>
        <w:numPr>
          <w:ilvl w:val="0"/>
          <w:numId w:val="22"/>
        </w:numPr>
        <w:rPr>
          <w:del w:id="7639" w:author="Andrija Ilic" w:date="2015-09-06T19:33:00Z"/>
        </w:rPr>
      </w:pPr>
      <w:del w:id="7640" w:author="Andrija Ilic" w:date="2015-09-06T19:33:00Z">
        <w:r w:rsidDel="006207E5">
          <w:delText>ProveraKorisnika.java</w:delText>
        </w:r>
      </w:del>
    </w:p>
    <w:p w14:paraId="34D06DAD" w14:textId="3974990D" w:rsidR="000835FE" w:rsidDel="006207E5" w:rsidRDefault="000835FE" w:rsidP="000835FE">
      <w:pPr>
        <w:pStyle w:val="ListParagraph"/>
        <w:numPr>
          <w:ilvl w:val="0"/>
          <w:numId w:val="22"/>
        </w:numPr>
        <w:rPr>
          <w:del w:id="7641" w:author="Andrija Ilic" w:date="2015-09-06T19:33:00Z"/>
        </w:rPr>
      </w:pPr>
      <w:del w:id="7642" w:author="Andrija Ilic" w:date="2015-09-06T19:33:00Z">
        <w:r w:rsidDel="006207E5">
          <w:delText>ProveraPostojanjaZaposlenog.java</w:delText>
        </w:r>
      </w:del>
    </w:p>
    <w:p w14:paraId="3B0C45E9" w14:textId="49204936" w:rsidR="000835FE" w:rsidDel="006207E5" w:rsidRDefault="000835FE" w:rsidP="000835FE">
      <w:pPr>
        <w:pStyle w:val="ListParagraph"/>
        <w:numPr>
          <w:ilvl w:val="0"/>
          <w:numId w:val="22"/>
        </w:numPr>
        <w:rPr>
          <w:del w:id="7643" w:author="Andrija Ilic" w:date="2015-09-06T19:33:00Z"/>
        </w:rPr>
      </w:pPr>
      <w:del w:id="7644" w:author="Andrija Ilic" w:date="2015-09-06T19:33:00Z">
        <w:r w:rsidDel="006207E5">
          <w:delText>SacuvajRacun.java</w:delText>
        </w:r>
      </w:del>
    </w:p>
    <w:p w14:paraId="60E2E119" w14:textId="77777777" w:rsidR="00DC784A" w:rsidRPr="000835FE" w:rsidRDefault="00DC784A" w:rsidP="00DC784A">
      <w:pPr>
        <w:pStyle w:val="ListParagraph"/>
      </w:pPr>
    </w:p>
    <w:p w14:paraId="7AE253AC" w14:textId="2642F6E8" w:rsidR="00357379" w:rsidRDefault="00D512B8" w:rsidP="00357379">
      <w:pPr>
        <w:pStyle w:val="Heading2"/>
      </w:pPr>
      <w:bookmarkStart w:id="7645" w:name="_Toc397909086"/>
      <w:ins w:id="7646" w:author="Andrija Ilic" w:date="2015-09-14T22:38:00Z">
        <w:r>
          <w:rPr>
            <w:lang w:val="sr-Cyrl-RS"/>
          </w:rPr>
          <w:t>4</w:t>
        </w:r>
      </w:ins>
      <w:del w:id="7647" w:author="Andrija Ilic" w:date="2015-09-14T22:38:00Z">
        <w:r w:rsidR="00357379" w:rsidDel="00D512B8">
          <w:delText>3</w:delText>
        </w:r>
      </w:del>
      <w:r w:rsidR="00357379">
        <w:t>.5 Закључак</w:t>
      </w:r>
      <w:bookmarkEnd w:id="7645"/>
    </w:p>
    <w:p w14:paraId="57B0D449" w14:textId="77777777" w:rsidR="00E12B3F" w:rsidRPr="00E12B3F" w:rsidRDefault="00E12B3F" w:rsidP="00E12B3F"/>
    <w:p w14:paraId="35CCD674" w14:textId="64CFF614" w:rsidR="00AC0918" w:rsidRPr="00E12B3F" w:rsidDel="006207E5" w:rsidRDefault="00E12B3F" w:rsidP="00AC0918">
      <w:pPr>
        <w:rPr>
          <w:del w:id="7648" w:author="Andrija Ilic" w:date="2015-09-06T19:33:00Z"/>
        </w:rPr>
      </w:pPr>
      <w:del w:id="7649" w:author="Andrija Ilic" w:date="2015-09-06T19:33:00Z">
        <w:r w:rsidDel="006207E5">
          <w:delText>Рад је отворен за многа побољшања, али је такође је донео и много бољи увид у могућности пројектовања web апликација. Захваљујем се стручном</w:delText>
        </w:r>
        <w:r w:rsidR="00132E57" w:rsidDel="006207E5">
          <w:delText>, ведром</w:delText>
        </w:r>
        <w:r w:rsidDel="006207E5">
          <w:delText xml:space="preserve"> и увек доступном тиму људи који </w:delText>
        </w:r>
        <w:r w:rsidR="00DC784A" w:rsidDel="006207E5">
          <w:delText xml:space="preserve"> </w:delText>
        </w:r>
        <w:r w:rsidDel="006207E5">
          <w:delText xml:space="preserve">ми је изашао у сусрет и пружио подршку, знање али и много више од тога.  </w:delText>
        </w:r>
      </w:del>
    </w:p>
    <w:p w14:paraId="0E4BE321" w14:textId="19204D96" w:rsidR="002A57D0" w:rsidRPr="002A57D0" w:rsidDel="006207E5" w:rsidRDefault="002A57D0" w:rsidP="002A57D0">
      <w:pPr>
        <w:rPr>
          <w:del w:id="7650" w:author="Andrija Ilic" w:date="2015-09-06T19:33:00Z"/>
        </w:rPr>
      </w:pPr>
    </w:p>
    <w:p w14:paraId="10552B4E" w14:textId="77777777" w:rsidR="005E2CB0" w:rsidRDefault="005E2CB0" w:rsidP="006C5206"/>
    <w:p w14:paraId="2E6AF94C" w14:textId="77777777" w:rsidR="005E2CB0" w:rsidRDefault="005E2CB0" w:rsidP="006C5206"/>
    <w:p w14:paraId="58EAA7A8" w14:textId="77777777" w:rsidR="005E2CB0" w:rsidRDefault="005E2CB0" w:rsidP="006C5206"/>
    <w:p w14:paraId="3D2ECA13" w14:textId="77777777" w:rsidR="00F90BCA" w:rsidRDefault="00F90BCA" w:rsidP="006C5206"/>
    <w:p w14:paraId="470AFFE9" w14:textId="77777777" w:rsidR="00F90BCA" w:rsidRDefault="00F90BCA" w:rsidP="006C5206"/>
    <w:p w14:paraId="0C0872A7" w14:textId="77777777" w:rsidR="00F90BCA" w:rsidRDefault="00F90BCA" w:rsidP="006C5206"/>
    <w:p w14:paraId="3B231E73" w14:textId="77777777" w:rsidR="00F90BCA" w:rsidRDefault="00F90BCA" w:rsidP="006C5206"/>
    <w:p w14:paraId="4D53FAF1" w14:textId="77777777" w:rsidR="00F90BCA" w:rsidRDefault="00F90BCA" w:rsidP="006C5206"/>
    <w:p w14:paraId="29CECF3C" w14:textId="77777777" w:rsidR="00F90BCA" w:rsidRDefault="00F90BCA" w:rsidP="006C5206"/>
    <w:p w14:paraId="7DF108E9" w14:textId="77777777" w:rsidR="00F90BCA" w:rsidRDefault="00F90BCA" w:rsidP="006C5206"/>
    <w:p w14:paraId="22EFC3DD" w14:textId="77777777" w:rsidR="00F90BCA" w:rsidRDefault="00F90BCA" w:rsidP="006C5206"/>
    <w:p w14:paraId="6339BA71" w14:textId="77777777" w:rsidR="00F90BCA" w:rsidRDefault="00F90BCA" w:rsidP="006C5206"/>
    <w:p w14:paraId="38B273FE" w14:textId="77777777" w:rsidR="00F90BCA" w:rsidRPr="00F90BCA" w:rsidRDefault="00F90BCA" w:rsidP="006C5206"/>
    <w:p w14:paraId="3118A32D" w14:textId="77777777" w:rsidR="005E2CB0" w:rsidRDefault="005E2CB0" w:rsidP="005E2CB0">
      <w:pPr>
        <w:pStyle w:val="Default"/>
        <w:rPr>
          <w:sz w:val="32"/>
          <w:szCs w:val="32"/>
        </w:rPr>
      </w:pPr>
      <w:r>
        <w:rPr>
          <w:b/>
          <w:bCs/>
          <w:sz w:val="32"/>
          <w:szCs w:val="32"/>
        </w:rPr>
        <w:t xml:space="preserve">Литература </w:t>
      </w:r>
    </w:p>
    <w:p w14:paraId="732A7A1F" w14:textId="10311924" w:rsidR="00B4428C" w:rsidRPr="000320E2" w:rsidRDefault="00716439" w:rsidP="00B4428C">
      <w:pPr>
        <w:pStyle w:val="Default"/>
        <w:spacing w:after="23"/>
        <w:rPr>
          <w:ins w:id="7651" w:author="Andrija Ilic" w:date="2015-09-07T19:15:00Z"/>
          <w:rFonts w:ascii="Times New Roman" w:hAnsi="Times New Roman" w:cs="Times New Roman"/>
          <w:rPrChange w:id="7652" w:author="Andrija Ilic" w:date="2015-09-14T13:41:00Z">
            <w:rPr>
              <w:ins w:id="7653" w:author="Andrija Ilic" w:date="2015-09-07T19:15:00Z"/>
              <w:sz w:val="22"/>
              <w:szCs w:val="22"/>
            </w:rPr>
          </w:rPrChange>
        </w:rPr>
      </w:pPr>
      <w:ins w:id="7654" w:author="Andrija Ilic" w:date="2015-09-07T19:15:00Z">
        <w:r w:rsidRPr="000320E2">
          <w:rPr>
            <w:rFonts w:ascii="Times New Roman" w:hAnsi="Times New Roman" w:cs="Times New Roman"/>
            <w:rPrChange w:id="7655" w:author="Andrija Ilic" w:date="2015-09-14T13:41:00Z">
              <w:rPr>
                <w:sz w:val="22"/>
                <w:szCs w:val="22"/>
              </w:rPr>
            </w:rPrChange>
          </w:rPr>
          <w:t>[1] Др Синиша Влајић: Прoјекто</w:t>
        </w:r>
        <w:r w:rsidR="00B4428C" w:rsidRPr="000320E2">
          <w:rPr>
            <w:rFonts w:ascii="Times New Roman" w:hAnsi="Times New Roman" w:cs="Times New Roman"/>
            <w:rPrChange w:id="7656" w:author="Andrija Ilic" w:date="2015-09-14T13:41:00Z">
              <w:rPr>
                <w:sz w:val="22"/>
                <w:szCs w:val="22"/>
              </w:rPr>
            </w:rPrChange>
          </w:rPr>
          <w:t>в</w:t>
        </w:r>
        <w:r w:rsidRPr="000320E2">
          <w:rPr>
            <w:rFonts w:ascii="Times New Roman" w:hAnsi="Times New Roman" w:cs="Times New Roman"/>
            <w:rPrChange w:id="7657" w:author="Andrija Ilic" w:date="2015-09-14T13:41:00Z">
              <w:rPr>
                <w:sz w:val="22"/>
                <w:szCs w:val="22"/>
              </w:rPr>
            </w:rPrChange>
          </w:rPr>
          <w:t>а</w:t>
        </w:r>
      </w:ins>
      <w:ins w:id="7658" w:author="Andrija Ilic" w:date="2015-09-08T20:59:00Z">
        <w:r w:rsidRPr="000320E2">
          <w:rPr>
            <w:rFonts w:ascii="Times New Roman" w:hAnsi="Times New Roman" w:cs="Times New Roman"/>
            <w:lang w:val="sr-Cyrl-RS"/>
            <w:rPrChange w:id="7659" w:author="Andrija Ilic" w:date="2015-09-14T13:41:00Z">
              <w:rPr>
                <w:sz w:val="22"/>
                <w:szCs w:val="22"/>
                <w:lang w:val="sr-Cyrl-RS"/>
              </w:rPr>
            </w:rPrChange>
          </w:rPr>
          <w:t>њ</w:t>
        </w:r>
      </w:ins>
      <w:ins w:id="7660" w:author="Andrija Ilic" w:date="2015-09-07T19:15:00Z">
        <w:r w:rsidRPr="000320E2">
          <w:rPr>
            <w:rFonts w:ascii="Times New Roman" w:hAnsi="Times New Roman" w:cs="Times New Roman"/>
            <w:rPrChange w:id="7661" w:author="Andrija Ilic" w:date="2015-09-14T13:41:00Z">
              <w:rPr>
                <w:sz w:val="22"/>
                <w:szCs w:val="22"/>
              </w:rPr>
            </w:rPrChange>
          </w:rPr>
          <w:t>е Сoфтвера (Скрипта), ФОН, Беo</w:t>
        </w:r>
        <w:r w:rsidR="00B4428C" w:rsidRPr="000320E2">
          <w:rPr>
            <w:rFonts w:ascii="Times New Roman" w:hAnsi="Times New Roman" w:cs="Times New Roman"/>
            <w:rPrChange w:id="7662" w:author="Andrija Ilic" w:date="2015-09-14T13:41:00Z">
              <w:rPr>
                <w:sz w:val="22"/>
                <w:szCs w:val="22"/>
              </w:rPr>
            </w:rPrChange>
          </w:rPr>
          <w:t xml:space="preserve">град 2006. </w:t>
        </w:r>
      </w:ins>
    </w:p>
    <w:p w14:paraId="77688E67" w14:textId="4733A0B7" w:rsidR="000320E2" w:rsidRPr="000320E2" w:rsidRDefault="000320E2" w:rsidP="000320E2">
      <w:pPr>
        <w:pStyle w:val="Default"/>
        <w:spacing w:after="23"/>
        <w:rPr>
          <w:ins w:id="7663" w:author="Andrija Ilic" w:date="2015-09-14T13:40:00Z"/>
          <w:rFonts w:ascii="Times New Roman" w:hAnsi="Times New Roman" w:cs="Times New Roman"/>
          <w:rPrChange w:id="7664" w:author="Andrija Ilic" w:date="2015-09-14T13:41:00Z">
            <w:rPr>
              <w:ins w:id="7665" w:author="Andrija Ilic" w:date="2015-09-14T13:40:00Z"/>
              <w:sz w:val="22"/>
              <w:szCs w:val="22"/>
            </w:rPr>
          </w:rPrChange>
        </w:rPr>
      </w:pPr>
      <w:ins w:id="7666" w:author="Andrija Ilic" w:date="2015-09-14T13:39:00Z">
        <w:r w:rsidRPr="000320E2">
          <w:rPr>
            <w:rFonts w:ascii="Times New Roman" w:hAnsi="Times New Roman" w:cs="Times New Roman"/>
            <w:rPrChange w:id="7667" w:author="Andrija Ilic" w:date="2015-09-14T13:41:00Z">
              <w:rPr>
                <w:sz w:val="22"/>
                <w:szCs w:val="22"/>
              </w:rPr>
            </w:rPrChange>
          </w:rPr>
          <w:t xml:space="preserve">[2] </w:t>
        </w:r>
      </w:ins>
      <w:ins w:id="7668" w:author="Andrija Ilic" w:date="2015-09-14T13:40:00Z">
        <w:r w:rsidRPr="000320E2">
          <w:rPr>
            <w:rFonts w:ascii="Times New Roman" w:hAnsi="Times New Roman" w:cs="Times New Roman"/>
            <w:rPrChange w:id="7669" w:author="Andrija Ilic" w:date="2015-09-14T13:41:00Z">
              <w:rPr>
                <w:sz w:val="22"/>
                <w:szCs w:val="22"/>
              </w:rPr>
            </w:rPrChange>
          </w:rPr>
          <w:fldChar w:fldCharType="begin"/>
        </w:r>
        <w:r w:rsidRPr="000320E2">
          <w:rPr>
            <w:rFonts w:ascii="Times New Roman" w:hAnsi="Times New Roman" w:cs="Times New Roman"/>
            <w:rPrChange w:id="7670" w:author="Andrija Ilic" w:date="2015-09-14T13:41:00Z">
              <w:rPr>
                <w:sz w:val="22"/>
                <w:szCs w:val="22"/>
              </w:rPr>
            </w:rPrChange>
          </w:rPr>
          <w:instrText xml:space="preserve"> HYPERLINK "</w:instrText>
        </w:r>
      </w:ins>
      <w:ins w:id="7671" w:author="Andrija Ilic" w:date="2015-09-14T13:39:00Z">
        <w:r w:rsidRPr="000320E2">
          <w:rPr>
            <w:rFonts w:ascii="Times New Roman" w:hAnsi="Times New Roman" w:cs="Times New Roman"/>
            <w:rPrChange w:id="7672" w:author="Andrija Ilic" w:date="2015-09-14T13:41:00Z">
              <w:rPr>
                <w:sz w:val="22"/>
                <w:szCs w:val="22"/>
              </w:rPr>
            </w:rPrChange>
          </w:rPr>
          <w:instrText>http://tapestry5-jquery.com/</w:instrText>
        </w:r>
      </w:ins>
      <w:ins w:id="7673" w:author="Andrija Ilic" w:date="2015-09-14T13:40:00Z">
        <w:r w:rsidRPr="000320E2">
          <w:rPr>
            <w:rFonts w:ascii="Times New Roman" w:hAnsi="Times New Roman" w:cs="Times New Roman"/>
            <w:rPrChange w:id="7674" w:author="Andrija Ilic" w:date="2015-09-14T13:41:00Z">
              <w:rPr>
                <w:sz w:val="22"/>
                <w:szCs w:val="22"/>
              </w:rPr>
            </w:rPrChange>
          </w:rPr>
          <w:instrText xml:space="preserve">" </w:instrText>
        </w:r>
        <w:r w:rsidRPr="000320E2">
          <w:rPr>
            <w:rFonts w:ascii="Times New Roman" w:hAnsi="Times New Roman" w:cs="Times New Roman"/>
            <w:rPrChange w:id="7675" w:author="Andrija Ilic" w:date="2015-09-14T13:41:00Z">
              <w:rPr>
                <w:sz w:val="22"/>
                <w:szCs w:val="22"/>
              </w:rPr>
            </w:rPrChange>
          </w:rPr>
          <w:fldChar w:fldCharType="separate"/>
        </w:r>
      </w:ins>
      <w:ins w:id="7676" w:author="Andrija Ilic" w:date="2015-09-14T13:39:00Z">
        <w:r w:rsidRPr="000320E2">
          <w:rPr>
            <w:rStyle w:val="Hyperlink"/>
            <w:rFonts w:ascii="Times New Roman" w:hAnsi="Times New Roman" w:cs="Times New Roman"/>
            <w:rPrChange w:id="7677" w:author="Andrija Ilic" w:date="2015-09-14T13:41:00Z">
              <w:rPr>
                <w:rStyle w:val="Hyperlink"/>
                <w:sz w:val="22"/>
                <w:szCs w:val="22"/>
              </w:rPr>
            </w:rPrChange>
          </w:rPr>
          <w:t>http://tapestry5-jquery.com/</w:t>
        </w:r>
      </w:ins>
      <w:ins w:id="7678" w:author="Andrija Ilic" w:date="2015-09-14T13:40:00Z">
        <w:r w:rsidRPr="000320E2">
          <w:rPr>
            <w:rFonts w:ascii="Times New Roman" w:hAnsi="Times New Roman" w:cs="Times New Roman"/>
            <w:rPrChange w:id="7679" w:author="Andrija Ilic" w:date="2015-09-14T13:41:00Z">
              <w:rPr>
                <w:sz w:val="22"/>
                <w:szCs w:val="22"/>
              </w:rPr>
            </w:rPrChange>
          </w:rPr>
          <w:fldChar w:fldCharType="end"/>
        </w:r>
      </w:ins>
    </w:p>
    <w:p w14:paraId="012BF285" w14:textId="301E8113" w:rsidR="000320E2" w:rsidRPr="000320E2" w:rsidRDefault="000320E2" w:rsidP="000320E2">
      <w:pPr>
        <w:pStyle w:val="Default"/>
        <w:spacing w:after="23"/>
        <w:rPr>
          <w:ins w:id="7680" w:author="Andrija Ilic" w:date="2015-09-14T13:39:00Z"/>
          <w:rFonts w:ascii="Times New Roman" w:hAnsi="Times New Roman" w:cs="Times New Roman"/>
          <w:rPrChange w:id="7681" w:author="Andrija Ilic" w:date="2015-09-14T13:41:00Z">
            <w:rPr>
              <w:ins w:id="7682" w:author="Andrija Ilic" w:date="2015-09-14T13:39:00Z"/>
              <w:sz w:val="22"/>
              <w:szCs w:val="22"/>
            </w:rPr>
          </w:rPrChange>
        </w:rPr>
      </w:pPr>
      <w:ins w:id="7683" w:author="Andrija Ilic" w:date="2015-09-14T13:39:00Z">
        <w:r w:rsidRPr="000320E2">
          <w:rPr>
            <w:rFonts w:ascii="Times New Roman" w:hAnsi="Times New Roman" w:cs="Times New Roman"/>
            <w:rPrChange w:id="7684" w:author="Andrija Ilic" w:date="2015-09-14T13:41:00Z">
              <w:rPr>
                <w:sz w:val="22"/>
                <w:szCs w:val="22"/>
              </w:rPr>
            </w:rPrChange>
          </w:rPr>
          <w:t>[3]</w:t>
        </w:r>
        <w:r w:rsidRPr="000320E2">
          <w:rPr>
            <w:rFonts w:ascii="Times New Roman" w:hAnsi="Times New Roman" w:cs="Times New Roman"/>
            <w:rPrChange w:id="7685" w:author="Andrija Ilic" w:date="2015-09-14T13:41:00Z">
              <w:rPr/>
            </w:rPrChange>
          </w:rPr>
          <w:t xml:space="preserve"> </w:t>
        </w:r>
        <w:r w:rsidRPr="000320E2">
          <w:rPr>
            <w:rFonts w:ascii="Times New Roman" w:hAnsi="Times New Roman" w:cs="Times New Roman"/>
            <w:rPrChange w:id="7686" w:author="Andrija Ilic" w:date="2015-09-14T13:41:00Z">
              <w:rPr>
                <w:sz w:val="22"/>
                <w:szCs w:val="22"/>
              </w:rPr>
            </w:rPrChange>
          </w:rPr>
          <w:fldChar w:fldCharType="begin"/>
        </w:r>
        <w:r w:rsidRPr="000320E2">
          <w:rPr>
            <w:rFonts w:ascii="Times New Roman" w:hAnsi="Times New Roman" w:cs="Times New Roman"/>
            <w:rPrChange w:id="7687" w:author="Andrija Ilic" w:date="2015-09-14T13:41:00Z">
              <w:rPr>
                <w:sz w:val="22"/>
                <w:szCs w:val="22"/>
              </w:rPr>
            </w:rPrChange>
          </w:rPr>
          <w:instrText xml:space="preserve"> HYPERLINK "http://tapestry.apache.org/" </w:instrText>
        </w:r>
        <w:r w:rsidRPr="000320E2">
          <w:rPr>
            <w:rFonts w:ascii="Times New Roman" w:hAnsi="Times New Roman" w:cs="Times New Roman"/>
            <w:rPrChange w:id="7688" w:author="Andrija Ilic" w:date="2015-09-14T13:41:00Z">
              <w:rPr>
                <w:sz w:val="22"/>
                <w:szCs w:val="22"/>
              </w:rPr>
            </w:rPrChange>
          </w:rPr>
          <w:fldChar w:fldCharType="separate"/>
        </w:r>
        <w:r w:rsidRPr="000320E2">
          <w:rPr>
            <w:rStyle w:val="Hyperlink"/>
            <w:rFonts w:ascii="Times New Roman" w:hAnsi="Times New Roman" w:cs="Times New Roman"/>
            <w:rPrChange w:id="7689" w:author="Andrija Ilic" w:date="2015-09-14T13:41:00Z">
              <w:rPr>
                <w:rStyle w:val="Hyperlink"/>
                <w:sz w:val="22"/>
                <w:szCs w:val="22"/>
              </w:rPr>
            </w:rPrChange>
          </w:rPr>
          <w:t>http://tapestry.apache.org/</w:t>
        </w:r>
        <w:r w:rsidRPr="000320E2">
          <w:rPr>
            <w:rFonts w:ascii="Times New Roman" w:hAnsi="Times New Roman" w:cs="Times New Roman"/>
            <w:rPrChange w:id="7690" w:author="Andrija Ilic" w:date="2015-09-14T13:41:00Z">
              <w:rPr>
                <w:sz w:val="22"/>
                <w:szCs w:val="22"/>
              </w:rPr>
            </w:rPrChange>
          </w:rPr>
          <w:fldChar w:fldCharType="end"/>
        </w:r>
      </w:ins>
    </w:p>
    <w:p w14:paraId="1E6A939A" w14:textId="1D943D58" w:rsidR="000320E2" w:rsidRPr="000320E2" w:rsidRDefault="000320E2">
      <w:pPr>
        <w:autoSpaceDE w:val="0"/>
        <w:autoSpaceDN w:val="0"/>
        <w:adjustRightInd w:val="0"/>
        <w:spacing w:after="0" w:line="240" w:lineRule="auto"/>
        <w:rPr>
          <w:ins w:id="7691" w:author="Andrija Ilic" w:date="2015-09-14T13:39:00Z"/>
          <w:rFonts w:cs="Times New Roman"/>
          <w:szCs w:val="24"/>
          <w:lang w:val="sr-Latn-RS"/>
          <w:rPrChange w:id="7692" w:author="Andrija Ilic" w:date="2015-09-14T13:43:00Z">
            <w:rPr>
              <w:ins w:id="7693" w:author="Andrija Ilic" w:date="2015-09-14T13:39:00Z"/>
              <w:sz w:val="22"/>
              <w:szCs w:val="22"/>
            </w:rPr>
          </w:rPrChange>
        </w:rPr>
        <w:pPrChange w:id="7694" w:author="Andrija Ilic" w:date="2015-09-14T13:41:00Z">
          <w:pPr>
            <w:pStyle w:val="Default"/>
            <w:spacing w:after="23"/>
          </w:pPr>
        </w:pPrChange>
      </w:pPr>
      <w:ins w:id="7695" w:author="Andrija Ilic" w:date="2015-09-14T13:40:00Z">
        <w:r w:rsidRPr="000320E2">
          <w:rPr>
            <w:rFonts w:cs="Times New Roman"/>
            <w:szCs w:val="24"/>
            <w:lang w:val="sr-Latn-RS"/>
            <w:rPrChange w:id="7696" w:author="Andrija Ilic" w:date="2015-09-14T13:43:00Z">
              <w:rPr>
                <w:sz w:val="22"/>
                <w:lang w:val="sr-Latn-RS"/>
              </w:rPr>
            </w:rPrChange>
          </w:rPr>
          <w:t xml:space="preserve">[4] Igor Drobiazko: </w:t>
        </w:r>
      </w:ins>
      <w:ins w:id="7697" w:author="Andrija Ilic" w:date="2015-09-14T13:41:00Z">
        <w:r w:rsidRPr="000320E2">
          <w:rPr>
            <w:rFonts w:cs="Times New Roman"/>
            <w:bCs/>
            <w:szCs w:val="24"/>
            <w:rPrChange w:id="7698" w:author="Andrija Ilic" w:date="2015-09-14T13:43:00Z">
              <w:rPr>
                <w:rFonts w:ascii="Helvetica-Bold" w:hAnsi="Helvetica-Bold" w:cs="Helvetica-Bold"/>
                <w:b/>
                <w:bCs/>
                <w:sz w:val="41"/>
                <w:szCs w:val="41"/>
              </w:rPr>
            </w:rPrChange>
          </w:rPr>
          <w:t>Rapid web application</w:t>
        </w:r>
        <w:r w:rsidRPr="000320E2">
          <w:rPr>
            <w:rFonts w:cs="Times New Roman"/>
            <w:bCs/>
            <w:szCs w:val="24"/>
            <w:rPrChange w:id="7699" w:author="Andrija Ilic" w:date="2015-09-14T13:43:00Z">
              <w:rPr>
                <w:rFonts w:cs="Times New Roman"/>
                <w:bCs/>
              </w:rPr>
            </w:rPrChange>
          </w:rPr>
          <w:t xml:space="preserve"> </w:t>
        </w:r>
        <w:r w:rsidRPr="000320E2">
          <w:rPr>
            <w:rFonts w:cs="Times New Roman"/>
            <w:bCs/>
            <w:szCs w:val="24"/>
            <w:rPrChange w:id="7700" w:author="Andrija Ilic" w:date="2015-09-14T13:43:00Z">
              <w:rPr>
                <w:rFonts w:ascii="Helvetica-Bold" w:hAnsi="Helvetica-Bold" w:cs="Helvetica-Bold"/>
                <w:b/>
                <w:bCs/>
                <w:sz w:val="41"/>
                <w:szCs w:val="41"/>
              </w:rPr>
            </w:rPrChange>
          </w:rPr>
          <w:t>development in Java</w:t>
        </w:r>
      </w:ins>
      <w:ins w:id="7701" w:author="Andrija Ilic" w:date="2015-09-14T13:43:00Z">
        <w:r w:rsidRPr="000320E2">
          <w:rPr>
            <w:rFonts w:cs="Times New Roman"/>
            <w:bCs/>
            <w:szCs w:val="24"/>
            <w:rPrChange w:id="7702" w:author="Andrija Ilic" w:date="2015-09-14T13:43:00Z">
              <w:rPr>
                <w:rFonts w:cs="Times New Roman"/>
                <w:bCs/>
              </w:rPr>
            </w:rPrChange>
          </w:rPr>
          <w:t xml:space="preserve">, </w:t>
        </w:r>
        <w:r w:rsidRPr="000320E2">
          <w:rPr>
            <w:rFonts w:cs="Times New Roman"/>
            <w:szCs w:val="24"/>
            <w:rPrChange w:id="7703" w:author="Andrija Ilic" w:date="2015-09-14T13:43:00Z">
              <w:rPr>
                <w:rFonts w:ascii="Times-Roman" w:hAnsi="Times-Roman" w:cs="Times-Roman"/>
                <w:sz w:val="20"/>
                <w:szCs w:val="20"/>
              </w:rPr>
            </w:rPrChange>
          </w:rPr>
          <w:t>2012 Igor Drobiazko</w:t>
        </w:r>
      </w:ins>
    </w:p>
    <w:p w14:paraId="0E03776A" w14:textId="5817A5D7" w:rsidR="000320E2" w:rsidRPr="000320E2" w:rsidRDefault="000320E2" w:rsidP="000320E2">
      <w:pPr>
        <w:pStyle w:val="Default"/>
        <w:spacing w:after="23"/>
        <w:rPr>
          <w:ins w:id="7704" w:author="Andrija Ilic" w:date="2015-09-14T13:39:00Z"/>
          <w:rFonts w:ascii="Times New Roman" w:hAnsi="Times New Roman" w:cs="Times New Roman"/>
          <w:rPrChange w:id="7705" w:author="Andrija Ilic" w:date="2015-09-14T13:41:00Z">
            <w:rPr>
              <w:ins w:id="7706" w:author="Andrija Ilic" w:date="2015-09-14T13:39:00Z"/>
              <w:sz w:val="23"/>
              <w:szCs w:val="23"/>
            </w:rPr>
          </w:rPrChange>
        </w:rPr>
      </w:pPr>
      <w:ins w:id="7707" w:author="Andrija Ilic" w:date="2015-09-14T13:39:00Z">
        <w:r w:rsidRPr="000320E2">
          <w:rPr>
            <w:rFonts w:ascii="Times New Roman" w:hAnsi="Times New Roman" w:cs="Times New Roman"/>
            <w:rPrChange w:id="7708" w:author="Andrija Ilic" w:date="2015-09-14T13:41:00Z">
              <w:rPr>
                <w:sz w:val="22"/>
                <w:szCs w:val="22"/>
              </w:rPr>
            </w:rPrChange>
          </w:rPr>
          <w:t>[</w:t>
        </w:r>
      </w:ins>
      <w:ins w:id="7709" w:author="Andrija Ilic" w:date="2015-09-14T13:40:00Z">
        <w:r w:rsidRPr="000320E2">
          <w:rPr>
            <w:rFonts w:ascii="Times New Roman" w:hAnsi="Times New Roman" w:cs="Times New Roman"/>
            <w:rPrChange w:id="7710" w:author="Andrija Ilic" w:date="2015-09-14T13:41:00Z">
              <w:rPr>
                <w:sz w:val="22"/>
                <w:szCs w:val="22"/>
              </w:rPr>
            </w:rPrChange>
          </w:rPr>
          <w:t>5</w:t>
        </w:r>
      </w:ins>
      <w:ins w:id="7711" w:author="Andrija Ilic" w:date="2015-09-14T13:39:00Z">
        <w:r w:rsidRPr="000320E2">
          <w:rPr>
            <w:rFonts w:ascii="Times New Roman" w:hAnsi="Times New Roman" w:cs="Times New Roman"/>
            <w:rPrChange w:id="7712" w:author="Andrija Ilic" w:date="2015-09-14T13:41:00Z">
              <w:rPr>
                <w:sz w:val="22"/>
                <w:szCs w:val="22"/>
              </w:rPr>
            </w:rPrChange>
          </w:rPr>
          <w:t xml:space="preserve">] Alexander Kolesnikov: Tapestry 5 – Building Web Applications, Packt Publishing 2007. </w:t>
        </w:r>
      </w:ins>
    </w:p>
    <w:p w14:paraId="1938CF44" w14:textId="3608DF99" w:rsidR="005E2CB0" w:rsidDel="002A60DA" w:rsidRDefault="000320E2" w:rsidP="000320E2">
      <w:pPr>
        <w:pStyle w:val="Default"/>
        <w:spacing w:after="23"/>
        <w:rPr>
          <w:del w:id="7713" w:author="Andrija Ilic" w:date="2015-09-06T19:33:00Z"/>
          <w:sz w:val="22"/>
          <w:szCs w:val="22"/>
        </w:rPr>
      </w:pPr>
      <w:ins w:id="7714" w:author="Andrija Ilic" w:date="2015-09-14T13:39:00Z">
        <w:r w:rsidDel="002A60DA">
          <w:rPr>
            <w:sz w:val="22"/>
          </w:rPr>
          <w:t xml:space="preserve"> </w:t>
        </w:r>
      </w:ins>
      <w:del w:id="7715" w:author="Andrija Ilic" w:date="2015-09-06T19:33:00Z">
        <w:r w:rsidR="005E2CB0" w:rsidDel="002A60DA">
          <w:rPr>
            <w:sz w:val="22"/>
            <w:szCs w:val="22"/>
          </w:rPr>
          <w:delText xml:space="preserve">[1] Др Синиша Влајић: Прпјектпваое Спфтвера (Скрипта), ФОН, Бепград 2006. </w:delText>
        </w:r>
      </w:del>
    </w:p>
    <w:p w14:paraId="337415FB" w14:textId="3A25A184" w:rsidR="005E2CB0" w:rsidDel="002A60DA" w:rsidRDefault="005E2CB0" w:rsidP="005E2CB0">
      <w:pPr>
        <w:pStyle w:val="Default"/>
        <w:spacing w:after="23"/>
        <w:rPr>
          <w:del w:id="7716" w:author="Andrija Ilic" w:date="2015-09-06T19:33:00Z"/>
          <w:sz w:val="22"/>
          <w:szCs w:val="22"/>
        </w:rPr>
      </w:pPr>
      <w:del w:id="7717" w:author="Andrija Ilic" w:date="2015-09-06T19:33:00Z">
        <w:r w:rsidDel="002A60DA">
          <w:rPr>
            <w:sz w:val="22"/>
            <w:szCs w:val="22"/>
          </w:rPr>
          <w:delText xml:space="preserve">[2] </w:delText>
        </w:r>
        <w:r w:rsidR="00FB0637" w:rsidRPr="00FB0637" w:rsidDel="002A60DA">
          <w:rPr>
            <w:sz w:val="22"/>
            <w:szCs w:val="22"/>
          </w:rPr>
          <w:delText>http://tapestry5-jquery.com/</w:delText>
        </w:r>
      </w:del>
    </w:p>
    <w:p w14:paraId="077C1375" w14:textId="08506F27" w:rsidR="005E2CB0" w:rsidDel="002A60DA" w:rsidRDefault="005E2CB0" w:rsidP="005E2CB0">
      <w:pPr>
        <w:pStyle w:val="Default"/>
        <w:spacing w:after="23"/>
        <w:rPr>
          <w:del w:id="7718" w:author="Andrija Ilic" w:date="2015-09-06T19:33:00Z"/>
          <w:sz w:val="22"/>
          <w:szCs w:val="22"/>
        </w:rPr>
      </w:pPr>
      <w:del w:id="7719" w:author="Andrija Ilic" w:date="2015-09-06T19:33:00Z">
        <w:r w:rsidDel="002A60DA">
          <w:rPr>
            <w:sz w:val="22"/>
            <w:szCs w:val="22"/>
          </w:rPr>
          <w:delText>[3]</w:delText>
        </w:r>
        <w:r w:rsidR="00FB0637" w:rsidRPr="00FB0637" w:rsidDel="002A60DA">
          <w:delText xml:space="preserve"> </w:delText>
        </w:r>
        <w:r w:rsidR="00FB0637" w:rsidRPr="00FB0637" w:rsidDel="002A60DA">
          <w:rPr>
            <w:sz w:val="22"/>
            <w:szCs w:val="22"/>
          </w:rPr>
          <w:delText>http://tapestry.apache.org/</w:delText>
        </w:r>
      </w:del>
    </w:p>
    <w:p w14:paraId="3E0317BE" w14:textId="6B8B62E6" w:rsidR="005E2CB0" w:rsidDel="002A60DA" w:rsidRDefault="005E2CB0" w:rsidP="001B1598">
      <w:pPr>
        <w:pStyle w:val="Default"/>
        <w:spacing w:after="23"/>
        <w:rPr>
          <w:del w:id="7720" w:author="Andrija Ilic" w:date="2015-09-06T19:33:00Z"/>
          <w:sz w:val="23"/>
          <w:szCs w:val="23"/>
        </w:rPr>
      </w:pPr>
      <w:del w:id="7721" w:author="Andrija Ilic" w:date="2015-09-06T19:33:00Z">
        <w:r w:rsidDel="002A60DA">
          <w:rPr>
            <w:sz w:val="22"/>
            <w:szCs w:val="22"/>
          </w:rPr>
          <w:delText xml:space="preserve">[4] Alexander Kolesnikov: Tapestry 5 – Building Web Applications, Packt Publishing 2007. </w:delText>
        </w:r>
      </w:del>
    </w:p>
    <w:p w14:paraId="17B29C42" w14:textId="77777777" w:rsidR="005E2CB0" w:rsidRPr="005E2CB0" w:rsidRDefault="005E2CB0" w:rsidP="006C5206"/>
    <w:p w14:paraId="3A214759" w14:textId="77777777" w:rsidR="00E9331A" w:rsidRPr="00E9331A" w:rsidRDefault="00E9331A" w:rsidP="00E9331A"/>
    <w:sectPr w:rsidR="00E9331A" w:rsidRPr="00E9331A" w:rsidSect="00E724D0">
      <w:headerReference w:type="default" r:id="rId177"/>
      <w:footerReference w:type="default" r:id="rId178"/>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Java" w:date="2014-09-04T09:34:00Z" w:initials="J">
    <w:p w14:paraId="51CA0C84" w14:textId="77777777" w:rsidR="008B36EC" w:rsidRPr="0060385F" w:rsidRDefault="008B36EC" w:rsidP="001D1DCA">
      <w:pPr>
        <w:pStyle w:val="CommentText"/>
      </w:pPr>
      <w:r>
        <w:rPr>
          <w:rStyle w:val="CommentReference"/>
        </w:rPr>
        <w:annotationRef/>
      </w:r>
      <w:r>
        <w:t>упрошчена Ларманова метода</w:t>
      </w:r>
    </w:p>
  </w:comment>
  <w:comment w:id="1119" w:author="Java" w:date="2014-09-04T09:34:00Z" w:initials="J">
    <w:p w14:paraId="23807FC8" w14:textId="77777777" w:rsidR="008B36EC" w:rsidRPr="0060385F" w:rsidRDefault="008B36EC">
      <w:pPr>
        <w:pStyle w:val="CommentText"/>
      </w:pPr>
      <w:r>
        <w:rPr>
          <w:rStyle w:val="CommentReference"/>
        </w:rPr>
        <w:annotationRef/>
      </w:r>
      <w:r>
        <w:t>проформулисати</w:t>
      </w:r>
    </w:p>
  </w:comment>
  <w:comment w:id="1155" w:author="Java" w:date="2014-09-04T09:34:00Z" w:initials="J">
    <w:p w14:paraId="13B2E850" w14:textId="77777777" w:rsidR="008B36EC" w:rsidRPr="0060385F" w:rsidRDefault="008B36EC">
      <w:pPr>
        <w:pStyle w:val="CommentText"/>
      </w:pPr>
      <w:r>
        <w:rPr>
          <w:rStyle w:val="CommentReference"/>
        </w:rPr>
        <w:annotationRef/>
      </w:r>
      <w:r>
        <w:t>упрошчена Ларманова метода</w:t>
      </w:r>
    </w:p>
  </w:comment>
  <w:comment w:id="1117" w:author="Java" w:date="2014-09-04T09:35:00Z" w:initials="J">
    <w:p w14:paraId="5186F192" w14:textId="77777777" w:rsidR="008B36EC" w:rsidRPr="0060385F" w:rsidRDefault="008B36EC">
      <w:pPr>
        <w:pStyle w:val="CommentText"/>
      </w:pPr>
      <w:r>
        <w:rPr>
          <w:rStyle w:val="CommentReference"/>
        </w:rPr>
        <w:annotationRef/>
      </w:r>
      <w:r>
        <w:t>Проширити мало овај део</w:t>
      </w:r>
    </w:p>
  </w:comment>
  <w:comment w:id="1205" w:author="Java" w:date="2014-09-04T09:35:00Z" w:initials="J">
    <w:p w14:paraId="40EE43D5" w14:textId="77777777" w:rsidR="008B36EC" w:rsidRPr="0060385F" w:rsidRDefault="008B36EC">
      <w:pPr>
        <w:pStyle w:val="CommentText"/>
      </w:pPr>
      <w:r>
        <w:rPr>
          <w:rStyle w:val="CommentReference"/>
        </w:rPr>
        <w:annotationRef/>
      </w:r>
      <w:r>
        <w:t>Мало су "суве реченице" потрудите се да увод средите јер ће сигурно то да читају чланови комисије</w:t>
      </w:r>
    </w:p>
  </w:comment>
  <w:comment w:id="1230" w:author="Java" w:date="2014-09-04T09:36:00Z" w:initials="J">
    <w:p w14:paraId="0FAD1B66" w14:textId="77777777" w:rsidR="008B36EC" w:rsidRPr="0060385F" w:rsidRDefault="008B36EC">
      <w:pPr>
        <w:pStyle w:val="CommentText"/>
      </w:pPr>
      <w:r>
        <w:rPr>
          <w:rStyle w:val="CommentReference"/>
        </w:rPr>
        <w:annotationRef/>
      </w:r>
      <w:r>
        <w:t>ово прформулисати</w:t>
      </w:r>
    </w:p>
  </w:comment>
  <w:comment w:id="1295" w:author="Java" w:date="2014-09-04T09:37:00Z" w:initials="J">
    <w:p w14:paraId="7F00C36F" w14:textId="77777777" w:rsidR="008B36EC" w:rsidRPr="0060385F" w:rsidRDefault="008B36EC">
      <w:pPr>
        <w:pStyle w:val="CommentText"/>
      </w:pPr>
      <w:r>
        <w:rPr>
          <w:rStyle w:val="CommentReference"/>
        </w:rPr>
        <w:annotationRef/>
      </w:r>
      <w:r>
        <w:rPr>
          <w:rStyle w:val="CommentReference"/>
        </w:rPr>
        <w:t>користи термин оквир, не окружење.</w:t>
      </w:r>
    </w:p>
  </w:comment>
  <w:comment w:id="1670" w:author="Java" w:date="2014-09-04T09:39:00Z" w:initials="J">
    <w:p w14:paraId="5B56800B" w14:textId="77777777" w:rsidR="008B36EC" w:rsidRDefault="008B36EC">
      <w:pPr>
        <w:pStyle w:val="CommentText"/>
        <w:rPr>
          <w:rStyle w:val="CommentReference"/>
        </w:rPr>
      </w:pPr>
      <w:r>
        <w:rPr>
          <w:rStyle w:val="CommentReference"/>
        </w:rPr>
        <w:annotationRef/>
      </w:r>
      <w:r>
        <w:rPr>
          <w:rStyle w:val="CommentReference"/>
        </w:rPr>
        <w:t>Наслови на српском.</w:t>
      </w:r>
    </w:p>
    <w:p w14:paraId="207B169E" w14:textId="77777777" w:rsidR="008B36EC" w:rsidRDefault="008B36EC">
      <w:pPr>
        <w:pStyle w:val="CommentText"/>
        <w:rPr>
          <w:rStyle w:val="CommentReference"/>
        </w:rPr>
      </w:pPr>
      <w:r>
        <w:rPr>
          <w:rStyle w:val="CommentReference"/>
        </w:rPr>
        <w:t>Компоненете за унос података.</w:t>
      </w:r>
    </w:p>
    <w:p w14:paraId="2D1F5F1A" w14:textId="77777777" w:rsidR="008B36EC" w:rsidRDefault="008B36EC">
      <w:pPr>
        <w:pStyle w:val="CommentText"/>
        <w:rPr>
          <w:rStyle w:val="CommentReference"/>
        </w:rPr>
      </w:pPr>
    </w:p>
    <w:p w14:paraId="279028A9" w14:textId="77777777" w:rsidR="008B36EC" w:rsidRDefault="008B36EC">
      <w:pPr>
        <w:pStyle w:val="CommentText"/>
        <w:rPr>
          <w:rStyle w:val="CommentReference"/>
        </w:rPr>
      </w:pPr>
      <w:r>
        <w:rPr>
          <w:rStyle w:val="CommentReference"/>
        </w:rPr>
        <w:t>Дајте мало текста које све компоненте постоје за унос и слично.</w:t>
      </w:r>
    </w:p>
    <w:p w14:paraId="6074A86B" w14:textId="77777777" w:rsidR="008B36EC" w:rsidRPr="0060385F" w:rsidRDefault="008B36EC">
      <w:pPr>
        <w:pStyle w:val="CommentText"/>
      </w:pPr>
      <w:r>
        <w:rPr>
          <w:rStyle w:val="CommentReference"/>
        </w:rPr>
        <w:t>Штуро је...</w:t>
      </w:r>
    </w:p>
  </w:comment>
  <w:comment w:id="1746" w:author="Java" w:date="2014-09-04T09:38:00Z" w:initials="J">
    <w:p w14:paraId="766E0695" w14:textId="77777777" w:rsidR="008B36EC" w:rsidRPr="0060385F" w:rsidRDefault="008B36EC">
      <w:pPr>
        <w:pStyle w:val="CommentText"/>
      </w:pPr>
      <w:r>
        <w:rPr>
          <w:rStyle w:val="CommentReference"/>
        </w:rPr>
        <w:annotationRef/>
      </w:r>
      <w:r>
        <w:t>Програмски код свуда нека буде Courier New</w:t>
      </w:r>
    </w:p>
  </w:comment>
  <w:comment w:id="1831" w:author="Java" w:date="2014-09-04T09:40:00Z" w:initials="J">
    <w:p w14:paraId="75FF69AD" w14:textId="77777777" w:rsidR="008B36EC" w:rsidRDefault="008B36EC">
      <w:pPr>
        <w:pStyle w:val="CommentText"/>
      </w:pPr>
      <w:r>
        <w:rPr>
          <w:rStyle w:val="CommentReference"/>
        </w:rPr>
        <w:annotationRef/>
      </w:r>
      <w:r>
        <w:t>Исто као предходни коментар.</w:t>
      </w:r>
    </w:p>
    <w:p w14:paraId="6286133F" w14:textId="77777777" w:rsidR="008B36EC" w:rsidRPr="0060385F" w:rsidRDefault="008B36EC">
      <w:pPr>
        <w:pStyle w:val="CommentText"/>
      </w:pPr>
    </w:p>
  </w:comment>
  <w:comment w:id="1927" w:author="Java" w:date="2014-09-04T09:41:00Z" w:initials="J">
    <w:p w14:paraId="4C9D4C66" w14:textId="77777777" w:rsidR="008B36EC" w:rsidRDefault="008B36EC">
      <w:pPr>
        <w:pStyle w:val="CommentText"/>
        <w:rPr>
          <w:rFonts w:eastAsia="Courier Std"/>
        </w:rPr>
      </w:pPr>
      <w:r>
        <w:rPr>
          <w:rStyle w:val="CommentReference"/>
        </w:rPr>
        <w:annotationRef/>
      </w:r>
      <w:r>
        <w:t xml:space="preserve">Објаснити основне компоненте и онда навести библиоте као што су </w:t>
      </w:r>
      <w:r>
        <w:rPr>
          <w:rFonts w:eastAsia="Courier Std"/>
        </w:rPr>
        <w:t>Jquery, Mixin... и о њеима мало више.</w:t>
      </w:r>
    </w:p>
    <w:p w14:paraId="4988D034" w14:textId="77777777" w:rsidR="008B36EC" w:rsidRDefault="008B36EC">
      <w:pPr>
        <w:pStyle w:val="CommentText"/>
        <w:rPr>
          <w:rFonts w:eastAsia="Courier Std"/>
        </w:rPr>
      </w:pPr>
      <w:r>
        <w:rPr>
          <w:rFonts w:eastAsia="Courier Std"/>
        </w:rPr>
        <w:t>Које су компоненте чему служе...</w:t>
      </w:r>
    </w:p>
    <w:p w14:paraId="20A82AFE" w14:textId="77777777" w:rsidR="008B36EC" w:rsidRPr="0060385F" w:rsidRDefault="008B36EC">
      <w:pPr>
        <w:pStyle w:val="CommentText"/>
      </w:pPr>
      <w:r>
        <w:rPr>
          <w:rFonts w:eastAsia="Courier Std"/>
        </w:rPr>
        <w:t>Мало визуелно како изгледају и слично.</w:t>
      </w:r>
    </w:p>
  </w:comment>
  <w:comment w:id="2224" w:author="Java" w:date="2014-09-04T09:40:00Z" w:initials="J">
    <w:p w14:paraId="6E860C6A" w14:textId="77777777" w:rsidR="008B36EC" w:rsidRDefault="008B36EC">
      <w:pPr>
        <w:pStyle w:val="CommentText"/>
      </w:pPr>
      <w:r>
        <w:rPr>
          <w:rStyle w:val="CommentReference"/>
        </w:rPr>
        <w:annotationRef/>
      </w:r>
      <w:r>
        <w:t>Проширити.</w:t>
      </w:r>
    </w:p>
    <w:p w14:paraId="27973CEA" w14:textId="77777777" w:rsidR="008B36EC" w:rsidRPr="0060385F" w:rsidRDefault="008B36EC">
      <w:pPr>
        <w:pStyle w:val="CommentText"/>
      </w:pPr>
      <w:r>
        <w:t xml:space="preserve">Objasniti osnovne </w:t>
      </w:r>
    </w:p>
  </w:comment>
  <w:comment w:id="2443" w:author="Java" w:date="2014-09-04T09:42:00Z" w:initials="J">
    <w:p w14:paraId="7008A0F7" w14:textId="77777777" w:rsidR="008B36EC" w:rsidRPr="0060385F" w:rsidRDefault="008B36EC">
      <w:pPr>
        <w:pStyle w:val="CommentText"/>
      </w:pPr>
      <w:r>
        <w:rPr>
          <w:rStyle w:val="CommentReference"/>
        </w:rPr>
        <w:annotationRef/>
      </w:r>
      <w:r>
        <w:t>Сваки нови  наслов на новој страни. Дакле део 2 проширити и лепше написати.</w:t>
      </w:r>
    </w:p>
  </w:comment>
  <w:comment w:id="2453" w:author="Java" w:date="2014-09-04T09:45:00Z" w:initials="J">
    <w:p w14:paraId="16141A45" w14:textId="77777777" w:rsidR="008B36EC" w:rsidRDefault="008B36EC">
      <w:pPr>
        <w:pStyle w:val="CommentText"/>
      </w:pPr>
      <w:r>
        <w:rPr>
          <w:rStyle w:val="CommentReference"/>
        </w:rPr>
        <w:annotationRef/>
      </w:r>
      <w:r>
        <w:t>Латиница.</w:t>
      </w:r>
    </w:p>
    <w:p w14:paraId="1C408A55" w14:textId="77777777" w:rsidR="008B36EC" w:rsidRDefault="008B36EC">
      <w:pPr>
        <w:pStyle w:val="CommentText"/>
      </w:pPr>
    </w:p>
    <w:p w14:paraId="73079A5F" w14:textId="77777777" w:rsidR="008B36EC" w:rsidRDefault="008B36EC">
      <w:pPr>
        <w:pStyle w:val="CommentText"/>
      </w:pPr>
      <w:r>
        <w:t>Овај део урадити премапримеру дипломског који ћу Вам проследити.</w:t>
      </w:r>
    </w:p>
    <w:p w14:paraId="05BA10E5" w14:textId="77777777" w:rsidR="008B36EC" w:rsidRDefault="008B36EC">
      <w:pPr>
        <w:pStyle w:val="CommentText"/>
      </w:pPr>
      <w:r>
        <w:t>Дакле, прво мало укратко о Ларману, па о свакој фази, па онда студ.пример.</w:t>
      </w:r>
    </w:p>
    <w:p w14:paraId="4E26E7B3" w14:textId="77777777" w:rsidR="008B36EC" w:rsidRDefault="008B36EC">
      <w:pPr>
        <w:pStyle w:val="CommentText"/>
      </w:pPr>
      <w:r>
        <w:t xml:space="preserve">Вербално опис може шире написати. </w:t>
      </w:r>
    </w:p>
    <w:p w14:paraId="459394F2" w14:textId="77777777" w:rsidR="008B36EC" w:rsidRDefault="008B36EC">
      <w:pPr>
        <w:pStyle w:val="CommentText"/>
      </w:pPr>
      <w:r>
        <w:t>Детаљно слободно.</w:t>
      </w:r>
    </w:p>
    <w:p w14:paraId="49C5D65D" w14:textId="77777777" w:rsidR="008B36EC" w:rsidRDefault="008B36EC">
      <w:pPr>
        <w:pStyle w:val="CommentText"/>
      </w:pPr>
    </w:p>
    <w:p w14:paraId="45BD8E71" w14:textId="77777777" w:rsidR="008B36EC" w:rsidRDefault="008B36EC">
      <w:pPr>
        <w:pStyle w:val="CommentText"/>
      </w:pPr>
    </w:p>
    <w:p w14:paraId="140E6B08" w14:textId="77777777" w:rsidR="008B36EC" w:rsidRPr="0060385F" w:rsidRDefault="008B36EC">
      <w:pPr>
        <w:pStyle w:val="CommentText"/>
        <w:rPr>
          <w:b/>
        </w:rPr>
      </w:pPr>
      <w:r w:rsidRPr="0060385F">
        <w:rPr>
          <w:b/>
        </w:rPr>
        <w:t>БИТНО: БРОЈ СК мора бити МИН.10.</w:t>
      </w:r>
    </w:p>
    <w:p w14:paraId="082CCD8E" w14:textId="77777777" w:rsidR="008B36EC" w:rsidRDefault="008B36EC">
      <w:pPr>
        <w:pStyle w:val="CommentText"/>
      </w:pPr>
      <w:r>
        <w:t>Проширити.</w:t>
      </w:r>
    </w:p>
    <w:p w14:paraId="39D6642D" w14:textId="77777777" w:rsidR="008B36EC" w:rsidRDefault="008B36EC">
      <w:pPr>
        <w:pStyle w:val="CommentText"/>
      </w:pPr>
    </w:p>
    <w:p w14:paraId="70CDF6E6" w14:textId="77777777" w:rsidR="008B36EC" w:rsidRDefault="008B36EC">
      <w:pPr>
        <w:pStyle w:val="CommentText"/>
      </w:pPr>
      <w:r>
        <w:t>ДАЉЕ нећу да гледам ,</w:t>
      </w:r>
    </w:p>
    <w:p w14:paraId="2885CC9E" w14:textId="77777777" w:rsidR="008B36EC" w:rsidRDefault="008B36EC">
      <w:pPr>
        <w:pStyle w:val="CommentText"/>
      </w:pPr>
      <w:r>
        <w:t>Ако треба слободно ме позовите</w:t>
      </w:r>
    </w:p>
    <w:p w14:paraId="30079501" w14:textId="77777777" w:rsidR="008B36EC" w:rsidRPr="008675A4" w:rsidRDefault="008B36EC">
      <w:pPr>
        <w:pStyle w:val="CommentText"/>
        <w:rPr>
          <w:b/>
        </w:rPr>
      </w:pPr>
      <w:r w:rsidRPr="008675A4">
        <w:rPr>
          <w:b/>
        </w:rPr>
        <w:t>069 8893 152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CA0C84" w15:done="0"/>
  <w15:commentEx w15:paraId="23807FC8" w15:done="0"/>
  <w15:commentEx w15:paraId="13B2E850" w15:done="0"/>
  <w15:commentEx w15:paraId="5186F192" w15:done="0"/>
  <w15:commentEx w15:paraId="40EE43D5" w15:done="0"/>
  <w15:commentEx w15:paraId="0FAD1B66" w15:done="0"/>
  <w15:commentEx w15:paraId="7F00C36F" w15:done="0"/>
  <w15:commentEx w15:paraId="6074A86B" w15:done="0"/>
  <w15:commentEx w15:paraId="766E0695" w15:done="0"/>
  <w15:commentEx w15:paraId="6286133F" w15:done="0"/>
  <w15:commentEx w15:paraId="20A82AFE" w15:done="0"/>
  <w15:commentEx w15:paraId="27973CEA" w15:done="0"/>
  <w15:commentEx w15:paraId="7008A0F7" w15:done="0"/>
  <w15:commentEx w15:paraId="300795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2CF45" w14:textId="77777777" w:rsidR="002D32D3" w:rsidRDefault="002D32D3" w:rsidP="00E724D0">
      <w:pPr>
        <w:spacing w:after="0" w:line="240" w:lineRule="auto"/>
      </w:pPr>
      <w:r>
        <w:separator/>
      </w:r>
    </w:p>
  </w:endnote>
  <w:endnote w:type="continuationSeparator" w:id="0">
    <w:p w14:paraId="059A393B" w14:textId="77777777" w:rsidR="002D32D3" w:rsidRDefault="002D32D3" w:rsidP="00E72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urier Std">
    <w:altName w:val="Courier Std"/>
    <w:charset w:val="00"/>
    <w:family w:val="roman"/>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Italic">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monospace">
    <w:altName w:val="Times New Roman"/>
    <w:charset w:val="00"/>
    <w:family w:val="auto"/>
    <w:pitch w:val="default"/>
  </w:font>
  <w:font w:name="Helvetica-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5708"/>
      <w:docPartObj>
        <w:docPartGallery w:val="Page Numbers (Bottom of Page)"/>
        <w:docPartUnique/>
      </w:docPartObj>
    </w:sdtPr>
    <w:sdtContent>
      <w:p w14:paraId="4639319D" w14:textId="77777777" w:rsidR="008B36EC" w:rsidRDefault="008B36EC">
        <w:pPr>
          <w:pStyle w:val="Footer"/>
          <w:jc w:val="right"/>
        </w:pPr>
        <w:r>
          <w:fldChar w:fldCharType="begin"/>
        </w:r>
        <w:r>
          <w:instrText xml:space="preserve"> PAGE   \* MERGEFORMAT </w:instrText>
        </w:r>
        <w:r>
          <w:fldChar w:fldCharType="separate"/>
        </w:r>
        <w:r w:rsidR="00A627CE">
          <w:rPr>
            <w:noProof/>
          </w:rPr>
          <w:t>37</w:t>
        </w:r>
        <w:r>
          <w:rPr>
            <w:noProof/>
          </w:rPr>
          <w:fldChar w:fldCharType="end"/>
        </w:r>
      </w:p>
    </w:sdtContent>
  </w:sdt>
  <w:p w14:paraId="1B312616" w14:textId="77777777" w:rsidR="008B36EC" w:rsidRDefault="008B36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733524" w14:textId="77777777" w:rsidR="002D32D3" w:rsidRDefault="002D32D3" w:rsidP="00E724D0">
      <w:pPr>
        <w:spacing w:after="0" w:line="240" w:lineRule="auto"/>
      </w:pPr>
      <w:r>
        <w:separator/>
      </w:r>
    </w:p>
  </w:footnote>
  <w:footnote w:type="continuationSeparator" w:id="0">
    <w:p w14:paraId="5629379C" w14:textId="77777777" w:rsidR="002D32D3" w:rsidRDefault="002D32D3" w:rsidP="00E72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416B1" w14:textId="39E26026" w:rsidR="008B36EC" w:rsidRPr="002A60DA" w:rsidRDefault="008B36EC">
    <w:pPr>
      <w:pStyle w:val="Header"/>
      <w:rPr>
        <w:lang w:val="sr-Cyrl-RS"/>
        <w:rPrChange w:id="7722" w:author="Andrija Ilic" w:date="2015-09-06T19:34:00Z">
          <w:rPr/>
        </w:rPrChange>
      </w:rPr>
    </w:pPr>
    <w:r>
      <w:t xml:space="preserve">Клијент – сервер апликација за </w:t>
    </w:r>
    <w:del w:id="7723" w:author="Andrija Ilic" w:date="2015-09-06T19:34:00Z">
      <w:r w:rsidDel="002A60DA">
        <w:delText>праћење продаје</w:delText>
      </w:r>
    </w:del>
    <w:ins w:id="7724" w:author="Andrija Ilic" w:date="2015-09-06T19:34:00Z">
      <w:r>
        <w:rPr>
          <w:lang w:val="sr-Cyrl-RS"/>
        </w:rPr>
        <w:t>вођење предмета</w:t>
      </w:r>
    </w:ins>
  </w:p>
  <w:p w14:paraId="697747E2" w14:textId="77777777" w:rsidR="008B36EC" w:rsidRDefault="008B3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250"/>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323F68"/>
    <w:multiLevelType w:val="multilevel"/>
    <w:tmpl w:val="52200D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636DD4"/>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E0A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419B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04754"/>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0DB349FD"/>
    <w:multiLevelType w:val="multilevel"/>
    <w:tmpl w:val="AD32FF1A"/>
    <w:lvl w:ilvl="0">
      <w:start w:val="1"/>
      <w:numFmt w:val="decimal"/>
      <w:lvlText w:val="%1."/>
      <w:lvlJc w:val="left"/>
      <w:pPr>
        <w:ind w:left="1080" w:hanging="360"/>
      </w:pPr>
      <w:rPr>
        <w:b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0E07440C"/>
    <w:multiLevelType w:val="hybridMultilevel"/>
    <w:tmpl w:val="9EE65A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BB76B2"/>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43F7AF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0A7F9A"/>
    <w:multiLevelType w:val="hybridMultilevel"/>
    <w:tmpl w:val="1F148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225A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55263"/>
    <w:multiLevelType w:val="hybridMultilevel"/>
    <w:tmpl w:val="A7BA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875881"/>
    <w:multiLevelType w:val="hybridMultilevel"/>
    <w:tmpl w:val="8CA89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D408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89600C"/>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4B15480"/>
    <w:multiLevelType w:val="hybridMultilevel"/>
    <w:tmpl w:val="D7E4F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4E80C8A"/>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D765FB"/>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0969E2"/>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A71F51"/>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4E3514"/>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500C49"/>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nsid w:val="2C6260E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0C4DB8"/>
    <w:multiLevelType w:val="hybridMultilevel"/>
    <w:tmpl w:val="9A588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E4F9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06E3997"/>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0A1557"/>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1C041F8"/>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31FD692D"/>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2CA2629"/>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D84C13"/>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nsid w:val="331739B5"/>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32F5C54"/>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1C0986"/>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nsid w:val="36F74E81"/>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88047E0"/>
    <w:multiLevelType w:val="hybridMultilevel"/>
    <w:tmpl w:val="49F81AC0"/>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7">
    <w:nsid w:val="406F1BE2"/>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FC1266"/>
    <w:multiLevelType w:val="hybridMultilevel"/>
    <w:tmpl w:val="009E092E"/>
    <w:lvl w:ilvl="0" w:tplc="E1AAE4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5107A6"/>
    <w:multiLevelType w:val="hybridMultilevel"/>
    <w:tmpl w:val="3490D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4C868A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64A3A78"/>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B220AE"/>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3">
    <w:nsid w:val="4C2D3135"/>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nsid w:val="4C645F90"/>
    <w:multiLevelType w:val="hybridMultilevel"/>
    <w:tmpl w:val="0C906D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4CDF439C"/>
    <w:multiLevelType w:val="hybridMultilevel"/>
    <w:tmpl w:val="0C906D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nsid w:val="50FB7C6B"/>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1C2352A"/>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8">
    <w:nsid w:val="55A44219"/>
    <w:multiLevelType w:val="hybridMultilevel"/>
    <w:tmpl w:val="037892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64735B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nsid w:val="5A77415F"/>
    <w:multiLevelType w:val="hybridMultilevel"/>
    <w:tmpl w:val="0972D182"/>
    <w:lvl w:ilvl="0" w:tplc="1E9ED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070182"/>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7C079C"/>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C06E27"/>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4A4B77"/>
    <w:multiLevelType w:val="hybridMultilevel"/>
    <w:tmpl w:val="D21C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CE340D"/>
    <w:multiLevelType w:val="hybridMultilevel"/>
    <w:tmpl w:val="0C906D66"/>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A2A15"/>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1E504E"/>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62E2CDE"/>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0152DD"/>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88E6C51"/>
    <w:multiLevelType w:val="hybridMultilevel"/>
    <w:tmpl w:val="0C906D6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1">
    <w:nsid w:val="6A24325A"/>
    <w:multiLevelType w:val="hybridMultilevel"/>
    <w:tmpl w:val="0C906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D2299A"/>
    <w:multiLevelType w:val="hybridMultilevel"/>
    <w:tmpl w:val="0C906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21431EE"/>
    <w:multiLevelType w:val="hybridMultilevel"/>
    <w:tmpl w:val="43A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4C25D5"/>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4CC751B"/>
    <w:multiLevelType w:val="hybridMultilevel"/>
    <w:tmpl w:val="0C906D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0C071B"/>
    <w:multiLevelType w:val="multilevel"/>
    <w:tmpl w:val="8EFA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4680" w:hanging="1440"/>
      </w:pPr>
      <w:rPr>
        <w:rFonts w:hint="default"/>
        <w:sz w:val="24"/>
      </w:rPr>
    </w:lvl>
  </w:abstractNum>
  <w:abstractNum w:abstractNumId="67">
    <w:nsid w:val="7ABB1F93"/>
    <w:multiLevelType w:val="hybridMultilevel"/>
    <w:tmpl w:val="0C906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B387625"/>
    <w:multiLevelType w:val="hybridMultilevel"/>
    <w:tmpl w:val="90CE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39"/>
  </w:num>
  <w:num w:numId="4">
    <w:abstractNumId w:val="57"/>
  </w:num>
  <w:num w:numId="5">
    <w:abstractNumId w:val="11"/>
  </w:num>
  <w:num w:numId="6">
    <w:abstractNumId w:val="45"/>
  </w:num>
  <w:num w:numId="7">
    <w:abstractNumId w:val="19"/>
  </w:num>
  <w:num w:numId="8">
    <w:abstractNumId w:val="44"/>
  </w:num>
  <w:num w:numId="9">
    <w:abstractNumId w:val="31"/>
  </w:num>
  <w:num w:numId="10">
    <w:abstractNumId w:val="42"/>
  </w:num>
  <w:num w:numId="11">
    <w:abstractNumId w:val="61"/>
  </w:num>
  <w:num w:numId="12">
    <w:abstractNumId w:val="65"/>
  </w:num>
  <w:num w:numId="13">
    <w:abstractNumId w:val="27"/>
  </w:num>
  <w:num w:numId="14">
    <w:abstractNumId w:val="9"/>
  </w:num>
  <w:num w:numId="15">
    <w:abstractNumId w:val="16"/>
  </w:num>
  <w:num w:numId="16">
    <w:abstractNumId w:val="28"/>
  </w:num>
  <w:num w:numId="17">
    <w:abstractNumId w:val="4"/>
  </w:num>
  <w:num w:numId="18">
    <w:abstractNumId w:val="29"/>
  </w:num>
  <w:num w:numId="19">
    <w:abstractNumId w:val="25"/>
  </w:num>
  <w:num w:numId="20">
    <w:abstractNumId w:val="64"/>
  </w:num>
  <w:num w:numId="21">
    <w:abstractNumId w:val="12"/>
  </w:num>
  <w:num w:numId="22">
    <w:abstractNumId w:val="24"/>
  </w:num>
  <w:num w:numId="23">
    <w:abstractNumId w:val="63"/>
  </w:num>
  <w:num w:numId="24">
    <w:abstractNumId w:val="8"/>
  </w:num>
  <w:num w:numId="25">
    <w:abstractNumId w:val="43"/>
  </w:num>
  <w:num w:numId="26">
    <w:abstractNumId w:val="60"/>
  </w:num>
  <w:num w:numId="27">
    <w:abstractNumId w:val="3"/>
  </w:num>
  <w:num w:numId="28">
    <w:abstractNumId w:val="2"/>
  </w:num>
  <w:num w:numId="29">
    <w:abstractNumId w:val="54"/>
  </w:num>
  <w:num w:numId="30">
    <w:abstractNumId w:val="35"/>
  </w:num>
  <w:num w:numId="31">
    <w:abstractNumId w:val="49"/>
  </w:num>
  <w:num w:numId="32">
    <w:abstractNumId w:val="5"/>
  </w:num>
  <w:num w:numId="33">
    <w:abstractNumId w:val="15"/>
  </w:num>
  <w:num w:numId="34">
    <w:abstractNumId w:val="55"/>
  </w:num>
  <w:num w:numId="35">
    <w:abstractNumId w:val="18"/>
  </w:num>
  <w:num w:numId="36">
    <w:abstractNumId w:val="22"/>
  </w:num>
  <w:num w:numId="37">
    <w:abstractNumId w:val="47"/>
  </w:num>
  <w:num w:numId="38">
    <w:abstractNumId w:val="37"/>
  </w:num>
  <w:num w:numId="39">
    <w:abstractNumId w:val="40"/>
  </w:num>
  <w:num w:numId="40">
    <w:abstractNumId w:val="34"/>
  </w:num>
  <w:num w:numId="41">
    <w:abstractNumId w:val="50"/>
  </w:num>
  <w:num w:numId="42">
    <w:abstractNumId w:val="58"/>
  </w:num>
  <w:num w:numId="43">
    <w:abstractNumId w:val="14"/>
  </w:num>
  <w:num w:numId="44">
    <w:abstractNumId w:val="51"/>
  </w:num>
  <w:num w:numId="45">
    <w:abstractNumId w:val="48"/>
  </w:num>
  <w:num w:numId="46">
    <w:abstractNumId w:val="30"/>
  </w:num>
  <w:num w:numId="47">
    <w:abstractNumId w:val="21"/>
  </w:num>
  <w:num w:numId="48">
    <w:abstractNumId w:val="32"/>
  </w:num>
  <w:num w:numId="49">
    <w:abstractNumId w:val="66"/>
  </w:num>
  <w:num w:numId="50">
    <w:abstractNumId w:val="20"/>
  </w:num>
  <w:num w:numId="51">
    <w:abstractNumId w:val="56"/>
  </w:num>
  <w:num w:numId="52">
    <w:abstractNumId w:val="59"/>
  </w:num>
  <w:num w:numId="53">
    <w:abstractNumId w:val="33"/>
  </w:num>
  <w:num w:numId="54">
    <w:abstractNumId w:val="53"/>
  </w:num>
  <w:num w:numId="55">
    <w:abstractNumId w:val="17"/>
  </w:num>
  <w:num w:numId="56">
    <w:abstractNumId w:val="36"/>
  </w:num>
  <w:num w:numId="57">
    <w:abstractNumId w:val="68"/>
  </w:num>
  <w:num w:numId="58">
    <w:abstractNumId w:val="10"/>
  </w:num>
  <w:num w:numId="59">
    <w:abstractNumId w:val="1"/>
  </w:num>
  <w:num w:numId="60">
    <w:abstractNumId w:val="38"/>
  </w:num>
  <w:num w:numId="61">
    <w:abstractNumId w:val="62"/>
  </w:num>
  <w:num w:numId="62">
    <w:abstractNumId w:val="6"/>
  </w:num>
  <w:num w:numId="63">
    <w:abstractNumId w:val="23"/>
  </w:num>
  <w:num w:numId="64">
    <w:abstractNumId w:val="67"/>
  </w:num>
  <w:num w:numId="65">
    <w:abstractNumId w:val="0"/>
  </w:num>
  <w:num w:numId="66">
    <w:abstractNumId w:val="46"/>
  </w:num>
  <w:num w:numId="67">
    <w:abstractNumId w:val="52"/>
  </w:num>
  <w:num w:numId="68">
    <w:abstractNumId w:val="26"/>
  </w:num>
  <w:num w:numId="69">
    <w:abstractNumId w:val="41"/>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ija Ilic">
    <w15:presenceInfo w15:providerId="None" w15:userId="Andrija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84A"/>
    <w:rsid w:val="00003635"/>
    <w:rsid w:val="00004A38"/>
    <w:rsid w:val="00022341"/>
    <w:rsid w:val="00027629"/>
    <w:rsid w:val="00030E6A"/>
    <w:rsid w:val="00031F49"/>
    <w:rsid w:val="000320E2"/>
    <w:rsid w:val="0003399B"/>
    <w:rsid w:val="000364D9"/>
    <w:rsid w:val="00046F13"/>
    <w:rsid w:val="000549F1"/>
    <w:rsid w:val="0005759C"/>
    <w:rsid w:val="0006666F"/>
    <w:rsid w:val="0007210A"/>
    <w:rsid w:val="00072961"/>
    <w:rsid w:val="0007652C"/>
    <w:rsid w:val="00077AF1"/>
    <w:rsid w:val="000835FE"/>
    <w:rsid w:val="00096F27"/>
    <w:rsid w:val="000A0BC3"/>
    <w:rsid w:val="000A34D6"/>
    <w:rsid w:val="000A4031"/>
    <w:rsid w:val="000B02B5"/>
    <w:rsid w:val="000B5663"/>
    <w:rsid w:val="000C1FFA"/>
    <w:rsid w:val="000C3090"/>
    <w:rsid w:val="000C7B6C"/>
    <w:rsid w:val="000D1B0F"/>
    <w:rsid w:val="000D5DC3"/>
    <w:rsid w:val="000D61E2"/>
    <w:rsid w:val="000E3815"/>
    <w:rsid w:val="000E5940"/>
    <w:rsid w:val="000E7A35"/>
    <w:rsid w:val="001136F1"/>
    <w:rsid w:val="00122FD2"/>
    <w:rsid w:val="00132E57"/>
    <w:rsid w:val="00133456"/>
    <w:rsid w:val="00136A59"/>
    <w:rsid w:val="00141BE8"/>
    <w:rsid w:val="00143570"/>
    <w:rsid w:val="00152846"/>
    <w:rsid w:val="00153E1F"/>
    <w:rsid w:val="0016016C"/>
    <w:rsid w:val="001611AF"/>
    <w:rsid w:val="001628BE"/>
    <w:rsid w:val="001645CC"/>
    <w:rsid w:val="00193AB4"/>
    <w:rsid w:val="001952B5"/>
    <w:rsid w:val="001A5219"/>
    <w:rsid w:val="001B1598"/>
    <w:rsid w:val="001B2FB4"/>
    <w:rsid w:val="001B36F7"/>
    <w:rsid w:val="001C3EF7"/>
    <w:rsid w:val="001D1DCA"/>
    <w:rsid w:val="001D778C"/>
    <w:rsid w:val="001E0B56"/>
    <w:rsid w:val="001E489F"/>
    <w:rsid w:val="001F09B9"/>
    <w:rsid w:val="001F56E2"/>
    <w:rsid w:val="00201FF6"/>
    <w:rsid w:val="00210582"/>
    <w:rsid w:val="002212D2"/>
    <w:rsid w:val="00223837"/>
    <w:rsid w:val="0023199E"/>
    <w:rsid w:val="00234C8B"/>
    <w:rsid w:val="0024024A"/>
    <w:rsid w:val="002415C9"/>
    <w:rsid w:val="002441C7"/>
    <w:rsid w:val="00252993"/>
    <w:rsid w:val="00257627"/>
    <w:rsid w:val="00266081"/>
    <w:rsid w:val="002716AB"/>
    <w:rsid w:val="002720EA"/>
    <w:rsid w:val="00274857"/>
    <w:rsid w:val="00293429"/>
    <w:rsid w:val="0029580C"/>
    <w:rsid w:val="002968B3"/>
    <w:rsid w:val="002A1BEB"/>
    <w:rsid w:val="002A47D5"/>
    <w:rsid w:val="002A57D0"/>
    <w:rsid w:val="002A60DA"/>
    <w:rsid w:val="002A75B9"/>
    <w:rsid w:val="002B2802"/>
    <w:rsid w:val="002B36B3"/>
    <w:rsid w:val="002C320C"/>
    <w:rsid w:val="002C3BAC"/>
    <w:rsid w:val="002C76D2"/>
    <w:rsid w:val="002D0920"/>
    <w:rsid w:val="002D32D3"/>
    <w:rsid w:val="002E1C84"/>
    <w:rsid w:val="002E4D5C"/>
    <w:rsid w:val="002E5CB3"/>
    <w:rsid w:val="002E71F6"/>
    <w:rsid w:val="002E72A2"/>
    <w:rsid w:val="002F14D6"/>
    <w:rsid w:val="002F768C"/>
    <w:rsid w:val="003007E7"/>
    <w:rsid w:val="00302D26"/>
    <w:rsid w:val="00304549"/>
    <w:rsid w:val="00305953"/>
    <w:rsid w:val="00307D13"/>
    <w:rsid w:val="003110C8"/>
    <w:rsid w:val="003148BF"/>
    <w:rsid w:val="003228E4"/>
    <w:rsid w:val="00326D39"/>
    <w:rsid w:val="0032784A"/>
    <w:rsid w:val="0033384F"/>
    <w:rsid w:val="00340843"/>
    <w:rsid w:val="00346117"/>
    <w:rsid w:val="0034769E"/>
    <w:rsid w:val="0034791F"/>
    <w:rsid w:val="00352D60"/>
    <w:rsid w:val="00354A5F"/>
    <w:rsid w:val="00354E08"/>
    <w:rsid w:val="00357379"/>
    <w:rsid w:val="00360822"/>
    <w:rsid w:val="003629B8"/>
    <w:rsid w:val="00370876"/>
    <w:rsid w:val="00371C04"/>
    <w:rsid w:val="003A0A57"/>
    <w:rsid w:val="003B30B1"/>
    <w:rsid w:val="003C5E11"/>
    <w:rsid w:val="003D1519"/>
    <w:rsid w:val="003D2FF9"/>
    <w:rsid w:val="003F360C"/>
    <w:rsid w:val="004006B0"/>
    <w:rsid w:val="00401497"/>
    <w:rsid w:val="004016D9"/>
    <w:rsid w:val="00404195"/>
    <w:rsid w:val="00405AC1"/>
    <w:rsid w:val="004066E2"/>
    <w:rsid w:val="0040687F"/>
    <w:rsid w:val="004254B7"/>
    <w:rsid w:val="004306C7"/>
    <w:rsid w:val="00430C2A"/>
    <w:rsid w:val="0043171A"/>
    <w:rsid w:val="00434931"/>
    <w:rsid w:val="0044152C"/>
    <w:rsid w:val="0044671C"/>
    <w:rsid w:val="004536BB"/>
    <w:rsid w:val="00455F53"/>
    <w:rsid w:val="0045651B"/>
    <w:rsid w:val="00460FB5"/>
    <w:rsid w:val="00467877"/>
    <w:rsid w:val="004725EC"/>
    <w:rsid w:val="004773B0"/>
    <w:rsid w:val="00481F9F"/>
    <w:rsid w:val="004854D0"/>
    <w:rsid w:val="00493148"/>
    <w:rsid w:val="004971E7"/>
    <w:rsid w:val="004A4C0C"/>
    <w:rsid w:val="004A648A"/>
    <w:rsid w:val="004B0F82"/>
    <w:rsid w:val="004B1431"/>
    <w:rsid w:val="004B15CD"/>
    <w:rsid w:val="004B3AAE"/>
    <w:rsid w:val="004B55EF"/>
    <w:rsid w:val="004C3D2D"/>
    <w:rsid w:val="004C420E"/>
    <w:rsid w:val="004C4232"/>
    <w:rsid w:val="004D1F70"/>
    <w:rsid w:val="004D41AD"/>
    <w:rsid w:val="004D4AB5"/>
    <w:rsid w:val="004E4E37"/>
    <w:rsid w:val="00512647"/>
    <w:rsid w:val="005225EC"/>
    <w:rsid w:val="005308AA"/>
    <w:rsid w:val="00535273"/>
    <w:rsid w:val="00535529"/>
    <w:rsid w:val="00536B2B"/>
    <w:rsid w:val="00553947"/>
    <w:rsid w:val="005540A6"/>
    <w:rsid w:val="0055585C"/>
    <w:rsid w:val="00561CBD"/>
    <w:rsid w:val="0057457A"/>
    <w:rsid w:val="0058462B"/>
    <w:rsid w:val="005857BD"/>
    <w:rsid w:val="005A7B3E"/>
    <w:rsid w:val="005B1285"/>
    <w:rsid w:val="005B1AB4"/>
    <w:rsid w:val="005B6BA2"/>
    <w:rsid w:val="005D3402"/>
    <w:rsid w:val="005D3F2A"/>
    <w:rsid w:val="005E2CB0"/>
    <w:rsid w:val="005E67E1"/>
    <w:rsid w:val="005F3F8E"/>
    <w:rsid w:val="005F5A0D"/>
    <w:rsid w:val="006008E1"/>
    <w:rsid w:val="006036E4"/>
    <w:rsid w:val="0060385F"/>
    <w:rsid w:val="006052F3"/>
    <w:rsid w:val="0060787F"/>
    <w:rsid w:val="00607D5F"/>
    <w:rsid w:val="00611E1D"/>
    <w:rsid w:val="006125DD"/>
    <w:rsid w:val="006156C6"/>
    <w:rsid w:val="00617F94"/>
    <w:rsid w:val="006207E5"/>
    <w:rsid w:val="006233DF"/>
    <w:rsid w:val="00623D48"/>
    <w:rsid w:val="00630F3D"/>
    <w:rsid w:val="00634D7D"/>
    <w:rsid w:val="00640005"/>
    <w:rsid w:val="006565BA"/>
    <w:rsid w:val="0066296A"/>
    <w:rsid w:val="00673579"/>
    <w:rsid w:val="00675F2A"/>
    <w:rsid w:val="006805AF"/>
    <w:rsid w:val="006856BA"/>
    <w:rsid w:val="00686702"/>
    <w:rsid w:val="00692294"/>
    <w:rsid w:val="00696DEE"/>
    <w:rsid w:val="006973D6"/>
    <w:rsid w:val="006A54FC"/>
    <w:rsid w:val="006A6FC1"/>
    <w:rsid w:val="006B0A23"/>
    <w:rsid w:val="006B13F1"/>
    <w:rsid w:val="006B7DE2"/>
    <w:rsid w:val="006C5206"/>
    <w:rsid w:val="006D4D7C"/>
    <w:rsid w:val="006D7BE3"/>
    <w:rsid w:val="006F2454"/>
    <w:rsid w:val="006F571A"/>
    <w:rsid w:val="006F7F98"/>
    <w:rsid w:val="00703F2A"/>
    <w:rsid w:val="0070697E"/>
    <w:rsid w:val="007076D5"/>
    <w:rsid w:val="0071043C"/>
    <w:rsid w:val="00716439"/>
    <w:rsid w:val="00722A22"/>
    <w:rsid w:val="00725537"/>
    <w:rsid w:val="007255E6"/>
    <w:rsid w:val="007267C8"/>
    <w:rsid w:val="007318E4"/>
    <w:rsid w:val="00732F87"/>
    <w:rsid w:val="007339A9"/>
    <w:rsid w:val="007356B2"/>
    <w:rsid w:val="00743B6C"/>
    <w:rsid w:val="00756D1A"/>
    <w:rsid w:val="00760439"/>
    <w:rsid w:val="0076294C"/>
    <w:rsid w:val="00767118"/>
    <w:rsid w:val="007747E9"/>
    <w:rsid w:val="00776C24"/>
    <w:rsid w:val="007778A4"/>
    <w:rsid w:val="0078467F"/>
    <w:rsid w:val="00785964"/>
    <w:rsid w:val="0078654E"/>
    <w:rsid w:val="007911AF"/>
    <w:rsid w:val="00791D6F"/>
    <w:rsid w:val="00792639"/>
    <w:rsid w:val="007973E3"/>
    <w:rsid w:val="007A3D5B"/>
    <w:rsid w:val="007A6B73"/>
    <w:rsid w:val="007A6F8A"/>
    <w:rsid w:val="007B0E03"/>
    <w:rsid w:val="007D46D9"/>
    <w:rsid w:val="007D4D24"/>
    <w:rsid w:val="007E1272"/>
    <w:rsid w:val="007F3A15"/>
    <w:rsid w:val="007F3D60"/>
    <w:rsid w:val="007F553D"/>
    <w:rsid w:val="007F6C06"/>
    <w:rsid w:val="00802EEC"/>
    <w:rsid w:val="0081022B"/>
    <w:rsid w:val="008121B4"/>
    <w:rsid w:val="00821A97"/>
    <w:rsid w:val="00822972"/>
    <w:rsid w:val="00832451"/>
    <w:rsid w:val="00841CB6"/>
    <w:rsid w:val="00853DB5"/>
    <w:rsid w:val="00855502"/>
    <w:rsid w:val="008639CA"/>
    <w:rsid w:val="008675A4"/>
    <w:rsid w:val="0087357A"/>
    <w:rsid w:val="0087463E"/>
    <w:rsid w:val="00877E39"/>
    <w:rsid w:val="00880EA8"/>
    <w:rsid w:val="00881D9F"/>
    <w:rsid w:val="008A6166"/>
    <w:rsid w:val="008A741E"/>
    <w:rsid w:val="008B16B0"/>
    <w:rsid w:val="008B319F"/>
    <w:rsid w:val="008B36EC"/>
    <w:rsid w:val="008B56DA"/>
    <w:rsid w:val="008C513E"/>
    <w:rsid w:val="008C5A11"/>
    <w:rsid w:val="008D2A63"/>
    <w:rsid w:val="008D5665"/>
    <w:rsid w:val="008E0DAE"/>
    <w:rsid w:val="008E12CB"/>
    <w:rsid w:val="008E1C1D"/>
    <w:rsid w:val="008E36D8"/>
    <w:rsid w:val="008F22AB"/>
    <w:rsid w:val="00911471"/>
    <w:rsid w:val="00914012"/>
    <w:rsid w:val="009148FD"/>
    <w:rsid w:val="009164D6"/>
    <w:rsid w:val="00920326"/>
    <w:rsid w:val="0093314A"/>
    <w:rsid w:val="009331F4"/>
    <w:rsid w:val="00935A0B"/>
    <w:rsid w:val="00936DBB"/>
    <w:rsid w:val="0094266A"/>
    <w:rsid w:val="009427A2"/>
    <w:rsid w:val="00945FA8"/>
    <w:rsid w:val="00970538"/>
    <w:rsid w:val="009720B2"/>
    <w:rsid w:val="00974C1D"/>
    <w:rsid w:val="0097501C"/>
    <w:rsid w:val="00982070"/>
    <w:rsid w:val="009851B8"/>
    <w:rsid w:val="00986128"/>
    <w:rsid w:val="00986A42"/>
    <w:rsid w:val="009872C3"/>
    <w:rsid w:val="009A5021"/>
    <w:rsid w:val="009B1B27"/>
    <w:rsid w:val="009B1E5C"/>
    <w:rsid w:val="009B2EFC"/>
    <w:rsid w:val="009B308E"/>
    <w:rsid w:val="009B7C7B"/>
    <w:rsid w:val="009C28BB"/>
    <w:rsid w:val="009C6E04"/>
    <w:rsid w:val="009D114B"/>
    <w:rsid w:val="009D117C"/>
    <w:rsid w:val="009D17BF"/>
    <w:rsid w:val="009E1C89"/>
    <w:rsid w:val="009E6263"/>
    <w:rsid w:val="009E64C2"/>
    <w:rsid w:val="009F6DBA"/>
    <w:rsid w:val="00A05D0E"/>
    <w:rsid w:val="00A10AA6"/>
    <w:rsid w:val="00A12AA2"/>
    <w:rsid w:val="00A12EFB"/>
    <w:rsid w:val="00A1637F"/>
    <w:rsid w:val="00A17EFB"/>
    <w:rsid w:val="00A2518C"/>
    <w:rsid w:val="00A2596B"/>
    <w:rsid w:val="00A34C3B"/>
    <w:rsid w:val="00A46381"/>
    <w:rsid w:val="00A53FA6"/>
    <w:rsid w:val="00A627CE"/>
    <w:rsid w:val="00A70F53"/>
    <w:rsid w:val="00A71B49"/>
    <w:rsid w:val="00A73480"/>
    <w:rsid w:val="00A75FB6"/>
    <w:rsid w:val="00A80476"/>
    <w:rsid w:val="00A86FE7"/>
    <w:rsid w:val="00A93FAD"/>
    <w:rsid w:val="00AA54B0"/>
    <w:rsid w:val="00AB0359"/>
    <w:rsid w:val="00AB4F49"/>
    <w:rsid w:val="00AC0918"/>
    <w:rsid w:val="00AD134C"/>
    <w:rsid w:val="00AD3455"/>
    <w:rsid w:val="00AE001B"/>
    <w:rsid w:val="00AE1C59"/>
    <w:rsid w:val="00AE5786"/>
    <w:rsid w:val="00AE71C7"/>
    <w:rsid w:val="00AF594E"/>
    <w:rsid w:val="00AF5DBE"/>
    <w:rsid w:val="00B0144E"/>
    <w:rsid w:val="00B04DFD"/>
    <w:rsid w:val="00B2227E"/>
    <w:rsid w:val="00B24EC5"/>
    <w:rsid w:val="00B24FCE"/>
    <w:rsid w:val="00B30C23"/>
    <w:rsid w:val="00B3748B"/>
    <w:rsid w:val="00B42DB3"/>
    <w:rsid w:val="00B4428C"/>
    <w:rsid w:val="00B475BE"/>
    <w:rsid w:val="00B54D6A"/>
    <w:rsid w:val="00B622AE"/>
    <w:rsid w:val="00B63789"/>
    <w:rsid w:val="00B6429D"/>
    <w:rsid w:val="00B65000"/>
    <w:rsid w:val="00B66062"/>
    <w:rsid w:val="00B7191C"/>
    <w:rsid w:val="00B731DE"/>
    <w:rsid w:val="00B77503"/>
    <w:rsid w:val="00B816C0"/>
    <w:rsid w:val="00B819B6"/>
    <w:rsid w:val="00B85ED5"/>
    <w:rsid w:val="00B87801"/>
    <w:rsid w:val="00B92805"/>
    <w:rsid w:val="00B935D5"/>
    <w:rsid w:val="00BA1864"/>
    <w:rsid w:val="00BA6528"/>
    <w:rsid w:val="00BB1995"/>
    <w:rsid w:val="00BB5420"/>
    <w:rsid w:val="00BC2A3F"/>
    <w:rsid w:val="00BD11FD"/>
    <w:rsid w:val="00BD2793"/>
    <w:rsid w:val="00BE0F10"/>
    <w:rsid w:val="00BE2E08"/>
    <w:rsid w:val="00BE589E"/>
    <w:rsid w:val="00BE6367"/>
    <w:rsid w:val="00BE7654"/>
    <w:rsid w:val="00BF52FA"/>
    <w:rsid w:val="00C02B4B"/>
    <w:rsid w:val="00C05F3F"/>
    <w:rsid w:val="00C07A10"/>
    <w:rsid w:val="00C21A4E"/>
    <w:rsid w:val="00C32203"/>
    <w:rsid w:val="00C3361B"/>
    <w:rsid w:val="00C44BDE"/>
    <w:rsid w:val="00C47830"/>
    <w:rsid w:val="00C60907"/>
    <w:rsid w:val="00C63DED"/>
    <w:rsid w:val="00C648DA"/>
    <w:rsid w:val="00C66F73"/>
    <w:rsid w:val="00C722DC"/>
    <w:rsid w:val="00C90CF7"/>
    <w:rsid w:val="00CA0A76"/>
    <w:rsid w:val="00CB1B16"/>
    <w:rsid w:val="00CB3150"/>
    <w:rsid w:val="00CB3471"/>
    <w:rsid w:val="00CB3583"/>
    <w:rsid w:val="00CB764D"/>
    <w:rsid w:val="00CC7996"/>
    <w:rsid w:val="00CE3FC9"/>
    <w:rsid w:val="00CE5988"/>
    <w:rsid w:val="00CE7A92"/>
    <w:rsid w:val="00D05518"/>
    <w:rsid w:val="00D11944"/>
    <w:rsid w:val="00D12D92"/>
    <w:rsid w:val="00D21050"/>
    <w:rsid w:val="00D23187"/>
    <w:rsid w:val="00D34056"/>
    <w:rsid w:val="00D340E3"/>
    <w:rsid w:val="00D34D4B"/>
    <w:rsid w:val="00D512B8"/>
    <w:rsid w:val="00D53753"/>
    <w:rsid w:val="00D57293"/>
    <w:rsid w:val="00D60E97"/>
    <w:rsid w:val="00D734E8"/>
    <w:rsid w:val="00D7592C"/>
    <w:rsid w:val="00D764BA"/>
    <w:rsid w:val="00D81722"/>
    <w:rsid w:val="00D82E7D"/>
    <w:rsid w:val="00D90870"/>
    <w:rsid w:val="00D9149A"/>
    <w:rsid w:val="00D93FAF"/>
    <w:rsid w:val="00D9757C"/>
    <w:rsid w:val="00DA29E2"/>
    <w:rsid w:val="00DA300F"/>
    <w:rsid w:val="00DB09D0"/>
    <w:rsid w:val="00DB78E3"/>
    <w:rsid w:val="00DC10E8"/>
    <w:rsid w:val="00DC429F"/>
    <w:rsid w:val="00DC6BF6"/>
    <w:rsid w:val="00DC784A"/>
    <w:rsid w:val="00DD6CD1"/>
    <w:rsid w:val="00DF0065"/>
    <w:rsid w:val="00E00750"/>
    <w:rsid w:val="00E07F00"/>
    <w:rsid w:val="00E1026A"/>
    <w:rsid w:val="00E10BCF"/>
    <w:rsid w:val="00E12B3F"/>
    <w:rsid w:val="00E146F4"/>
    <w:rsid w:val="00E14B65"/>
    <w:rsid w:val="00E261DF"/>
    <w:rsid w:val="00E26B3A"/>
    <w:rsid w:val="00E32EDB"/>
    <w:rsid w:val="00E37971"/>
    <w:rsid w:val="00E444A8"/>
    <w:rsid w:val="00E45503"/>
    <w:rsid w:val="00E46808"/>
    <w:rsid w:val="00E5101C"/>
    <w:rsid w:val="00E5228D"/>
    <w:rsid w:val="00E52830"/>
    <w:rsid w:val="00E55E60"/>
    <w:rsid w:val="00E61FF4"/>
    <w:rsid w:val="00E62F2A"/>
    <w:rsid w:val="00E63E82"/>
    <w:rsid w:val="00E64389"/>
    <w:rsid w:val="00E65C0B"/>
    <w:rsid w:val="00E66312"/>
    <w:rsid w:val="00E707FD"/>
    <w:rsid w:val="00E724D0"/>
    <w:rsid w:val="00E8187C"/>
    <w:rsid w:val="00E84D95"/>
    <w:rsid w:val="00E87F18"/>
    <w:rsid w:val="00E927B3"/>
    <w:rsid w:val="00E928B6"/>
    <w:rsid w:val="00E9331A"/>
    <w:rsid w:val="00E93FA3"/>
    <w:rsid w:val="00EA113A"/>
    <w:rsid w:val="00EB76D0"/>
    <w:rsid w:val="00EB78A3"/>
    <w:rsid w:val="00EC103E"/>
    <w:rsid w:val="00EC13BC"/>
    <w:rsid w:val="00EC3F94"/>
    <w:rsid w:val="00EC4F2D"/>
    <w:rsid w:val="00ED0E64"/>
    <w:rsid w:val="00ED2B5B"/>
    <w:rsid w:val="00EE782D"/>
    <w:rsid w:val="00EF20F9"/>
    <w:rsid w:val="00F032FF"/>
    <w:rsid w:val="00F11783"/>
    <w:rsid w:val="00F13324"/>
    <w:rsid w:val="00F23E75"/>
    <w:rsid w:val="00F27071"/>
    <w:rsid w:val="00F31E8A"/>
    <w:rsid w:val="00F32C0F"/>
    <w:rsid w:val="00F4158C"/>
    <w:rsid w:val="00F5709D"/>
    <w:rsid w:val="00F6125F"/>
    <w:rsid w:val="00F615B4"/>
    <w:rsid w:val="00F61A8C"/>
    <w:rsid w:val="00F73A06"/>
    <w:rsid w:val="00F73A36"/>
    <w:rsid w:val="00F7517B"/>
    <w:rsid w:val="00F800CC"/>
    <w:rsid w:val="00F81F28"/>
    <w:rsid w:val="00F8416B"/>
    <w:rsid w:val="00F90BCA"/>
    <w:rsid w:val="00F91E84"/>
    <w:rsid w:val="00F97773"/>
    <w:rsid w:val="00FA55CD"/>
    <w:rsid w:val="00FA6F6E"/>
    <w:rsid w:val="00FB0199"/>
    <w:rsid w:val="00FB0637"/>
    <w:rsid w:val="00FB504F"/>
    <w:rsid w:val="00FB782E"/>
    <w:rsid w:val="00FC39E8"/>
    <w:rsid w:val="00FD09CA"/>
    <w:rsid w:val="00FD0D69"/>
    <w:rsid w:val="00FD289F"/>
    <w:rsid w:val="00FE049A"/>
    <w:rsid w:val="00FE70E6"/>
    <w:rsid w:val="00FF26A8"/>
    <w:rsid w:val="00FF30FE"/>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6433"/>
  <w15:docId w15:val="{45ED746C-A986-4250-8004-B13A7E2B0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B6C"/>
    <w:rPr>
      <w:rFonts w:ascii="Times New Roman" w:hAnsi="Times New Roman"/>
      <w:sz w:val="24"/>
    </w:rPr>
  </w:style>
  <w:style w:type="paragraph" w:styleId="Heading1">
    <w:name w:val="heading 1"/>
    <w:basedOn w:val="Normal"/>
    <w:next w:val="Normal"/>
    <w:link w:val="Heading1Char"/>
    <w:uiPriority w:val="9"/>
    <w:qFormat/>
    <w:rsid w:val="000C7B6C"/>
    <w:pPr>
      <w:spacing w:before="480" w:after="0"/>
      <w:contextualSpacing/>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0C7B6C"/>
    <w:pPr>
      <w:spacing w:before="200" w:after="0"/>
      <w:outlineLvl w:val="1"/>
    </w:pPr>
    <w:rPr>
      <w:rFonts w:ascii="Cambria" w:eastAsia="Times New Roman" w:hAnsi="Cambria" w:cs="Times New Roman"/>
      <w:b/>
      <w:bCs/>
      <w:sz w:val="26"/>
      <w:szCs w:val="26"/>
    </w:rPr>
  </w:style>
  <w:style w:type="paragraph" w:styleId="Heading3">
    <w:name w:val="heading 3"/>
    <w:basedOn w:val="Normal"/>
    <w:next w:val="Normal"/>
    <w:link w:val="Heading3Char"/>
    <w:uiPriority w:val="9"/>
    <w:unhideWhenUsed/>
    <w:qFormat/>
    <w:rsid w:val="000C7B6C"/>
    <w:pPr>
      <w:spacing w:before="200" w:after="0" w:line="271" w:lineRule="auto"/>
      <w:outlineLvl w:val="2"/>
    </w:pPr>
    <w:rPr>
      <w:rFonts w:ascii="Cambria" w:eastAsia="Times New Roman" w:hAnsi="Cambria" w:cs="Times New Roman"/>
      <w:b/>
      <w:bCs/>
      <w:sz w:val="22"/>
    </w:rPr>
  </w:style>
  <w:style w:type="paragraph" w:styleId="Heading4">
    <w:name w:val="heading 4"/>
    <w:basedOn w:val="Normal"/>
    <w:next w:val="Normal"/>
    <w:link w:val="Heading4Char"/>
    <w:uiPriority w:val="9"/>
    <w:unhideWhenUsed/>
    <w:qFormat/>
    <w:rsid w:val="000C7B6C"/>
    <w:pPr>
      <w:spacing w:before="200" w:after="0"/>
      <w:outlineLvl w:val="3"/>
    </w:pPr>
    <w:rPr>
      <w:rFonts w:ascii="Cambria" w:eastAsia="Times New Roman" w:hAnsi="Cambria" w:cs="Times New Roman"/>
      <w:b/>
      <w:bCs/>
      <w:i/>
      <w:iCs/>
      <w:sz w:val="22"/>
    </w:rPr>
  </w:style>
  <w:style w:type="paragraph" w:styleId="Heading5">
    <w:name w:val="heading 5"/>
    <w:basedOn w:val="Normal"/>
    <w:next w:val="Normal"/>
    <w:link w:val="Heading5Char"/>
    <w:uiPriority w:val="9"/>
    <w:semiHidden/>
    <w:unhideWhenUsed/>
    <w:qFormat/>
    <w:rsid w:val="000C7B6C"/>
    <w:pPr>
      <w:spacing w:before="200" w:after="0"/>
      <w:outlineLvl w:val="4"/>
    </w:pPr>
    <w:rPr>
      <w:rFonts w:ascii="Cambria" w:eastAsia="Times New Roman" w:hAnsi="Cambria" w:cs="Times New Roman"/>
      <w:b/>
      <w:bCs/>
      <w:color w:val="7F7F7F"/>
      <w:sz w:val="22"/>
    </w:rPr>
  </w:style>
  <w:style w:type="paragraph" w:styleId="Heading6">
    <w:name w:val="heading 6"/>
    <w:basedOn w:val="Normal"/>
    <w:next w:val="Normal"/>
    <w:link w:val="Heading6Char"/>
    <w:uiPriority w:val="9"/>
    <w:semiHidden/>
    <w:unhideWhenUsed/>
    <w:qFormat/>
    <w:rsid w:val="000C7B6C"/>
    <w:pPr>
      <w:spacing w:after="0" w:line="271" w:lineRule="auto"/>
      <w:outlineLvl w:val="5"/>
    </w:pPr>
    <w:rPr>
      <w:rFonts w:ascii="Cambria" w:eastAsia="Times New Roman" w:hAnsi="Cambria" w:cs="Times New Roman"/>
      <w:b/>
      <w:bCs/>
      <w:i/>
      <w:iCs/>
      <w:color w:val="7F7F7F"/>
      <w:sz w:val="22"/>
    </w:rPr>
  </w:style>
  <w:style w:type="paragraph" w:styleId="Heading7">
    <w:name w:val="heading 7"/>
    <w:basedOn w:val="Normal"/>
    <w:next w:val="Normal"/>
    <w:link w:val="Heading7Char"/>
    <w:uiPriority w:val="9"/>
    <w:semiHidden/>
    <w:unhideWhenUsed/>
    <w:qFormat/>
    <w:rsid w:val="000C7B6C"/>
    <w:pPr>
      <w:spacing w:after="0"/>
      <w:outlineLvl w:val="6"/>
    </w:pPr>
    <w:rPr>
      <w:rFonts w:ascii="Cambria" w:eastAsia="Times New Roman" w:hAnsi="Cambria" w:cs="Times New Roman"/>
      <w:i/>
      <w:iCs/>
      <w:sz w:val="22"/>
    </w:rPr>
  </w:style>
  <w:style w:type="paragraph" w:styleId="Heading8">
    <w:name w:val="heading 8"/>
    <w:basedOn w:val="Normal"/>
    <w:next w:val="Normal"/>
    <w:link w:val="Heading8Char"/>
    <w:uiPriority w:val="9"/>
    <w:semiHidden/>
    <w:unhideWhenUsed/>
    <w:qFormat/>
    <w:rsid w:val="000C7B6C"/>
    <w:pPr>
      <w:spacing w:after="0"/>
      <w:outlineLvl w:val="7"/>
    </w:pPr>
    <w:rPr>
      <w:rFonts w:ascii="Cambria" w:eastAsia="Times New Roman" w:hAnsi="Cambria" w:cs="Times New Roman"/>
      <w:sz w:val="20"/>
      <w:szCs w:val="20"/>
    </w:rPr>
  </w:style>
  <w:style w:type="paragraph" w:styleId="Heading9">
    <w:name w:val="heading 9"/>
    <w:basedOn w:val="Normal"/>
    <w:next w:val="Normal"/>
    <w:link w:val="Heading9Char"/>
    <w:uiPriority w:val="9"/>
    <w:semiHidden/>
    <w:unhideWhenUsed/>
    <w:qFormat/>
    <w:rsid w:val="000C7B6C"/>
    <w:pPr>
      <w:spacing w:after="0"/>
      <w:outlineLvl w:val="8"/>
    </w:pPr>
    <w:rPr>
      <w:rFonts w:ascii="Cambria" w:eastAsia="Times New Roman"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7B6C"/>
    <w:rPr>
      <w:rFonts w:ascii="Times New Roman" w:eastAsia="Times New Roman" w:hAnsi="Times New Roman" w:cs="Times New Roman"/>
      <w:b/>
      <w:bCs/>
      <w:sz w:val="28"/>
      <w:szCs w:val="28"/>
    </w:rPr>
  </w:style>
  <w:style w:type="character" w:customStyle="1" w:styleId="Heading2Char">
    <w:name w:val="Heading 2 Char"/>
    <w:link w:val="Heading2"/>
    <w:uiPriority w:val="9"/>
    <w:rsid w:val="000C7B6C"/>
    <w:rPr>
      <w:rFonts w:ascii="Cambria" w:eastAsia="Times New Roman" w:hAnsi="Cambria" w:cs="Times New Roman"/>
      <w:b/>
      <w:bCs/>
      <w:sz w:val="26"/>
      <w:szCs w:val="26"/>
    </w:rPr>
  </w:style>
  <w:style w:type="character" w:customStyle="1" w:styleId="Heading3Char">
    <w:name w:val="Heading 3 Char"/>
    <w:link w:val="Heading3"/>
    <w:uiPriority w:val="9"/>
    <w:rsid w:val="000C7B6C"/>
    <w:rPr>
      <w:rFonts w:ascii="Cambria" w:eastAsia="Times New Roman" w:hAnsi="Cambria" w:cs="Times New Roman"/>
      <w:b/>
      <w:bCs/>
    </w:rPr>
  </w:style>
  <w:style w:type="character" w:customStyle="1" w:styleId="Heading4Char">
    <w:name w:val="Heading 4 Char"/>
    <w:link w:val="Heading4"/>
    <w:uiPriority w:val="9"/>
    <w:rsid w:val="000C7B6C"/>
    <w:rPr>
      <w:rFonts w:ascii="Cambria" w:eastAsia="Times New Roman" w:hAnsi="Cambria" w:cs="Times New Roman"/>
      <w:b/>
      <w:bCs/>
      <w:i/>
      <w:iCs/>
    </w:rPr>
  </w:style>
  <w:style w:type="character" w:customStyle="1" w:styleId="Heading5Char">
    <w:name w:val="Heading 5 Char"/>
    <w:link w:val="Heading5"/>
    <w:uiPriority w:val="9"/>
    <w:semiHidden/>
    <w:rsid w:val="000C7B6C"/>
    <w:rPr>
      <w:rFonts w:ascii="Cambria" w:eastAsia="Times New Roman" w:hAnsi="Cambria" w:cs="Times New Roman"/>
      <w:b/>
      <w:bCs/>
      <w:color w:val="7F7F7F"/>
    </w:rPr>
  </w:style>
  <w:style w:type="character" w:customStyle="1" w:styleId="Heading6Char">
    <w:name w:val="Heading 6 Char"/>
    <w:link w:val="Heading6"/>
    <w:uiPriority w:val="9"/>
    <w:semiHidden/>
    <w:rsid w:val="000C7B6C"/>
    <w:rPr>
      <w:rFonts w:ascii="Cambria" w:eastAsia="Times New Roman" w:hAnsi="Cambria" w:cs="Times New Roman"/>
      <w:b/>
      <w:bCs/>
      <w:i/>
      <w:iCs/>
      <w:color w:val="7F7F7F"/>
    </w:rPr>
  </w:style>
  <w:style w:type="character" w:customStyle="1" w:styleId="Heading7Char">
    <w:name w:val="Heading 7 Char"/>
    <w:link w:val="Heading7"/>
    <w:uiPriority w:val="9"/>
    <w:semiHidden/>
    <w:rsid w:val="000C7B6C"/>
    <w:rPr>
      <w:rFonts w:ascii="Cambria" w:eastAsia="Times New Roman" w:hAnsi="Cambria" w:cs="Times New Roman"/>
      <w:i/>
      <w:iCs/>
    </w:rPr>
  </w:style>
  <w:style w:type="character" w:customStyle="1" w:styleId="Heading8Char">
    <w:name w:val="Heading 8 Char"/>
    <w:link w:val="Heading8"/>
    <w:uiPriority w:val="9"/>
    <w:semiHidden/>
    <w:rsid w:val="000C7B6C"/>
    <w:rPr>
      <w:rFonts w:ascii="Cambria" w:eastAsia="Times New Roman" w:hAnsi="Cambria" w:cs="Times New Roman"/>
      <w:sz w:val="20"/>
      <w:szCs w:val="20"/>
    </w:rPr>
  </w:style>
  <w:style w:type="character" w:customStyle="1" w:styleId="Heading9Char">
    <w:name w:val="Heading 9 Char"/>
    <w:link w:val="Heading9"/>
    <w:uiPriority w:val="9"/>
    <w:semiHidden/>
    <w:rsid w:val="000C7B6C"/>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7B6C"/>
    <w:pPr>
      <w:pBdr>
        <w:bottom w:val="single" w:sz="4" w:space="1" w:color="auto"/>
      </w:pBdr>
      <w:spacing w:line="240" w:lineRule="auto"/>
      <w:contextualSpacing/>
    </w:pPr>
    <w:rPr>
      <w:rFonts w:ascii="Cambria" w:eastAsia="Times New Roman" w:hAnsi="Cambria" w:cs="Times New Roman"/>
      <w:spacing w:val="5"/>
      <w:sz w:val="52"/>
      <w:szCs w:val="52"/>
    </w:rPr>
  </w:style>
  <w:style w:type="character" w:customStyle="1" w:styleId="TitleChar">
    <w:name w:val="Title Char"/>
    <w:link w:val="Title"/>
    <w:uiPriority w:val="10"/>
    <w:rsid w:val="000C7B6C"/>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7B6C"/>
    <w:pPr>
      <w:spacing w:after="600"/>
    </w:pPr>
    <w:rPr>
      <w:rFonts w:ascii="Cambria" w:eastAsia="Times New Roman" w:hAnsi="Cambria" w:cs="Times New Roman"/>
      <w:i/>
      <w:iCs/>
      <w:spacing w:val="13"/>
      <w:szCs w:val="24"/>
    </w:rPr>
  </w:style>
  <w:style w:type="character" w:customStyle="1" w:styleId="SubtitleChar">
    <w:name w:val="Subtitle Char"/>
    <w:link w:val="Subtitle"/>
    <w:uiPriority w:val="11"/>
    <w:rsid w:val="000C7B6C"/>
    <w:rPr>
      <w:rFonts w:ascii="Cambria" w:eastAsia="Times New Roman" w:hAnsi="Cambria" w:cs="Times New Roman"/>
      <w:i/>
      <w:iCs/>
      <w:spacing w:val="13"/>
      <w:sz w:val="24"/>
      <w:szCs w:val="24"/>
    </w:rPr>
  </w:style>
  <w:style w:type="character" w:styleId="Strong">
    <w:name w:val="Strong"/>
    <w:uiPriority w:val="22"/>
    <w:qFormat/>
    <w:rsid w:val="000C7B6C"/>
    <w:rPr>
      <w:b/>
      <w:bCs/>
    </w:rPr>
  </w:style>
  <w:style w:type="character" w:styleId="Emphasis">
    <w:name w:val="Emphasis"/>
    <w:uiPriority w:val="20"/>
    <w:qFormat/>
    <w:rsid w:val="000C7B6C"/>
    <w:rPr>
      <w:b/>
      <w:bCs/>
      <w:i/>
      <w:iCs/>
      <w:spacing w:val="10"/>
      <w:bdr w:val="none" w:sz="0" w:space="0" w:color="auto"/>
      <w:shd w:val="clear" w:color="auto" w:fill="auto"/>
    </w:rPr>
  </w:style>
  <w:style w:type="paragraph" w:styleId="NoSpacing">
    <w:name w:val="No Spacing"/>
    <w:basedOn w:val="Normal"/>
    <w:uiPriority w:val="1"/>
    <w:qFormat/>
    <w:rsid w:val="000C7B6C"/>
    <w:pPr>
      <w:spacing w:after="0" w:line="240" w:lineRule="auto"/>
    </w:pPr>
  </w:style>
  <w:style w:type="paragraph" w:styleId="ListParagraph">
    <w:name w:val="List Paragraph"/>
    <w:basedOn w:val="Normal"/>
    <w:uiPriority w:val="34"/>
    <w:qFormat/>
    <w:rsid w:val="000C7B6C"/>
    <w:pPr>
      <w:ind w:left="720"/>
      <w:contextualSpacing/>
    </w:pPr>
  </w:style>
  <w:style w:type="paragraph" w:styleId="Quote">
    <w:name w:val="Quote"/>
    <w:basedOn w:val="Normal"/>
    <w:next w:val="Normal"/>
    <w:link w:val="QuoteChar"/>
    <w:uiPriority w:val="29"/>
    <w:qFormat/>
    <w:rsid w:val="000C7B6C"/>
    <w:pPr>
      <w:spacing w:before="200" w:after="0"/>
      <w:ind w:left="360" w:right="360"/>
    </w:pPr>
    <w:rPr>
      <w:rFonts w:asciiTheme="minorHAnsi" w:hAnsiTheme="minorHAnsi"/>
      <w:i/>
      <w:iCs/>
      <w:sz w:val="22"/>
    </w:rPr>
  </w:style>
  <w:style w:type="character" w:customStyle="1" w:styleId="QuoteChar">
    <w:name w:val="Quote Char"/>
    <w:link w:val="Quote"/>
    <w:uiPriority w:val="29"/>
    <w:rsid w:val="000C7B6C"/>
    <w:rPr>
      <w:i/>
      <w:iCs/>
    </w:rPr>
  </w:style>
  <w:style w:type="paragraph" w:styleId="IntenseQuote">
    <w:name w:val="Intense Quote"/>
    <w:basedOn w:val="Normal"/>
    <w:next w:val="Normal"/>
    <w:link w:val="IntenseQuoteChar"/>
    <w:uiPriority w:val="30"/>
    <w:qFormat/>
    <w:rsid w:val="000C7B6C"/>
    <w:pPr>
      <w:pBdr>
        <w:bottom w:val="single" w:sz="4" w:space="1" w:color="auto"/>
      </w:pBdr>
      <w:spacing w:before="200" w:after="280"/>
      <w:ind w:left="1008" w:right="1152"/>
      <w:jc w:val="both"/>
    </w:pPr>
    <w:rPr>
      <w:rFonts w:asciiTheme="minorHAnsi" w:hAnsiTheme="minorHAnsi"/>
      <w:b/>
      <w:bCs/>
      <w:i/>
      <w:iCs/>
      <w:sz w:val="22"/>
    </w:rPr>
  </w:style>
  <w:style w:type="character" w:customStyle="1" w:styleId="IntenseQuoteChar">
    <w:name w:val="Intense Quote Char"/>
    <w:link w:val="IntenseQuote"/>
    <w:uiPriority w:val="30"/>
    <w:rsid w:val="000C7B6C"/>
    <w:rPr>
      <w:b/>
      <w:bCs/>
      <w:i/>
      <w:iCs/>
    </w:rPr>
  </w:style>
  <w:style w:type="character" w:styleId="SubtleEmphasis">
    <w:name w:val="Subtle Emphasis"/>
    <w:uiPriority w:val="19"/>
    <w:qFormat/>
    <w:rsid w:val="000C7B6C"/>
    <w:rPr>
      <w:i/>
      <w:iCs/>
    </w:rPr>
  </w:style>
  <w:style w:type="character" w:styleId="IntenseEmphasis">
    <w:name w:val="Intense Emphasis"/>
    <w:uiPriority w:val="21"/>
    <w:qFormat/>
    <w:rsid w:val="000C7B6C"/>
    <w:rPr>
      <w:b/>
      <w:bCs/>
    </w:rPr>
  </w:style>
  <w:style w:type="character" w:styleId="SubtleReference">
    <w:name w:val="Subtle Reference"/>
    <w:uiPriority w:val="31"/>
    <w:qFormat/>
    <w:rsid w:val="000C7B6C"/>
    <w:rPr>
      <w:smallCaps/>
    </w:rPr>
  </w:style>
  <w:style w:type="character" w:styleId="IntenseReference">
    <w:name w:val="Intense Reference"/>
    <w:uiPriority w:val="32"/>
    <w:qFormat/>
    <w:rsid w:val="000C7B6C"/>
    <w:rPr>
      <w:smallCaps/>
      <w:spacing w:val="5"/>
      <w:u w:val="single"/>
    </w:rPr>
  </w:style>
  <w:style w:type="character" w:styleId="BookTitle">
    <w:name w:val="Book Title"/>
    <w:uiPriority w:val="33"/>
    <w:qFormat/>
    <w:rsid w:val="000C7B6C"/>
    <w:rPr>
      <w:i/>
      <w:iCs/>
      <w:smallCaps/>
      <w:spacing w:val="5"/>
    </w:rPr>
  </w:style>
  <w:style w:type="paragraph" w:styleId="TOCHeading">
    <w:name w:val="TOC Heading"/>
    <w:basedOn w:val="Heading1"/>
    <w:next w:val="Normal"/>
    <w:uiPriority w:val="39"/>
    <w:unhideWhenUsed/>
    <w:qFormat/>
    <w:rsid w:val="000C7B6C"/>
    <w:pPr>
      <w:outlineLvl w:val="9"/>
    </w:pPr>
    <w:rPr>
      <w:lang w:bidi="en-US"/>
    </w:rPr>
  </w:style>
  <w:style w:type="paragraph" w:styleId="TOC1">
    <w:name w:val="toc 1"/>
    <w:basedOn w:val="Normal"/>
    <w:next w:val="Normal"/>
    <w:autoRedefine/>
    <w:uiPriority w:val="39"/>
    <w:unhideWhenUsed/>
    <w:qFormat/>
    <w:rsid w:val="00E724D0"/>
    <w:pPr>
      <w:spacing w:after="100"/>
    </w:pPr>
  </w:style>
  <w:style w:type="character" w:styleId="Hyperlink">
    <w:name w:val="Hyperlink"/>
    <w:basedOn w:val="DefaultParagraphFont"/>
    <w:uiPriority w:val="99"/>
    <w:unhideWhenUsed/>
    <w:rsid w:val="00E724D0"/>
    <w:rPr>
      <w:color w:val="0000FF" w:themeColor="hyperlink"/>
      <w:u w:val="single"/>
    </w:rPr>
  </w:style>
  <w:style w:type="paragraph" w:styleId="BalloonText">
    <w:name w:val="Balloon Text"/>
    <w:basedOn w:val="Normal"/>
    <w:link w:val="BalloonTextChar"/>
    <w:uiPriority w:val="99"/>
    <w:semiHidden/>
    <w:unhideWhenUsed/>
    <w:rsid w:val="00E72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4D0"/>
    <w:rPr>
      <w:rFonts w:ascii="Tahoma" w:hAnsi="Tahoma" w:cs="Tahoma"/>
      <w:sz w:val="16"/>
      <w:szCs w:val="16"/>
    </w:rPr>
  </w:style>
  <w:style w:type="paragraph" w:styleId="Header">
    <w:name w:val="header"/>
    <w:basedOn w:val="Normal"/>
    <w:link w:val="HeaderChar"/>
    <w:uiPriority w:val="99"/>
    <w:unhideWhenUsed/>
    <w:rsid w:val="00E72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4D0"/>
    <w:rPr>
      <w:rFonts w:ascii="Times New Roman" w:hAnsi="Times New Roman"/>
      <w:sz w:val="24"/>
    </w:rPr>
  </w:style>
  <w:style w:type="paragraph" w:styleId="Footer">
    <w:name w:val="footer"/>
    <w:basedOn w:val="Normal"/>
    <w:link w:val="FooterChar"/>
    <w:uiPriority w:val="99"/>
    <w:unhideWhenUsed/>
    <w:rsid w:val="00E72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4D0"/>
    <w:rPr>
      <w:rFonts w:ascii="Times New Roman" w:hAnsi="Times New Roman"/>
      <w:sz w:val="24"/>
    </w:rPr>
  </w:style>
  <w:style w:type="paragraph" w:customStyle="1" w:styleId="Default">
    <w:name w:val="Default"/>
    <w:rsid w:val="005E2CB0"/>
    <w:pPr>
      <w:autoSpaceDE w:val="0"/>
      <w:autoSpaceDN w:val="0"/>
      <w:adjustRightInd w:val="0"/>
      <w:spacing w:after="0" w:line="240" w:lineRule="auto"/>
    </w:pPr>
    <w:rPr>
      <w:rFonts w:ascii="Calibri" w:hAnsi="Calibri" w:cs="Calibri"/>
      <w:color w:val="000000"/>
      <w:sz w:val="24"/>
      <w:szCs w:val="24"/>
    </w:rPr>
  </w:style>
  <w:style w:type="paragraph" w:styleId="TOC2">
    <w:name w:val="toc 2"/>
    <w:basedOn w:val="Normal"/>
    <w:next w:val="Normal"/>
    <w:autoRedefine/>
    <w:uiPriority w:val="39"/>
    <w:unhideWhenUsed/>
    <w:qFormat/>
    <w:rsid w:val="00CB1B16"/>
    <w:pPr>
      <w:spacing w:after="100"/>
      <w:ind w:left="240"/>
    </w:pPr>
  </w:style>
  <w:style w:type="paragraph" w:styleId="TOC3">
    <w:name w:val="toc 3"/>
    <w:basedOn w:val="Normal"/>
    <w:next w:val="Normal"/>
    <w:autoRedefine/>
    <w:uiPriority w:val="39"/>
    <w:unhideWhenUsed/>
    <w:qFormat/>
    <w:rsid w:val="00CB1B16"/>
    <w:pPr>
      <w:spacing w:after="100"/>
      <w:ind w:left="480"/>
    </w:pPr>
  </w:style>
  <w:style w:type="paragraph" w:styleId="BodyText">
    <w:name w:val="Body Text"/>
    <w:basedOn w:val="Normal"/>
    <w:link w:val="BodyTextChar"/>
    <w:rsid w:val="00D60E97"/>
    <w:pPr>
      <w:widowControl w:val="0"/>
      <w:suppressAutoHyphens/>
      <w:spacing w:after="120" w:line="240" w:lineRule="auto"/>
    </w:pPr>
    <w:rPr>
      <w:rFonts w:eastAsia="SimSun" w:cs="Mangal"/>
      <w:kern w:val="1"/>
      <w:szCs w:val="24"/>
      <w:lang w:eastAsia="hi-IN" w:bidi="hi-IN"/>
    </w:rPr>
  </w:style>
  <w:style w:type="character" w:customStyle="1" w:styleId="BodyTextChar">
    <w:name w:val="Body Text Char"/>
    <w:basedOn w:val="DefaultParagraphFont"/>
    <w:link w:val="BodyText"/>
    <w:rsid w:val="00D60E97"/>
    <w:rPr>
      <w:rFonts w:ascii="Times New Roman" w:eastAsia="SimSun" w:hAnsi="Times New Roman" w:cs="Mangal"/>
      <w:kern w:val="1"/>
      <w:sz w:val="24"/>
      <w:szCs w:val="24"/>
      <w:lang w:eastAsia="hi-IN" w:bidi="hi-IN"/>
    </w:rPr>
  </w:style>
  <w:style w:type="paragraph" w:customStyle="1" w:styleId="Pa44">
    <w:name w:val="Pa44"/>
    <w:basedOn w:val="Normal"/>
    <w:next w:val="Normal"/>
    <w:rsid w:val="00D60E97"/>
    <w:pPr>
      <w:widowControl w:val="0"/>
      <w:suppressAutoHyphens/>
      <w:spacing w:after="0" w:line="180" w:lineRule="atLeast"/>
    </w:pPr>
    <w:rPr>
      <w:rFonts w:eastAsia="SimSun" w:cs="Mangal"/>
      <w:kern w:val="1"/>
      <w:szCs w:val="24"/>
      <w:lang w:eastAsia="hi-IN" w:bidi="hi-IN"/>
    </w:rPr>
  </w:style>
  <w:style w:type="paragraph" w:customStyle="1" w:styleId="CodeStyle">
    <w:name w:val="CodeStyle"/>
    <w:basedOn w:val="Normal"/>
    <w:next w:val="NoSpacing"/>
    <w:link w:val="CodeStyleChar"/>
    <w:qFormat/>
    <w:rsid w:val="00B24EC5"/>
    <w:pPr>
      <w:autoSpaceDE w:val="0"/>
      <w:spacing w:after="0" w:line="180" w:lineRule="atLeast"/>
      <w:ind w:left="720"/>
    </w:pPr>
    <w:rPr>
      <w:rFonts w:ascii="Courier New" w:eastAsia="Courier Std" w:hAnsi="Courier New" w:cs="Courier Std"/>
      <w:color w:val="000000"/>
      <w:sz w:val="20"/>
      <w:szCs w:val="20"/>
    </w:rPr>
  </w:style>
  <w:style w:type="paragraph" w:styleId="TOC4">
    <w:name w:val="toc 4"/>
    <w:basedOn w:val="Normal"/>
    <w:next w:val="Normal"/>
    <w:autoRedefine/>
    <w:uiPriority w:val="39"/>
    <w:unhideWhenUsed/>
    <w:rsid w:val="009872C3"/>
    <w:pPr>
      <w:spacing w:after="100"/>
      <w:ind w:left="720"/>
    </w:pPr>
  </w:style>
  <w:style w:type="character" w:customStyle="1" w:styleId="CodeStyleChar">
    <w:name w:val="CodeStyle Char"/>
    <w:basedOn w:val="DefaultParagraphFont"/>
    <w:link w:val="CodeStyle"/>
    <w:rsid w:val="00B24EC5"/>
    <w:rPr>
      <w:rFonts w:ascii="Courier New" w:eastAsia="Courier Std" w:hAnsi="Courier New" w:cs="Courier Std"/>
      <w:color w:val="000000"/>
      <w:sz w:val="20"/>
      <w:szCs w:val="20"/>
    </w:rPr>
  </w:style>
  <w:style w:type="character" w:styleId="CommentReference">
    <w:name w:val="annotation reference"/>
    <w:basedOn w:val="DefaultParagraphFont"/>
    <w:uiPriority w:val="99"/>
    <w:semiHidden/>
    <w:unhideWhenUsed/>
    <w:rsid w:val="0060385F"/>
    <w:rPr>
      <w:sz w:val="16"/>
      <w:szCs w:val="16"/>
    </w:rPr>
  </w:style>
  <w:style w:type="paragraph" w:styleId="CommentText">
    <w:name w:val="annotation text"/>
    <w:basedOn w:val="Normal"/>
    <w:link w:val="CommentTextChar"/>
    <w:uiPriority w:val="99"/>
    <w:semiHidden/>
    <w:unhideWhenUsed/>
    <w:rsid w:val="0060385F"/>
    <w:pPr>
      <w:spacing w:line="240" w:lineRule="auto"/>
    </w:pPr>
    <w:rPr>
      <w:sz w:val="20"/>
      <w:szCs w:val="20"/>
    </w:rPr>
  </w:style>
  <w:style w:type="character" w:customStyle="1" w:styleId="CommentTextChar">
    <w:name w:val="Comment Text Char"/>
    <w:basedOn w:val="DefaultParagraphFont"/>
    <w:link w:val="CommentText"/>
    <w:uiPriority w:val="99"/>
    <w:semiHidden/>
    <w:rsid w:val="0060385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385F"/>
    <w:rPr>
      <w:b/>
      <w:bCs/>
    </w:rPr>
  </w:style>
  <w:style w:type="character" w:customStyle="1" w:styleId="CommentSubjectChar">
    <w:name w:val="Comment Subject Char"/>
    <w:basedOn w:val="CommentTextChar"/>
    <w:link w:val="CommentSubject"/>
    <w:uiPriority w:val="99"/>
    <w:semiHidden/>
    <w:rsid w:val="0060385F"/>
    <w:rPr>
      <w:rFonts w:ascii="Times New Roman" w:hAnsi="Times New Roman"/>
      <w:b/>
      <w:bCs/>
      <w:sz w:val="20"/>
      <w:szCs w:val="20"/>
    </w:rPr>
  </w:style>
  <w:style w:type="character" w:customStyle="1" w:styleId="apple-converted-space">
    <w:name w:val="apple-converted-space"/>
    <w:basedOn w:val="DefaultParagraphFont"/>
    <w:rsid w:val="009E64C2"/>
  </w:style>
  <w:style w:type="character" w:styleId="HTMLCode">
    <w:name w:val="HTML Code"/>
    <w:basedOn w:val="DefaultParagraphFont"/>
    <w:uiPriority w:val="99"/>
    <w:semiHidden/>
    <w:unhideWhenUsed/>
    <w:rsid w:val="002C320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56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381989">
      <w:bodyDiv w:val="1"/>
      <w:marLeft w:val="0"/>
      <w:marRight w:val="0"/>
      <w:marTop w:val="0"/>
      <w:marBottom w:val="0"/>
      <w:divBdr>
        <w:top w:val="none" w:sz="0" w:space="0" w:color="auto"/>
        <w:left w:val="none" w:sz="0" w:space="0" w:color="auto"/>
        <w:bottom w:val="none" w:sz="0" w:space="0" w:color="auto"/>
        <w:right w:val="none" w:sz="0" w:space="0" w:color="auto"/>
      </w:divBdr>
    </w:div>
    <w:div w:id="157380478">
      <w:bodyDiv w:val="1"/>
      <w:marLeft w:val="0"/>
      <w:marRight w:val="0"/>
      <w:marTop w:val="0"/>
      <w:marBottom w:val="0"/>
      <w:divBdr>
        <w:top w:val="none" w:sz="0" w:space="0" w:color="auto"/>
        <w:left w:val="none" w:sz="0" w:space="0" w:color="auto"/>
        <w:bottom w:val="none" w:sz="0" w:space="0" w:color="auto"/>
        <w:right w:val="none" w:sz="0" w:space="0" w:color="auto"/>
      </w:divBdr>
    </w:div>
    <w:div w:id="158542918">
      <w:bodyDiv w:val="1"/>
      <w:marLeft w:val="0"/>
      <w:marRight w:val="0"/>
      <w:marTop w:val="0"/>
      <w:marBottom w:val="0"/>
      <w:divBdr>
        <w:top w:val="none" w:sz="0" w:space="0" w:color="auto"/>
        <w:left w:val="none" w:sz="0" w:space="0" w:color="auto"/>
        <w:bottom w:val="none" w:sz="0" w:space="0" w:color="auto"/>
        <w:right w:val="none" w:sz="0" w:space="0" w:color="auto"/>
      </w:divBdr>
    </w:div>
    <w:div w:id="179586495">
      <w:bodyDiv w:val="1"/>
      <w:marLeft w:val="0"/>
      <w:marRight w:val="0"/>
      <w:marTop w:val="0"/>
      <w:marBottom w:val="0"/>
      <w:divBdr>
        <w:top w:val="none" w:sz="0" w:space="0" w:color="auto"/>
        <w:left w:val="none" w:sz="0" w:space="0" w:color="auto"/>
        <w:bottom w:val="none" w:sz="0" w:space="0" w:color="auto"/>
        <w:right w:val="none" w:sz="0" w:space="0" w:color="auto"/>
      </w:divBdr>
    </w:div>
    <w:div w:id="192152939">
      <w:bodyDiv w:val="1"/>
      <w:marLeft w:val="0"/>
      <w:marRight w:val="0"/>
      <w:marTop w:val="0"/>
      <w:marBottom w:val="0"/>
      <w:divBdr>
        <w:top w:val="none" w:sz="0" w:space="0" w:color="auto"/>
        <w:left w:val="none" w:sz="0" w:space="0" w:color="auto"/>
        <w:bottom w:val="none" w:sz="0" w:space="0" w:color="auto"/>
        <w:right w:val="none" w:sz="0" w:space="0" w:color="auto"/>
      </w:divBdr>
    </w:div>
    <w:div w:id="218396156">
      <w:bodyDiv w:val="1"/>
      <w:marLeft w:val="0"/>
      <w:marRight w:val="0"/>
      <w:marTop w:val="0"/>
      <w:marBottom w:val="0"/>
      <w:divBdr>
        <w:top w:val="none" w:sz="0" w:space="0" w:color="auto"/>
        <w:left w:val="none" w:sz="0" w:space="0" w:color="auto"/>
        <w:bottom w:val="none" w:sz="0" w:space="0" w:color="auto"/>
        <w:right w:val="none" w:sz="0" w:space="0" w:color="auto"/>
      </w:divBdr>
    </w:div>
    <w:div w:id="234819796">
      <w:bodyDiv w:val="1"/>
      <w:marLeft w:val="0"/>
      <w:marRight w:val="0"/>
      <w:marTop w:val="0"/>
      <w:marBottom w:val="0"/>
      <w:divBdr>
        <w:top w:val="none" w:sz="0" w:space="0" w:color="auto"/>
        <w:left w:val="none" w:sz="0" w:space="0" w:color="auto"/>
        <w:bottom w:val="none" w:sz="0" w:space="0" w:color="auto"/>
        <w:right w:val="none" w:sz="0" w:space="0" w:color="auto"/>
      </w:divBdr>
    </w:div>
    <w:div w:id="297419405">
      <w:bodyDiv w:val="1"/>
      <w:marLeft w:val="0"/>
      <w:marRight w:val="0"/>
      <w:marTop w:val="0"/>
      <w:marBottom w:val="0"/>
      <w:divBdr>
        <w:top w:val="none" w:sz="0" w:space="0" w:color="auto"/>
        <w:left w:val="none" w:sz="0" w:space="0" w:color="auto"/>
        <w:bottom w:val="none" w:sz="0" w:space="0" w:color="auto"/>
        <w:right w:val="none" w:sz="0" w:space="0" w:color="auto"/>
      </w:divBdr>
    </w:div>
    <w:div w:id="433524415">
      <w:bodyDiv w:val="1"/>
      <w:marLeft w:val="0"/>
      <w:marRight w:val="0"/>
      <w:marTop w:val="0"/>
      <w:marBottom w:val="0"/>
      <w:divBdr>
        <w:top w:val="none" w:sz="0" w:space="0" w:color="auto"/>
        <w:left w:val="none" w:sz="0" w:space="0" w:color="auto"/>
        <w:bottom w:val="none" w:sz="0" w:space="0" w:color="auto"/>
        <w:right w:val="none" w:sz="0" w:space="0" w:color="auto"/>
      </w:divBdr>
    </w:div>
    <w:div w:id="450587580">
      <w:bodyDiv w:val="1"/>
      <w:marLeft w:val="0"/>
      <w:marRight w:val="0"/>
      <w:marTop w:val="0"/>
      <w:marBottom w:val="0"/>
      <w:divBdr>
        <w:top w:val="none" w:sz="0" w:space="0" w:color="auto"/>
        <w:left w:val="none" w:sz="0" w:space="0" w:color="auto"/>
        <w:bottom w:val="none" w:sz="0" w:space="0" w:color="auto"/>
        <w:right w:val="none" w:sz="0" w:space="0" w:color="auto"/>
      </w:divBdr>
      <w:divsChild>
        <w:div w:id="1666476013">
          <w:marLeft w:val="0"/>
          <w:marRight w:val="0"/>
          <w:marTop w:val="0"/>
          <w:marBottom w:val="0"/>
          <w:divBdr>
            <w:top w:val="none" w:sz="0" w:space="0" w:color="auto"/>
            <w:left w:val="none" w:sz="0" w:space="0" w:color="auto"/>
            <w:bottom w:val="none" w:sz="0" w:space="0" w:color="auto"/>
            <w:right w:val="none" w:sz="0" w:space="0" w:color="auto"/>
          </w:divBdr>
          <w:divsChild>
            <w:div w:id="884489075">
              <w:marLeft w:val="0"/>
              <w:marRight w:val="0"/>
              <w:marTop w:val="0"/>
              <w:marBottom w:val="0"/>
              <w:divBdr>
                <w:top w:val="none" w:sz="0" w:space="0" w:color="auto"/>
                <w:left w:val="none" w:sz="0" w:space="0" w:color="auto"/>
                <w:bottom w:val="none" w:sz="0" w:space="0" w:color="auto"/>
                <w:right w:val="none" w:sz="0" w:space="0" w:color="auto"/>
              </w:divBdr>
            </w:div>
            <w:div w:id="1186016884">
              <w:marLeft w:val="0"/>
              <w:marRight w:val="0"/>
              <w:marTop w:val="0"/>
              <w:marBottom w:val="0"/>
              <w:divBdr>
                <w:top w:val="none" w:sz="0" w:space="0" w:color="auto"/>
                <w:left w:val="none" w:sz="0" w:space="0" w:color="auto"/>
                <w:bottom w:val="none" w:sz="0" w:space="0" w:color="auto"/>
                <w:right w:val="none" w:sz="0" w:space="0" w:color="auto"/>
              </w:divBdr>
            </w:div>
            <w:div w:id="1031686230">
              <w:marLeft w:val="0"/>
              <w:marRight w:val="0"/>
              <w:marTop w:val="0"/>
              <w:marBottom w:val="0"/>
              <w:divBdr>
                <w:top w:val="none" w:sz="0" w:space="0" w:color="auto"/>
                <w:left w:val="none" w:sz="0" w:space="0" w:color="auto"/>
                <w:bottom w:val="none" w:sz="0" w:space="0" w:color="auto"/>
                <w:right w:val="none" w:sz="0" w:space="0" w:color="auto"/>
              </w:divBdr>
            </w:div>
            <w:div w:id="552693269">
              <w:marLeft w:val="0"/>
              <w:marRight w:val="0"/>
              <w:marTop w:val="0"/>
              <w:marBottom w:val="0"/>
              <w:divBdr>
                <w:top w:val="none" w:sz="0" w:space="0" w:color="auto"/>
                <w:left w:val="none" w:sz="0" w:space="0" w:color="auto"/>
                <w:bottom w:val="none" w:sz="0" w:space="0" w:color="auto"/>
                <w:right w:val="none" w:sz="0" w:space="0" w:color="auto"/>
              </w:divBdr>
            </w:div>
            <w:div w:id="1084716664">
              <w:marLeft w:val="0"/>
              <w:marRight w:val="0"/>
              <w:marTop w:val="0"/>
              <w:marBottom w:val="0"/>
              <w:divBdr>
                <w:top w:val="none" w:sz="0" w:space="0" w:color="auto"/>
                <w:left w:val="none" w:sz="0" w:space="0" w:color="auto"/>
                <w:bottom w:val="none" w:sz="0" w:space="0" w:color="auto"/>
                <w:right w:val="none" w:sz="0" w:space="0" w:color="auto"/>
              </w:divBdr>
            </w:div>
            <w:div w:id="1933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328">
      <w:bodyDiv w:val="1"/>
      <w:marLeft w:val="0"/>
      <w:marRight w:val="0"/>
      <w:marTop w:val="0"/>
      <w:marBottom w:val="0"/>
      <w:divBdr>
        <w:top w:val="none" w:sz="0" w:space="0" w:color="auto"/>
        <w:left w:val="none" w:sz="0" w:space="0" w:color="auto"/>
        <w:bottom w:val="none" w:sz="0" w:space="0" w:color="auto"/>
        <w:right w:val="none" w:sz="0" w:space="0" w:color="auto"/>
      </w:divBdr>
      <w:divsChild>
        <w:div w:id="851263987">
          <w:marLeft w:val="0"/>
          <w:marRight w:val="0"/>
          <w:marTop w:val="0"/>
          <w:marBottom w:val="0"/>
          <w:divBdr>
            <w:top w:val="none" w:sz="0" w:space="0" w:color="auto"/>
            <w:left w:val="none" w:sz="0" w:space="0" w:color="auto"/>
            <w:bottom w:val="none" w:sz="0" w:space="0" w:color="auto"/>
            <w:right w:val="none" w:sz="0" w:space="0" w:color="auto"/>
          </w:divBdr>
          <w:divsChild>
            <w:div w:id="998001955">
              <w:marLeft w:val="0"/>
              <w:marRight w:val="0"/>
              <w:marTop w:val="0"/>
              <w:marBottom w:val="0"/>
              <w:divBdr>
                <w:top w:val="none" w:sz="0" w:space="0" w:color="auto"/>
                <w:left w:val="none" w:sz="0" w:space="0" w:color="auto"/>
                <w:bottom w:val="none" w:sz="0" w:space="0" w:color="auto"/>
                <w:right w:val="none" w:sz="0" w:space="0" w:color="auto"/>
              </w:divBdr>
            </w:div>
            <w:div w:id="1643577629">
              <w:marLeft w:val="0"/>
              <w:marRight w:val="0"/>
              <w:marTop w:val="0"/>
              <w:marBottom w:val="0"/>
              <w:divBdr>
                <w:top w:val="none" w:sz="0" w:space="0" w:color="auto"/>
                <w:left w:val="none" w:sz="0" w:space="0" w:color="auto"/>
                <w:bottom w:val="none" w:sz="0" w:space="0" w:color="auto"/>
                <w:right w:val="none" w:sz="0" w:space="0" w:color="auto"/>
              </w:divBdr>
            </w:div>
            <w:div w:id="12461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8059">
      <w:bodyDiv w:val="1"/>
      <w:marLeft w:val="0"/>
      <w:marRight w:val="0"/>
      <w:marTop w:val="0"/>
      <w:marBottom w:val="0"/>
      <w:divBdr>
        <w:top w:val="none" w:sz="0" w:space="0" w:color="auto"/>
        <w:left w:val="none" w:sz="0" w:space="0" w:color="auto"/>
        <w:bottom w:val="none" w:sz="0" w:space="0" w:color="auto"/>
        <w:right w:val="none" w:sz="0" w:space="0" w:color="auto"/>
      </w:divBdr>
    </w:div>
    <w:div w:id="558901153">
      <w:bodyDiv w:val="1"/>
      <w:marLeft w:val="0"/>
      <w:marRight w:val="0"/>
      <w:marTop w:val="0"/>
      <w:marBottom w:val="0"/>
      <w:divBdr>
        <w:top w:val="none" w:sz="0" w:space="0" w:color="auto"/>
        <w:left w:val="none" w:sz="0" w:space="0" w:color="auto"/>
        <w:bottom w:val="none" w:sz="0" w:space="0" w:color="auto"/>
        <w:right w:val="none" w:sz="0" w:space="0" w:color="auto"/>
      </w:divBdr>
    </w:div>
    <w:div w:id="605311499">
      <w:bodyDiv w:val="1"/>
      <w:marLeft w:val="0"/>
      <w:marRight w:val="0"/>
      <w:marTop w:val="0"/>
      <w:marBottom w:val="0"/>
      <w:divBdr>
        <w:top w:val="none" w:sz="0" w:space="0" w:color="auto"/>
        <w:left w:val="none" w:sz="0" w:space="0" w:color="auto"/>
        <w:bottom w:val="none" w:sz="0" w:space="0" w:color="auto"/>
        <w:right w:val="none" w:sz="0" w:space="0" w:color="auto"/>
      </w:divBdr>
    </w:div>
    <w:div w:id="610403296">
      <w:bodyDiv w:val="1"/>
      <w:marLeft w:val="0"/>
      <w:marRight w:val="0"/>
      <w:marTop w:val="0"/>
      <w:marBottom w:val="0"/>
      <w:divBdr>
        <w:top w:val="none" w:sz="0" w:space="0" w:color="auto"/>
        <w:left w:val="none" w:sz="0" w:space="0" w:color="auto"/>
        <w:bottom w:val="none" w:sz="0" w:space="0" w:color="auto"/>
        <w:right w:val="none" w:sz="0" w:space="0" w:color="auto"/>
      </w:divBdr>
    </w:div>
    <w:div w:id="614795165">
      <w:bodyDiv w:val="1"/>
      <w:marLeft w:val="0"/>
      <w:marRight w:val="0"/>
      <w:marTop w:val="0"/>
      <w:marBottom w:val="0"/>
      <w:divBdr>
        <w:top w:val="none" w:sz="0" w:space="0" w:color="auto"/>
        <w:left w:val="none" w:sz="0" w:space="0" w:color="auto"/>
        <w:bottom w:val="none" w:sz="0" w:space="0" w:color="auto"/>
        <w:right w:val="none" w:sz="0" w:space="0" w:color="auto"/>
      </w:divBdr>
    </w:div>
    <w:div w:id="645746311">
      <w:bodyDiv w:val="1"/>
      <w:marLeft w:val="0"/>
      <w:marRight w:val="0"/>
      <w:marTop w:val="0"/>
      <w:marBottom w:val="0"/>
      <w:divBdr>
        <w:top w:val="none" w:sz="0" w:space="0" w:color="auto"/>
        <w:left w:val="none" w:sz="0" w:space="0" w:color="auto"/>
        <w:bottom w:val="none" w:sz="0" w:space="0" w:color="auto"/>
        <w:right w:val="none" w:sz="0" w:space="0" w:color="auto"/>
      </w:divBdr>
    </w:div>
    <w:div w:id="801734290">
      <w:bodyDiv w:val="1"/>
      <w:marLeft w:val="0"/>
      <w:marRight w:val="0"/>
      <w:marTop w:val="0"/>
      <w:marBottom w:val="0"/>
      <w:divBdr>
        <w:top w:val="none" w:sz="0" w:space="0" w:color="auto"/>
        <w:left w:val="none" w:sz="0" w:space="0" w:color="auto"/>
        <w:bottom w:val="none" w:sz="0" w:space="0" w:color="auto"/>
        <w:right w:val="none" w:sz="0" w:space="0" w:color="auto"/>
      </w:divBdr>
    </w:div>
    <w:div w:id="868376200">
      <w:bodyDiv w:val="1"/>
      <w:marLeft w:val="0"/>
      <w:marRight w:val="0"/>
      <w:marTop w:val="0"/>
      <w:marBottom w:val="0"/>
      <w:divBdr>
        <w:top w:val="none" w:sz="0" w:space="0" w:color="auto"/>
        <w:left w:val="none" w:sz="0" w:space="0" w:color="auto"/>
        <w:bottom w:val="none" w:sz="0" w:space="0" w:color="auto"/>
        <w:right w:val="none" w:sz="0" w:space="0" w:color="auto"/>
      </w:divBdr>
    </w:div>
    <w:div w:id="1006516839">
      <w:bodyDiv w:val="1"/>
      <w:marLeft w:val="0"/>
      <w:marRight w:val="0"/>
      <w:marTop w:val="0"/>
      <w:marBottom w:val="0"/>
      <w:divBdr>
        <w:top w:val="none" w:sz="0" w:space="0" w:color="auto"/>
        <w:left w:val="none" w:sz="0" w:space="0" w:color="auto"/>
        <w:bottom w:val="none" w:sz="0" w:space="0" w:color="auto"/>
        <w:right w:val="none" w:sz="0" w:space="0" w:color="auto"/>
      </w:divBdr>
    </w:div>
    <w:div w:id="1113982099">
      <w:bodyDiv w:val="1"/>
      <w:marLeft w:val="0"/>
      <w:marRight w:val="0"/>
      <w:marTop w:val="0"/>
      <w:marBottom w:val="0"/>
      <w:divBdr>
        <w:top w:val="none" w:sz="0" w:space="0" w:color="auto"/>
        <w:left w:val="none" w:sz="0" w:space="0" w:color="auto"/>
        <w:bottom w:val="none" w:sz="0" w:space="0" w:color="auto"/>
        <w:right w:val="none" w:sz="0" w:space="0" w:color="auto"/>
      </w:divBdr>
    </w:div>
    <w:div w:id="1153986665">
      <w:bodyDiv w:val="1"/>
      <w:marLeft w:val="0"/>
      <w:marRight w:val="0"/>
      <w:marTop w:val="0"/>
      <w:marBottom w:val="0"/>
      <w:divBdr>
        <w:top w:val="none" w:sz="0" w:space="0" w:color="auto"/>
        <w:left w:val="none" w:sz="0" w:space="0" w:color="auto"/>
        <w:bottom w:val="none" w:sz="0" w:space="0" w:color="auto"/>
        <w:right w:val="none" w:sz="0" w:space="0" w:color="auto"/>
      </w:divBdr>
    </w:div>
    <w:div w:id="1170682029">
      <w:bodyDiv w:val="1"/>
      <w:marLeft w:val="0"/>
      <w:marRight w:val="0"/>
      <w:marTop w:val="0"/>
      <w:marBottom w:val="0"/>
      <w:divBdr>
        <w:top w:val="none" w:sz="0" w:space="0" w:color="auto"/>
        <w:left w:val="none" w:sz="0" w:space="0" w:color="auto"/>
        <w:bottom w:val="none" w:sz="0" w:space="0" w:color="auto"/>
        <w:right w:val="none" w:sz="0" w:space="0" w:color="auto"/>
      </w:divBdr>
    </w:div>
    <w:div w:id="1217669910">
      <w:bodyDiv w:val="1"/>
      <w:marLeft w:val="0"/>
      <w:marRight w:val="0"/>
      <w:marTop w:val="0"/>
      <w:marBottom w:val="0"/>
      <w:divBdr>
        <w:top w:val="none" w:sz="0" w:space="0" w:color="auto"/>
        <w:left w:val="none" w:sz="0" w:space="0" w:color="auto"/>
        <w:bottom w:val="none" w:sz="0" w:space="0" w:color="auto"/>
        <w:right w:val="none" w:sz="0" w:space="0" w:color="auto"/>
      </w:divBdr>
    </w:div>
    <w:div w:id="1226261795">
      <w:bodyDiv w:val="1"/>
      <w:marLeft w:val="0"/>
      <w:marRight w:val="0"/>
      <w:marTop w:val="0"/>
      <w:marBottom w:val="0"/>
      <w:divBdr>
        <w:top w:val="none" w:sz="0" w:space="0" w:color="auto"/>
        <w:left w:val="none" w:sz="0" w:space="0" w:color="auto"/>
        <w:bottom w:val="none" w:sz="0" w:space="0" w:color="auto"/>
        <w:right w:val="none" w:sz="0" w:space="0" w:color="auto"/>
      </w:divBdr>
    </w:div>
    <w:div w:id="1254820796">
      <w:bodyDiv w:val="1"/>
      <w:marLeft w:val="0"/>
      <w:marRight w:val="0"/>
      <w:marTop w:val="0"/>
      <w:marBottom w:val="0"/>
      <w:divBdr>
        <w:top w:val="none" w:sz="0" w:space="0" w:color="auto"/>
        <w:left w:val="none" w:sz="0" w:space="0" w:color="auto"/>
        <w:bottom w:val="none" w:sz="0" w:space="0" w:color="auto"/>
        <w:right w:val="none" w:sz="0" w:space="0" w:color="auto"/>
      </w:divBdr>
    </w:div>
    <w:div w:id="1285192327">
      <w:bodyDiv w:val="1"/>
      <w:marLeft w:val="0"/>
      <w:marRight w:val="0"/>
      <w:marTop w:val="0"/>
      <w:marBottom w:val="0"/>
      <w:divBdr>
        <w:top w:val="none" w:sz="0" w:space="0" w:color="auto"/>
        <w:left w:val="none" w:sz="0" w:space="0" w:color="auto"/>
        <w:bottom w:val="none" w:sz="0" w:space="0" w:color="auto"/>
        <w:right w:val="none" w:sz="0" w:space="0" w:color="auto"/>
      </w:divBdr>
    </w:div>
    <w:div w:id="1335690806">
      <w:bodyDiv w:val="1"/>
      <w:marLeft w:val="0"/>
      <w:marRight w:val="0"/>
      <w:marTop w:val="0"/>
      <w:marBottom w:val="0"/>
      <w:divBdr>
        <w:top w:val="none" w:sz="0" w:space="0" w:color="auto"/>
        <w:left w:val="none" w:sz="0" w:space="0" w:color="auto"/>
        <w:bottom w:val="none" w:sz="0" w:space="0" w:color="auto"/>
        <w:right w:val="none" w:sz="0" w:space="0" w:color="auto"/>
      </w:divBdr>
    </w:div>
    <w:div w:id="1378167234">
      <w:bodyDiv w:val="1"/>
      <w:marLeft w:val="0"/>
      <w:marRight w:val="0"/>
      <w:marTop w:val="0"/>
      <w:marBottom w:val="0"/>
      <w:divBdr>
        <w:top w:val="none" w:sz="0" w:space="0" w:color="auto"/>
        <w:left w:val="none" w:sz="0" w:space="0" w:color="auto"/>
        <w:bottom w:val="none" w:sz="0" w:space="0" w:color="auto"/>
        <w:right w:val="none" w:sz="0" w:space="0" w:color="auto"/>
      </w:divBdr>
    </w:div>
    <w:div w:id="1493914420">
      <w:bodyDiv w:val="1"/>
      <w:marLeft w:val="0"/>
      <w:marRight w:val="0"/>
      <w:marTop w:val="0"/>
      <w:marBottom w:val="0"/>
      <w:divBdr>
        <w:top w:val="none" w:sz="0" w:space="0" w:color="auto"/>
        <w:left w:val="none" w:sz="0" w:space="0" w:color="auto"/>
        <w:bottom w:val="none" w:sz="0" w:space="0" w:color="auto"/>
        <w:right w:val="none" w:sz="0" w:space="0" w:color="auto"/>
      </w:divBdr>
    </w:div>
    <w:div w:id="1562717034">
      <w:bodyDiv w:val="1"/>
      <w:marLeft w:val="0"/>
      <w:marRight w:val="0"/>
      <w:marTop w:val="0"/>
      <w:marBottom w:val="0"/>
      <w:divBdr>
        <w:top w:val="none" w:sz="0" w:space="0" w:color="auto"/>
        <w:left w:val="none" w:sz="0" w:space="0" w:color="auto"/>
        <w:bottom w:val="none" w:sz="0" w:space="0" w:color="auto"/>
        <w:right w:val="none" w:sz="0" w:space="0" w:color="auto"/>
      </w:divBdr>
    </w:div>
    <w:div w:id="1604074334">
      <w:bodyDiv w:val="1"/>
      <w:marLeft w:val="0"/>
      <w:marRight w:val="0"/>
      <w:marTop w:val="0"/>
      <w:marBottom w:val="0"/>
      <w:divBdr>
        <w:top w:val="none" w:sz="0" w:space="0" w:color="auto"/>
        <w:left w:val="none" w:sz="0" w:space="0" w:color="auto"/>
        <w:bottom w:val="none" w:sz="0" w:space="0" w:color="auto"/>
        <w:right w:val="none" w:sz="0" w:space="0" w:color="auto"/>
      </w:divBdr>
    </w:div>
    <w:div w:id="1685669023">
      <w:bodyDiv w:val="1"/>
      <w:marLeft w:val="0"/>
      <w:marRight w:val="0"/>
      <w:marTop w:val="0"/>
      <w:marBottom w:val="0"/>
      <w:divBdr>
        <w:top w:val="none" w:sz="0" w:space="0" w:color="auto"/>
        <w:left w:val="none" w:sz="0" w:space="0" w:color="auto"/>
        <w:bottom w:val="none" w:sz="0" w:space="0" w:color="auto"/>
        <w:right w:val="none" w:sz="0" w:space="0" w:color="auto"/>
      </w:divBdr>
    </w:div>
    <w:div w:id="1732579010">
      <w:bodyDiv w:val="1"/>
      <w:marLeft w:val="0"/>
      <w:marRight w:val="0"/>
      <w:marTop w:val="0"/>
      <w:marBottom w:val="0"/>
      <w:divBdr>
        <w:top w:val="none" w:sz="0" w:space="0" w:color="auto"/>
        <w:left w:val="none" w:sz="0" w:space="0" w:color="auto"/>
        <w:bottom w:val="none" w:sz="0" w:space="0" w:color="auto"/>
        <w:right w:val="none" w:sz="0" w:space="0" w:color="auto"/>
      </w:divBdr>
    </w:div>
    <w:div w:id="1746145970">
      <w:bodyDiv w:val="1"/>
      <w:marLeft w:val="0"/>
      <w:marRight w:val="0"/>
      <w:marTop w:val="0"/>
      <w:marBottom w:val="0"/>
      <w:divBdr>
        <w:top w:val="none" w:sz="0" w:space="0" w:color="auto"/>
        <w:left w:val="none" w:sz="0" w:space="0" w:color="auto"/>
        <w:bottom w:val="none" w:sz="0" w:space="0" w:color="auto"/>
        <w:right w:val="none" w:sz="0" w:space="0" w:color="auto"/>
      </w:divBdr>
    </w:div>
    <w:div w:id="1766799982">
      <w:bodyDiv w:val="1"/>
      <w:marLeft w:val="0"/>
      <w:marRight w:val="0"/>
      <w:marTop w:val="0"/>
      <w:marBottom w:val="0"/>
      <w:divBdr>
        <w:top w:val="none" w:sz="0" w:space="0" w:color="auto"/>
        <w:left w:val="none" w:sz="0" w:space="0" w:color="auto"/>
        <w:bottom w:val="none" w:sz="0" w:space="0" w:color="auto"/>
        <w:right w:val="none" w:sz="0" w:space="0" w:color="auto"/>
      </w:divBdr>
    </w:div>
    <w:div w:id="1784377615">
      <w:bodyDiv w:val="1"/>
      <w:marLeft w:val="0"/>
      <w:marRight w:val="0"/>
      <w:marTop w:val="0"/>
      <w:marBottom w:val="0"/>
      <w:divBdr>
        <w:top w:val="none" w:sz="0" w:space="0" w:color="auto"/>
        <w:left w:val="none" w:sz="0" w:space="0" w:color="auto"/>
        <w:bottom w:val="none" w:sz="0" w:space="0" w:color="auto"/>
        <w:right w:val="none" w:sz="0" w:space="0" w:color="auto"/>
      </w:divBdr>
    </w:div>
    <w:div w:id="1836262944">
      <w:bodyDiv w:val="1"/>
      <w:marLeft w:val="0"/>
      <w:marRight w:val="0"/>
      <w:marTop w:val="0"/>
      <w:marBottom w:val="0"/>
      <w:divBdr>
        <w:top w:val="none" w:sz="0" w:space="0" w:color="auto"/>
        <w:left w:val="none" w:sz="0" w:space="0" w:color="auto"/>
        <w:bottom w:val="none" w:sz="0" w:space="0" w:color="auto"/>
        <w:right w:val="none" w:sz="0" w:space="0" w:color="auto"/>
      </w:divBdr>
    </w:div>
    <w:div w:id="1856075190">
      <w:bodyDiv w:val="1"/>
      <w:marLeft w:val="0"/>
      <w:marRight w:val="0"/>
      <w:marTop w:val="0"/>
      <w:marBottom w:val="0"/>
      <w:divBdr>
        <w:top w:val="none" w:sz="0" w:space="0" w:color="auto"/>
        <w:left w:val="none" w:sz="0" w:space="0" w:color="auto"/>
        <w:bottom w:val="none" w:sz="0" w:space="0" w:color="auto"/>
        <w:right w:val="none" w:sz="0" w:space="0" w:color="auto"/>
      </w:divBdr>
    </w:div>
    <w:div w:id="2062051933">
      <w:bodyDiv w:val="1"/>
      <w:marLeft w:val="0"/>
      <w:marRight w:val="0"/>
      <w:marTop w:val="0"/>
      <w:marBottom w:val="0"/>
      <w:divBdr>
        <w:top w:val="none" w:sz="0" w:space="0" w:color="auto"/>
        <w:left w:val="none" w:sz="0" w:space="0" w:color="auto"/>
        <w:bottom w:val="none" w:sz="0" w:space="0" w:color="auto"/>
        <w:right w:val="none" w:sz="0" w:space="0" w:color="auto"/>
      </w:divBdr>
    </w:div>
    <w:div w:id="206335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package" Target="embeddings/Microsoft_Visio_Drawing3.vsdx"/><Relationship Id="rId47"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package" Target="embeddings/Microsoft_Visio_Drawing16.vsdx"/><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jpeg"/><Relationship Id="rId138" Type="http://schemas.openxmlformats.org/officeDocument/2006/relationships/image" Target="media/image112.jpe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package" Target="embeddings/Microsoft_Visio_Drawing11.vsdx"/><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jpe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44.emf"/><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package" Target="embeddings/Microsoft_Visio_Drawing1.vsdx"/><Relationship Id="rId59" Type="http://schemas.openxmlformats.org/officeDocument/2006/relationships/image" Target="media/image39.e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eg"/><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4.emf"/><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42.emf"/><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146.png"/><Relationship Id="rId180" Type="http://schemas.microsoft.com/office/2011/relationships/people" Target="people.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83.png"/><Relationship Id="rId34" Type="http://schemas.openxmlformats.org/officeDocument/2006/relationships/image" Target="media/image25.jpeg"/><Relationship Id="rId50" Type="http://schemas.openxmlformats.org/officeDocument/2006/relationships/package" Target="embeddings/Microsoft_Visio_Drawing7.vsdx"/><Relationship Id="rId55" Type="http://schemas.openxmlformats.org/officeDocument/2006/relationships/image" Target="media/image37.emf"/><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package" Target="embeddings/Microsoft_Visio_Drawing2.vsdx"/><Relationship Id="rId45" Type="http://schemas.openxmlformats.org/officeDocument/2006/relationships/image" Target="media/image32.emf"/><Relationship Id="rId66" Type="http://schemas.openxmlformats.org/officeDocument/2006/relationships/package" Target="embeddings/Microsoft_Visio_Drawing15.vsdx"/><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footer" Target="footer1.xml"/><Relationship Id="rId61" Type="http://schemas.openxmlformats.org/officeDocument/2006/relationships/image" Target="media/image40.emf"/><Relationship Id="rId82" Type="http://schemas.openxmlformats.org/officeDocument/2006/relationships/image" Target="media/image56.jpe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package" Target="embeddings/Microsoft_Visio_Drawing10.vsdx"/><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comments" Target="comments.xml"/><Relationship Id="rId51" Type="http://schemas.openxmlformats.org/officeDocument/2006/relationships/image" Target="media/image3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package" Target="embeddings/Microsoft_Visio_Drawing5.vsdx"/><Relationship Id="rId67" Type="http://schemas.openxmlformats.org/officeDocument/2006/relationships/image" Target="media/image43.emf"/><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0.emf"/><Relationship Id="rId62" Type="http://schemas.openxmlformats.org/officeDocument/2006/relationships/package" Target="embeddings/Microsoft_Visio_Drawing13.vsdx"/><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38.emf"/><Relationship Id="rId106" Type="http://schemas.openxmlformats.org/officeDocument/2006/relationships/image" Target="media/image80.png"/><Relationship Id="rId127" Type="http://schemas.openxmlformats.org/officeDocument/2006/relationships/image" Target="media/image101.jpeg"/><Relationship Id="rId10" Type="http://schemas.openxmlformats.org/officeDocument/2006/relationships/image" Target="media/image1.emf"/><Relationship Id="rId31" Type="http://schemas.openxmlformats.org/officeDocument/2006/relationships/image" Target="media/image22.jpeg"/><Relationship Id="rId52" Type="http://schemas.openxmlformats.org/officeDocument/2006/relationships/package" Target="embeddings/Microsoft_Visio_Drawing8.vsdx"/><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D1B87D-6E47-438A-BB74-AF50A1898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53</Pages>
  <Words>15010</Words>
  <Characters>85558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Boni</dc:creator>
  <cp:lastModifiedBy>Andrija Ilic</cp:lastModifiedBy>
  <cp:revision>204</cp:revision>
  <dcterms:created xsi:type="dcterms:W3CDTF">2015-09-06T17:37:00Z</dcterms:created>
  <dcterms:modified xsi:type="dcterms:W3CDTF">2015-09-15T13:55:00Z</dcterms:modified>
</cp:coreProperties>
</file>