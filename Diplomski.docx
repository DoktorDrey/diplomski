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8905204" w14:textId="77777777" w:rsidR="0032784A" w:rsidRPr="00F31E8A" w:rsidRDefault="0032784A" w:rsidP="00F31E8A">
      <w:pPr>
        <w:jc w:val="center"/>
        <w:rPr>
          <w:rFonts w:cs="Times New Roman"/>
          <w:szCs w:val="24"/>
        </w:rPr>
      </w:pPr>
      <w:r w:rsidRPr="00F31E8A">
        <w:rPr>
          <w:rFonts w:cs="Times New Roman"/>
          <w:szCs w:val="24"/>
        </w:rPr>
        <w:t>ФАКУЛТЕТ ОРГАНИЗАЦИОНИХ НАУКА</w:t>
      </w:r>
    </w:p>
    <w:p w14:paraId="13A73B7F" w14:textId="77777777" w:rsidR="0032784A" w:rsidRPr="00F31E8A" w:rsidRDefault="0032784A" w:rsidP="00F31E8A">
      <w:pPr>
        <w:jc w:val="center"/>
        <w:rPr>
          <w:rFonts w:cs="Times New Roman"/>
          <w:szCs w:val="24"/>
        </w:rPr>
      </w:pPr>
      <w:proofErr w:type="gramStart"/>
      <w:r w:rsidRPr="00F31E8A">
        <w:rPr>
          <w:rFonts w:cs="Times New Roman"/>
          <w:szCs w:val="24"/>
        </w:rPr>
        <w:t>УНИВЕРЗИТЕТ  У</w:t>
      </w:r>
      <w:proofErr w:type="gramEnd"/>
      <w:r w:rsidRPr="00F31E8A">
        <w:rPr>
          <w:rFonts w:cs="Times New Roman"/>
          <w:szCs w:val="24"/>
        </w:rPr>
        <w:t xml:space="preserve"> БЕОГРАДУ</w:t>
      </w:r>
    </w:p>
    <w:p w14:paraId="11A23B06" w14:textId="77777777" w:rsidR="0032784A" w:rsidRDefault="0032784A" w:rsidP="00F31E8A">
      <w:pPr>
        <w:rPr>
          <w:rFonts w:cs="Times New Roman"/>
          <w:szCs w:val="24"/>
        </w:rPr>
      </w:pPr>
    </w:p>
    <w:p w14:paraId="17BF1E63" w14:textId="77777777" w:rsidR="00F31E8A" w:rsidRDefault="00F31E8A" w:rsidP="00F31E8A">
      <w:pPr>
        <w:rPr>
          <w:rFonts w:cs="Times New Roman"/>
          <w:szCs w:val="24"/>
        </w:rPr>
      </w:pPr>
    </w:p>
    <w:p w14:paraId="19FD8134" w14:textId="77777777" w:rsidR="00F31E8A" w:rsidRDefault="00F31E8A" w:rsidP="00F31E8A">
      <w:pPr>
        <w:rPr>
          <w:rFonts w:cs="Times New Roman"/>
          <w:szCs w:val="24"/>
        </w:rPr>
      </w:pPr>
    </w:p>
    <w:p w14:paraId="2D525513" w14:textId="77777777" w:rsidR="00F31E8A" w:rsidRDefault="00F31E8A" w:rsidP="00F31E8A">
      <w:pPr>
        <w:rPr>
          <w:rFonts w:cs="Times New Roman"/>
          <w:szCs w:val="24"/>
        </w:rPr>
      </w:pPr>
    </w:p>
    <w:p w14:paraId="4A9681AF" w14:textId="77777777" w:rsidR="00F31E8A" w:rsidRDefault="00F31E8A" w:rsidP="00F31E8A">
      <w:pPr>
        <w:rPr>
          <w:rFonts w:cs="Times New Roman"/>
          <w:szCs w:val="24"/>
        </w:rPr>
      </w:pPr>
    </w:p>
    <w:p w14:paraId="0AF9F0DE" w14:textId="77777777" w:rsidR="00F31E8A" w:rsidRDefault="00F31E8A" w:rsidP="00F31E8A">
      <w:pPr>
        <w:rPr>
          <w:rFonts w:cs="Times New Roman"/>
          <w:szCs w:val="24"/>
        </w:rPr>
      </w:pPr>
    </w:p>
    <w:p w14:paraId="319A2368" w14:textId="77777777" w:rsidR="00F31E8A" w:rsidRPr="00F31E8A" w:rsidRDefault="00F31E8A" w:rsidP="00F31E8A">
      <w:pPr>
        <w:rPr>
          <w:rFonts w:cs="Times New Roman"/>
          <w:szCs w:val="24"/>
        </w:rPr>
      </w:pPr>
    </w:p>
    <w:p w14:paraId="014D0D73" w14:textId="77777777" w:rsidR="0032784A" w:rsidRPr="00F31E8A" w:rsidRDefault="0032784A" w:rsidP="00F31E8A">
      <w:pPr>
        <w:ind w:left="2160" w:firstLine="720"/>
        <w:rPr>
          <w:rFonts w:cs="Times New Roman"/>
          <w:sz w:val="52"/>
          <w:szCs w:val="52"/>
        </w:rPr>
      </w:pPr>
      <w:r w:rsidRPr="00F31E8A">
        <w:rPr>
          <w:rFonts w:cs="Times New Roman"/>
          <w:sz w:val="52"/>
          <w:szCs w:val="52"/>
        </w:rPr>
        <w:t>Завршни рад</w:t>
      </w:r>
    </w:p>
    <w:p w14:paraId="04099EE4" w14:textId="320E74AE" w:rsidR="0032784A" w:rsidRPr="00F31E8A" w:rsidRDefault="0032784A" w:rsidP="00C3361B">
      <w:pPr>
        <w:jc w:val="center"/>
        <w:rPr>
          <w:rFonts w:cs="Times New Roman"/>
          <w:b/>
          <w:sz w:val="36"/>
          <w:szCs w:val="36"/>
        </w:rPr>
      </w:pPr>
      <w:proofErr w:type="gramStart"/>
      <w:r w:rsidRPr="00F31E8A">
        <w:rPr>
          <w:rFonts w:cs="Times New Roman"/>
          <w:b/>
          <w:sz w:val="36"/>
          <w:szCs w:val="36"/>
        </w:rPr>
        <w:t>Тема</w:t>
      </w:r>
      <w:r w:rsidR="00F31E8A">
        <w:rPr>
          <w:rFonts w:cs="Times New Roman"/>
          <w:b/>
          <w:sz w:val="36"/>
          <w:szCs w:val="36"/>
        </w:rPr>
        <w:t xml:space="preserve"> </w:t>
      </w:r>
      <w:r w:rsidRPr="00F31E8A">
        <w:rPr>
          <w:rFonts w:cs="Times New Roman"/>
          <w:b/>
          <w:sz w:val="36"/>
          <w:szCs w:val="36"/>
        </w:rPr>
        <w:t>:</w:t>
      </w:r>
      <w:proofErr w:type="gramEnd"/>
      <w:r w:rsidR="00F31E8A">
        <w:rPr>
          <w:rFonts w:cs="Times New Roman"/>
          <w:b/>
          <w:sz w:val="36"/>
          <w:szCs w:val="36"/>
        </w:rPr>
        <w:t xml:space="preserve"> </w:t>
      </w:r>
      <w:r w:rsidRPr="00F31E8A">
        <w:rPr>
          <w:rFonts w:cs="Times New Roman"/>
          <w:b/>
          <w:sz w:val="36"/>
          <w:szCs w:val="36"/>
        </w:rPr>
        <w:t xml:space="preserve">Развој </w:t>
      </w:r>
      <w:del w:id="0" w:author="Andrija Ilic" w:date="2015-09-14T13:58:00Z">
        <w:r w:rsidRPr="00F31E8A" w:rsidDel="000B5663">
          <w:rPr>
            <w:rFonts w:cs="Times New Roman"/>
            <w:b/>
            <w:sz w:val="36"/>
            <w:szCs w:val="36"/>
          </w:rPr>
          <w:delText xml:space="preserve">софтверског система за </w:delText>
        </w:r>
      </w:del>
      <w:del w:id="1" w:author="Andrija Ilic" w:date="2015-09-06T10:40:00Z">
        <w:r w:rsidRPr="00F31E8A" w:rsidDel="00CE3FC9">
          <w:rPr>
            <w:rFonts w:cs="Times New Roman"/>
            <w:b/>
            <w:sz w:val="36"/>
            <w:szCs w:val="36"/>
          </w:rPr>
          <w:delText>праћење продаје</w:delText>
        </w:r>
      </w:del>
      <w:ins w:id="2" w:author="Andrija Ilic" w:date="2015-09-14T13:58:00Z">
        <w:r w:rsidR="000B5663">
          <w:rPr>
            <w:rFonts w:cs="Times New Roman"/>
            <w:b/>
            <w:sz w:val="36"/>
            <w:szCs w:val="36"/>
            <w:lang w:val="sr-Cyrl-RS"/>
          </w:rPr>
          <w:t>веб апликације за евиденцију активности у настави</w:t>
        </w:r>
      </w:ins>
      <w:r w:rsidRPr="00F31E8A">
        <w:rPr>
          <w:rFonts w:cs="Times New Roman"/>
          <w:b/>
          <w:sz w:val="36"/>
          <w:szCs w:val="36"/>
        </w:rPr>
        <w:t xml:space="preserve"> у Java окружењу</w:t>
      </w:r>
    </w:p>
    <w:p w14:paraId="00214775" w14:textId="77777777" w:rsidR="00696DEE" w:rsidRDefault="00696DEE"/>
    <w:p w14:paraId="17BEFC13" w14:textId="77777777" w:rsidR="00696DEE" w:rsidRDefault="00696DEE"/>
    <w:p w14:paraId="14D931AF" w14:textId="77777777" w:rsidR="00F31E8A" w:rsidRDefault="00F31E8A"/>
    <w:p w14:paraId="6B53CF9C" w14:textId="77777777" w:rsidR="00F31E8A" w:rsidRDefault="00F31E8A"/>
    <w:p w14:paraId="0950792F" w14:textId="77777777" w:rsidR="00F31E8A" w:rsidRDefault="00F31E8A"/>
    <w:p w14:paraId="6F45C023" w14:textId="77777777" w:rsidR="00F31E8A" w:rsidRDefault="00F31E8A"/>
    <w:p w14:paraId="61E8E42B" w14:textId="77777777" w:rsidR="00F31E8A" w:rsidRDefault="00F31E8A"/>
    <w:p w14:paraId="3E861D5D" w14:textId="77777777" w:rsidR="00F31E8A" w:rsidRDefault="00F31E8A"/>
    <w:p w14:paraId="3A214729" w14:textId="77777777" w:rsidR="00F31E8A" w:rsidRDefault="00F31E8A"/>
    <w:p w14:paraId="29B3C996" w14:textId="77777777" w:rsidR="00F31E8A" w:rsidRDefault="00F31E8A"/>
    <w:p w14:paraId="7149433A" w14:textId="77777777" w:rsidR="00696DEE" w:rsidRPr="00F31E8A" w:rsidRDefault="00696DEE">
      <w:pPr>
        <w:rPr>
          <w:rFonts w:cs="Times New Roman"/>
          <w:szCs w:val="24"/>
        </w:rPr>
      </w:pPr>
      <w:r w:rsidRPr="00F31E8A">
        <w:rPr>
          <w:rFonts w:cs="Times New Roman"/>
          <w:szCs w:val="24"/>
        </w:rPr>
        <w:t>Ментор:</w:t>
      </w:r>
      <w:r w:rsidRPr="00F31E8A">
        <w:rPr>
          <w:rFonts w:cs="Times New Roman"/>
          <w:szCs w:val="24"/>
        </w:rPr>
        <w:tab/>
      </w:r>
      <w:r w:rsidRPr="00F31E8A">
        <w:rPr>
          <w:rFonts w:cs="Times New Roman"/>
          <w:szCs w:val="24"/>
        </w:rPr>
        <w:tab/>
      </w:r>
      <w:r w:rsidRPr="00F31E8A">
        <w:rPr>
          <w:rFonts w:cs="Times New Roman"/>
          <w:szCs w:val="24"/>
        </w:rPr>
        <w:tab/>
      </w:r>
      <w:r w:rsidRPr="00F31E8A">
        <w:rPr>
          <w:rFonts w:cs="Times New Roman"/>
          <w:szCs w:val="24"/>
        </w:rPr>
        <w:tab/>
      </w:r>
      <w:r w:rsidRPr="00F31E8A">
        <w:rPr>
          <w:rFonts w:cs="Times New Roman"/>
          <w:szCs w:val="24"/>
        </w:rPr>
        <w:tab/>
      </w:r>
      <w:r w:rsidRPr="00F31E8A">
        <w:rPr>
          <w:rFonts w:cs="Times New Roman"/>
          <w:szCs w:val="24"/>
        </w:rPr>
        <w:tab/>
      </w:r>
      <w:r w:rsidRPr="00F31E8A">
        <w:rPr>
          <w:rFonts w:cs="Times New Roman"/>
          <w:szCs w:val="24"/>
        </w:rPr>
        <w:tab/>
      </w:r>
      <w:r w:rsidRPr="00F31E8A">
        <w:rPr>
          <w:rFonts w:cs="Times New Roman"/>
          <w:szCs w:val="24"/>
        </w:rPr>
        <w:tab/>
      </w:r>
      <w:r w:rsidR="00F31E8A" w:rsidRPr="00F31E8A">
        <w:rPr>
          <w:rFonts w:cs="Times New Roman"/>
          <w:szCs w:val="24"/>
        </w:rPr>
        <w:tab/>
      </w:r>
      <w:r w:rsidR="00A53FA6" w:rsidRPr="00F31E8A">
        <w:rPr>
          <w:rFonts w:cs="Times New Roman"/>
          <w:szCs w:val="24"/>
        </w:rPr>
        <w:t>Студент:</w:t>
      </w:r>
    </w:p>
    <w:p w14:paraId="22A4E9B4" w14:textId="5F0D8B46" w:rsidR="00696DEE" w:rsidRPr="00CE3FC9" w:rsidRDefault="00696DEE">
      <w:pPr>
        <w:rPr>
          <w:rFonts w:cs="Times New Roman"/>
          <w:szCs w:val="24"/>
          <w:lang w:val="sr-Cyrl-RS"/>
          <w:rPrChange w:id="3" w:author="Andrija Ilic" w:date="2015-09-06T10:40:00Z">
            <w:rPr>
              <w:rFonts w:cs="Times New Roman"/>
              <w:szCs w:val="24"/>
            </w:rPr>
          </w:rPrChange>
        </w:rPr>
      </w:pPr>
      <w:proofErr w:type="gramStart"/>
      <w:r w:rsidRPr="00F31E8A">
        <w:rPr>
          <w:rFonts w:cs="Times New Roman"/>
          <w:szCs w:val="24"/>
        </w:rPr>
        <w:t>др</w:t>
      </w:r>
      <w:proofErr w:type="gramEnd"/>
      <w:r w:rsidRPr="00F31E8A">
        <w:rPr>
          <w:rFonts w:cs="Times New Roman"/>
          <w:szCs w:val="24"/>
        </w:rPr>
        <w:t xml:space="preserve">, Синиша Влајић </w:t>
      </w:r>
      <w:r w:rsidR="00A53FA6" w:rsidRPr="00F31E8A">
        <w:rPr>
          <w:rFonts w:cs="Times New Roman"/>
          <w:szCs w:val="24"/>
        </w:rPr>
        <w:tab/>
      </w:r>
      <w:r w:rsidR="00A53FA6" w:rsidRPr="00F31E8A">
        <w:rPr>
          <w:rFonts w:cs="Times New Roman"/>
          <w:szCs w:val="24"/>
        </w:rPr>
        <w:tab/>
      </w:r>
      <w:r w:rsidR="00A53FA6" w:rsidRPr="00F31E8A">
        <w:rPr>
          <w:rFonts w:cs="Times New Roman"/>
          <w:szCs w:val="24"/>
        </w:rPr>
        <w:tab/>
      </w:r>
      <w:r w:rsidR="00A53FA6" w:rsidRPr="00F31E8A">
        <w:rPr>
          <w:rFonts w:cs="Times New Roman"/>
          <w:szCs w:val="24"/>
        </w:rPr>
        <w:tab/>
      </w:r>
      <w:r w:rsidR="00A53FA6" w:rsidRPr="00F31E8A">
        <w:rPr>
          <w:rFonts w:cs="Times New Roman"/>
          <w:szCs w:val="24"/>
        </w:rPr>
        <w:tab/>
      </w:r>
      <w:r w:rsidR="00A53FA6" w:rsidRPr="00F31E8A">
        <w:rPr>
          <w:rFonts w:cs="Times New Roman"/>
          <w:szCs w:val="24"/>
        </w:rPr>
        <w:tab/>
      </w:r>
      <w:r w:rsidR="00F31E8A" w:rsidRPr="00F31E8A">
        <w:rPr>
          <w:rFonts w:cs="Times New Roman"/>
          <w:szCs w:val="24"/>
        </w:rPr>
        <w:tab/>
      </w:r>
      <w:del w:id="4" w:author="Andrija Ilic" w:date="2015-09-06T10:40:00Z">
        <w:r w:rsidR="00A53FA6" w:rsidRPr="00F31E8A" w:rsidDel="00CE3FC9">
          <w:rPr>
            <w:rFonts w:cs="Times New Roman"/>
            <w:szCs w:val="24"/>
          </w:rPr>
          <w:delText>Ненад Нишавић</w:delText>
        </w:r>
      </w:del>
      <w:ins w:id="5" w:author="Andrija Ilic" w:date="2015-09-06T10:40:00Z">
        <w:r w:rsidR="00CE3FC9">
          <w:rPr>
            <w:rFonts w:cs="Times New Roman"/>
            <w:szCs w:val="24"/>
            <w:lang w:val="sr-Cyrl-RS"/>
          </w:rPr>
          <w:t>Андрија Илић</w:t>
        </w:r>
      </w:ins>
      <w:r w:rsidR="00A53FA6" w:rsidRPr="00F31E8A">
        <w:rPr>
          <w:rFonts w:cs="Times New Roman"/>
          <w:szCs w:val="24"/>
        </w:rPr>
        <w:t xml:space="preserve"> </w:t>
      </w:r>
      <w:del w:id="6" w:author="Andrija Ilic" w:date="2015-09-06T10:40:00Z">
        <w:r w:rsidR="00A53FA6" w:rsidRPr="00F31E8A" w:rsidDel="00CE3FC9">
          <w:rPr>
            <w:rFonts w:cs="Times New Roman"/>
            <w:szCs w:val="24"/>
          </w:rPr>
          <w:delText>77</w:delText>
        </w:r>
      </w:del>
      <w:ins w:id="7" w:author="Andrija Ilic" w:date="2015-09-06T10:40:00Z">
        <w:r w:rsidR="00CE3FC9">
          <w:rPr>
            <w:rFonts w:cs="Times New Roman"/>
            <w:szCs w:val="24"/>
            <w:lang w:val="sr-Cyrl-RS"/>
          </w:rPr>
          <w:t>157</w:t>
        </w:r>
      </w:ins>
      <w:r w:rsidR="00A53FA6" w:rsidRPr="00F31E8A">
        <w:rPr>
          <w:rFonts w:cs="Times New Roman"/>
          <w:szCs w:val="24"/>
        </w:rPr>
        <w:t>/0</w:t>
      </w:r>
      <w:del w:id="8" w:author="Andrija Ilic" w:date="2015-09-06T10:40:00Z">
        <w:r w:rsidR="00A53FA6" w:rsidRPr="00F31E8A" w:rsidDel="00CE3FC9">
          <w:rPr>
            <w:rFonts w:cs="Times New Roman"/>
            <w:szCs w:val="24"/>
          </w:rPr>
          <w:delText>5</w:delText>
        </w:r>
      </w:del>
      <w:ins w:id="9" w:author="Andrija Ilic" w:date="2015-09-06T10:40:00Z">
        <w:r w:rsidR="00CE3FC9">
          <w:rPr>
            <w:rFonts w:cs="Times New Roman"/>
            <w:szCs w:val="24"/>
            <w:lang w:val="sr-Cyrl-RS"/>
          </w:rPr>
          <w:t>6</w:t>
        </w:r>
      </w:ins>
    </w:p>
    <w:p w14:paraId="2BA66BF1" w14:textId="77777777" w:rsidR="00A53FA6" w:rsidRPr="00F31E8A" w:rsidRDefault="00A53FA6">
      <w:pPr>
        <w:rPr>
          <w:rFonts w:cs="Times New Roman"/>
          <w:szCs w:val="24"/>
        </w:rPr>
      </w:pPr>
    </w:p>
    <w:p w14:paraId="2A87D651" w14:textId="25A4F4FE" w:rsidR="00E724D0" w:rsidRPr="00E724D0" w:rsidRDefault="00A53FA6" w:rsidP="00E724D0">
      <w:pPr>
        <w:jc w:val="center"/>
        <w:rPr>
          <w:rFonts w:cs="Times New Roman"/>
          <w:szCs w:val="24"/>
        </w:rPr>
      </w:pPr>
      <w:r w:rsidRPr="00F31E8A">
        <w:rPr>
          <w:rFonts w:cs="Times New Roman"/>
          <w:szCs w:val="24"/>
        </w:rPr>
        <w:t>Београд, 201</w:t>
      </w:r>
      <w:ins w:id="10" w:author="Andrija Ilic" w:date="2015-09-06T10:40:00Z">
        <w:r w:rsidR="00CE3FC9">
          <w:rPr>
            <w:rFonts w:cs="Times New Roman"/>
            <w:szCs w:val="24"/>
            <w:lang w:val="sr-Cyrl-RS"/>
          </w:rPr>
          <w:t>5</w:t>
        </w:r>
      </w:ins>
      <w:del w:id="11" w:author="Andrija Ilic" w:date="2015-09-06T10:40:00Z">
        <w:r w:rsidRPr="00F31E8A" w:rsidDel="00CE3FC9">
          <w:rPr>
            <w:rFonts w:cs="Times New Roman"/>
            <w:szCs w:val="24"/>
          </w:rPr>
          <w:delText>4</w:delText>
        </w:r>
      </w:del>
    </w:p>
    <w:sdt>
      <w:sdtPr>
        <w:rPr>
          <w:rFonts w:eastAsiaTheme="minorHAnsi" w:cstheme="minorBidi"/>
          <w:b w:val="0"/>
          <w:bCs w:val="0"/>
          <w:sz w:val="24"/>
          <w:szCs w:val="22"/>
          <w:lang w:bidi="ar-SA"/>
        </w:rPr>
        <w:id w:val="2245703"/>
        <w:docPartObj>
          <w:docPartGallery w:val="Table of Contents"/>
          <w:docPartUnique/>
        </w:docPartObj>
      </w:sdtPr>
      <w:sdtEndPr>
        <w:rPr>
          <w:rFonts w:eastAsia="Times New Roman" w:cs="Times New Roman"/>
          <w:b/>
          <w:bCs/>
          <w:sz w:val="28"/>
          <w:szCs w:val="28"/>
          <w:lang w:bidi="en-US"/>
        </w:rPr>
      </w:sdtEndPr>
      <w:sdtContent>
        <w:p w14:paraId="3835AC21" w14:textId="46583D68" w:rsidR="00E724D0" w:rsidRPr="00E724D0" w:rsidDel="002A60DA" w:rsidRDefault="00E724D0">
          <w:pPr>
            <w:pStyle w:val="TOCHeading"/>
            <w:jc w:val="center"/>
            <w:rPr>
              <w:del w:id="12" w:author="Andrija Ilic" w:date="2015-09-06T19:34:00Z"/>
            </w:rPr>
          </w:pPr>
          <w:del w:id="13" w:author="Andrija Ilic" w:date="2015-09-06T19:34:00Z">
            <w:r w:rsidDel="002A60DA">
              <w:delText>Садржај</w:delText>
            </w:r>
          </w:del>
        </w:p>
        <w:p w14:paraId="7E194B7F" w14:textId="128B4DF3" w:rsidR="0078654E" w:rsidDel="002A60DA" w:rsidRDefault="005F3F8E">
          <w:pPr>
            <w:pStyle w:val="TOCHeading"/>
            <w:jc w:val="center"/>
            <w:rPr>
              <w:ins w:id="14" w:author="Boni" w:date="2014-09-08T03:08:00Z"/>
              <w:del w:id="15" w:author="Andrija Ilic" w:date="2015-09-06T19:34:00Z"/>
              <w:rFonts w:asciiTheme="minorHAnsi" w:eastAsiaTheme="minorEastAsia" w:hAnsiTheme="minorHAnsi"/>
              <w:noProof/>
              <w:sz w:val="22"/>
            </w:rPr>
            <w:pPrChange w:id="16" w:author="Andrija Ilic" w:date="2015-09-06T19:34:00Z">
              <w:pPr>
                <w:pStyle w:val="TOC1"/>
                <w:tabs>
                  <w:tab w:val="right" w:leader="dot" w:pos="9017"/>
                </w:tabs>
              </w:pPr>
            </w:pPrChange>
          </w:pPr>
          <w:del w:id="17" w:author="Andrija Ilic" w:date="2015-09-06T19:34:00Z">
            <w:r w:rsidDel="002A60DA">
              <w:fldChar w:fldCharType="begin"/>
            </w:r>
            <w:r w:rsidR="009872C3" w:rsidDel="002A60DA">
              <w:delInstrText xml:space="preserve"> TOC \o "1-4" \h \z \u </w:delInstrText>
            </w:r>
            <w:r w:rsidDel="002A60DA">
              <w:fldChar w:fldCharType="separate"/>
            </w:r>
          </w:del>
          <w:ins w:id="18" w:author="Boni" w:date="2014-09-08T03:08:00Z">
            <w:del w:id="19" w:author="Andrija Ilic" w:date="2015-09-06T19:34:00Z">
              <w:r w:rsidRPr="003E06CD" w:rsidDel="002A60DA">
                <w:rPr>
                  <w:rStyle w:val="Hyperlink"/>
                  <w:b w:val="0"/>
                  <w:bCs w:val="0"/>
                  <w:noProof/>
                </w:rPr>
                <w:fldChar w:fldCharType="begin"/>
              </w:r>
              <w:r w:rsidR="0078654E" w:rsidRPr="003E06CD" w:rsidDel="002A60DA">
                <w:rPr>
                  <w:rStyle w:val="Hyperlink"/>
                  <w:noProof/>
                </w:rPr>
                <w:delInstrText xml:space="preserve"> </w:delInstrText>
              </w:r>
              <w:r w:rsidR="0078654E" w:rsidDel="002A60DA">
                <w:rPr>
                  <w:noProof/>
                </w:rPr>
                <w:delInstrText>HYPERLINK \l "_Toc397909058"</w:delInstrText>
              </w:r>
              <w:r w:rsidR="0078654E" w:rsidRPr="003E06CD" w:rsidDel="002A60DA">
                <w:rPr>
                  <w:rStyle w:val="Hyperlink"/>
                  <w:noProof/>
                </w:rPr>
                <w:delInstrText xml:space="preserve"> </w:delInstrText>
              </w:r>
              <w:r w:rsidRPr="003E06CD" w:rsidDel="002A60DA">
                <w:rPr>
                  <w:rStyle w:val="Hyperlink"/>
                  <w:b w:val="0"/>
                  <w:bCs w:val="0"/>
                  <w:noProof/>
                </w:rPr>
                <w:fldChar w:fldCharType="separate"/>
              </w:r>
              <w:r w:rsidR="0078654E" w:rsidRPr="003E06CD" w:rsidDel="002A60DA">
                <w:rPr>
                  <w:rStyle w:val="Hyperlink"/>
                  <w:noProof/>
                </w:rPr>
                <w:delText>1. Увод</w:delText>
              </w:r>
              <w:r w:rsidR="0078654E" w:rsidDel="002A60DA">
                <w:rPr>
                  <w:noProof/>
                  <w:webHidden/>
                </w:rPr>
                <w:tab/>
              </w:r>
              <w:r w:rsidDel="002A60DA">
                <w:rPr>
                  <w:b w:val="0"/>
                  <w:bCs w:val="0"/>
                  <w:noProof/>
                  <w:webHidden/>
                </w:rPr>
                <w:fldChar w:fldCharType="begin"/>
              </w:r>
              <w:r w:rsidR="0078654E" w:rsidDel="002A60DA">
                <w:rPr>
                  <w:noProof/>
                  <w:webHidden/>
                </w:rPr>
                <w:delInstrText xml:space="preserve"> PAGEREF _Toc397909058 \h </w:delInstrText>
              </w:r>
            </w:del>
          </w:ins>
          <w:del w:id="20" w:author="Andrija Ilic" w:date="2015-09-06T19:34:00Z">
            <w:r w:rsidDel="002A60DA">
              <w:rPr>
                <w:b w:val="0"/>
                <w:bCs w:val="0"/>
                <w:noProof/>
                <w:webHidden/>
              </w:rPr>
            </w:r>
            <w:r w:rsidDel="002A60DA">
              <w:rPr>
                <w:b w:val="0"/>
                <w:bCs w:val="0"/>
                <w:noProof/>
                <w:webHidden/>
              </w:rPr>
              <w:fldChar w:fldCharType="separate"/>
            </w:r>
          </w:del>
          <w:ins w:id="21" w:author="Boni" w:date="2014-09-08T03:08:00Z">
            <w:del w:id="22" w:author="Andrija Ilic" w:date="2015-09-06T19:34:00Z">
              <w:r w:rsidR="0078654E" w:rsidDel="002A60DA">
                <w:rPr>
                  <w:noProof/>
                  <w:webHidden/>
                </w:rPr>
                <w:delText>3</w:delText>
              </w:r>
              <w:r w:rsidDel="002A60DA">
                <w:rPr>
                  <w:b w:val="0"/>
                  <w:bCs w:val="0"/>
                  <w:noProof/>
                  <w:webHidden/>
                </w:rPr>
                <w:fldChar w:fldCharType="end"/>
              </w:r>
              <w:r w:rsidRPr="003E06CD" w:rsidDel="002A60DA">
                <w:rPr>
                  <w:rStyle w:val="Hyperlink"/>
                  <w:b w:val="0"/>
                  <w:bCs w:val="0"/>
                  <w:noProof/>
                </w:rPr>
                <w:fldChar w:fldCharType="end"/>
              </w:r>
            </w:del>
          </w:ins>
        </w:p>
        <w:p w14:paraId="2B723B5A" w14:textId="40C0A472" w:rsidR="0078654E" w:rsidDel="002A60DA" w:rsidRDefault="005F3F8E">
          <w:pPr>
            <w:pStyle w:val="TOCHeading"/>
            <w:jc w:val="center"/>
            <w:rPr>
              <w:ins w:id="23" w:author="Boni" w:date="2014-09-08T03:08:00Z"/>
              <w:del w:id="24" w:author="Andrija Ilic" w:date="2015-09-06T19:34:00Z"/>
              <w:rFonts w:asciiTheme="minorHAnsi" w:eastAsiaTheme="minorEastAsia" w:hAnsiTheme="minorHAnsi"/>
              <w:noProof/>
              <w:sz w:val="22"/>
            </w:rPr>
            <w:pPrChange w:id="25" w:author="Andrija Ilic" w:date="2015-09-06T19:34:00Z">
              <w:pPr>
                <w:pStyle w:val="TOC1"/>
                <w:tabs>
                  <w:tab w:val="right" w:leader="dot" w:pos="9017"/>
                </w:tabs>
              </w:pPr>
            </w:pPrChange>
          </w:pPr>
          <w:ins w:id="26" w:author="Boni" w:date="2014-09-08T03:08:00Z">
            <w:del w:id="27" w:author="Andrija Ilic" w:date="2015-09-06T19:34:00Z">
              <w:r w:rsidRPr="003E06CD" w:rsidDel="002A60DA">
                <w:rPr>
                  <w:rStyle w:val="Hyperlink"/>
                  <w:b w:val="0"/>
                  <w:bCs w:val="0"/>
                  <w:noProof/>
                </w:rPr>
                <w:fldChar w:fldCharType="begin"/>
              </w:r>
              <w:r w:rsidR="0078654E" w:rsidRPr="003E06CD" w:rsidDel="002A60DA">
                <w:rPr>
                  <w:rStyle w:val="Hyperlink"/>
                  <w:noProof/>
                </w:rPr>
                <w:delInstrText xml:space="preserve"> </w:delInstrText>
              </w:r>
              <w:r w:rsidR="0078654E" w:rsidDel="002A60DA">
                <w:rPr>
                  <w:noProof/>
                </w:rPr>
                <w:delInstrText>HYPERLINK \l "_Toc397909059"</w:delInstrText>
              </w:r>
              <w:r w:rsidR="0078654E" w:rsidRPr="003E06CD" w:rsidDel="002A60DA">
                <w:rPr>
                  <w:rStyle w:val="Hyperlink"/>
                  <w:noProof/>
                </w:rPr>
                <w:delInstrText xml:space="preserve"> </w:delInstrText>
              </w:r>
              <w:r w:rsidRPr="003E06CD" w:rsidDel="002A60DA">
                <w:rPr>
                  <w:rStyle w:val="Hyperlink"/>
                  <w:b w:val="0"/>
                  <w:bCs w:val="0"/>
                  <w:noProof/>
                </w:rPr>
                <w:fldChar w:fldCharType="separate"/>
              </w:r>
              <w:r w:rsidR="0078654E" w:rsidRPr="003E06CD" w:rsidDel="002A60DA">
                <w:rPr>
                  <w:rStyle w:val="Hyperlink"/>
                  <w:noProof/>
                </w:rPr>
                <w:delText>2. Tapestry 5.3</w:delText>
              </w:r>
              <w:r w:rsidR="0078654E" w:rsidDel="002A60DA">
                <w:rPr>
                  <w:noProof/>
                  <w:webHidden/>
                </w:rPr>
                <w:tab/>
              </w:r>
              <w:r w:rsidDel="002A60DA">
                <w:rPr>
                  <w:b w:val="0"/>
                  <w:bCs w:val="0"/>
                  <w:noProof/>
                  <w:webHidden/>
                </w:rPr>
                <w:fldChar w:fldCharType="begin"/>
              </w:r>
              <w:r w:rsidR="0078654E" w:rsidDel="002A60DA">
                <w:rPr>
                  <w:noProof/>
                  <w:webHidden/>
                </w:rPr>
                <w:delInstrText xml:space="preserve"> PAGEREF _Toc397909059 \h </w:delInstrText>
              </w:r>
            </w:del>
          </w:ins>
          <w:del w:id="28" w:author="Andrija Ilic" w:date="2015-09-06T19:34:00Z">
            <w:r w:rsidDel="002A60DA">
              <w:rPr>
                <w:b w:val="0"/>
                <w:bCs w:val="0"/>
                <w:noProof/>
                <w:webHidden/>
              </w:rPr>
            </w:r>
            <w:r w:rsidDel="002A60DA">
              <w:rPr>
                <w:b w:val="0"/>
                <w:bCs w:val="0"/>
                <w:noProof/>
                <w:webHidden/>
              </w:rPr>
              <w:fldChar w:fldCharType="separate"/>
            </w:r>
          </w:del>
          <w:ins w:id="29" w:author="Boni" w:date="2014-09-08T03:08:00Z">
            <w:del w:id="30" w:author="Andrija Ilic" w:date="2015-09-06T19:34:00Z">
              <w:r w:rsidR="0078654E" w:rsidDel="002A60DA">
                <w:rPr>
                  <w:noProof/>
                  <w:webHidden/>
                </w:rPr>
                <w:delText>4</w:delText>
              </w:r>
              <w:r w:rsidDel="002A60DA">
                <w:rPr>
                  <w:b w:val="0"/>
                  <w:bCs w:val="0"/>
                  <w:noProof/>
                  <w:webHidden/>
                </w:rPr>
                <w:fldChar w:fldCharType="end"/>
              </w:r>
              <w:r w:rsidRPr="003E06CD" w:rsidDel="002A60DA">
                <w:rPr>
                  <w:rStyle w:val="Hyperlink"/>
                  <w:b w:val="0"/>
                  <w:bCs w:val="0"/>
                  <w:noProof/>
                </w:rPr>
                <w:fldChar w:fldCharType="end"/>
              </w:r>
            </w:del>
          </w:ins>
        </w:p>
        <w:p w14:paraId="585BBB0B" w14:textId="1637F427" w:rsidR="0078654E" w:rsidDel="002A60DA" w:rsidRDefault="005F3F8E">
          <w:pPr>
            <w:pStyle w:val="TOCHeading"/>
            <w:jc w:val="center"/>
            <w:rPr>
              <w:ins w:id="31" w:author="Boni" w:date="2014-09-08T03:08:00Z"/>
              <w:del w:id="32" w:author="Andrija Ilic" w:date="2015-09-06T19:34:00Z"/>
              <w:rFonts w:asciiTheme="minorHAnsi" w:eastAsiaTheme="minorEastAsia" w:hAnsiTheme="minorHAnsi"/>
              <w:noProof/>
              <w:sz w:val="22"/>
            </w:rPr>
            <w:pPrChange w:id="33" w:author="Andrija Ilic" w:date="2015-09-06T19:34:00Z">
              <w:pPr>
                <w:pStyle w:val="TOC2"/>
                <w:tabs>
                  <w:tab w:val="right" w:leader="dot" w:pos="9017"/>
                </w:tabs>
              </w:pPr>
            </w:pPrChange>
          </w:pPr>
          <w:ins w:id="34" w:author="Boni" w:date="2014-09-08T03:08:00Z">
            <w:del w:id="35" w:author="Andrija Ilic" w:date="2015-09-06T19:34:00Z">
              <w:r w:rsidRPr="003E06CD" w:rsidDel="002A60DA">
                <w:rPr>
                  <w:rStyle w:val="Hyperlink"/>
                  <w:b w:val="0"/>
                  <w:bCs w:val="0"/>
                  <w:noProof/>
                </w:rPr>
                <w:fldChar w:fldCharType="begin"/>
              </w:r>
              <w:r w:rsidR="0078654E" w:rsidRPr="003E06CD" w:rsidDel="002A60DA">
                <w:rPr>
                  <w:rStyle w:val="Hyperlink"/>
                  <w:noProof/>
                </w:rPr>
                <w:delInstrText xml:space="preserve"> </w:delInstrText>
              </w:r>
              <w:r w:rsidR="0078654E" w:rsidDel="002A60DA">
                <w:rPr>
                  <w:noProof/>
                </w:rPr>
                <w:delInstrText>HYPERLINK \l "_Toc397909060"</w:delInstrText>
              </w:r>
              <w:r w:rsidR="0078654E" w:rsidRPr="003E06CD" w:rsidDel="002A60DA">
                <w:rPr>
                  <w:rStyle w:val="Hyperlink"/>
                  <w:noProof/>
                </w:rPr>
                <w:delInstrText xml:space="preserve"> </w:delInstrText>
              </w:r>
              <w:r w:rsidRPr="003E06CD" w:rsidDel="002A60DA">
                <w:rPr>
                  <w:rStyle w:val="Hyperlink"/>
                  <w:b w:val="0"/>
                  <w:bCs w:val="0"/>
                  <w:noProof/>
                </w:rPr>
                <w:fldChar w:fldCharType="separate"/>
              </w:r>
              <w:r w:rsidR="0078654E" w:rsidRPr="003E06CD" w:rsidDel="002A60DA">
                <w:rPr>
                  <w:rStyle w:val="Hyperlink"/>
                  <w:noProof/>
                </w:rPr>
                <w:delText>2.1 Основне компоненте Tapestry оквира</w:delText>
              </w:r>
              <w:r w:rsidR="0078654E" w:rsidDel="002A60DA">
                <w:rPr>
                  <w:noProof/>
                  <w:webHidden/>
                </w:rPr>
                <w:tab/>
              </w:r>
              <w:r w:rsidDel="002A60DA">
                <w:rPr>
                  <w:b w:val="0"/>
                  <w:bCs w:val="0"/>
                  <w:noProof/>
                  <w:webHidden/>
                </w:rPr>
                <w:fldChar w:fldCharType="begin"/>
              </w:r>
              <w:r w:rsidR="0078654E" w:rsidDel="002A60DA">
                <w:rPr>
                  <w:noProof/>
                  <w:webHidden/>
                </w:rPr>
                <w:delInstrText xml:space="preserve"> PAGEREF _Toc397909060 \h </w:delInstrText>
              </w:r>
            </w:del>
          </w:ins>
          <w:del w:id="36" w:author="Andrija Ilic" w:date="2015-09-06T19:34:00Z">
            <w:r w:rsidDel="002A60DA">
              <w:rPr>
                <w:b w:val="0"/>
                <w:bCs w:val="0"/>
                <w:noProof/>
                <w:webHidden/>
              </w:rPr>
            </w:r>
            <w:r w:rsidDel="002A60DA">
              <w:rPr>
                <w:b w:val="0"/>
                <w:bCs w:val="0"/>
                <w:noProof/>
                <w:webHidden/>
              </w:rPr>
              <w:fldChar w:fldCharType="separate"/>
            </w:r>
          </w:del>
          <w:ins w:id="37" w:author="Boni" w:date="2014-09-08T03:08:00Z">
            <w:del w:id="38" w:author="Andrija Ilic" w:date="2015-09-06T19:34:00Z">
              <w:r w:rsidR="0078654E" w:rsidDel="002A60DA">
                <w:rPr>
                  <w:noProof/>
                  <w:webHidden/>
                </w:rPr>
                <w:delText>5</w:delText>
              </w:r>
              <w:r w:rsidDel="002A60DA">
                <w:rPr>
                  <w:b w:val="0"/>
                  <w:bCs w:val="0"/>
                  <w:noProof/>
                  <w:webHidden/>
                </w:rPr>
                <w:fldChar w:fldCharType="end"/>
              </w:r>
              <w:r w:rsidRPr="003E06CD" w:rsidDel="002A60DA">
                <w:rPr>
                  <w:rStyle w:val="Hyperlink"/>
                  <w:b w:val="0"/>
                  <w:bCs w:val="0"/>
                  <w:noProof/>
                </w:rPr>
                <w:fldChar w:fldCharType="end"/>
              </w:r>
            </w:del>
          </w:ins>
        </w:p>
        <w:p w14:paraId="52237C8C" w14:textId="5AE34C5F" w:rsidR="0078654E" w:rsidDel="002A60DA" w:rsidRDefault="005F3F8E">
          <w:pPr>
            <w:pStyle w:val="TOCHeading"/>
            <w:jc w:val="center"/>
            <w:rPr>
              <w:ins w:id="39" w:author="Boni" w:date="2014-09-08T03:08:00Z"/>
              <w:del w:id="40" w:author="Andrija Ilic" w:date="2015-09-06T19:34:00Z"/>
              <w:rFonts w:asciiTheme="minorHAnsi" w:eastAsiaTheme="minorEastAsia" w:hAnsiTheme="minorHAnsi"/>
              <w:noProof/>
              <w:sz w:val="22"/>
            </w:rPr>
            <w:pPrChange w:id="41" w:author="Andrija Ilic" w:date="2015-09-06T19:34:00Z">
              <w:pPr>
                <w:pStyle w:val="TOC3"/>
                <w:tabs>
                  <w:tab w:val="right" w:leader="dot" w:pos="9017"/>
                </w:tabs>
              </w:pPr>
            </w:pPrChange>
          </w:pPr>
          <w:ins w:id="42" w:author="Boni" w:date="2014-09-08T03:08:00Z">
            <w:del w:id="43" w:author="Andrija Ilic" w:date="2015-09-06T19:34:00Z">
              <w:r w:rsidRPr="003E06CD" w:rsidDel="002A60DA">
                <w:rPr>
                  <w:rStyle w:val="Hyperlink"/>
                  <w:b w:val="0"/>
                  <w:bCs w:val="0"/>
                  <w:noProof/>
                </w:rPr>
                <w:fldChar w:fldCharType="begin"/>
              </w:r>
              <w:r w:rsidR="0078654E" w:rsidRPr="003E06CD" w:rsidDel="002A60DA">
                <w:rPr>
                  <w:rStyle w:val="Hyperlink"/>
                  <w:noProof/>
                </w:rPr>
                <w:delInstrText xml:space="preserve"> </w:delInstrText>
              </w:r>
              <w:r w:rsidR="0078654E" w:rsidDel="002A60DA">
                <w:rPr>
                  <w:noProof/>
                </w:rPr>
                <w:delInstrText>HYPERLINK \l "_Toc397909061"</w:delInstrText>
              </w:r>
              <w:r w:rsidR="0078654E" w:rsidRPr="003E06CD" w:rsidDel="002A60DA">
                <w:rPr>
                  <w:rStyle w:val="Hyperlink"/>
                  <w:noProof/>
                </w:rPr>
                <w:delInstrText xml:space="preserve"> </w:delInstrText>
              </w:r>
              <w:r w:rsidRPr="003E06CD" w:rsidDel="002A60DA">
                <w:rPr>
                  <w:rStyle w:val="Hyperlink"/>
                  <w:b w:val="0"/>
                  <w:bCs w:val="0"/>
                  <w:noProof/>
                </w:rPr>
                <w:fldChar w:fldCharType="separate"/>
              </w:r>
              <w:r w:rsidR="0078654E" w:rsidRPr="003E06CD" w:rsidDel="002A60DA">
                <w:rPr>
                  <w:rStyle w:val="Hyperlink"/>
                  <w:noProof/>
                </w:rPr>
                <w:delText>2.2 Начини дефинисања компоненти и преглед компоненти</w:delText>
              </w:r>
              <w:r w:rsidR="0078654E" w:rsidDel="002A60DA">
                <w:rPr>
                  <w:noProof/>
                  <w:webHidden/>
                </w:rPr>
                <w:tab/>
              </w:r>
              <w:r w:rsidDel="002A60DA">
                <w:rPr>
                  <w:b w:val="0"/>
                  <w:bCs w:val="0"/>
                  <w:noProof/>
                  <w:webHidden/>
                </w:rPr>
                <w:fldChar w:fldCharType="begin"/>
              </w:r>
              <w:r w:rsidR="0078654E" w:rsidDel="002A60DA">
                <w:rPr>
                  <w:noProof/>
                  <w:webHidden/>
                </w:rPr>
                <w:delInstrText xml:space="preserve"> PAGEREF _Toc397909061 \h </w:delInstrText>
              </w:r>
            </w:del>
          </w:ins>
          <w:del w:id="44" w:author="Andrija Ilic" w:date="2015-09-06T19:34:00Z">
            <w:r w:rsidDel="002A60DA">
              <w:rPr>
                <w:b w:val="0"/>
                <w:bCs w:val="0"/>
                <w:noProof/>
                <w:webHidden/>
              </w:rPr>
            </w:r>
            <w:r w:rsidDel="002A60DA">
              <w:rPr>
                <w:b w:val="0"/>
                <w:bCs w:val="0"/>
                <w:noProof/>
                <w:webHidden/>
              </w:rPr>
              <w:fldChar w:fldCharType="separate"/>
            </w:r>
          </w:del>
          <w:ins w:id="45" w:author="Boni" w:date="2014-09-08T03:08:00Z">
            <w:del w:id="46" w:author="Andrija Ilic" w:date="2015-09-06T19:34:00Z">
              <w:r w:rsidR="0078654E" w:rsidDel="002A60DA">
                <w:rPr>
                  <w:noProof/>
                  <w:webHidden/>
                </w:rPr>
                <w:delText>6</w:delText>
              </w:r>
              <w:r w:rsidDel="002A60DA">
                <w:rPr>
                  <w:b w:val="0"/>
                  <w:bCs w:val="0"/>
                  <w:noProof/>
                  <w:webHidden/>
                </w:rPr>
                <w:fldChar w:fldCharType="end"/>
              </w:r>
              <w:r w:rsidRPr="003E06CD" w:rsidDel="002A60DA">
                <w:rPr>
                  <w:rStyle w:val="Hyperlink"/>
                  <w:b w:val="0"/>
                  <w:bCs w:val="0"/>
                  <w:noProof/>
                </w:rPr>
                <w:fldChar w:fldCharType="end"/>
              </w:r>
            </w:del>
          </w:ins>
        </w:p>
        <w:p w14:paraId="366DE1C0" w14:textId="7C284B1E" w:rsidR="0078654E" w:rsidDel="002A60DA" w:rsidRDefault="005F3F8E">
          <w:pPr>
            <w:pStyle w:val="TOCHeading"/>
            <w:jc w:val="center"/>
            <w:rPr>
              <w:ins w:id="47" w:author="Boni" w:date="2014-09-08T03:08:00Z"/>
              <w:del w:id="48" w:author="Andrija Ilic" w:date="2015-09-06T19:34:00Z"/>
              <w:rFonts w:asciiTheme="minorHAnsi" w:eastAsiaTheme="minorEastAsia" w:hAnsiTheme="minorHAnsi"/>
              <w:noProof/>
              <w:sz w:val="22"/>
            </w:rPr>
            <w:pPrChange w:id="49" w:author="Andrija Ilic" w:date="2015-09-06T19:34:00Z">
              <w:pPr>
                <w:pStyle w:val="TOC3"/>
                <w:tabs>
                  <w:tab w:val="right" w:leader="dot" w:pos="9017"/>
                </w:tabs>
              </w:pPr>
            </w:pPrChange>
          </w:pPr>
          <w:ins w:id="50" w:author="Boni" w:date="2014-09-08T03:08:00Z">
            <w:del w:id="51" w:author="Andrija Ilic" w:date="2015-09-06T19:34:00Z">
              <w:r w:rsidRPr="003E06CD" w:rsidDel="002A60DA">
                <w:rPr>
                  <w:rStyle w:val="Hyperlink"/>
                  <w:b w:val="0"/>
                  <w:bCs w:val="0"/>
                  <w:noProof/>
                </w:rPr>
                <w:fldChar w:fldCharType="begin"/>
              </w:r>
              <w:r w:rsidR="0078654E" w:rsidRPr="003E06CD" w:rsidDel="002A60DA">
                <w:rPr>
                  <w:rStyle w:val="Hyperlink"/>
                  <w:noProof/>
                </w:rPr>
                <w:delInstrText xml:space="preserve"> </w:delInstrText>
              </w:r>
              <w:r w:rsidR="0078654E" w:rsidDel="002A60DA">
                <w:rPr>
                  <w:noProof/>
                </w:rPr>
                <w:delInstrText>HYPERLINK \l "_Toc397909062"</w:delInstrText>
              </w:r>
              <w:r w:rsidR="0078654E" w:rsidRPr="003E06CD" w:rsidDel="002A60DA">
                <w:rPr>
                  <w:rStyle w:val="Hyperlink"/>
                  <w:noProof/>
                </w:rPr>
                <w:delInstrText xml:space="preserve"> </w:delInstrText>
              </w:r>
              <w:r w:rsidRPr="003E06CD" w:rsidDel="002A60DA">
                <w:rPr>
                  <w:rStyle w:val="Hyperlink"/>
                  <w:b w:val="0"/>
                  <w:bCs w:val="0"/>
                  <w:noProof/>
                </w:rPr>
                <w:fldChar w:fldCharType="separate"/>
              </w:r>
              <w:r w:rsidR="0078654E" w:rsidRPr="003E06CD" w:rsidDel="002A60DA">
                <w:rPr>
                  <w:rStyle w:val="Hyperlink"/>
                  <w:rFonts w:eastAsia="Calibri"/>
                  <w:noProof/>
                </w:rPr>
                <w:delText>2.2.1 Компонента за унос података</w:delText>
              </w:r>
              <w:r w:rsidR="0078654E" w:rsidDel="002A60DA">
                <w:rPr>
                  <w:noProof/>
                  <w:webHidden/>
                </w:rPr>
                <w:tab/>
              </w:r>
              <w:r w:rsidDel="002A60DA">
                <w:rPr>
                  <w:b w:val="0"/>
                  <w:bCs w:val="0"/>
                  <w:noProof/>
                  <w:webHidden/>
                </w:rPr>
                <w:fldChar w:fldCharType="begin"/>
              </w:r>
              <w:r w:rsidR="0078654E" w:rsidDel="002A60DA">
                <w:rPr>
                  <w:noProof/>
                  <w:webHidden/>
                </w:rPr>
                <w:delInstrText xml:space="preserve"> PAGEREF _Toc397909062 \h </w:delInstrText>
              </w:r>
            </w:del>
          </w:ins>
          <w:del w:id="52" w:author="Andrija Ilic" w:date="2015-09-06T19:34:00Z">
            <w:r w:rsidDel="002A60DA">
              <w:rPr>
                <w:b w:val="0"/>
                <w:bCs w:val="0"/>
                <w:noProof/>
                <w:webHidden/>
              </w:rPr>
            </w:r>
            <w:r w:rsidDel="002A60DA">
              <w:rPr>
                <w:b w:val="0"/>
                <w:bCs w:val="0"/>
                <w:noProof/>
                <w:webHidden/>
              </w:rPr>
              <w:fldChar w:fldCharType="separate"/>
            </w:r>
          </w:del>
          <w:ins w:id="53" w:author="Boni" w:date="2014-09-08T03:08:00Z">
            <w:del w:id="54" w:author="Andrija Ilic" w:date="2015-09-06T19:34:00Z">
              <w:r w:rsidR="0078654E" w:rsidDel="002A60DA">
                <w:rPr>
                  <w:noProof/>
                  <w:webHidden/>
                </w:rPr>
                <w:delText>6</w:delText>
              </w:r>
              <w:r w:rsidDel="002A60DA">
                <w:rPr>
                  <w:b w:val="0"/>
                  <w:bCs w:val="0"/>
                  <w:noProof/>
                  <w:webHidden/>
                </w:rPr>
                <w:fldChar w:fldCharType="end"/>
              </w:r>
              <w:r w:rsidRPr="003E06CD" w:rsidDel="002A60DA">
                <w:rPr>
                  <w:rStyle w:val="Hyperlink"/>
                  <w:b w:val="0"/>
                  <w:bCs w:val="0"/>
                  <w:noProof/>
                </w:rPr>
                <w:fldChar w:fldCharType="end"/>
              </w:r>
            </w:del>
          </w:ins>
        </w:p>
        <w:p w14:paraId="307A42E4" w14:textId="3C331B98" w:rsidR="0078654E" w:rsidDel="002A60DA" w:rsidRDefault="005F3F8E">
          <w:pPr>
            <w:pStyle w:val="TOCHeading"/>
            <w:jc w:val="center"/>
            <w:rPr>
              <w:ins w:id="55" w:author="Boni" w:date="2014-09-08T03:08:00Z"/>
              <w:del w:id="56" w:author="Andrija Ilic" w:date="2015-09-06T19:34:00Z"/>
              <w:rFonts w:asciiTheme="minorHAnsi" w:eastAsiaTheme="minorEastAsia" w:hAnsiTheme="minorHAnsi"/>
              <w:noProof/>
              <w:sz w:val="22"/>
            </w:rPr>
            <w:pPrChange w:id="57" w:author="Andrija Ilic" w:date="2015-09-06T19:34:00Z">
              <w:pPr>
                <w:pStyle w:val="TOC3"/>
                <w:tabs>
                  <w:tab w:val="right" w:leader="dot" w:pos="9017"/>
                </w:tabs>
              </w:pPr>
            </w:pPrChange>
          </w:pPr>
          <w:ins w:id="58" w:author="Boni" w:date="2014-09-08T03:08:00Z">
            <w:del w:id="59" w:author="Andrija Ilic" w:date="2015-09-06T19:34:00Z">
              <w:r w:rsidRPr="003E06CD" w:rsidDel="002A60DA">
                <w:rPr>
                  <w:rStyle w:val="Hyperlink"/>
                  <w:b w:val="0"/>
                  <w:bCs w:val="0"/>
                  <w:noProof/>
                </w:rPr>
                <w:fldChar w:fldCharType="begin"/>
              </w:r>
              <w:r w:rsidR="0078654E" w:rsidRPr="003E06CD" w:rsidDel="002A60DA">
                <w:rPr>
                  <w:rStyle w:val="Hyperlink"/>
                  <w:noProof/>
                </w:rPr>
                <w:delInstrText xml:space="preserve"> </w:delInstrText>
              </w:r>
              <w:r w:rsidR="0078654E" w:rsidDel="002A60DA">
                <w:rPr>
                  <w:noProof/>
                </w:rPr>
                <w:delInstrText>HYPERLINK \l "_Toc397909063"</w:delInstrText>
              </w:r>
              <w:r w:rsidR="0078654E" w:rsidRPr="003E06CD" w:rsidDel="002A60DA">
                <w:rPr>
                  <w:rStyle w:val="Hyperlink"/>
                  <w:noProof/>
                </w:rPr>
                <w:delInstrText xml:space="preserve"> </w:delInstrText>
              </w:r>
              <w:r w:rsidRPr="003E06CD" w:rsidDel="002A60DA">
                <w:rPr>
                  <w:rStyle w:val="Hyperlink"/>
                  <w:b w:val="0"/>
                  <w:bCs w:val="0"/>
                  <w:noProof/>
                </w:rPr>
                <w:fldChar w:fldCharType="separate"/>
              </w:r>
              <w:r w:rsidR="0078654E" w:rsidRPr="003E06CD" w:rsidDel="002A60DA">
                <w:rPr>
                  <w:rStyle w:val="Hyperlink"/>
                  <w:rFonts w:eastAsia="Courier Std"/>
                  <w:noProof/>
                </w:rPr>
                <w:delText>2.2.2 Компонента за интеракцију</w:delText>
              </w:r>
              <w:r w:rsidR="0078654E" w:rsidDel="002A60DA">
                <w:rPr>
                  <w:noProof/>
                  <w:webHidden/>
                </w:rPr>
                <w:tab/>
              </w:r>
              <w:r w:rsidDel="002A60DA">
                <w:rPr>
                  <w:b w:val="0"/>
                  <w:bCs w:val="0"/>
                  <w:noProof/>
                  <w:webHidden/>
                </w:rPr>
                <w:fldChar w:fldCharType="begin"/>
              </w:r>
              <w:r w:rsidR="0078654E" w:rsidDel="002A60DA">
                <w:rPr>
                  <w:noProof/>
                  <w:webHidden/>
                </w:rPr>
                <w:delInstrText xml:space="preserve"> PAGEREF _Toc397909063 \h </w:delInstrText>
              </w:r>
            </w:del>
          </w:ins>
          <w:del w:id="60" w:author="Andrija Ilic" w:date="2015-09-06T19:34:00Z">
            <w:r w:rsidDel="002A60DA">
              <w:rPr>
                <w:b w:val="0"/>
                <w:bCs w:val="0"/>
                <w:noProof/>
                <w:webHidden/>
              </w:rPr>
            </w:r>
            <w:r w:rsidDel="002A60DA">
              <w:rPr>
                <w:b w:val="0"/>
                <w:bCs w:val="0"/>
                <w:noProof/>
                <w:webHidden/>
              </w:rPr>
              <w:fldChar w:fldCharType="separate"/>
            </w:r>
          </w:del>
          <w:ins w:id="61" w:author="Boni" w:date="2014-09-08T03:08:00Z">
            <w:del w:id="62" w:author="Andrija Ilic" w:date="2015-09-06T19:34:00Z">
              <w:r w:rsidR="0078654E" w:rsidDel="002A60DA">
                <w:rPr>
                  <w:noProof/>
                  <w:webHidden/>
                </w:rPr>
                <w:delText>8</w:delText>
              </w:r>
              <w:r w:rsidDel="002A60DA">
                <w:rPr>
                  <w:b w:val="0"/>
                  <w:bCs w:val="0"/>
                  <w:noProof/>
                  <w:webHidden/>
                </w:rPr>
                <w:fldChar w:fldCharType="end"/>
              </w:r>
              <w:r w:rsidRPr="003E06CD" w:rsidDel="002A60DA">
                <w:rPr>
                  <w:rStyle w:val="Hyperlink"/>
                  <w:b w:val="0"/>
                  <w:bCs w:val="0"/>
                  <w:noProof/>
                </w:rPr>
                <w:fldChar w:fldCharType="end"/>
              </w:r>
            </w:del>
          </w:ins>
        </w:p>
        <w:p w14:paraId="5D64EAE2" w14:textId="17991A23" w:rsidR="0078654E" w:rsidDel="002A60DA" w:rsidRDefault="005F3F8E">
          <w:pPr>
            <w:pStyle w:val="TOCHeading"/>
            <w:jc w:val="center"/>
            <w:rPr>
              <w:ins w:id="63" w:author="Boni" w:date="2014-09-08T03:08:00Z"/>
              <w:del w:id="64" w:author="Andrija Ilic" w:date="2015-09-06T19:34:00Z"/>
              <w:rFonts w:asciiTheme="minorHAnsi" w:eastAsiaTheme="minorEastAsia" w:hAnsiTheme="minorHAnsi"/>
              <w:noProof/>
              <w:sz w:val="22"/>
            </w:rPr>
            <w:pPrChange w:id="65" w:author="Andrija Ilic" w:date="2015-09-06T19:34:00Z">
              <w:pPr>
                <w:pStyle w:val="TOC2"/>
                <w:tabs>
                  <w:tab w:val="right" w:leader="dot" w:pos="9017"/>
                </w:tabs>
              </w:pPr>
            </w:pPrChange>
          </w:pPr>
          <w:ins w:id="66" w:author="Boni" w:date="2014-09-08T03:08:00Z">
            <w:del w:id="67" w:author="Andrija Ilic" w:date="2015-09-06T19:34:00Z">
              <w:r w:rsidRPr="003E06CD" w:rsidDel="002A60DA">
                <w:rPr>
                  <w:rStyle w:val="Hyperlink"/>
                  <w:b w:val="0"/>
                  <w:bCs w:val="0"/>
                  <w:noProof/>
                </w:rPr>
                <w:fldChar w:fldCharType="begin"/>
              </w:r>
              <w:r w:rsidR="0078654E" w:rsidRPr="003E06CD" w:rsidDel="002A60DA">
                <w:rPr>
                  <w:rStyle w:val="Hyperlink"/>
                  <w:noProof/>
                </w:rPr>
                <w:delInstrText xml:space="preserve"> </w:delInstrText>
              </w:r>
              <w:r w:rsidR="0078654E" w:rsidDel="002A60DA">
                <w:rPr>
                  <w:noProof/>
                </w:rPr>
                <w:delInstrText>HYPERLINK \l "_Toc397909064"</w:delInstrText>
              </w:r>
              <w:r w:rsidR="0078654E" w:rsidRPr="003E06CD" w:rsidDel="002A60DA">
                <w:rPr>
                  <w:rStyle w:val="Hyperlink"/>
                  <w:noProof/>
                </w:rPr>
                <w:delInstrText xml:space="preserve"> </w:delInstrText>
              </w:r>
              <w:r w:rsidRPr="003E06CD" w:rsidDel="002A60DA">
                <w:rPr>
                  <w:rStyle w:val="Hyperlink"/>
                  <w:b w:val="0"/>
                  <w:bCs w:val="0"/>
                  <w:noProof/>
                </w:rPr>
                <w:fldChar w:fldCharType="separate"/>
              </w:r>
              <w:r w:rsidR="0078654E" w:rsidRPr="003E06CD" w:rsidDel="002A60DA">
                <w:rPr>
                  <w:rStyle w:val="Hyperlink"/>
                  <w:rFonts w:eastAsia="Courier Std"/>
                  <w:noProof/>
                </w:rPr>
                <w:delText>2.2 Tapestry5 Jquery библиотека</w:delText>
              </w:r>
              <w:r w:rsidR="0078654E" w:rsidDel="002A60DA">
                <w:rPr>
                  <w:noProof/>
                  <w:webHidden/>
                </w:rPr>
                <w:tab/>
              </w:r>
              <w:r w:rsidDel="002A60DA">
                <w:rPr>
                  <w:b w:val="0"/>
                  <w:bCs w:val="0"/>
                  <w:noProof/>
                  <w:webHidden/>
                </w:rPr>
                <w:fldChar w:fldCharType="begin"/>
              </w:r>
              <w:r w:rsidR="0078654E" w:rsidDel="002A60DA">
                <w:rPr>
                  <w:noProof/>
                  <w:webHidden/>
                </w:rPr>
                <w:delInstrText xml:space="preserve"> PAGEREF _Toc397909064 \h </w:delInstrText>
              </w:r>
            </w:del>
          </w:ins>
          <w:del w:id="68" w:author="Andrija Ilic" w:date="2015-09-06T19:34:00Z">
            <w:r w:rsidDel="002A60DA">
              <w:rPr>
                <w:b w:val="0"/>
                <w:bCs w:val="0"/>
                <w:noProof/>
                <w:webHidden/>
              </w:rPr>
            </w:r>
            <w:r w:rsidDel="002A60DA">
              <w:rPr>
                <w:b w:val="0"/>
                <w:bCs w:val="0"/>
                <w:noProof/>
                <w:webHidden/>
              </w:rPr>
              <w:fldChar w:fldCharType="separate"/>
            </w:r>
          </w:del>
          <w:ins w:id="69" w:author="Boni" w:date="2014-09-08T03:08:00Z">
            <w:del w:id="70" w:author="Andrija Ilic" w:date="2015-09-06T19:34:00Z">
              <w:r w:rsidR="0078654E" w:rsidDel="002A60DA">
                <w:rPr>
                  <w:noProof/>
                  <w:webHidden/>
                </w:rPr>
                <w:delText>9</w:delText>
              </w:r>
              <w:r w:rsidDel="002A60DA">
                <w:rPr>
                  <w:b w:val="0"/>
                  <w:bCs w:val="0"/>
                  <w:noProof/>
                  <w:webHidden/>
                </w:rPr>
                <w:fldChar w:fldCharType="end"/>
              </w:r>
              <w:r w:rsidRPr="003E06CD" w:rsidDel="002A60DA">
                <w:rPr>
                  <w:rStyle w:val="Hyperlink"/>
                  <w:b w:val="0"/>
                  <w:bCs w:val="0"/>
                  <w:noProof/>
                </w:rPr>
                <w:fldChar w:fldCharType="end"/>
              </w:r>
            </w:del>
          </w:ins>
        </w:p>
        <w:p w14:paraId="0393D9F0" w14:textId="2F90637D" w:rsidR="0078654E" w:rsidDel="002A60DA" w:rsidRDefault="005F3F8E">
          <w:pPr>
            <w:pStyle w:val="TOCHeading"/>
            <w:jc w:val="center"/>
            <w:rPr>
              <w:ins w:id="71" w:author="Boni" w:date="2014-09-08T03:08:00Z"/>
              <w:del w:id="72" w:author="Andrija Ilic" w:date="2015-09-06T19:34:00Z"/>
              <w:rFonts w:asciiTheme="minorHAnsi" w:eastAsiaTheme="minorEastAsia" w:hAnsiTheme="minorHAnsi"/>
              <w:noProof/>
              <w:sz w:val="22"/>
            </w:rPr>
            <w:pPrChange w:id="73" w:author="Andrija Ilic" w:date="2015-09-06T19:34:00Z">
              <w:pPr>
                <w:pStyle w:val="TOC3"/>
                <w:tabs>
                  <w:tab w:val="right" w:leader="dot" w:pos="9017"/>
                </w:tabs>
              </w:pPr>
            </w:pPrChange>
          </w:pPr>
          <w:ins w:id="74" w:author="Boni" w:date="2014-09-08T03:08:00Z">
            <w:del w:id="75" w:author="Andrija Ilic" w:date="2015-09-06T19:34:00Z">
              <w:r w:rsidRPr="003E06CD" w:rsidDel="002A60DA">
                <w:rPr>
                  <w:rStyle w:val="Hyperlink"/>
                  <w:b w:val="0"/>
                  <w:bCs w:val="0"/>
                  <w:noProof/>
                </w:rPr>
                <w:fldChar w:fldCharType="begin"/>
              </w:r>
              <w:r w:rsidR="0078654E" w:rsidRPr="003E06CD" w:rsidDel="002A60DA">
                <w:rPr>
                  <w:rStyle w:val="Hyperlink"/>
                  <w:noProof/>
                </w:rPr>
                <w:delInstrText xml:space="preserve"> </w:delInstrText>
              </w:r>
              <w:r w:rsidR="0078654E" w:rsidDel="002A60DA">
                <w:rPr>
                  <w:noProof/>
                </w:rPr>
                <w:delInstrText>HYPERLINK \l "_Toc397909065"</w:delInstrText>
              </w:r>
              <w:r w:rsidR="0078654E" w:rsidRPr="003E06CD" w:rsidDel="002A60DA">
                <w:rPr>
                  <w:rStyle w:val="Hyperlink"/>
                  <w:noProof/>
                </w:rPr>
                <w:delInstrText xml:space="preserve"> </w:delInstrText>
              </w:r>
              <w:r w:rsidRPr="003E06CD" w:rsidDel="002A60DA">
                <w:rPr>
                  <w:rStyle w:val="Hyperlink"/>
                  <w:b w:val="0"/>
                  <w:bCs w:val="0"/>
                  <w:noProof/>
                </w:rPr>
                <w:fldChar w:fldCharType="separate"/>
              </w:r>
              <w:r w:rsidR="0078654E" w:rsidRPr="003E06CD" w:rsidDel="002A60DA">
                <w:rPr>
                  <w:rStyle w:val="Hyperlink"/>
                  <w:rFonts w:eastAsia="Courier Std"/>
                  <w:noProof/>
                </w:rPr>
                <w:delText>2.2.1 Tapestry Mixin</w:delText>
              </w:r>
              <w:r w:rsidR="0078654E" w:rsidDel="002A60DA">
                <w:rPr>
                  <w:noProof/>
                  <w:webHidden/>
                </w:rPr>
                <w:tab/>
              </w:r>
              <w:r w:rsidDel="002A60DA">
                <w:rPr>
                  <w:b w:val="0"/>
                  <w:bCs w:val="0"/>
                  <w:noProof/>
                  <w:webHidden/>
                </w:rPr>
                <w:fldChar w:fldCharType="begin"/>
              </w:r>
              <w:r w:rsidR="0078654E" w:rsidDel="002A60DA">
                <w:rPr>
                  <w:noProof/>
                  <w:webHidden/>
                </w:rPr>
                <w:delInstrText xml:space="preserve"> PAGEREF _Toc397909065 \h </w:delInstrText>
              </w:r>
            </w:del>
          </w:ins>
          <w:del w:id="76" w:author="Andrija Ilic" w:date="2015-09-06T19:34:00Z">
            <w:r w:rsidDel="002A60DA">
              <w:rPr>
                <w:b w:val="0"/>
                <w:bCs w:val="0"/>
                <w:noProof/>
                <w:webHidden/>
              </w:rPr>
            </w:r>
            <w:r w:rsidDel="002A60DA">
              <w:rPr>
                <w:b w:val="0"/>
                <w:bCs w:val="0"/>
                <w:noProof/>
                <w:webHidden/>
              </w:rPr>
              <w:fldChar w:fldCharType="separate"/>
            </w:r>
          </w:del>
          <w:ins w:id="77" w:author="Boni" w:date="2014-09-08T03:08:00Z">
            <w:del w:id="78" w:author="Andrija Ilic" w:date="2015-09-06T19:34:00Z">
              <w:r w:rsidR="0078654E" w:rsidDel="002A60DA">
                <w:rPr>
                  <w:noProof/>
                  <w:webHidden/>
                </w:rPr>
                <w:delText>10</w:delText>
              </w:r>
              <w:r w:rsidDel="002A60DA">
                <w:rPr>
                  <w:b w:val="0"/>
                  <w:bCs w:val="0"/>
                  <w:noProof/>
                  <w:webHidden/>
                </w:rPr>
                <w:fldChar w:fldCharType="end"/>
              </w:r>
              <w:r w:rsidRPr="003E06CD" w:rsidDel="002A60DA">
                <w:rPr>
                  <w:rStyle w:val="Hyperlink"/>
                  <w:b w:val="0"/>
                  <w:bCs w:val="0"/>
                  <w:noProof/>
                </w:rPr>
                <w:fldChar w:fldCharType="end"/>
              </w:r>
            </w:del>
          </w:ins>
        </w:p>
        <w:p w14:paraId="5A1C8D00" w14:textId="197EB4E1" w:rsidR="0078654E" w:rsidDel="002A60DA" w:rsidRDefault="005F3F8E">
          <w:pPr>
            <w:pStyle w:val="TOCHeading"/>
            <w:jc w:val="center"/>
            <w:rPr>
              <w:ins w:id="79" w:author="Boni" w:date="2014-09-08T03:08:00Z"/>
              <w:del w:id="80" w:author="Andrija Ilic" w:date="2015-09-06T19:34:00Z"/>
              <w:rFonts w:asciiTheme="minorHAnsi" w:eastAsiaTheme="minorEastAsia" w:hAnsiTheme="minorHAnsi"/>
              <w:noProof/>
              <w:sz w:val="22"/>
            </w:rPr>
            <w:pPrChange w:id="81" w:author="Andrija Ilic" w:date="2015-09-06T19:34:00Z">
              <w:pPr>
                <w:pStyle w:val="TOC3"/>
                <w:tabs>
                  <w:tab w:val="right" w:leader="dot" w:pos="9017"/>
                </w:tabs>
              </w:pPr>
            </w:pPrChange>
          </w:pPr>
          <w:ins w:id="82" w:author="Boni" w:date="2014-09-08T03:08:00Z">
            <w:del w:id="83" w:author="Andrija Ilic" w:date="2015-09-06T19:34:00Z">
              <w:r w:rsidRPr="003E06CD" w:rsidDel="002A60DA">
                <w:rPr>
                  <w:rStyle w:val="Hyperlink"/>
                  <w:b w:val="0"/>
                  <w:bCs w:val="0"/>
                  <w:noProof/>
                </w:rPr>
                <w:fldChar w:fldCharType="begin"/>
              </w:r>
              <w:r w:rsidR="0078654E" w:rsidRPr="003E06CD" w:rsidDel="002A60DA">
                <w:rPr>
                  <w:rStyle w:val="Hyperlink"/>
                  <w:noProof/>
                </w:rPr>
                <w:delInstrText xml:space="preserve"> </w:delInstrText>
              </w:r>
              <w:r w:rsidR="0078654E" w:rsidDel="002A60DA">
                <w:rPr>
                  <w:noProof/>
                </w:rPr>
                <w:delInstrText>HYPERLINK \l "_Toc397909066"</w:delInstrText>
              </w:r>
              <w:r w:rsidR="0078654E" w:rsidRPr="003E06CD" w:rsidDel="002A60DA">
                <w:rPr>
                  <w:rStyle w:val="Hyperlink"/>
                  <w:noProof/>
                </w:rPr>
                <w:delInstrText xml:space="preserve"> </w:delInstrText>
              </w:r>
              <w:r w:rsidRPr="003E06CD" w:rsidDel="002A60DA">
                <w:rPr>
                  <w:rStyle w:val="Hyperlink"/>
                  <w:b w:val="0"/>
                  <w:bCs w:val="0"/>
                  <w:noProof/>
                </w:rPr>
                <w:fldChar w:fldCharType="separate"/>
              </w:r>
              <w:r w:rsidR="0078654E" w:rsidRPr="003E06CD" w:rsidDel="002A60DA">
                <w:rPr>
                  <w:rStyle w:val="Hyperlink"/>
                  <w:rFonts w:eastAsia="Courier Std"/>
                  <w:noProof/>
                </w:rPr>
                <w:delText>2.2.2 Zone компонента</w:delText>
              </w:r>
              <w:r w:rsidR="0078654E" w:rsidDel="002A60DA">
                <w:rPr>
                  <w:noProof/>
                  <w:webHidden/>
                </w:rPr>
                <w:tab/>
              </w:r>
              <w:r w:rsidDel="002A60DA">
                <w:rPr>
                  <w:b w:val="0"/>
                  <w:bCs w:val="0"/>
                  <w:noProof/>
                  <w:webHidden/>
                </w:rPr>
                <w:fldChar w:fldCharType="begin"/>
              </w:r>
              <w:r w:rsidR="0078654E" w:rsidDel="002A60DA">
                <w:rPr>
                  <w:noProof/>
                  <w:webHidden/>
                </w:rPr>
                <w:delInstrText xml:space="preserve"> PAGEREF _Toc397909066 \h </w:delInstrText>
              </w:r>
            </w:del>
          </w:ins>
          <w:del w:id="84" w:author="Andrija Ilic" w:date="2015-09-06T19:34:00Z">
            <w:r w:rsidDel="002A60DA">
              <w:rPr>
                <w:b w:val="0"/>
                <w:bCs w:val="0"/>
                <w:noProof/>
                <w:webHidden/>
              </w:rPr>
            </w:r>
            <w:r w:rsidDel="002A60DA">
              <w:rPr>
                <w:b w:val="0"/>
                <w:bCs w:val="0"/>
                <w:noProof/>
                <w:webHidden/>
              </w:rPr>
              <w:fldChar w:fldCharType="separate"/>
            </w:r>
          </w:del>
          <w:ins w:id="85" w:author="Boni" w:date="2014-09-08T03:08:00Z">
            <w:del w:id="86" w:author="Andrija Ilic" w:date="2015-09-06T19:34:00Z">
              <w:r w:rsidR="0078654E" w:rsidDel="002A60DA">
                <w:rPr>
                  <w:noProof/>
                  <w:webHidden/>
                </w:rPr>
                <w:delText>10</w:delText>
              </w:r>
              <w:r w:rsidDel="002A60DA">
                <w:rPr>
                  <w:b w:val="0"/>
                  <w:bCs w:val="0"/>
                  <w:noProof/>
                  <w:webHidden/>
                </w:rPr>
                <w:fldChar w:fldCharType="end"/>
              </w:r>
              <w:r w:rsidRPr="003E06CD" w:rsidDel="002A60DA">
                <w:rPr>
                  <w:rStyle w:val="Hyperlink"/>
                  <w:b w:val="0"/>
                  <w:bCs w:val="0"/>
                  <w:noProof/>
                </w:rPr>
                <w:fldChar w:fldCharType="end"/>
              </w:r>
            </w:del>
          </w:ins>
        </w:p>
        <w:p w14:paraId="145A176A" w14:textId="56CA3B11" w:rsidR="0078654E" w:rsidDel="002A60DA" w:rsidRDefault="005F3F8E">
          <w:pPr>
            <w:pStyle w:val="TOCHeading"/>
            <w:jc w:val="center"/>
            <w:rPr>
              <w:ins w:id="87" w:author="Boni" w:date="2014-09-08T03:08:00Z"/>
              <w:del w:id="88" w:author="Andrija Ilic" w:date="2015-09-06T19:34:00Z"/>
              <w:rFonts w:asciiTheme="minorHAnsi" w:eastAsiaTheme="minorEastAsia" w:hAnsiTheme="minorHAnsi"/>
              <w:noProof/>
              <w:sz w:val="22"/>
            </w:rPr>
            <w:pPrChange w:id="89" w:author="Andrija Ilic" w:date="2015-09-06T19:34:00Z">
              <w:pPr>
                <w:pStyle w:val="TOC3"/>
                <w:tabs>
                  <w:tab w:val="right" w:leader="dot" w:pos="9017"/>
                </w:tabs>
              </w:pPr>
            </w:pPrChange>
          </w:pPr>
          <w:ins w:id="90" w:author="Boni" w:date="2014-09-08T03:08:00Z">
            <w:del w:id="91" w:author="Andrija Ilic" w:date="2015-09-06T19:34:00Z">
              <w:r w:rsidRPr="003E06CD" w:rsidDel="002A60DA">
                <w:rPr>
                  <w:rStyle w:val="Hyperlink"/>
                  <w:b w:val="0"/>
                  <w:bCs w:val="0"/>
                  <w:noProof/>
                </w:rPr>
                <w:fldChar w:fldCharType="begin"/>
              </w:r>
              <w:r w:rsidR="0078654E" w:rsidRPr="003E06CD" w:rsidDel="002A60DA">
                <w:rPr>
                  <w:rStyle w:val="Hyperlink"/>
                  <w:noProof/>
                </w:rPr>
                <w:delInstrText xml:space="preserve"> </w:delInstrText>
              </w:r>
              <w:r w:rsidR="0078654E" w:rsidDel="002A60DA">
                <w:rPr>
                  <w:noProof/>
                </w:rPr>
                <w:delInstrText>HYPERLINK \l "_Toc397909067"</w:delInstrText>
              </w:r>
              <w:r w:rsidR="0078654E" w:rsidRPr="003E06CD" w:rsidDel="002A60DA">
                <w:rPr>
                  <w:rStyle w:val="Hyperlink"/>
                  <w:noProof/>
                </w:rPr>
                <w:delInstrText xml:space="preserve"> </w:delInstrText>
              </w:r>
              <w:r w:rsidRPr="003E06CD" w:rsidDel="002A60DA">
                <w:rPr>
                  <w:rStyle w:val="Hyperlink"/>
                  <w:b w:val="0"/>
                  <w:bCs w:val="0"/>
                  <w:noProof/>
                </w:rPr>
                <w:fldChar w:fldCharType="separate"/>
              </w:r>
              <w:r w:rsidR="0078654E" w:rsidRPr="003E06CD" w:rsidDel="002A60DA">
                <w:rPr>
                  <w:rStyle w:val="Hyperlink"/>
                  <w:rFonts w:eastAsia="Courier Std"/>
                  <w:noProof/>
                </w:rPr>
                <w:delText>2.2.3 DataField</w:delText>
              </w:r>
              <w:r w:rsidR="0078654E" w:rsidDel="002A60DA">
                <w:rPr>
                  <w:noProof/>
                  <w:webHidden/>
                </w:rPr>
                <w:tab/>
              </w:r>
              <w:r w:rsidDel="002A60DA">
                <w:rPr>
                  <w:b w:val="0"/>
                  <w:bCs w:val="0"/>
                  <w:noProof/>
                  <w:webHidden/>
                </w:rPr>
                <w:fldChar w:fldCharType="begin"/>
              </w:r>
              <w:r w:rsidR="0078654E" w:rsidDel="002A60DA">
                <w:rPr>
                  <w:noProof/>
                  <w:webHidden/>
                </w:rPr>
                <w:delInstrText xml:space="preserve"> PAGEREF _Toc397909067 \h </w:delInstrText>
              </w:r>
            </w:del>
          </w:ins>
          <w:del w:id="92" w:author="Andrija Ilic" w:date="2015-09-06T19:34:00Z">
            <w:r w:rsidDel="002A60DA">
              <w:rPr>
                <w:b w:val="0"/>
                <w:bCs w:val="0"/>
                <w:noProof/>
                <w:webHidden/>
              </w:rPr>
            </w:r>
            <w:r w:rsidDel="002A60DA">
              <w:rPr>
                <w:b w:val="0"/>
                <w:bCs w:val="0"/>
                <w:noProof/>
                <w:webHidden/>
              </w:rPr>
              <w:fldChar w:fldCharType="separate"/>
            </w:r>
          </w:del>
          <w:ins w:id="93" w:author="Boni" w:date="2014-09-08T03:08:00Z">
            <w:del w:id="94" w:author="Andrija Ilic" w:date="2015-09-06T19:34:00Z">
              <w:r w:rsidR="0078654E" w:rsidDel="002A60DA">
                <w:rPr>
                  <w:noProof/>
                  <w:webHidden/>
                </w:rPr>
                <w:delText>10</w:delText>
              </w:r>
              <w:r w:rsidDel="002A60DA">
                <w:rPr>
                  <w:b w:val="0"/>
                  <w:bCs w:val="0"/>
                  <w:noProof/>
                  <w:webHidden/>
                </w:rPr>
                <w:fldChar w:fldCharType="end"/>
              </w:r>
              <w:r w:rsidRPr="003E06CD" w:rsidDel="002A60DA">
                <w:rPr>
                  <w:rStyle w:val="Hyperlink"/>
                  <w:b w:val="0"/>
                  <w:bCs w:val="0"/>
                  <w:noProof/>
                </w:rPr>
                <w:fldChar w:fldCharType="end"/>
              </w:r>
            </w:del>
          </w:ins>
        </w:p>
        <w:p w14:paraId="5F40EBE3" w14:textId="7D21AD6B" w:rsidR="0078654E" w:rsidDel="002A60DA" w:rsidRDefault="005F3F8E">
          <w:pPr>
            <w:pStyle w:val="TOCHeading"/>
            <w:jc w:val="center"/>
            <w:rPr>
              <w:ins w:id="95" w:author="Boni" w:date="2014-09-08T03:08:00Z"/>
              <w:del w:id="96" w:author="Andrija Ilic" w:date="2015-09-06T19:34:00Z"/>
              <w:rFonts w:asciiTheme="minorHAnsi" w:eastAsiaTheme="minorEastAsia" w:hAnsiTheme="minorHAnsi"/>
              <w:noProof/>
              <w:sz w:val="22"/>
            </w:rPr>
            <w:pPrChange w:id="97" w:author="Andrija Ilic" w:date="2015-09-06T19:34:00Z">
              <w:pPr>
                <w:pStyle w:val="TOC1"/>
                <w:tabs>
                  <w:tab w:val="right" w:leader="dot" w:pos="9017"/>
                </w:tabs>
              </w:pPr>
            </w:pPrChange>
          </w:pPr>
          <w:ins w:id="98" w:author="Boni" w:date="2014-09-08T03:08:00Z">
            <w:del w:id="99" w:author="Andrija Ilic" w:date="2015-09-06T19:34:00Z">
              <w:r w:rsidRPr="003E06CD" w:rsidDel="002A60DA">
                <w:rPr>
                  <w:rStyle w:val="Hyperlink"/>
                  <w:b w:val="0"/>
                  <w:bCs w:val="0"/>
                  <w:noProof/>
                </w:rPr>
                <w:fldChar w:fldCharType="begin"/>
              </w:r>
              <w:r w:rsidR="0078654E" w:rsidRPr="003E06CD" w:rsidDel="002A60DA">
                <w:rPr>
                  <w:rStyle w:val="Hyperlink"/>
                  <w:noProof/>
                </w:rPr>
                <w:delInstrText xml:space="preserve"> </w:delInstrText>
              </w:r>
              <w:r w:rsidR="0078654E" w:rsidDel="002A60DA">
                <w:rPr>
                  <w:noProof/>
                </w:rPr>
                <w:delInstrText>HYPERLINK \l "_Toc397909068"</w:delInstrText>
              </w:r>
              <w:r w:rsidR="0078654E" w:rsidRPr="003E06CD" w:rsidDel="002A60DA">
                <w:rPr>
                  <w:rStyle w:val="Hyperlink"/>
                  <w:noProof/>
                </w:rPr>
                <w:delInstrText xml:space="preserve"> </w:delInstrText>
              </w:r>
              <w:r w:rsidRPr="003E06CD" w:rsidDel="002A60DA">
                <w:rPr>
                  <w:rStyle w:val="Hyperlink"/>
                  <w:b w:val="0"/>
                  <w:bCs w:val="0"/>
                  <w:noProof/>
                </w:rPr>
                <w:fldChar w:fldCharType="separate"/>
              </w:r>
              <w:r w:rsidR="0078654E" w:rsidRPr="003E06CD" w:rsidDel="002A60DA">
                <w:rPr>
                  <w:rStyle w:val="Hyperlink"/>
                  <w:noProof/>
                </w:rPr>
                <w:delText>3. Студијски пример</w:delText>
              </w:r>
              <w:r w:rsidR="0078654E" w:rsidDel="002A60DA">
                <w:rPr>
                  <w:noProof/>
                  <w:webHidden/>
                </w:rPr>
                <w:tab/>
              </w:r>
              <w:r w:rsidDel="002A60DA">
                <w:rPr>
                  <w:b w:val="0"/>
                  <w:bCs w:val="0"/>
                  <w:noProof/>
                  <w:webHidden/>
                </w:rPr>
                <w:fldChar w:fldCharType="begin"/>
              </w:r>
              <w:r w:rsidR="0078654E" w:rsidDel="002A60DA">
                <w:rPr>
                  <w:noProof/>
                  <w:webHidden/>
                </w:rPr>
                <w:delInstrText xml:space="preserve"> PAGEREF _Toc397909068 \h </w:delInstrText>
              </w:r>
            </w:del>
          </w:ins>
          <w:del w:id="100" w:author="Andrija Ilic" w:date="2015-09-06T19:34:00Z">
            <w:r w:rsidDel="002A60DA">
              <w:rPr>
                <w:b w:val="0"/>
                <w:bCs w:val="0"/>
                <w:noProof/>
                <w:webHidden/>
              </w:rPr>
            </w:r>
            <w:r w:rsidDel="002A60DA">
              <w:rPr>
                <w:b w:val="0"/>
                <w:bCs w:val="0"/>
                <w:noProof/>
                <w:webHidden/>
              </w:rPr>
              <w:fldChar w:fldCharType="separate"/>
            </w:r>
          </w:del>
          <w:ins w:id="101" w:author="Boni" w:date="2014-09-08T03:08:00Z">
            <w:del w:id="102" w:author="Andrija Ilic" w:date="2015-09-06T19:34:00Z">
              <w:r w:rsidR="0078654E" w:rsidDel="002A60DA">
                <w:rPr>
                  <w:noProof/>
                  <w:webHidden/>
                </w:rPr>
                <w:delText>12</w:delText>
              </w:r>
              <w:r w:rsidDel="002A60DA">
                <w:rPr>
                  <w:b w:val="0"/>
                  <w:bCs w:val="0"/>
                  <w:noProof/>
                  <w:webHidden/>
                </w:rPr>
                <w:fldChar w:fldCharType="end"/>
              </w:r>
              <w:r w:rsidRPr="003E06CD" w:rsidDel="002A60DA">
                <w:rPr>
                  <w:rStyle w:val="Hyperlink"/>
                  <w:b w:val="0"/>
                  <w:bCs w:val="0"/>
                  <w:noProof/>
                </w:rPr>
                <w:fldChar w:fldCharType="end"/>
              </w:r>
            </w:del>
          </w:ins>
        </w:p>
        <w:p w14:paraId="58A64E03" w14:textId="0515AE13" w:rsidR="0078654E" w:rsidDel="002A60DA" w:rsidRDefault="005F3F8E">
          <w:pPr>
            <w:pStyle w:val="TOCHeading"/>
            <w:jc w:val="center"/>
            <w:rPr>
              <w:ins w:id="103" w:author="Boni" w:date="2014-09-08T03:08:00Z"/>
              <w:del w:id="104" w:author="Andrija Ilic" w:date="2015-09-06T19:34:00Z"/>
              <w:rFonts w:asciiTheme="minorHAnsi" w:eastAsiaTheme="minorEastAsia" w:hAnsiTheme="minorHAnsi"/>
              <w:noProof/>
              <w:sz w:val="22"/>
            </w:rPr>
            <w:pPrChange w:id="105" w:author="Andrija Ilic" w:date="2015-09-06T19:34:00Z">
              <w:pPr>
                <w:pStyle w:val="TOC2"/>
                <w:tabs>
                  <w:tab w:val="right" w:leader="dot" w:pos="9017"/>
                </w:tabs>
              </w:pPr>
            </w:pPrChange>
          </w:pPr>
          <w:ins w:id="106" w:author="Boni" w:date="2014-09-08T03:08:00Z">
            <w:del w:id="107" w:author="Andrija Ilic" w:date="2015-09-06T19:34:00Z">
              <w:r w:rsidRPr="003E06CD" w:rsidDel="002A60DA">
                <w:rPr>
                  <w:rStyle w:val="Hyperlink"/>
                  <w:b w:val="0"/>
                  <w:bCs w:val="0"/>
                  <w:noProof/>
                </w:rPr>
                <w:fldChar w:fldCharType="begin"/>
              </w:r>
              <w:r w:rsidR="0078654E" w:rsidRPr="003E06CD" w:rsidDel="002A60DA">
                <w:rPr>
                  <w:rStyle w:val="Hyperlink"/>
                  <w:noProof/>
                </w:rPr>
                <w:delInstrText xml:space="preserve"> </w:delInstrText>
              </w:r>
              <w:r w:rsidR="0078654E" w:rsidDel="002A60DA">
                <w:rPr>
                  <w:noProof/>
                </w:rPr>
                <w:delInstrText>HYPERLINK \l "_Toc397909069"</w:delInstrText>
              </w:r>
              <w:r w:rsidR="0078654E" w:rsidRPr="003E06CD" w:rsidDel="002A60DA">
                <w:rPr>
                  <w:rStyle w:val="Hyperlink"/>
                  <w:noProof/>
                </w:rPr>
                <w:delInstrText xml:space="preserve"> </w:delInstrText>
              </w:r>
              <w:r w:rsidRPr="003E06CD" w:rsidDel="002A60DA">
                <w:rPr>
                  <w:rStyle w:val="Hyperlink"/>
                  <w:b w:val="0"/>
                  <w:bCs w:val="0"/>
                  <w:noProof/>
                </w:rPr>
                <w:fldChar w:fldCharType="separate"/>
              </w:r>
              <w:r w:rsidR="0078654E" w:rsidRPr="003E06CD" w:rsidDel="002A60DA">
                <w:rPr>
                  <w:rStyle w:val="Hyperlink"/>
                  <w:noProof/>
                </w:rPr>
                <w:delText>3.1 Прикупљање захтева од корисника</w:delText>
              </w:r>
              <w:r w:rsidR="0078654E" w:rsidDel="002A60DA">
                <w:rPr>
                  <w:noProof/>
                  <w:webHidden/>
                </w:rPr>
                <w:tab/>
              </w:r>
              <w:r w:rsidDel="002A60DA">
                <w:rPr>
                  <w:b w:val="0"/>
                  <w:bCs w:val="0"/>
                  <w:noProof/>
                  <w:webHidden/>
                </w:rPr>
                <w:fldChar w:fldCharType="begin"/>
              </w:r>
              <w:r w:rsidR="0078654E" w:rsidDel="002A60DA">
                <w:rPr>
                  <w:noProof/>
                  <w:webHidden/>
                </w:rPr>
                <w:delInstrText xml:space="preserve"> PAGEREF _Toc397909069 \h </w:delInstrText>
              </w:r>
            </w:del>
          </w:ins>
          <w:del w:id="108" w:author="Andrija Ilic" w:date="2015-09-06T19:34:00Z">
            <w:r w:rsidDel="002A60DA">
              <w:rPr>
                <w:b w:val="0"/>
                <w:bCs w:val="0"/>
                <w:noProof/>
                <w:webHidden/>
              </w:rPr>
            </w:r>
            <w:r w:rsidDel="002A60DA">
              <w:rPr>
                <w:b w:val="0"/>
                <w:bCs w:val="0"/>
                <w:noProof/>
                <w:webHidden/>
              </w:rPr>
              <w:fldChar w:fldCharType="separate"/>
            </w:r>
          </w:del>
          <w:ins w:id="109" w:author="Boni" w:date="2014-09-08T03:08:00Z">
            <w:del w:id="110" w:author="Andrija Ilic" w:date="2015-09-06T19:34:00Z">
              <w:r w:rsidR="0078654E" w:rsidDel="002A60DA">
                <w:rPr>
                  <w:noProof/>
                  <w:webHidden/>
                </w:rPr>
                <w:delText>13</w:delText>
              </w:r>
              <w:r w:rsidDel="002A60DA">
                <w:rPr>
                  <w:b w:val="0"/>
                  <w:bCs w:val="0"/>
                  <w:noProof/>
                  <w:webHidden/>
                </w:rPr>
                <w:fldChar w:fldCharType="end"/>
              </w:r>
              <w:r w:rsidRPr="003E06CD" w:rsidDel="002A60DA">
                <w:rPr>
                  <w:rStyle w:val="Hyperlink"/>
                  <w:b w:val="0"/>
                  <w:bCs w:val="0"/>
                  <w:noProof/>
                </w:rPr>
                <w:fldChar w:fldCharType="end"/>
              </w:r>
            </w:del>
          </w:ins>
        </w:p>
        <w:p w14:paraId="7F0BAE2A" w14:textId="627FA6EF" w:rsidR="0078654E" w:rsidDel="002A60DA" w:rsidRDefault="005F3F8E">
          <w:pPr>
            <w:pStyle w:val="TOCHeading"/>
            <w:jc w:val="center"/>
            <w:rPr>
              <w:ins w:id="111" w:author="Boni" w:date="2014-09-08T03:08:00Z"/>
              <w:del w:id="112" w:author="Andrija Ilic" w:date="2015-09-06T19:34:00Z"/>
              <w:rFonts w:asciiTheme="minorHAnsi" w:eastAsiaTheme="minorEastAsia" w:hAnsiTheme="minorHAnsi"/>
              <w:noProof/>
              <w:sz w:val="22"/>
            </w:rPr>
            <w:pPrChange w:id="113" w:author="Andrija Ilic" w:date="2015-09-06T19:34:00Z">
              <w:pPr>
                <w:pStyle w:val="TOC3"/>
                <w:tabs>
                  <w:tab w:val="right" w:leader="dot" w:pos="9017"/>
                </w:tabs>
              </w:pPr>
            </w:pPrChange>
          </w:pPr>
          <w:ins w:id="114" w:author="Boni" w:date="2014-09-08T03:08:00Z">
            <w:del w:id="115" w:author="Andrija Ilic" w:date="2015-09-06T19:34:00Z">
              <w:r w:rsidRPr="003E06CD" w:rsidDel="002A60DA">
                <w:rPr>
                  <w:rStyle w:val="Hyperlink"/>
                  <w:b w:val="0"/>
                  <w:bCs w:val="0"/>
                  <w:noProof/>
                </w:rPr>
                <w:fldChar w:fldCharType="begin"/>
              </w:r>
              <w:r w:rsidR="0078654E" w:rsidRPr="003E06CD" w:rsidDel="002A60DA">
                <w:rPr>
                  <w:rStyle w:val="Hyperlink"/>
                  <w:noProof/>
                </w:rPr>
                <w:delInstrText xml:space="preserve"> </w:delInstrText>
              </w:r>
              <w:r w:rsidR="0078654E" w:rsidDel="002A60DA">
                <w:rPr>
                  <w:noProof/>
                </w:rPr>
                <w:delInstrText>HYPERLINK \l "_Toc397909070"</w:delInstrText>
              </w:r>
              <w:r w:rsidR="0078654E" w:rsidRPr="003E06CD" w:rsidDel="002A60DA">
                <w:rPr>
                  <w:rStyle w:val="Hyperlink"/>
                  <w:noProof/>
                </w:rPr>
                <w:delInstrText xml:space="preserve"> </w:delInstrText>
              </w:r>
              <w:r w:rsidRPr="003E06CD" w:rsidDel="002A60DA">
                <w:rPr>
                  <w:rStyle w:val="Hyperlink"/>
                  <w:b w:val="0"/>
                  <w:bCs w:val="0"/>
                  <w:noProof/>
                </w:rPr>
                <w:fldChar w:fldCharType="separate"/>
              </w:r>
              <w:r w:rsidR="0078654E" w:rsidRPr="003E06CD" w:rsidDel="002A60DA">
                <w:rPr>
                  <w:rStyle w:val="Hyperlink"/>
                  <w:noProof/>
                </w:rPr>
                <w:delText>3.1.1 Дефинисање случајева коришћења на основу захтева корисника</w:delText>
              </w:r>
              <w:r w:rsidR="0078654E" w:rsidDel="002A60DA">
                <w:rPr>
                  <w:noProof/>
                  <w:webHidden/>
                </w:rPr>
                <w:tab/>
              </w:r>
              <w:r w:rsidDel="002A60DA">
                <w:rPr>
                  <w:b w:val="0"/>
                  <w:bCs w:val="0"/>
                  <w:noProof/>
                  <w:webHidden/>
                </w:rPr>
                <w:fldChar w:fldCharType="begin"/>
              </w:r>
              <w:r w:rsidR="0078654E" w:rsidDel="002A60DA">
                <w:rPr>
                  <w:noProof/>
                  <w:webHidden/>
                </w:rPr>
                <w:delInstrText xml:space="preserve"> PAGEREF _Toc397909070 \h </w:delInstrText>
              </w:r>
            </w:del>
          </w:ins>
          <w:del w:id="116" w:author="Andrija Ilic" w:date="2015-09-06T19:34:00Z">
            <w:r w:rsidDel="002A60DA">
              <w:rPr>
                <w:b w:val="0"/>
                <w:bCs w:val="0"/>
                <w:noProof/>
                <w:webHidden/>
              </w:rPr>
            </w:r>
            <w:r w:rsidDel="002A60DA">
              <w:rPr>
                <w:b w:val="0"/>
                <w:bCs w:val="0"/>
                <w:noProof/>
                <w:webHidden/>
              </w:rPr>
              <w:fldChar w:fldCharType="separate"/>
            </w:r>
          </w:del>
          <w:ins w:id="117" w:author="Boni" w:date="2014-09-08T03:08:00Z">
            <w:del w:id="118" w:author="Andrija Ilic" w:date="2015-09-06T19:34:00Z">
              <w:r w:rsidR="0078654E" w:rsidDel="002A60DA">
                <w:rPr>
                  <w:noProof/>
                  <w:webHidden/>
                </w:rPr>
                <w:delText>14</w:delText>
              </w:r>
              <w:r w:rsidDel="002A60DA">
                <w:rPr>
                  <w:b w:val="0"/>
                  <w:bCs w:val="0"/>
                  <w:noProof/>
                  <w:webHidden/>
                </w:rPr>
                <w:fldChar w:fldCharType="end"/>
              </w:r>
              <w:r w:rsidRPr="003E06CD" w:rsidDel="002A60DA">
                <w:rPr>
                  <w:rStyle w:val="Hyperlink"/>
                  <w:b w:val="0"/>
                  <w:bCs w:val="0"/>
                  <w:noProof/>
                </w:rPr>
                <w:fldChar w:fldCharType="end"/>
              </w:r>
            </w:del>
          </w:ins>
        </w:p>
        <w:p w14:paraId="7E2582BB" w14:textId="54C9CBE5" w:rsidR="0078654E" w:rsidDel="002A60DA" w:rsidRDefault="005F3F8E">
          <w:pPr>
            <w:pStyle w:val="TOCHeading"/>
            <w:jc w:val="center"/>
            <w:rPr>
              <w:ins w:id="119" w:author="Boni" w:date="2014-09-08T03:08:00Z"/>
              <w:del w:id="120" w:author="Andrija Ilic" w:date="2015-09-06T19:34:00Z"/>
              <w:rFonts w:asciiTheme="minorHAnsi" w:eastAsiaTheme="minorEastAsia" w:hAnsiTheme="minorHAnsi"/>
              <w:noProof/>
              <w:sz w:val="22"/>
            </w:rPr>
            <w:pPrChange w:id="121" w:author="Andrija Ilic" w:date="2015-09-06T19:34:00Z">
              <w:pPr>
                <w:pStyle w:val="TOC2"/>
                <w:tabs>
                  <w:tab w:val="right" w:leader="dot" w:pos="9017"/>
                </w:tabs>
              </w:pPr>
            </w:pPrChange>
          </w:pPr>
          <w:ins w:id="122" w:author="Boni" w:date="2014-09-08T03:08:00Z">
            <w:del w:id="123" w:author="Andrija Ilic" w:date="2015-09-06T19:34:00Z">
              <w:r w:rsidRPr="003E06CD" w:rsidDel="002A60DA">
                <w:rPr>
                  <w:rStyle w:val="Hyperlink"/>
                  <w:b w:val="0"/>
                  <w:bCs w:val="0"/>
                  <w:noProof/>
                </w:rPr>
                <w:fldChar w:fldCharType="begin"/>
              </w:r>
              <w:r w:rsidR="0078654E" w:rsidRPr="003E06CD" w:rsidDel="002A60DA">
                <w:rPr>
                  <w:rStyle w:val="Hyperlink"/>
                  <w:noProof/>
                </w:rPr>
                <w:delInstrText xml:space="preserve"> </w:delInstrText>
              </w:r>
              <w:r w:rsidR="0078654E" w:rsidDel="002A60DA">
                <w:rPr>
                  <w:noProof/>
                </w:rPr>
                <w:delInstrText>HYPERLINK \l "_Toc397909071"</w:delInstrText>
              </w:r>
              <w:r w:rsidR="0078654E" w:rsidRPr="003E06CD" w:rsidDel="002A60DA">
                <w:rPr>
                  <w:rStyle w:val="Hyperlink"/>
                  <w:noProof/>
                </w:rPr>
                <w:delInstrText xml:space="preserve"> </w:delInstrText>
              </w:r>
              <w:r w:rsidRPr="003E06CD" w:rsidDel="002A60DA">
                <w:rPr>
                  <w:rStyle w:val="Hyperlink"/>
                  <w:b w:val="0"/>
                  <w:bCs w:val="0"/>
                  <w:noProof/>
                </w:rPr>
                <w:fldChar w:fldCharType="separate"/>
              </w:r>
              <w:r w:rsidR="0078654E" w:rsidRPr="003E06CD" w:rsidDel="002A60DA">
                <w:rPr>
                  <w:rStyle w:val="Hyperlink"/>
                  <w:noProof/>
                </w:rPr>
                <w:delText>3.2 Анализа</w:delText>
              </w:r>
              <w:r w:rsidR="0078654E" w:rsidDel="002A60DA">
                <w:rPr>
                  <w:noProof/>
                  <w:webHidden/>
                </w:rPr>
                <w:tab/>
              </w:r>
              <w:r w:rsidDel="002A60DA">
                <w:rPr>
                  <w:b w:val="0"/>
                  <w:bCs w:val="0"/>
                  <w:noProof/>
                  <w:webHidden/>
                </w:rPr>
                <w:fldChar w:fldCharType="begin"/>
              </w:r>
              <w:r w:rsidR="0078654E" w:rsidDel="002A60DA">
                <w:rPr>
                  <w:noProof/>
                  <w:webHidden/>
                </w:rPr>
                <w:delInstrText xml:space="preserve"> PAGEREF _Toc397909071 \h </w:delInstrText>
              </w:r>
            </w:del>
          </w:ins>
          <w:del w:id="124" w:author="Andrija Ilic" w:date="2015-09-06T19:34:00Z">
            <w:r w:rsidDel="002A60DA">
              <w:rPr>
                <w:b w:val="0"/>
                <w:bCs w:val="0"/>
                <w:noProof/>
                <w:webHidden/>
              </w:rPr>
            </w:r>
            <w:r w:rsidDel="002A60DA">
              <w:rPr>
                <w:b w:val="0"/>
                <w:bCs w:val="0"/>
                <w:noProof/>
                <w:webHidden/>
              </w:rPr>
              <w:fldChar w:fldCharType="separate"/>
            </w:r>
          </w:del>
          <w:ins w:id="125" w:author="Boni" w:date="2014-09-08T03:08:00Z">
            <w:del w:id="126" w:author="Andrija Ilic" w:date="2015-09-06T19:34:00Z">
              <w:r w:rsidR="0078654E" w:rsidDel="002A60DA">
                <w:rPr>
                  <w:noProof/>
                  <w:webHidden/>
                </w:rPr>
                <w:delText>21</w:delText>
              </w:r>
              <w:r w:rsidDel="002A60DA">
                <w:rPr>
                  <w:b w:val="0"/>
                  <w:bCs w:val="0"/>
                  <w:noProof/>
                  <w:webHidden/>
                </w:rPr>
                <w:fldChar w:fldCharType="end"/>
              </w:r>
              <w:r w:rsidRPr="003E06CD" w:rsidDel="002A60DA">
                <w:rPr>
                  <w:rStyle w:val="Hyperlink"/>
                  <w:b w:val="0"/>
                  <w:bCs w:val="0"/>
                  <w:noProof/>
                </w:rPr>
                <w:fldChar w:fldCharType="end"/>
              </w:r>
            </w:del>
          </w:ins>
        </w:p>
        <w:p w14:paraId="00153B58" w14:textId="202EAB2D" w:rsidR="0078654E" w:rsidDel="002A60DA" w:rsidRDefault="005F3F8E">
          <w:pPr>
            <w:pStyle w:val="TOCHeading"/>
            <w:jc w:val="center"/>
            <w:rPr>
              <w:ins w:id="127" w:author="Boni" w:date="2014-09-08T03:08:00Z"/>
              <w:del w:id="128" w:author="Andrija Ilic" w:date="2015-09-06T19:34:00Z"/>
              <w:rFonts w:asciiTheme="minorHAnsi" w:eastAsiaTheme="minorEastAsia" w:hAnsiTheme="minorHAnsi"/>
              <w:noProof/>
              <w:sz w:val="22"/>
            </w:rPr>
            <w:pPrChange w:id="129" w:author="Andrija Ilic" w:date="2015-09-06T19:34:00Z">
              <w:pPr>
                <w:pStyle w:val="TOC3"/>
                <w:tabs>
                  <w:tab w:val="right" w:leader="dot" w:pos="9017"/>
                </w:tabs>
              </w:pPr>
            </w:pPrChange>
          </w:pPr>
          <w:ins w:id="130" w:author="Boni" w:date="2014-09-08T03:08:00Z">
            <w:del w:id="131" w:author="Andrija Ilic" w:date="2015-09-06T19:34:00Z">
              <w:r w:rsidRPr="003E06CD" w:rsidDel="002A60DA">
                <w:rPr>
                  <w:rStyle w:val="Hyperlink"/>
                  <w:b w:val="0"/>
                  <w:bCs w:val="0"/>
                  <w:noProof/>
                </w:rPr>
                <w:fldChar w:fldCharType="begin"/>
              </w:r>
              <w:r w:rsidR="0078654E" w:rsidRPr="003E06CD" w:rsidDel="002A60DA">
                <w:rPr>
                  <w:rStyle w:val="Hyperlink"/>
                  <w:noProof/>
                </w:rPr>
                <w:delInstrText xml:space="preserve"> </w:delInstrText>
              </w:r>
              <w:r w:rsidR="0078654E" w:rsidDel="002A60DA">
                <w:rPr>
                  <w:noProof/>
                </w:rPr>
                <w:delInstrText>HYPERLINK \l "_Toc397909072"</w:delInstrText>
              </w:r>
              <w:r w:rsidR="0078654E" w:rsidRPr="003E06CD" w:rsidDel="002A60DA">
                <w:rPr>
                  <w:rStyle w:val="Hyperlink"/>
                  <w:noProof/>
                </w:rPr>
                <w:delInstrText xml:space="preserve"> </w:delInstrText>
              </w:r>
              <w:r w:rsidRPr="003E06CD" w:rsidDel="002A60DA">
                <w:rPr>
                  <w:rStyle w:val="Hyperlink"/>
                  <w:b w:val="0"/>
                  <w:bCs w:val="0"/>
                  <w:noProof/>
                </w:rPr>
                <w:fldChar w:fldCharType="separate"/>
              </w:r>
              <w:r w:rsidR="0078654E" w:rsidRPr="003E06CD" w:rsidDel="002A60DA">
                <w:rPr>
                  <w:rStyle w:val="Hyperlink"/>
                  <w:noProof/>
                </w:rPr>
                <w:delText>3.2.1 Понашање софтверског система – дијаграми секвенци случајева коришћења</w:delText>
              </w:r>
              <w:r w:rsidR="0078654E" w:rsidDel="002A60DA">
                <w:rPr>
                  <w:noProof/>
                  <w:webHidden/>
                </w:rPr>
                <w:tab/>
              </w:r>
              <w:r w:rsidDel="002A60DA">
                <w:rPr>
                  <w:b w:val="0"/>
                  <w:bCs w:val="0"/>
                  <w:noProof/>
                  <w:webHidden/>
                </w:rPr>
                <w:fldChar w:fldCharType="begin"/>
              </w:r>
              <w:r w:rsidR="0078654E" w:rsidDel="002A60DA">
                <w:rPr>
                  <w:noProof/>
                  <w:webHidden/>
                </w:rPr>
                <w:delInstrText xml:space="preserve"> PAGEREF _Toc397909072 \h </w:delInstrText>
              </w:r>
            </w:del>
          </w:ins>
          <w:del w:id="132" w:author="Andrija Ilic" w:date="2015-09-06T19:34:00Z">
            <w:r w:rsidDel="002A60DA">
              <w:rPr>
                <w:b w:val="0"/>
                <w:bCs w:val="0"/>
                <w:noProof/>
                <w:webHidden/>
              </w:rPr>
            </w:r>
            <w:r w:rsidDel="002A60DA">
              <w:rPr>
                <w:b w:val="0"/>
                <w:bCs w:val="0"/>
                <w:noProof/>
                <w:webHidden/>
              </w:rPr>
              <w:fldChar w:fldCharType="separate"/>
            </w:r>
          </w:del>
          <w:ins w:id="133" w:author="Boni" w:date="2014-09-08T03:08:00Z">
            <w:del w:id="134" w:author="Andrija Ilic" w:date="2015-09-06T19:34:00Z">
              <w:r w:rsidR="0078654E" w:rsidDel="002A60DA">
                <w:rPr>
                  <w:noProof/>
                  <w:webHidden/>
                </w:rPr>
                <w:delText>21</w:delText>
              </w:r>
              <w:r w:rsidDel="002A60DA">
                <w:rPr>
                  <w:b w:val="0"/>
                  <w:bCs w:val="0"/>
                  <w:noProof/>
                  <w:webHidden/>
                </w:rPr>
                <w:fldChar w:fldCharType="end"/>
              </w:r>
              <w:r w:rsidRPr="003E06CD" w:rsidDel="002A60DA">
                <w:rPr>
                  <w:rStyle w:val="Hyperlink"/>
                  <w:b w:val="0"/>
                  <w:bCs w:val="0"/>
                  <w:noProof/>
                </w:rPr>
                <w:fldChar w:fldCharType="end"/>
              </w:r>
            </w:del>
          </w:ins>
        </w:p>
        <w:p w14:paraId="499258BD" w14:textId="0A7C16CC" w:rsidR="0078654E" w:rsidDel="002A60DA" w:rsidRDefault="005F3F8E">
          <w:pPr>
            <w:pStyle w:val="TOCHeading"/>
            <w:jc w:val="center"/>
            <w:rPr>
              <w:ins w:id="135" w:author="Boni" w:date="2014-09-08T03:08:00Z"/>
              <w:del w:id="136" w:author="Andrija Ilic" w:date="2015-09-06T19:34:00Z"/>
              <w:rFonts w:asciiTheme="minorHAnsi" w:eastAsiaTheme="minorEastAsia" w:hAnsiTheme="minorHAnsi"/>
              <w:noProof/>
              <w:sz w:val="22"/>
            </w:rPr>
            <w:pPrChange w:id="137" w:author="Andrija Ilic" w:date="2015-09-06T19:34:00Z">
              <w:pPr>
                <w:pStyle w:val="TOC3"/>
                <w:tabs>
                  <w:tab w:val="right" w:leader="dot" w:pos="9017"/>
                </w:tabs>
              </w:pPr>
            </w:pPrChange>
          </w:pPr>
          <w:ins w:id="138" w:author="Boni" w:date="2014-09-08T03:08:00Z">
            <w:del w:id="139" w:author="Andrija Ilic" w:date="2015-09-06T19:34:00Z">
              <w:r w:rsidRPr="003E06CD" w:rsidDel="002A60DA">
                <w:rPr>
                  <w:rStyle w:val="Hyperlink"/>
                  <w:b w:val="0"/>
                  <w:bCs w:val="0"/>
                  <w:noProof/>
                </w:rPr>
                <w:fldChar w:fldCharType="begin"/>
              </w:r>
              <w:r w:rsidR="0078654E" w:rsidRPr="003E06CD" w:rsidDel="002A60DA">
                <w:rPr>
                  <w:rStyle w:val="Hyperlink"/>
                  <w:noProof/>
                </w:rPr>
                <w:delInstrText xml:space="preserve"> </w:delInstrText>
              </w:r>
              <w:r w:rsidR="0078654E" w:rsidDel="002A60DA">
                <w:rPr>
                  <w:noProof/>
                </w:rPr>
                <w:delInstrText>HYPERLINK \l "_Toc397909073"</w:delInstrText>
              </w:r>
              <w:r w:rsidR="0078654E" w:rsidRPr="003E06CD" w:rsidDel="002A60DA">
                <w:rPr>
                  <w:rStyle w:val="Hyperlink"/>
                  <w:noProof/>
                </w:rPr>
                <w:delInstrText xml:space="preserve"> </w:delInstrText>
              </w:r>
              <w:r w:rsidRPr="003E06CD" w:rsidDel="002A60DA">
                <w:rPr>
                  <w:rStyle w:val="Hyperlink"/>
                  <w:b w:val="0"/>
                  <w:bCs w:val="0"/>
                  <w:noProof/>
                </w:rPr>
                <w:fldChar w:fldCharType="separate"/>
              </w:r>
              <w:r w:rsidR="0078654E" w:rsidRPr="003E06CD" w:rsidDel="002A60DA">
                <w:rPr>
                  <w:rStyle w:val="Hyperlink"/>
                  <w:noProof/>
                </w:rPr>
                <w:delText>3.2.2 Понашање система - Уговори о системским операцијама</w:delText>
              </w:r>
              <w:r w:rsidR="0078654E" w:rsidDel="002A60DA">
                <w:rPr>
                  <w:noProof/>
                  <w:webHidden/>
                </w:rPr>
                <w:tab/>
              </w:r>
              <w:r w:rsidDel="002A60DA">
                <w:rPr>
                  <w:b w:val="0"/>
                  <w:bCs w:val="0"/>
                  <w:noProof/>
                  <w:webHidden/>
                </w:rPr>
                <w:fldChar w:fldCharType="begin"/>
              </w:r>
              <w:r w:rsidR="0078654E" w:rsidDel="002A60DA">
                <w:rPr>
                  <w:noProof/>
                  <w:webHidden/>
                </w:rPr>
                <w:delInstrText xml:space="preserve"> PAGEREF _Toc397909073 \h </w:delInstrText>
              </w:r>
            </w:del>
          </w:ins>
          <w:del w:id="140" w:author="Andrija Ilic" w:date="2015-09-06T19:34:00Z">
            <w:r w:rsidDel="002A60DA">
              <w:rPr>
                <w:b w:val="0"/>
                <w:bCs w:val="0"/>
                <w:noProof/>
                <w:webHidden/>
              </w:rPr>
            </w:r>
            <w:r w:rsidDel="002A60DA">
              <w:rPr>
                <w:b w:val="0"/>
                <w:bCs w:val="0"/>
                <w:noProof/>
                <w:webHidden/>
              </w:rPr>
              <w:fldChar w:fldCharType="separate"/>
            </w:r>
          </w:del>
          <w:ins w:id="141" w:author="Boni" w:date="2014-09-08T03:08:00Z">
            <w:del w:id="142" w:author="Andrija Ilic" w:date="2015-09-06T19:34:00Z">
              <w:r w:rsidR="0078654E" w:rsidDel="002A60DA">
                <w:rPr>
                  <w:noProof/>
                  <w:webHidden/>
                </w:rPr>
                <w:delText>30</w:delText>
              </w:r>
              <w:r w:rsidDel="002A60DA">
                <w:rPr>
                  <w:b w:val="0"/>
                  <w:bCs w:val="0"/>
                  <w:noProof/>
                  <w:webHidden/>
                </w:rPr>
                <w:fldChar w:fldCharType="end"/>
              </w:r>
              <w:r w:rsidRPr="003E06CD" w:rsidDel="002A60DA">
                <w:rPr>
                  <w:rStyle w:val="Hyperlink"/>
                  <w:b w:val="0"/>
                  <w:bCs w:val="0"/>
                  <w:noProof/>
                </w:rPr>
                <w:fldChar w:fldCharType="end"/>
              </w:r>
            </w:del>
          </w:ins>
        </w:p>
        <w:p w14:paraId="0E63263A" w14:textId="1D8BF349" w:rsidR="0078654E" w:rsidDel="002A60DA" w:rsidRDefault="005F3F8E">
          <w:pPr>
            <w:pStyle w:val="TOCHeading"/>
            <w:jc w:val="center"/>
            <w:rPr>
              <w:ins w:id="143" w:author="Boni" w:date="2014-09-08T03:08:00Z"/>
              <w:del w:id="144" w:author="Andrija Ilic" w:date="2015-09-06T19:34:00Z"/>
              <w:rFonts w:asciiTheme="minorHAnsi" w:eastAsiaTheme="minorEastAsia" w:hAnsiTheme="minorHAnsi"/>
              <w:noProof/>
              <w:sz w:val="22"/>
            </w:rPr>
            <w:pPrChange w:id="145" w:author="Andrija Ilic" w:date="2015-09-06T19:34:00Z">
              <w:pPr>
                <w:pStyle w:val="TOC3"/>
                <w:tabs>
                  <w:tab w:val="right" w:leader="dot" w:pos="9017"/>
                </w:tabs>
              </w:pPr>
            </w:pPrChange>
          </w:pPr>
          <w:ins w:id="146" w:author="Boni" w:date="2014-09-08T03:08:00Z">
            <w:del w:id="147" w:author="Andrija Ilic" w:date="2015-09-06T19:34:00Z">
              <w:r w:rsidRPr="003E06CD" w:rsidDel="002A60DA">
                <w:rPr>
                  <w:rStyle w:val="Hyperlink"/>
                  <w:b w:val="0"/>
                  <w:bCs w:val="0"/>
                  <w:noProof/>
                </w:rPr>
                <w:fldChar w:fldCharType="begin"/>
              </w:r>
              <w:r w:rsidR="0078654E" w:rsidRPr="003E06CD" w:rsidDel="002A60DA">
                <w:rPr>
                  <w:rStyle w:val="Hyperlink"/>
                  <w:noProof/>
                </w:rPr>
                <w:delInstrText xml:space="preserve"> </w:delInstrText>
              </w:r>
              <w:r w:rsidR="0078654E" w:rsidDel="002A60DA">
                <w:rPr>
                  <w:noProof/>
                </w:rPr>
                <w:delInstrText>HYPERLINK \l "_Toc397909074"</w:delInstrText>
              </w:r>
              <w:r w:rsidR="0078654E" w:rsidRPr="003E06CD" w:rsidDel="002A60DA">
                <w:rPr>
                  <w:rStyle w:val="Hyperlink"/>
                  <w:noProof/>
                </w:rPr>
                <w:delInstrText xml:space="preserve"> </w:delInstrText>
              </w:r>
              <w:r w:rsidRPr="003E06CD" w:rsidDel="002A60DA">
                <w:rPr>
                  <w:rStyle w:val="Hyperlink"/>
                  <w:b w:val="0"/>
                  <w:bCs w:val="0"/>
                  <w:noProof/>
                </w:rPr>
                <w:fldChar w:fldCharType="separate"/>
              </w:r>
              <w:r w:rsidR="0078654E" w:rsidRPr="003E06CD" w:rsidDel="002A60DA">
                <w:rPr>
                  <w:rStyle w:val="Hyperlink"/>
                  <w:noProof/>
                </w:rPr>
                <w:delText>3.2.3 Структура софтверског система – концептуални модел</w:delText>
              </w:r>
              <w:r w:rsidR="0078654E" w:rsidDel="002A60DA">
                <w:rPr>
                  <w:noProof/>
                  <w:webHidden/>
                </w:rPr>
                <w:tab/>
              </w:r>
              <w:r w:rsidDel="002A60DA">
                <w:rPr>
                  <w:b w:val="0"/>
                  <w:bCs w:val="0"/>
                  <w:noProof/>
                  <w:webHidden/>
                </w:rPr>
                <w:fldChar w:fldCharType="begin"/>
              </w:r>
              <w:r w:rsidR="0078654E" w:rsidDel="002A60DA">
                <w:rPr>
                  <w:noProof/>
                  <w:webHidden/>
                </w:rPr>
                <w:delInstrText xml:space="preserve"> PAGEREF _Toc397909074 \h </w:delInstrText>
              </w:r>
            </w:del>
          </w:ins>
          <w:del w:id="148" w:author="Andrija Ilic" w:date="2015-09-06T19:34:00Z">
            <w:r w:rsidDel="002A60DA">
              <w:rPr>
                <w:b w:val="0"/>
                <w:bCs w:val="0"/>
                <w:noProof/>
                <w:webHidden/>
              </w:rPr>
            </w:r>
            <w:r w:rsidDel="002A60DA">
              <w:rPr>
                <w:b w:val="0"/>
                <w:bCs w:val="0"/>
                <w:noProof/>
                <w:webHidden/>
              </w:rPr>
              <w:fldChar w:fldCharType="separate"/>
            </w:r>
          </w:del>
          <w:ins w:id="149" w:author="Boni" w:date="2014-09-08T03:08:00Z">
            <w:del w:id="150" w:author="Andrija Ilic" w:date="2015-09-06T19:34:00Z">
              <w:r w:rsidR="0078654E" w:rsidDel="002A60DA">
                <w:rPr>
                  <w:noProof/>
                  <w:webHidden/>
                </w:rPr>
                <w:delText>32</w:delText>
              </w:r>
              <w:r w:rsidDel="002A60DA">
                <w:rPr>
                  <w:b w:val="0"/>
                  <w:bCs w:val="0"/>
                  <w:noProof/>
                  <w:webHidden/>
                </w:rPr>
                <w:fldChar w:fldCharType="end"/>
              </w:r>
              <w:r w:rsidRPr="003E06CD" w:rsidDel="002A60DA">
                <w:rPr>
                  <w:rStyle w:val="Hyperlink"/>
                  <w:b w:val="0"/>
                  <w:bCs w:val="0"/>
                  <w:noProof/>
                </w:rPr>
                <w:fldChar w:fldCharType="end"/>
              </w:r>
            </w:del>
          </w:ins>
        </w:p>
        <w:p w14:paraId="0CBE3ED6" w14:textId="4CFC0168" w:rsidR="0078654E" w:rsidDel="002A60DA" w:rsidRDefault="005F3F8E">
          <w:pPr>
            <w:pStyle w:val="TOCHeading"/>
            <w:jc w:val="center"/>
            <w:rPr>
              <w:ins w:id="151" w:author="Boni" w:date="2014-09-08T03:08:00Z"/>
              <w:del w:id="152" w:author="Andrija Ilic" w:date="2015-09-06T19:34:00Z"/>
              <w:rFonts w:asciiTheme="minorHAnsi" w:eastAsiaTheme="minorEastAsia" w:hAnsiTheme="minorHAnsi"/>
              <w:noProof/>
              <w:sz w:val="22"/>
            </w:rPr>
            <w:pPrChange w:id="153" w:author="Andrija Ilic" w:date="2015-09-06T19:34:00Z">
              <w:pPr>
                <w:pStyle w:val="TOC3"/>
                <w:tabs>
                  <w:tab w:val="right" w:leader="dot" w:pos="9017"/>
                </w:tabs>
              </w:pPr>
            </w:pPrChange>
          </w:pPr>
          <w:ins w:id="154" w:author="Boni" w:date="2014-09-08T03:08:00Z">
            <w:del w:id="155" w:author="Andrija Ilic" w:date="2015-09-06T19:34:00Z">
              <w:r w:rsidRPr="003E06CD" w:rsidDel="002A60DA">
                <w:rPr>
                  <w:rStyle w:val="Hyperlink"/>
                  <w:b w:val="0"/>
                  <w:bCs w:val="0"/>
                  <w:noProof/>
                </w:rPr>
                <w:fldChar w:fldCharType="begin"/>
              </w:r>
              <w:r w:rsidR="0078654E" w:rsidRPr="003E06CD" w:rsidDel="002A60DA">
                <w:rPr>
                  <w:rStyle w:val="Hyperlink"/>
                  <w:noProof/>
                </w:rPr>
                <w:delInstrText xml:space="preserve"> </w:delInstrText>
              </w:r>
              <w:r w:rsidR="0078654E" w:rsidDel="002A60DA">
                <w:rPr>
                  <w:noProof/>
                </w:rPr>
                <w:delInstrText>HYPERLINK \l "_Toc397909075"</w:delInstrText>
              </w:r>
              <w:r w:rsidR="0078654E" w:rsidRPr="003E06CD" w:rsidDel="002A60DA">
                <w:rPr>
                  <w:rStyle w:val="Hyperlink"/>
                  <w:noProof/>
                </w:rPr>
                <w:delInstrText xml:space="preserve"> </w:delInstrText>
              </w:r>
              <w:r w:rsidRPr="003E06CD" w:rsidDel="002A60DA">
                <w:rPr>
                  <w:rStyle w:val="Hyperlink"/>
                  <w:b w:val="0"/>
                  <w:bCs w:val="0"/>
                  <w:noProof/>
                </w:rPr>
                <w:fldChar w:fldCharType="separate"/>
              </w:r>
              <w:r w:rsidR="0078654E" w:rsidRPr="003E06CD" w:rsidDel="002A60DA">
                <w:rPr>
                  <w:rStyle w:val="Hyperlink"/>
                  <w:noProof/>
                </w:rPr>
                <w:delText>3.2.4  Структура софтверског система  - Релациони модел</w:delText>
              </w:r>
              <w:r w:rsidR="0078654E" w:rsidDel="002A60DA">
                <w:rPr>
                  <w:noProof/>
                  <w:webHidden/>
                </w:rPr>
                <w:tab/>
              </w:r>
              <w:r w:rsidDel="002A60DA">
                <w:rPr>
                  <w:b w:val="0"/>
                  <w:bCs w:val="0"/>
                  <w:noProof/>
                  <w:webHidden/>
                </w:rPr>
                <w:fldChar w:fldCharType="begin"/>
              </w:r>
              <w:r w:rsidR="0078654E" w:rsidDel="002A60DA">
                <w:rPr>
                  <w:noProof/>
                  <w:webHidden/>
                </w:rPr>
                <w:delInstrText xml:space="preserve"> PAGEREF _Toc397909075 \h </w:delInstrText>
              </w:r>
            </w:del>
          </w:ins>
          <w:del w:id="156" w:author="Andrija Ilic" w:date="2015-09-06T19:34:00Z">
            <w:r w:rsidDel="002A60DA">
              <w:rPr>
                <w:b w:val="0"/>
                <w:bCs w:val="0"/>
                <w:noProof/>
                <w:webHidden/>
              </w:rPr>
            </w:r>
            <w:r w:rsidDel="002A60DA">
              <w:rPr>
                <w:b w:val="0"/>
                <w:bCs w:val="0"/>
                <w:noProof/>
                <w:webHidden/>
              </w:rPr>
              <w:fldChar w:fldCharType="separate"/>
            </w:r>
          </w:del>
          <w:ins w:id="157" w:author="Boni" w:date="2014-09-08T03:08:00Z">
            <w:del w:id="158" w:author="Andrija Ilic" w:date="2015-09-06T19:34:00Z">
              <w:r w:rsidR="0078654E" w:rsidDel="002A60DA">
                <w:rPr>
                  <w:noProof/>
                  <w:webHidden/>
                </w:rPr>
                <w:delText>33</w:delText>
              </w:r>
              <w:r w:rsidDel="002A60DA">
                <w:rPr>
                  <w:b w:val="0"/>
                  <w:bCs w:val="0"/>
                  <w:noProof/>
                  <w:webHidden/>
                </w:rPr>
                <w:fldChar w:fldCharType="end"/>
              </w:r>
              <w:r w:rsidRPr="003E06CD" w:rsidDel="002A60DA">
                <w:rPr>
                  <w:rStyle w:val="Hyperlink"/>
                  <w:b w:val="0"/>
                  <w:bCs w:val="0"/>
                  <w:noProof/>
                </w:rPr>
                <w:fldChar w:fldCharType="end"/>
              </w:r>
            </w:del>
          </w:ins>
        </w:p>
        <w:p w14:paraId="797D6152" w14:textId="6DA306EC" w:rsidR="0078654E" w:rsidDel="002A60DA" w:rsidRDefault="005F3F8E">
          <w:pPr>
            <w:pStyle w:val="TOCHeading"/>
            <w:jc w:val="center"/>
            <w:rPr>
              <w:ins w:id="159" w:author="Boni" w:date="2014-09-08T03:08:00Z"/>
              <w:del w:id="160" w:author="Andrija Ilic" w:date="2015-09-06T19:34:00Z"/>
              <w:rFonts w:asciiTheme="minorHAnsi" w:eastAsiaTheme="minorEastAsia" w:hAnsiTheme="minorHAnsi"/>
              <w:noProof/>
              <w:sz w:val="22"/>
            </w:rPr>
            <w:pPrChange w:id="161" w:author="Andrija Ilic" w:date="2015-09-06T19:34:00Z">
              <w:pPr>
                <w:pStyle w:val="TOC2"/>
                <w:tabs>
                  <w:tab w:val="right" w:leader="dot" w:pos="9017"/>
                </w:tabs>
              </w:pPr>
            </w:pPrChange>
          </w:pPr>
          <w:ins w:id="162" w:author="Boni" w:date="2014-09-08T03:08:00Z">
            <w:del w:id="163" w:author="Andrija Ilic" w:date="2015-09-06T19:34:00Z">
              <w:r w:rsidRPr="003E06CD" w:rsidDel="002A60DA">
                <w:rPr>
                  <w:rStyle w:val="Hyperlink"/>
                  <w:b w:val="0"/>
                  <w:bCs w:val="0"/>
                  <w:noProof/>
                </w:rPr>
                <w:fldChar w:fldCharType="begin"/>
              </w:r>
              <w:r w:rsidR="0078654E" w:rsidRPr="003E06CD" w:rsidDel="002A60DA">
                <w:rPr>
                  <w:rStyle w:val="Hyperlink"/>
                  <w:noProof/>
                </w:rPr>
                <w:delInstrText xml:space="preserve"> </w:delInstrText>
              </w:r>
              <w:r w:rsidR="0078654E" w:rsidDel="002A60DA">
                <w:rPr>
                  <w:noProof/>
                </w:rPr>
                <w:delInstrText>HYPERLINK \l "_Toc397909076"</w:delInstrText>
              </w:r>
              <w:r w:rsidR="0078654E" w:rsidRPr="003E06CD" w:rsidDel="002A60DA">
                <w:rPr>
                  <w:rStyle w:val="Hyperlink"/>
                  <w:noProof/>
                </w:rPr>
                <w:delInstrText xml:space="preserve"> </w:delInstrText>
              </w:r>
              <w:r w:rsidRPr="003E06CD" w:rsidDel="002A60DA">
                <w:rPr>
                  <w:rStyle w:val="Hyperlink"/>
                  <w:b w:val="0"/>
                  <w:bCs w:val="0"/>
                  <w:noProof/>
                </w:rPr>
                <w:fldChar w:fldCharType="separate"/>
              </w:r>
              <w:r w:rsidR="0078654E" w:rsidRPr="003E06CD" w:rsidDel="002A60DA">
                <w:rPr>
                  <w:rStyle w:val="Hyperlink"/>
                  <w:noProof/>
                </w:rPr>
                <w:delText>3.3 Пројектовање</w:delText>
              </w:r>
              <w:r w:rsidR="0078654E" w:rsidDel="002A60DA">
                <w:rPr>
                  <w:noProof/>
                  <w:webHidden/>
                </w:rPr>
                <w:tab/>
              </w:r>
              <w:r w:rsidDel="002A60DA">
                <w:rPr>
                  <w:b w:val="0"/>
                  <w:bCs w:val="0"/>
                  <w:noProof/>
                  <w:webHidden/>
                </w:rPr>
                <w:fldChar w:fldCharType="begin"/>
              </w:r>
              <w:r w:rsidR="0078654E" w:rsidDel="002A60DA">
                <w:rPr>
                  <w:noProof/>
                  <w:webHidden/>
                </w:rPr>
                <w:delInstrText xml:space="preserve"> PAGEREF _Toc397909076 \h </w:delInstrText>
              </w:r>
            </w:del>
          </w:ins>
          <w:del w:id="164" w:author="Andrija Ilic" w:date="2015-09-06T19:34:00Z">
            <w:r w:rsidDel="002A60DA">
              <w:rPr>
                <w:b w:val="0"/>
                <w:bCs w:val="0"/>
                <w:noProof/>
                <w:webHidden/>
              </w:rPr>
            </w:r>
            <w:r w:rsidDel="002A60DA">
              <w:rPr>
                <w:b w:val="0"/>
                <w:bCs w:val="0"/>
                <w:noProof/>
                <w:webHidden/>
              </w:rPr>
              <w:fldChar w:fldCharType="separate"/>
            </w:r>
          </w:del>
          <w:ins w:id="165" w:author="Boni" w:date="2014-09-08T03:08:00Z">
            <w:del w:id="166" w:author="Andrija Ilic" w:date="2015-09-06T19:34:00Z">
              <w:r w:rsidR="0078654E" w:rsidDel="002A60DA">
                <w:rPr>
                  <w:noProof/>
                  <w:webHidden/>
                </w:rPr>
                <w:delText>34</w:delText>
              </w:r>
              <w:r w:rsidDel="002A60DA">
                <w:rPr>
                  <w:b w:val="0"/>
                  <w:bCs w:val="0"/>
                  <w:noProof/>
                  <w:webHidden/>
                </w:rPr>
                <w:fldChar w:fldCharType="end"/>
              </w:r>
              <w:r w:rsidRPr="003E06CD" w:rsidDel="002A60DA">
                <w:rPr>
                  <w:rStyle w:val="Hyperlink"/>
                  <w:b w:val="0"/>
                  <w:bCs w:val="0"/>
                  <w:noProof/>
                </w:rPr>
                <w:fldChar w:fldCharType="end"/>
              </w:r>
            </w:del>
          </w:ins>
        </w:p>
        <w:p w14:paraId="5A0B6EDD" w14:textId="6D269245" w:rsidR="0078654E" w:rsidDel="002A60DA" w:rsidRDefault="005F3F8E">
          <w:pPr>
            <w:pStyle w:val="TOCHeading"/>
            <w:jc w:val="center"/>
            <w:rPr>
              <w:ins w:id="167" w:author="Boni" w:date="2014-09-08T03:08:00Z"/>
              <w:del w:id="168" w:author="Andrija Ilic" w:date="2015-09-06T19:34:00Z"/>
              <w:rFonts w:asciiTheme="minorHAnsi" w:eastAsiaTheme="minorEastAsia" w:hAnsiTheme="minorHAnsi"/>
              <w:noProof/>
              <w:sz w:val="22"/>
            </w:rPr>
            <w:pPrChange w:id="169" w:author="Andrija Ilic" w:date="2015-09-06T19:34:00Z">
              <w:pPr>
                <w:pStyle w:val="TOC3"/>
                <w:tabs>
                  <w:tab w:val="right" w:leader="dot" w:pos="9017"/>
                </w:tabs>
              </w:pPr>
            </w:pPrChange>
          </w:pPr>
          <w:ins w:id="170" w:author="Boni" w:date="2014-09-08T03:08:00Z">
            <w:del w:id="171" w:author="Andrija Ilic" w:date="2015-09-06T19:34:00Z">
              <w:r w:rsidRPr="003E06CD" w:rsidDel="002A60DA">
                <w:rPr>
                  <w:rStyle w:val="Hyperlink"/>
                  <w:b w:val="0"/>
                  <w:bCs w:val="0"/>
                  <w:noProof/>
                </w:rPr>
                <w:fldChar w:fldCharType="begin"/>
              </w:r>
              <w:r w:rsidR="0078654E" w:rsidRPr="003E06CD" w:rsidDel="002A60DA">
                <w:rPr>
                  <w:rStyle w:val="Hyperlink"/>
                  <w:noProof/>
                </w:rPr>
                <w:delInstrText xml:space="preserve"> </w:delInstrText>
              </w:r>
              <w:r w:rsidR="0078654E" w:rsidDel="002A60DA">
                <w:rPr>
                  <w:noProof/>
                </w:rPr>
                <w:delInstrText>HYPERLINK \l "_Toc397909077"</w:delInstrText>
              </w:r>
              <w:r w:rsidR="0078654E" w:rsidRPr="003E06CD" w:rsidDel="002A60DA">
                <w:rPr>
                  <w:rStyle w:val="Hyperlink"/>
                  <w:noProof/>
                </w:rPr>
                <w:delInstrText xml:space="preserve"> </w:delInstrText>
              </w:r>
              <w:r w:rsidRPr="003E06CD" w:rsidDel="002A60DA">
                <w:rPr>
                  <w:rStyle w:val="Hyperlink"/>
                  <w:b w:val="0"/>
                  <w:bCs w:val="0"/>
                  <w:noProof/>
                </w:rPr>
                <w:fldChar w:fldCharType="separate"/>
              </w:r>
              <w:r w:rsidR="0078654E" w:rsidRPr="003E06CD" w:rsidDel="002A60DA">
                <w:rPr>
                  <w:rStyle w:val="Hyperlink"/>
                  <w:noProof/>
                </w:rPr>
                <w:delText>3.3.1 Архитектура спфтверског система</w:delText>
              </w:r>
              <w:r w:rsidR="0078654E" w:rsidDel="002A60DA">
                <w:rPr>
                  <w:noProof/>
                  <w:webHidden/>
                </w:rPr>
                <w:tab/>
              </w:r>
              <w:r w:rsidDel="002A60DA">
                <w:rPr>
                  <w:b w:val="0"/>
                  <w:bCs w:val="0"/>
                  <w:noProof/>
                  <w:webHidden/>
                </w:rPr>
                <w:fldChar w:fldCharType="begin"/>
              </w:r>
              <w:r w:rsidR="0078654E" w:rsidDel="002A60DA">
                <w:rPr>
                  <w:noProof/>
                  <w:webHidden/>
                </w:rPr>
                <w:delInstrText xml:space="preserve"> PAGEREF _Toc397909077 \h </w:delInstrText>
              </w:r>
            </w:del>
          </w:ins>
          <w:del w:id="172" w:author="Andrija Ilic" w:date="2015-09-06T19:34:00Z">
            <w:r w:rsidDel="002A60DA">
              <w:rPr>
                <w:b w:val="0"/>
                <w:bCs w:val="0"/>
                <w:noProof/>
                <w:webHidden/>
              </w:rPr>
            </w:r>
            <w:r w:rsidDel="002A60DA">
              <w:rPr>
                <w:b w:val="0"/>
                <w:bCs w:val="0"/>
                <w:noProof/>
                <w:webHidden/>
              </w:rPr>
              <w:fldChar w:fldCharType="separate"/>
            </w:r>
          </w:del>
          <w:ins w:id="173" w:author="Boni" w:date="2014-09-08T03:08:00Z">
            <w:del w:id="174" w:author="Andrija Ilic" w:date="2015-09-06T19:34:00Z">
              <w:r w:rsidR="0078654E" w:rsidDel="002A60DA">
                <w:rPr>
                  <w:noProof/>
                  <w:webHidden/>
                </w:rPr>
                <w:delText>34</w:delText>
              </w:r>
              <w:r w:rsidDel="002A60DA">
                <w:rPr>
                  <w:b w:val="0"/>
                  <w:bCs w:val="0"/>
                  <w:noProof/>
                  <w:webHidden/>
                </w:rPr>
                <w:fldChar w:fldCharType="end"/>
              </w:r>
              <w:r w:rsidRPr="003E06CD" w:rsidDel="002A60DA">
                <w:rPr>
                  <w:rStyle w:val="Hyperlink"/>
                  <w:b w:val="0"/>
                  <w:bCs w:val="0"/>
                  <w:noProof/>
                </w:rPr>
                <w:fldChar w:fldCharType="end"/>
              </w:r>
            </w:del>
          </w:ins>
        </w:p>
        <w:p w14:paraId="03A8F9AB" w14:textId="378B0ABD" w:rsidR="0078654E" w:rsidDel="002A60DA" w:rsidRDefault="005F3F8E">
          <w:pPr>
            <w:pStyle w:val="TOCHeading"/>
            <w:jc w:val="center"/>
            <w:rPr>
              <w:ins w:id="175" w:author="Boni" w:date="2014-09-08T03:08:00Z"/>
              <w:del w:id="176" w:author="Andrija Ilic" w:date="2015-09-06T19:34:00Z"/>
              <w:rFonts w:asciiTheme="minorHAnsi" w:eastAsiaTheme="minorEastAsia" w:hAnsiTheme="minorHAnsi"/>
              <w:noProof/>
              <w:sz w:val="22"/>
            </w:rPr>
            <w:pPrChange w:id="177" w:author="Andrija Ilic" w:date="2015-09-06T19:34:00Z">
              <w:pPr>
                <w:pStyle w:val="TOC3"/>
                <w:tabs>
                  <w:tab w:val="right" w:leader="dot" w:pos="9017"/>
                </w:tabs>
              </w:pPr>
            </w:pPrChange>
          </w:pPr>
          <w:ins w:id="178" w:author="Boni" w:date="2014-09-08T03:08:00Z">
            <w:del w:id="179" w:author="Andrija Ilic" w:date="2015-09-06T19:34:00Z">
              <w:r w:rsidRPr="003E06CD" w:rsidDel="002A60DA">
                <w:rPr>
                  <w:rStyle w:val="Hyperlink"/>
                  <w:b w:val="0"/>
                  <w:bCs w:val="0"/>
                  <w:noProof/>
                </w:rPr>
                <w:fldChar w:fldCharType="begin"/>
              </w:r>
              <w:r w:rsidR="0078654E" w:rsidRPr="003E06CD" w:rsidDel="002A60DA">
                <w:rPr>
                  <w:rStyle w:val="Hyperlink"/>
                  <w:noProof/>
                </w:rPr>
                <w:delInstrText xml:space="preserve"> </w:delInstrText>
              </w:r>
              <w:r w:rsidR="0078654E" w:rsidDel="002A60DA">
                <w:rPr>
                  <w:noProof/>
                </w:rPr>
                <w:delInstrText>HYPERLINK \l "_Toc397909078"</w:delInstrText>
              </w:r>
              <w:r w:rsidR="0078654E" w:rsidRPr="003E06CD" w:rsidDel="002A60DA">
                <w:rPr>
                  <w:rStyle w:val="Hyperlink"/>
                  <w:noProof/>
                </w:rPr>
                <w:delInstrText xml:space="preserve"> </w:delInstrText>
              </w:r>
              <w:r w:rsidRPr="003E06CD" w:rsidDel="002A60DA">
                <w:rPr>
                  <w:rStyle w:val="Hyperlink"/>
                  <w:b w:val="0"/>
                  <w:bCs w:val="0"/>
                  <w:noProof/>
                </w:rPr>
                <w:fldChar w:fldCharType="separate"/>
              </w:r>
              <w:r w:rsidR="0078654E" w:rsidRPr="003E06CD" w:rsidDel="002A60DA">
                <w:rPr>
                  <w:rStyle w:val="Hyperlink"/>
                  <w:noProof/>
                </w:rPr>
                <w:delText>3.3.2 Пројектовање апликационе логике  - контролер апликационе логике</w:delText>
              </w:r>
              <w:r w:rsidR="0078654E" w:rsidDel="002A60DA">
                <w:rPr>
                  <w:noProof/>
                  <w:webHidden/>
                </w:rPr>
                <w:tab/>
              </w:r>
              <w:r w:rsidDel="002A60DA">
                <w:rPr>
                  <w:b w:val="0"/>
                  <w:bCs w:val="0"/>
                  <w:noProof/>
                  <w:webHidden/>
                </w:rPr>
                <w:fldChar w:fldCharType="begin"/>
              </w:r>
              <w:r w:rsidR="0078654E" w:rsidDel="002A60DA">
                <w:rPr>
                  <w:noProof/>
                  <w:webHidden/>
                </w:rPr>
                <w:delInstrText xml:space="preserve"> PAGEREF _Toc397909078 \h </w:delInstrText>
              </w:r>
            </w:del>
          </w:ins>
          <w:del w:id="180" w:author="Andrija Ilic" w:date="2015-09-06T19:34:00Z">
            <w:r w:rsidDel="002A60DA">
              <w:rPr>
                <w:b w:val="0"/>
                <w:bCs w:val="0"/>
                <w:noProof/>
                <w:webHidden/>
              </w:rPr>
            </w:r>
            <w:r w:rsidDel="002A60DA">
              <w:rPr>
                <w:b w:val="0"/>
                <w:bCs w:val="0"/>
                <w:noProof/>
                <w:webHidden/>
              </w:rPr>
              <w:fldChar w:fldCharType="separate"/>
            </w:r>
          </w:del>
          <w:ins w:id="181" w:author="Boni" w:date="2014-09-08T03:08:00Z">
            <w:del w:id="182" w:author="Andrija Ilic" w:date="2015-09-06T19:34:00Z">
              <w:r w:rsidR="0078654E" w:rsidDel="002A60DA">
                <w:rPr>
                  <w:noProof/>
                  <w:webHidden/>
                </w:rPr>
                <w:delText>35</w:delText>
              </w:r>
              <w:r w:rsidDel="002A60DA">
                <w:rPr>
                  <w:b w:val="0"/>
                  <w:bCs w:val="0"/>
                  <w:noProof/>
                  <w:webHidden/>
                </w:rPr>
                <w:fldChar w:fldCharType="end"/>
              </w:r>
              <w:r w:rsidRPr="003E06CD" w:rsidDel="002A60DA">
                <w:rPr>
                  <w:rStyle w:val="Hyperlink"/>
                  <w:b w:val="0"/>
                  <w:bCs w:val="0"/>
                  <w:noProof/>
                </w:rPr>
                <w:fldChar w:fldCharType="end"/>
              </w:r>
            </w:del>
          </w:ins>
        </w:p>
        <w:p w14:paraId="047EBF62" w14:textId="61382296" w:rsidR="0078654E" w:rsidDel="002A60DA" w:rsidRDefault="005F3F8E">
          <w:pPr>
            <w:pStyle w:val="TOCHeading"/>
            <w:jc w:val="center"/>
            <w:rPr>
              <w:ins w:id="183" w:author="Boni" w:date="2014-09-08T03:08:00Z"/>
              <w:del w:id="184" w:author="Andrija Ilic" w:date="2015-09-06T19:34:00Z"/>
              <w:rFonts w:asciiTheme="minorHAnsi" w:eastAsiaTheme="minorEastAsia" w:hAnsiTheme="minorHAnsi"/>
              <w:noProof/>
              <w:sz w:val="22"/>
            </w:rPr>
            <w:pPrChange w:id="185" w:author="Andrija Ilic" w:date="2015-09-06T19:34:00Z">
              <w:pPr>
                <w:pStyle w:val="TOC3"/>
                <w:tabs>
                  <w:tab w:val="right" w:leader="dot" w:pos="9017"/>
                </w:tabs>
              </w:pPr>
            </w:pPrChange>
          </w:pPr>
          <w:ins w:id="186" w:author="Boni" w:date="2014-09-08T03:08:00Z">
            <w:del w:id="187" w:author="Andrija Ilic" w:date="2015-09-06T19:34:00Z">
              <w:r w:rsidRPr="003E06CD" w:rsidDel="002A60DA">
                <w:rPr>
                  <w:rStyle w:val="Hyperlink"/>
                  <w:b w:val="0"/>
                  <w:bCs w:val="0"/>
                  <w:noProof/>
                </w:rPr>
                <w:fldChar w:fldCharType="begin"/>
              </w:r>
              <w:r w:rsidR="0078654E" w:rsidRPr="003E06CD" w:rsidDel="002A60DA">
                <w:rPr>
                  <w:rStyle w:val="Hyperlink"/>
                  <w:noProof/>
                </w:rPr>
                <w:delInstrText xml:space="preserve"> </w:delInstrText>
              </w:r>
              <w:r w:rsidR="0078654E" w:rsidDel="002A60DA">
                <w:rPr>
                  <w:noProof/>
                </w:rPr>
                <w:delInstrText>HYPERLINK \l "_Toc397909079"</w:delInstrText>
              </w:r>
              <w:r w:rsidR="0078654E" w:rsidRPr="003E06CD" w:rsidDel="002A60DA">
                <w:rPr>
                  <w:rStyle w:val="Hyperlink"/>
                  <w:noProof/>
                </w:rPr>
                <w:delInstrText xml:space="preserve"> </w:delInstrText>
              </w:r>
              <w:r w:rsidRPr="003E06CD" w:rsidDel="002A60DA">
                <w:rPr>
                  <w:rStyle w:val="Hyperlink"/>
                  <w:b w:val="0"/>
                  <w:bCs w:val="0"/>
                  <w:noProof/>
                </w:rPr>
                <w:fldChar w:fldCharType="separate"/>
              </w:r>
              <w:r w:rsidR="0078654E" w:rsidRPr="003E06CD" w:rsidDel="002A60DA">
                <w:rPr>
                  <w:rStyle w:val="Hyperlink"/>
                  <w:noProof/>
                </w:rPr>
                <w:delText>3.3.3 Пројектовање апликационе логике  - доменске класе</w:delText>
              </w:r>
              <w:r w:rsidR="0078654E" w:rsidDel="002A60DA">
                <w:rPr>
                  <w:noProof/>
                  <w:webHidden/>
                </w:rPr>
                <w:tab/>
              </w:r>
              <w:r w:rsidDel="002A60DA">
                <w:rPr>
                  <w:b w:val="0"/>
                  <w:bCs w:val="0"/>
                  <w:noProof/>
                  <w:webHidden/>
                </w:rPr>
                <w:fldChar w:fldCharType="begin"/>
              </w:r>
              <w:r w:rsidR="0078654E" w:rsidDel="002A60DA">
                <w:rPr>
                  <w:noProof/>
                  <w:webHidden/>
                </w:rPr>
                <w:delInstrText xml:space="preserve"> PAGEREF _Toc397909079 \h </w:delInstrText>
              </w:r>
            </w:del>
          </w:ins>
          <w:del w:id="188" w:author="Andrija Ilic" w:date="2015-09-06T19:34:00Z">
            <w:r w:rsidDel="002A60DA">
              <w:rPr>
                <w:b w:val="0"/>
                <w:bCs w:val="0"/>
                <w:noProof/>
                <w:webHidden/>
              </w:rPr>
            </w:r>
            <w:r w:rsidDel="002A60DA">
              <w:rPr>
                <w:b w:val="0"/>
                <w:bCs w:val="0"/>
                <w:noProof/>
                <w:webHidden/>
              </w:rPr>
              <w:fldChar w:fldCharType="separate"/>
            </w:r>
          </w:del>
          <w:ins w:id="189" w:author="Boni" w:date="2014-09-08T03:08:00Z">
            <w:del w:id="190" w:author="Andrija Ilic" w:date="2015-09-06T19:34:00Z">
              <w:r w:rsidR="0078654E" w:rsidDel="002A60DA">
                <w:rPr>
                  <w:noProof/>
                  <w:webHidden/>
                </w:rPr>
                <w:delText>36</w:delText>
              </w:r>
              <w:r w:rsidDel="002A60DA">
                <w:rPr>
                  <w:b w:val="0"/>
                  <w:bCs w:val="0"/>
                  <w:noProof/>
                  <w:webHidden/>
                </w:rPr>
                <w:fldChar w:fldCharType="end"/>
              </w:r>
              <w:r w:rsidRPr="003E06CD" w:rsidDel="002A60DA">
                <w:rPr>
                  <w:rStyle w:val="Hyperlink"/>
                  <w:b w:val="0"/>
                  <w:bCs w:val="0"/>
                  <w:noProof/>
                </w:rPr>
                <w:fldChar w:fldCharType="end"/>
              </w:r>
            </w:del>
          </w:ins>
        </w:p>
        <w:p w14:paraId="0D80D72A" w14:textId="3234C446" w:rsidR="0078654E" w:rsidDel="002A60DA" w:rsidRDefault="005F3F8E">
          <w:pPr>
            <w:pStyle w:val="TOCHeading"/>
            <w:jc w:val="center"/>
            <w:rPr>
              <w:ins w:id="191" w:author="Boni" w:date="2014-09-08T03:08:00Z"/>
              <w:del w:id="192" w:author="Andrija Ilic" w:date="2015-09-06T19:34:00Z"/>
              <w:rFonts w:asciiTheme="minorHAnsi" w:eastAsiaTheme="minorEastAsia" w:hAnsiTheme="minorHAnsi"/>
              <w:noProof/>
              <w:sz w:val="22"/>
            </w:rPr>
            <w:pPrChange w:id="193" w:author="Andrija Ilic" w:date="2015-09-06T19:34:00Z">
              <w:pPr>
                <w:pStyle w:val="TOC3"/>
                <w:tabs>
                  <w:tab w:val="right" w:leader="dot" w:pos="9017"/>
                </w:tabs>
              </w:pPr>
            </w:pPrChange>
          </w:pPr>
          <w:ins w:id="194" w:author="Boni" w:date="2014-09-08T03:08:00Z">
            <w:del w:id="195" w:author="Andrija Ilic" w:date="2015-09-06T19:34:00Z">
              <w:r w:rsidRPr="003E06CD" w:rsidDel="002A60DA">
                <w:rPr>
                  <w:rStyle w:val="Hyperlink"/>
                  <w:b w:val="0"/>
                  <w:bCs w:val="0"/>
                  <w:noProof/>
                </w:rPr>
                <w:fldChar w:fldCharType="begin"/>
              </w:r>
              <w:r w:rsidR="0078654E" w:rsidRPr="003E06CD" w:rsidDel="002A60DA">
                <w:rPr>
                  <w:rStyle w:val="Hyperlink"/>
                  <w:noProof/>
                </w:rPr>
                <w:delInstrText xml:space="preserve"> </w:delInstrText>
              </w:r>
              <w:r w:rsidR="0078654E" w:rsidDel="002A60DA">
                <w:rPr>
                  <w:noProof/>
                </w:rPr>
                <w:delInstrText>HYPERLINK \l "_Toc397909080"</w:delInstrText>
              </w:r>
              <w:r w:rsidR="0078654E" w:rsidRPr="003E06CD" w:rsidDel="002A60DA">
                <w:rPr>
                  <w:rStyle w:val="Hyperlink"/>
                  <w:noProof/>
                </w:rPr>
                <w:delInstrText xml:space="preserve"> </w:delInstrText>
              </w:r>
              <w:r w:rsidRPr="003E06CD" w:rsidDel="002A60DA">
                <w:rPr>
                  <w:rStyle w:val="Hyperlink"/>
                  <w:b w:val="0"/>
                  <w:bCs w:val="0"/>
                  <w:noProof/>
                </w:rPr>
                <w:fldChar w:fldCharType="separate"/>
              </w:r>
              <w:r w:rsidR="0078654E" w:rsidRPr="003E06CD" w:rsidDel="002A60DA">
                <w:rPr>
                  <w:rStyle w:val="Hyperlink"/>
                  <w:noProof/>
                </w:rPr>
                <w:delText>3.3.4 Пројектовање апликационе логике  - системске операције</w:delText>
              </w:r>
              <w:r w:rsidR="0078654E" w:rsidDel="002A60DA">
                <w:rPr>
                  <w:noProof/>
                  <w:webHidden/>
                </w:rPr>
                <w:tab/>
              </w:r>
              <w:r w:rsidDel="002A60DA">
                <w:rPr>
                  <w:b w:val="0"/>
                  <w:bCs w:val="0"/>
                  <w:noProof/>
                  <w:webHidden/>
                </w:rPr>
                <w:fldChar w:fldCharType="begin"/>
              </w:r>
              <w:r w:rsidR="0078654E" w:rsidDel="002A60DA">
                <w:rPr>
                  <w:noProof/>
                  <w:webHidden/>
                </w:rPr>
                <w:delInstrText xml:space="preserve"> PAGEREF _Toc397909080 \h </w:delInstrText>
              </w:r>
            </w:del>
          </w:ins>
          <w:del w:id="196" w:author="Andrija Ilic" w:date="2015-09-06T19:34:00Z">
            <w:r w:rsidDel="002A60DA">
              <w:rPr>
                <w:b w:val="0"/>
                <w:bCs w:val="0"/>
                <w:noProof/>
                <w:webHidden/>
              </w:rPr>
            </w:r>
            <w:r w:rsidDel="002A60DA">
              <w:rPr>
                <w:b w:val="0"/>
                <w:bCs w:val="0"/>
                <w:noProof/>
                <w:webHidden/>
              </w:rPr>
              <w:fldChar w:fldCharType="separate"/>
            </w:r>
          </w:del>
          <w:ins w:id="197" w:author="Boni" w:date="2014-09-08T03:08:00Z">
            <w:del w:id="198" w:author="Andrija Ilic" w:date="2015-09-06T19:34:00Z">
              <w:r w:rsidR="0078654E" w:rsidDel="002A60DA">
                <w:rPr>
                  <w:noProof/>
                  <w:webHidden/>
                </w:rPr>
                <w:delText>36</w:delText>
              </w:r>
              <w:r w:rsidDel="002A60DA">
                <w:rPr>
                  <w:b w:val="0"/>
                  <w:bCs w:val="0"/>
                  <w:noProof/>
                  <w:webHidden/>
                </w:rPr>
                <w:fldChar w:fldCharType="end"/>
              </w:r>
              <w:r w:rsidRPr="003E06CD" w:rsidDel="002A60DA">
                <w:rPr>
                  <w:rStyle w:val="Hyperlink"/>
                  <w:b w:val="0"/>
                  <w:bCs w:val="0"/>
                  <w:noProof/>
                </w:rPr>
                <w:fldChar w:fldCharType="end"/>
              </w:r>
            </w:del>
          </w:ins>
        </w:p>
        <w:p w14:paraId="22CB2174" w14:textId="5CE39D00" w:rsidR="0078654E" w:rsidDel="002A60DA" w:rsidRDefault="005F3F8E">
          <w:pPr>
            <w:pStyle w:val="TOCHeading"/>
            <w:jc w:val="center"/>
            <w:rPr>
              <w:ins w:id="199" w:author="Boni" w:date="2014-09-08T03:08:00Z"/>
              <w:del w:id="200" w:author="Andrija Ilic" w:date="2015-09-06T19:34:00Z"/>
              <w:rFonts w:asciiTheme="minorHAnsi" w:eastAsiaTheme="minorEastAsia" w:hAnsiTheme="minorHAnsi"/>
              <w:noProof/>
              <w:sz w:val="22"/>
            </w:rPr>
            <w:pPrChange w:id="201" w:author="Andrija Ilic" w:date="2015-09-06T19:34:00Z">
              <w:pPr>
                <w:pStyle w:val="TOC3"/>
                <w:tabs>
                  <w:tab w:val="right" w:leader="dot" w:pos="9017"/>
                </w:tabs>
              </w:pPr>
            </w:pPrChange>
          </w:pPr>
          <w:ins w:id="202" w:author="Boni" w:date="2014-09-08T03:08:00Z">
            <w:del w:id="203" w:author="Andrija Ilic" w:date="2015-09-06T19:34:00Z">
              <w:r w:rsidRPr="003E06CD" w:rsidDel="002A60DA">
                <w:rPr>
                  <w:rStyle w:val="Hyperlink"/>
                  <w:b w:val="0"/>
                  <w:bCs w:val="0"/>
                  <w:noProof/>
                </w:rPr>
                <w:fldChar w:fldCharType="begin"/>
              </w:r>
              <w:r w:rsidR="0078654E" w:rsidRPr="003E06CD" w:rsidDel="002A60DA">
                <w:rPr>
                  <w:rStyle w:val="Hyperlink"/>
                  <w:noProof/>
                </w:rPr>
                <w:delInstrText xml:space="preserve"> </w:delInstrText>
              </w:r>
              <w:r w:rsidR="0078654E" w:rsidDel="002A60DA">
                <w:rPr>
                  <w:noProof/>
                </w:rPr>
                <w:delInstrText>HYPERLINK \l "_Toc397909081"</w:delInstrText>
              </w:r>
              <w:r w:rsidR="0078654E" w:rsidRPr="003E06CD" w:rsidDel="002A60DA">
                <w:rPr>
                  <w:rStyle w:val="Hyperlink"/>
                  <w:noProof/>
                </w:rPr>
                <w:delInstrText xml:space="preserve"> </w:delInstrText>
              </w:r>
              <w:r w:rsidRPr="003E06CD" w:rsidDel="002A60DA">
                <w:rPr>
                  <w:rStyle w:val="Hyperlink"/>
                  <w:b w:val="0"/>
                  <w:bCs w:val="0"/>
                  <w:noProof/>
                </w:rPr>
                <w:fldChar w:fldCharType="separate"/>
              </w:r>
              <w:r w:rsidR="0078654E" w:rsidRPr="003E06CD" w:rsidDel="002A60DA">
                <w:rPr>
                  <w:rStyle w:val="Hyperlink"/>
                  <w:noProof/>
                </w:rPr>
                <w:delText>3.3.5 Пројектовање апликационе логике  - брокер базе података</w:delText>
              </w:r>
              <w:r w:rsidR="0078654E" w:rsidDel="002A60DA">
                <w:rPr>
                  <w:noProof/>
                  <w:webHidden/>
                </w:rPr>
                <w:tab/>
              </w:r>
              <w:r w:rsidDel="002A60DA">
                <w:rPr>
                  <w:b w:val="0"/>
                  <w:bCs w:val="0"/>
                  <w:noProof/>
                  <w:webHidden/>
                </w:rPr>
                <w:fldChar w:fldCharType="begin"/>
              </w:r>
              <w:r w:rsidR="0078654E" w:rsidDel="002A60DA">
                <w:rPr>
                  <w:noProof/>
                  <w:webHidden/>
                </w:rPr>
                <w:delInstrText xml:space="preserve"> PAGEREF _Toc397909081 \h </w:delInstrText>
              </w:r>
            </w:del>
          </w:ins>
          <w:del w:id="204" w:author="Andrija Ilic" w:date="2015-09-06T19:34:00Z">
            <w:r w:rsidDel="002A60DA">
              <w:rPr>
                <w:b w:val="0"/>
                <w:bCs w:val="0"/>
                <w:noProof/>
                <w:webHidden/>
              </w:rPr>
            </w:r>
            <w:r w:rsidDel="002A60DA">
              <w:rPr>
                <w:b w:val="0"/>
                <w:bCs w:val="0"/>
                <w:noProof/>
                <w:webHidden/>
              </w:rPr>
              <w:fldChar w:fldCharType="separate"/>
            </w:r>
          </w:del>
          <w:ins w:id="205" w:author="Boni" w:date="2014-09-08T03:08:00Z">
            <w:del w:id="206" w:author="Andrija Ilic" w:date="2015-09-06T19:34:00Z">
              <w:r w:rsidR="0078654E" w:rsidDel="002A60DA">
                <w:rPr>
                  <w:noProof/>
                  <w:webHidden/>
                </w:rPr>
                <w:delText>42</w:delText>
              </w:r>
              <w:r w:rsidDel="002A60DA">
                <w:rPr>
                  <w:b w:val="0"/>
                  <w:bCs w:val="0"/>
                  <w:noProof/>
                  <w:webHidden/>
                </w:rPr>
                <w:fldChar w:fldCharType="end"/>
              </w:r>
              <w:r w:rsidRPr="003E06CD" w:rsidDel="002A60DA">
                <w:rPr>
                  <w:rStyle w:val="Hyperlink"/>
                  <w:b w:val="0"/>
                  <w:bCs w:val="0"/>
                  <w:noProof/>
                </w:rPr>
                <w:fldChar w:fldCharType="end"/>
              </w:r>
            </w:del>
          </w:ins>
        </w:p>
        <w:p w14:paraId="65CF25A5" w14:textId="4414EA38" w:rsidR="0078654E" w:rsidDel="002A60DA" w:rsidRDefault="005F3F8E">
          <w:pPr>
            <w:pStyle w:val="TOCHeading"/>
            <w:jc w:val="center"/>
            <w:rPr>
              <w:ins w:id="207" w:author="Boni" w:date="2014-09-08T03:08:00Z"/>
              <w:del w:id="208" w:author="Andrija Ilic" w:date="2015-09-06T19:34:00Z"/>
              <w:rFonts w:asciiTheme="minorHAnsi" w:eastAsiaTheme="minorEastAsia" w:hAnsiTheme="minorHAnsi"/>
              <w:noProof/>
              <w:sz w:val="22"/>
            </w:rPr>
            <w:pPrChange w:id="209" w:author="Andrija Ilic" w:date="2015-09-06T19:34:00Z">
              <w:pPr>
                <w:pStyle w:val="TOC3"/>
                <w:tabs>
                  <w:tab w:val="right" w:leader="dot" w:pos="9017"/>
                </w:tabs>
              </w:pPr>
            </w:pPrChange>
          </w:pPr>
          <w:ins w:id="210" w:author="Boni" w:date="2014-09-08T03:08:00Z">
            <w:del w:id="211" w:author="Andrija Ilic" w:date="2015-09-06T19:34:00Z">
              <w:r w:rsidRPr="003E06CD" w:rsidDel="002A60DA">
                <w:rPr>
                  <w:rStyle w:val="Hyperlink"/>
                  <w:b w:val="0"/>
                  <w:bCs w:val="0"/>
                  <w:noProof/>
                </w:rPr>
                <w:fldChar w:fldCharType="begin"/>
              </w:r>
              <w:r w:rsidR="0078654E" w:rsidRPr="003E06CD" w:rsidDel="002A60DA">
                <w:rPr>
                  <w:rStyle w:val="Hyperlink"/>
                  <w:noProof/>
                </w:rPr>
                <w:delInstrText xml:space="preserve"> </w:delInstrText>
              </w:r>
              <w:r w:rsidR="0078654E" w:rsidDel="002A60DA">
                <w:rPr>
                  <w:noProof/>
                </w:rPr>
                <w:delInstrText>HYPERLINK \l "_Toc397909082"</w:delInstrText>
              </w:r>
              <w:r w:rsidR="0078654E" w:rsidRPr="003E06CD" w:rsidDel="002A60DA">
                <w:rPr>
                  <w:rStyle w:val="Hyperlink"/>
                  <w:noProof/>
                </w:rPr>
                <w:delInstrText xml:space="preserve"> </w:delInstrText>
              </w:r>
              <w:r w:rsidRPr="003E06CD" w:rsidDel="002A60DA">
                <w:rPr>
                  <w:rStyle w:val="Hyperlink"/>
                  <w:b w:val="0"/>
                  <w:bCs w:val="0"/>
                  <w:noProof/>
                </w:rPr>
                <w:fldChar w:fldCharType="separate"/>
              </w:r>
              <w:r w:rsidR="0078654E" w:rsidRPr="003E06CD" w:rsidDel="002A60DA">
                <w:rPr>
                  <w:rStyle w:val="Hyperlink"/>
                  <w:noProof/>
                </w:rPr>
                <w:delText>3.3.6 Пројектовање складишта података</w:delText>
              </w:r>
              <w:r w:rsidR="0078654E" w:rsidDel="002A60DA">
                <w:rPr>
                  <w:noProof/>
                  <w:webHidden/>
                </w:rPr>
                <w:tab/>
              </w:r>
              <w:r w:rsidDel="002A60DA">
                <w:rPr>
                  <w:b w:val="0"/>
                  <w:bCs w:val="0"/>
                  <w:noProof/>
                  <w:webHidden/>
                </w:rPr>
                <w:fldChar w:fldCharType="begin"/>
              </w:r>
              <w:r w:rsidR="0078654E" w:rsidDel="002A60DA">
                <w:rPr>
                  <w:noProof/>
                  <w:webHidden/>
                </w:rPr>
                <w:delInstrText xml:space="preserve"> PAGEREF _Toc397909082 \h </w:delInstrText>
              </w:r>
            </w:del>
          </w:ins>
          <w:del w:id="212" w:author="Andrija Ilic" w:date="2015-09-06T19:34:00Z">
            <w:r w:rsidDel="002A60DA">
              <w:rPr>
                <w:b w:val="0"/>
                <w:bCs w:val="0"/>
                <w:noProof/>
                <w:webHidden/>
              </w:rPr>
            </w:r>
            <w:r w:rsidDel="002A60DA">
              <w:rPr>
                <w:b w:val="0"/>
                <w:bCs w:val="0"/>
                <w:noProof/>
                <w:webHidden/>
              </w:rPr>
              <w:fldChar w:fldCharType="separate"/>
            </w:r>
          </w:del>
          <w:ins w:id="213" w:author="Boni" w:date="2014-09-08T03:08:00Z">
            <w:del w:id="214" w:author="Andrija Ilic" w:date="2015-09-06T19:34:00Z">
              <w:r w:rsidR="0078654E" w:rsidDel="002A60DA">
                <w:rPr>
                  <w:noProof/>
                  <w:webHidden/>
                </w:rPr>
                <w:delText>47</w:delText>
              </w:r>
              <w:r w:rsidDel="002A60DA">
                <w:rPr>
                  <w:b w:val="0"/>
                  <w:bCs w:val="0"/>
                  <w:noProof/>
                  <w:webHidden/>
                </w:rPr>
                <w:fldChar w:fldCharType="end"/>
              </w:r>
              <w:r w:rsidRPr="003E06CD" w:rsidDel="002A60DA">
                <w:rPr>
                  <w:rStyle w:val="Hyperlink"/>
                  <w:b w:val="0"/>
                  <w:bCs w:val="0"/>
                  <w:noProof/>
                </w:rPr>
                <w:fldChar w:fldCharType="end"/>
              </w:r>
            </w:del>
          </w:ins>
        </w:p>
        <w:p w14:paraId="56E42838" w14:textId="4D50F462" w:rsidR="0078654E" w:rsidDel="002A60DA" w:rsidRDefault="005F3F8E">
          <w:pPr>
            <w:pStyle w:val="TOCHeading"/>
            <w:jc w:val="center"/>
            <w:rPr>
              <w:ins w:id="215" w:author="Boni" w:date="2014-09-08T03:08:00Z"/>
              <w:del w:id="216" w:author="Andrija Ilic" w:date="2015-09-06T19:34:00Z"/>
              <w:rFonts w:asciiTheme="minorHAnsi" w:eastAsiaTheme="minorEastAsia" w:hAnsiTheme="minorHAnsi"/>
              <w:noProof/>
              <w:sz w:val="22"/>
            </w:rPr>
            <w:pPrChange w:id="217" w:author="Andrija Ilic" w:date="2015-09-06T19:34:00Z">
              <w:pPr>
                <w:pStyle w:val="TOC3"/>
                <w:tabs>
                  <w:tab w:val="right" w:leader="dot" w:pos="9017"/>
                </w:tabs>
              </w:pPr>
            </w:pPrChange>
          </w:pPr>
          <w:ins w:id="218" w:author="Boni" w:date="2014-09-08T03:08:00Z">
            <w:del w:id="219" w:author="Andrija Ilic" w:date="2015-09-06T19:34:00Z">
              <w:r w:rsidRPr="003E06CD" w:rsidDel="002A60DA">
                <w:rPr>
                  <w:rStyle w:val="Hyperlink"/>
                  <w:b w:val="0"/>
                  <w:bCs w:val="0"/>
                  <w:noProof/>
                </w:rPr>
                <w:fldChar w:fldCharType="begin"/>
              </w:r>
              <w:r w:rsidR="0078654E" w:rsidRPr="003E06CD" w:rsidDel="002A60DA">
                <w:rPr>
                  <w:rStyle w:val="Hyperlink"/>
                  <w:noProof/>
                </w:rPr>
                <w:delInstrText xml:space="preserve"> </w:delInstrText>
              </w:r>
              <w:r w:rsidR="0078654E" w:rsidDel="002A60DA">
                <w:rPr>
                  <w:noProof/>
                </w:rPr>
                <w:delInstrText>HYPERLINK \l "_Toc397909083"</w:delInstrText>
              </w:r>
              <w:r w:rsidR="0078654E" w:rsidRPr="003E06CD" w:rsidDel="002A60DA">
                <w:rPr>
                  <w:rStyle w:val="Hyperlink"/>
                  <w:noProof/>
                </w:rPr>
                <w:delInstrText xml:space="preserve"> </w:delInstrText>
              </w:r>
              <w:r w:rsidRPr="003E06CD" w:rsidDel="002A60DA">
                <w:rPr>
                  <w:rStyle w:val="Hyperlink"/>
                  <w:b w:val="0"/>
                  <w:bCs w:val="0"/>
                  <w:noProof/>
                </w:rPr>
                <w:fldChar w:fldCharType="separate"/>
              </w:r>
              <w:r w:rsidR="0078654E" w:rsidRPr="003E06CD" w:rsidDel="002A60DA">
                <w:rPr>
                  <w:rStyle w:val="Hyperlink"/>
                  <w:noProof/>
                </w:rPr>
                <w:delText>3.3.7 Структура корисничког интерфејса</w:delText>
              </w:r>
              <w:r w:rsidR="0078654E" w:rsidDel="002A60DA">
                <w:rPr>
                  <w:noProof/>
                  <w:webHidden/>
                </w:rPr>
                <w:tab/>
              </w:r>
              <w:r w:rsidDel="002A60DA">
                <w:rPr>
                  <w:b w:val="0"/>
                  <w:bCs w:val="0"/>
                  <w:noProof/>
                  <w:webHidden/>
                </w:rPr>
                <w:fldChar w:fldCharType="begin"/>
              </w:r>
              <w:r w:rsidR="0078654E" w:rsidDel="002A60DA">
                <w:rPr>
                  <w:noProof/>
                  <w:webHidden/>
                </w:rPr>
                <w:delInstrText xml:space="preserve"> PAGEREF _Toc397909083 \h </w:delInstrText>
              </w:r>
            </w:del>
          </w:ins>
          <w:del w:id="220" w:author="Andrija Ilic" w:date="2015-09-06T19:34:00Z">
            <w:r w:rsidDel="002A60DA">
              <w:rPr>
                <w:b w:val="0"/>
                <w:bCs w:val="0"/>
                <w:noProof/>
                <w:webHidden/>
              </w:rPr>
            </w:r>
            <w:r w:rsidDel="002A60DA">
              <w:rPr>
                <w:b w:val="0"/>
                <w:bCs w:val="0"/>
                <w:noProof/>
                <w:webHidden/>
              </w:rPr>
              <w:fldChar w:fldCharType="separate"/>
            </w:r>
          </w:del>
          <w:ins w:id="221" w:author="Boni" w:date="2014-09-08T03:08:00Z">
            <w:del w:id="222" w:author="Andrija Ilic" w:date="2015-09-06T19:34:00Z">
              <w:r w:rsidR="0078654E" w:rsidDel="002A60DA">
                <w:rPr>
                  <w:noProof/>
                  <w:webHidden/>
                </w:rPr>
                <w:delText>50</w:delText>
              </w:r>
              <w:r w:rsidDel="002A60DA">
                <w:rPr>
                  <w:b w:val="0"/>
                  <w:bCs w:val="0"/>
                  <w:noProof/>
                  <w:webHidden/>
                </w:rPr>
                <w:fldChar w:fldCharType="end"/>
              </w:r>
              <w:r w:rsidRPr="003E06CD" w:rsidDel="002A60DA">
                <w:rPr>
                  <w:rStyle w:val="Hyperlink"/>
                  <w:b w:val="0"/>
                  <w:bCs w:val="0"/>
                  <w:noProof/>
                </w:rPr>
                <w:fldChar w:fldCharType="end"/>
              </w:r>
            </w:del>
          </w:ins>
        </w:p>
        <w:p w14:paraId="09E7E129" w14:textId="357B2FEA" w:rsidR="0078654E" w:rsidDel="002A60DA" w:rsidRDefault="005F3F8E">
          <w:pPr>
            <w:pStyle w:val="TOCHeading"/>
            <w:jc w:val="center"/>
            <w:rPr>
              <w:ins w:id="223" w:author="Boni" w:date="2014-09-08T03:08:00Z"/>
              <w:del w:id="224" w:author="Andrija Ilic" w:date="2015-09-06T19:34:00Z"/>
              <w:rFonts w:asciiTheme="minorHAnsi" w:eastAsiaTheme="minorEastAsia" w:hAnsiTheme="minorHAnsi"/>
              <w:noProof/>
              <w:sz w:val="22"/>
            </w:rPr>
            <w:pPrChange w:id="225" w:author="Andrija Ilic" w:date="2015-09-06T19:34:00Z">
              <w:pPr>
                <w:pStyle w:val="TOC3"/>
                <w:tabs>
                  <w:tab w:val="right" w:leader="dot" w:pos="9017"/>
                </w:tabs>
              </w:pPr>
            </w:pPrChange>
          </w:pPr>
          <w:ins w:id="226" w:author="Boni" w:date="2014-09-08T03:08:00Z">
            <w:del w:id="227" w:author="Andrija Ilic" w:date="2015-09-06T19:34:00Z">
              <w:r w:rsidRPr="003E06CD" w:rsidDel="002A60DA">
                <w:rPr>
                  <w:rStyle w:val="Hyperlink"/>
                  <w:b w:val="0"/>
                  <w:bCs w:val="0"/>
                  <w:noProof/>
                </w:rPr>
                <w:fldChar w:fldCharType="begin"/>
              </w:r>
              <w:r w:rsidR="0078654E" w:rsidRPr="003E06CD" w:rsidDel="002A60DA">
                <w:rPr>
                  <w:rStyle w:val="Hyperlink"/>
                  <w:noProof/>
                </w:rPr>
                <w:delInstrText xml:space="preserve"> </w:delInstrText>
              </w:r>
              <w:r w:rsidR="0078654E" w:rsidDel="002A60DA">
                <w:rPr>
                  <w:noProof/>
                </w:rPr>
                <w:delInstrText>HYPERLINK \l "_Toc397909084"</w:delInstrText>
              </w:r>
              <w:r w:rsidR="0078654E" w:rsidRPr="003E06CD" w:rsidDel="002A60DA">
                <w:rPr>
                  <w:rStyle w:val="Hyperlink"/>
                  <w:noProof/>
                </w:rPr>
                <w:delInstrText xml:space="preserve"> </w:delInstrText>
              </w:r>
              <w:r w:rsidRPr="003E06CD" w:rsidDel="002A60DA">
                <w:rPr>
                  <w:rStyle w:val="Hyperlink"/>
                  <w:b w:val="0"/>
                  <w:bCs w:val="0"/>
                  <w:noProof/>
                </w:rPr>
                <w:fldChar w:fldCharType="separate"/>
              </w:r>
              <w:r w:rsidR="0078654E" w:rsidRPr="003E06CD" w:rsidDel="002A60DA">
                <w:rPr>
                  <w:rStyle w:val="Hyperlink"/>
                  <w:noProof/>
                </w:rPr>
                <w:delText>3.3.8 Пројектовање екранске форме</w:delText>
              </w:r>
              <w:r w:rsidR="0078654E" w:rsidDel="002A60DA">
                <w:rPr>
                  <w:noProof/>
                  <w:webHidden/>
                </w:rPr>
                <w:tab/>
              </w:r>
              <w:r w:rsidDel="002A60DA">
                <w:rPr>
                  <w:b w:val="0"/>
                  <w:bCs w:val="0"/>
                  <w:noProof/>
                  <w:webHidden/>
                </w:rPr>
                <w:fldChar w:fldCharType="begin"/>
              </w:r>
              <w:r w:rsidR="0078654E" w:rsidDel="002A60DA">
                <w:rPr>
                  <w:noProof/>
                  <w:webHidden/>
                </w:rPr>
                <w:delInstrText xml:space="preserve"> PAGEREF _Toc397909084 \h </w:delInstrText>
              </w:r>
            </w:del>
          </w:ins>
          <w:del w:id="228" w:author="Andrija Ilic" w:date="2015-09-06T19:34:00Z">
            <w:r w:rsidDel="002A60DA">
              <w:rPr>
                <w:b w:val="0"/>
                <w:bCs w:val="0"/>
                <w:noProof/>
                <w:webHidden/>
              </w:rPr>
            </w:r>
            <w:r w:rsidDel="002A60DA">
              <w:rPr>
                <w:b w:val="0"/>
                <w:bCs w:val="0"/>
                <w:noProof/>
                <w:webHidden/>
              </w:rPr>
              <w:fldChar w:fldCharType="separate"/>
            </w:r>
          </w:del>
          <w:ins w:id="229" w:author="Boni" w:date="2014-09-08T03:08:00Z">
            <w:del w:id="230" w:author="Andrija Ilic" w:date="2015-09-06T19:34:00Z">
              <w:r w:rsidR="0078654E" w:rsidDel="002A60DA">
                <w:rPr>
                  <w:noProof/>
                  <w:webHidden/>
                </w:rPr>
                <w:delText>50</w:delText>
              </w:r>
              <w:r w:rsidDel="002A60DA">
                <w:rPr>
                  <w:b w:val="0"/>
                  <w:bCs w:val="0"/>
                  <w:noProof/>
                  <w:webHidden/>
                </w:rPr>
                <w:fldChar w:fldCharType="end"/>
              </w:r>
              <w:r w:rsidRPr="003E06CD" w:rsidDel="002A60DA">
                <w:rPr>
                  <w:rStyle w:val="Hyperlink"/>
                  <w:b w:val="0"/>
                  <w:bCs w:val="0"/>
                  <w:noProof/>
                </w:rPr>
                <w:fldChar w:fldCharType="end"/>
              </w:r>
            </w:del>
          </w:ins>
        </w:p>
        <w:p w14:paraId="1FB59C31" w14:textId="6268F462" w:rsidR="0078654E" w:rsidDel="002A60DA" w:rsidRDefault="005F3F8E">
          <w:pPr>
            <w:pStyle w:val="TOCHeading"/>
            <w:jc w:val="center"/>
            <w:rPr>
              <w:ins w:id="231" w:author="Boni" w:date="2014-09-08T03:08:00Z"/>
              <w:del w:id="232" w:author="Andrija Ilic" w:date="2015-09-06T19:34:00Z"/>
              <w:rFonts w:asciiTheme="minorHAnsi" w:eastAsiaTheme="minorEastAsia" w:hAnsiTheme="minorHAnsi"/>
              <w:noProof/>
              <w:sz w:val="22"/>
            </w:rPr>
            <w:pPrChange w:id="233" w:author="Andrija Ilic" w:date="2015-09-06T19:34:00Z">
              <w:pPr>
                <w:pStyle w:val="TOC2"/>
                <w:tabs>
                  <w:tab w:val="right" w:leader="dot" w:pos="9017"/>
                </w:tabs>
              </w:pPr>
            </w:pPrChange>
          </w:pPr>
          <w:ins w:id="234" w:author="Boni" w:date="2014-09-08T03:08:00Z">
            <w:del w:id="235" w:author="Andrija Ilic" w:date="2015-09-06T19:34:00Z">
              <w:r w:rsidRPr="003E06CD" w:rsidDel="002A60DA">
                <w:rPr>
                  <w:rStyle w:val="Hyperlink"/>
                  <w:b w:val="0"/>
                  <w:bCs w:val="0"/>
                  <w:noProof/>
                </w:rPr>
                <w:fldChar w:fldCharType="begin"/>
              </w:r>
              <w:r w:rsidR="0078654E" w:rsidRPr="003E06CD" w:rsidDel="002A60DA">
                <w:rPr>
                  <w:rStyle w:val="Hyperlink"/>
                  <w:noProof/>
                </w:rPr>
                <w:delInstrText xml:space="preserve"> </w:delInstrText>
              </w:r>
              <w:r w:rsidR="0078654E" w:rsidDel="002A60DA">
                <w:rPr>
                  <w:noProof/>
                </w:rPr>
                <w:delInstrText>HYPERLINK \l "_Toc397909085"</w:delInstrText>
              </w:r>
              <w:r w:rsidR="0078654E" w:rsidRPr="003E06CD" w:rsidDel="002A60DA">
                <w:rPr>
                  <w:rStyle w:val="Hyperlink"/>
                  <w:noProof/>
                </w:rPr>
                <w:delInstrText xml:space="preserve"> </w:delInstrText>
              </w:r>
              <w:r w:rsidRPr="003E06CD" w:rsidDel="002A60DA">
                <w:rPr>
                  <w:rStyle w:val="Hyperlink"/>
                  <w:b w:val="0"/>
                  <w:bCs w:val="0"/>
                  <w:noProof/>
                </w:rPr>
                <w:fldChar w:fldCharType="separate"/>
              </w:r>
              <w:r w:rsidR="0078654E" w:rsidRPr="003E06CD" w:rsidDel="002A60DA">
                <w:rPr>
                  <w:rStyle w:val="Hyperlink"/>
                  <w:noProof/>
                </w:rPr>
                <w:delText>3.4 Имплементација</w:delText>
              </w:r>
              <w:r w:rsidR="0078654E" w:rsidDel="002A60DA">
                <w:rPr>
                  <w:noProof/>
                  <w:webHidden/>
                </w:rPr>
                <w:tab/>
              </w:r>
              <w:r w:rsidDel="002A60DA">
                <w:rPr>
                  <w:b w:val="0"/>
                  <w:bCs w:val="0"/>
                  <w:noProof/>
                  <w:webHidden/>
                </w:rPr>
                <w:fldChar w:fldCharType="begin"/>
              </w:r>
              <w:r w:rsidR="0078654E" w:rsidDel="002A60DA">
                <w:rPr>
                  <w:noProof/>
                  <w:webHidden/>
                </w:rPr>
                <w:delInstrText xml:space="preserve"> PAGEREF _Toc397909085 \h </w:delInstrText>
              </w:r>
            </w:del>
          </w:ins>
          <w:del w:id="236" w:author="Andrija Ilic" w:date="2015-09-06T19:34:00Z">
            <w:r w:rsidDel="002A60DA">
              <w:rPr>
                <w:b w:val="0"/>
                <w:bCs w:val="0"/>
                <w:noProof/>
                <w:webHidden/>
              </w:rPr>
            </w:r>
            <w:r w:rsidDel="002A60DA">
              <w:rPr>
                <w:b w:val="0"/>
                <w:bCs w:val="0"/>
                <w:noProof/>
                <w:webHidden/>
              </w:rPr>
              <w:fldChar w:fldCharType="separate"/>
            </w:r>
          </w:del>
          <w:ins w:id="237" w:author="Boni" w:date="2014-09-08T03:08:00Z">
            <w:del w:id="238" w:author="Andrija Ilic" w:date="2015-09-06T19:34:00Z">
              <w:r w:rsidR="0078654E" w:rsidDel="002A60DA">
                <w:rPr>
                  <w:noProof/>
                  <w:webHidden/>
                </w:rPr>
                <w:delText>61</w:delText>
              </w:r>
              <w:r w:rsidDel="002A60DA">
                <w:rPr>
                  <w:b w:val="0"/>
                  <w:bCs w:val="0"/>
                  <w:noProof/>
                  <w:webHidden/>
                </w:rPr>
                <w:fldChar w:fldCharType="end"/>
              </w:r>
              <w:r w:rsidRPr="003E06CD" w:rsidDel="002A60DA">
                <w:rPr>
                  <w:rStyle w:val="Hyperlink"/>
                  <w:b w:val="0"/>
                  <w:bCs w:val="0"/>
                  <w:noProof/>
                </w:rPr>
                <w:fldChar w:fldCharType="end"/>
              </w:r>
            </w:del>
          </w:ins>
        </w:p>
        <w:p w14:paraId="1535C36B" w14:textId="37C4B0B1" w:rsidR="0078654E" w:rsidDel="002A60DA" w:rsidRDefault="005F3F8E">
          <w:pPr>
            <w:pStyle w:val="TOCHeading"/>
            <w:jc w:val="center"/>
            <w:rPr>
              <w:ins w:id="239" w:author="Boni" w:date="2014-09-08T03:08:00Z"/>
              <w:del w:id="240" w:author="Andrija Ilic" w:date="2015-09-06T19:34:00Z"/>
              <w:rFonts w:asciiTheme="minorHAnsi" w:eastAsiaTheme="minorEastAsia" w:hAnsiTheme="minorHAnsi"/>
              <w:noProof/>
              <w:sz w:val="22"/>
            </w:rPr>
            <w:pPrChange w:id="241" w:author="Andrija Ilic" w:date="2015-09-06T19:34:00Z">
              <w:pPr>
                <w:pStyle w:val="TOC2"/>
                <w:tabs>
                  <w:tab w:val="right" w:leader="dot" w:pos="9017"/>
                </w:tabs>
              </w:pPr>
            </w:pPrChange>
          </w:pPr>
          <w:ins w:id="242" w:author="Boni" w:date="2014-09-08T03:08:00Z">
            <w:del w:id="243" w:author="Andrija Ilic" w:date="2015-09-06T19:34:00Z">
              <w:r w:rsidRPr="003E06CD" w:rsidDel="002A60DA">
                <w:rPr>
                  <w:rStyle w:val="Hyperlink"/>
                  <w:b w:val="0"/>
                  <w:bCs w:val="0"/>
                  <w:noProof/>
                </w:rPr>
                <w:fldChar w:fldCharType="begin"/>
              </w:r>
              <w:r w:rsidR="0078654E" w:rsidRPr="003E06CD" w:rsidDel="002A60DA">
                <w:rPr>
                  <w:rStyle w:val="Hyperlink"/>
                  <w:noProof/>
                </w:rPr>
                <w:delInstrText xml:space="preserve"> </w:delInstrText>
              </w:r>
              <w:r w:rsidR="0078654E" w:rsidDel="002A60DA">
                <w:rPr>
                  <w:noProof/>
                </w:rPr>
                <w:delInstrText>HYPERLINK \l "_Toc397909086"</w:delInstrText>
              </w:r>
              <w:r w:rsidR="0078654E" w:rsidRPr="003E06CD" w:rsidDel="002A60DA">
                <w:rPr>
                  <w:rStyle w:val="Hyperlink"/>
                  <w:noProof/>
                </w:rPr>
                <w:delInstrText xml:space="preserve"> </w:delInstrText>
              </w:r>
              <w:r w:rsidRPr="003E06CD" w:rsidDel="002A60DA">
                <w:rPr>
                  <w:rStyle w:val="Hyperlink"/>
                  <w:b w:val="0"/>
                  <w:bCs w:val="0"/>
                  <w:noProof/>
                </w:rPr>
                <w:fldChar w:fldCharType="separate"/>
              </w:r>
              <w:r w:rsidR="0078654E" w:rsidRPr="003E06CD" w:rsidDel="002A60DA">
                <w:rPr>
                  <w:rStyle w:val="Hyperlink"/>
                  <w:noProof/>
                </w:rPr>
                <w:delText>3.5 Закључак</w:delText>
              </w:r>
              <w:r w:rsidR="0078654E" w:rsidDel="002A60DA">
                <w:rPr>
                  <w:noProof/>
                  <w:webHidden/>
                </w:rPr>
                <w:tab/>
              </w:r>
              <w:r w:rsidDel="002A60DA">
                <w:rPr>
                  <w:b w:val="0"/>
                  <w:bCs w:val="0"/>
                  <w:noProof/>
                  <w:webHidden/>
                </w:rPr>
                <w:fldChar w:fldCharType="begin"/>
              </w:r>
              <w:r w:rsidR="0078654E" w:rsidDel="002A60DA">
                <w:rPr>
                  <w:noProof/>
                  <w:webHidden/>
                </w:rPr>
                <w:delInstrText xml:space="preserve"> PAGEREF _Toc397909086 \h </w:delInstrText>
              </w:r>
            </w:del>
          </w:ins>
          <w:del w:id="244" w:author="Andrija Ilic" w:date="2015-09-06T19:34:00Z">
            <w:r w:rsidDel="002A60DA">
              <w:rPr>
                <w:b w:val="0"/>
                <w:bCs w:val="0"/>
                <w:noProof/>
                <w:webHidden/>
              </w:rPr>
            </w:r>
            <w:r w:rsidDel="002A60DA">
              <w:rPr>
                <w:b w:val="0"/>
                <w:bCs w:val="0"/>
                <w:noProof/>
                <w:webHidden/>
              </w:rPr>
              <w:fldChar w:fldCharType="separate"/>
            </w:r>
          </w:del>
          <w:ins w:id="245" w:author="Boni" w:date="2014-09-08T03:08:00Z">
            <w:del w:id="246" w:author="Andrija Ilic" w:date="2015-09-06T19:34:00Z">
              <w:r w:rsidR="0078654E" w:rsidDel="002A60DA">
                <w:rPr>
                  <w:noProof/>
                  <w:webHidden/>
                </w:rPr>
                <w:delText>63</w:delText>
              </w:r>
              <w:r w:rsidDel="002A60DA">
                <w:rPr>
                  <w:b w:val="0"/>
                  <w:bCs w:val="0"/>
                  <w:noProof/>
                  <w:webHidden/>
                </w:rPr>
                <w:fldChar w:fldCharType="end"/>
              </w:r>
              <w:r w:rsidRPr="003E06CD" w:rsidDel="002A60DA">
                <w:rPr>
                  <w:rStyle w:val="Hyperlink"/>
                  <w:b w:val="0"/>
                  <w:bCs w:val="0"/>
                  <w:noProof/>
                </w:rPr>
                <w:fldChar w:fldCharType="end"/>
              </w:r>
            </w:del>
          </w:ins>
        </w:p>
        <w:p w14:paraId="4A969B84" w14:textId="2AA95EA9" w:rsidR="00623D48" w:rsidDel="002A60DA" w:rsidRDefault="005F3F8E">
          <w:pPr>
            <w:pStyle w:val="TOCHeading"/>
            <w:jc w:val="center"/>
            <w:rPr>
              <w:del w:id="247" w:author="Andrija Ilic" w:date="2015-09-06T19:34:00Z"/>
              <w:rFonts w:asciiTheme="minorHAnsi" w:eastAsiaTheme="minorEastAsia" w:hAnsiTheme="minorHAnsi"/>
              <w:noProof/>
              <w:sz w:val="22"/>
            </w:rPr>
            <w:pPrChange w:id="248" w:author="Andrija Ilic" w:date="2015-09-06T19:34:00Z">
              <w:pPr>
                <w:pStyle w:val="TOC1"/>
                <w:tabs>
                  <w:tab w:val="right" w:leader="dot" w:pos="9017"/>
                </w:tabs>
              </w:pPr>
            </w:pPrChange>
          </w:pPr>
          <w:del w:id="249" w:author="Andrija Ilic" w:date="2015-09-06T19:34:00Z">
            <w:r w:rsidRPr="005F3F8E" w:rsidDel="002A60DA">
              <w:rPr>
                <w:rPrChange w:id="250" w:author="Boni" w:date="2014-09-07T23:05:00Z">
                  <w:rPr>
                    <w:rStyle w:val="Hyperlink"/>
                    <w:noProof/>
                  </w:rPr>
                </w:rPrChange>
              </w:rPr>
              <w:delText>1. Увод</w:delText>
            </w:r>
            <w:r w:rsidR="00623D48" w:rsidDel="002A60DA">
              <w:rPr>
                <w:noProof/>
                <w:webHidden/>
              </w:rPr>
              <w:tab/>
              <w:delText>3</w:delText>
            </w:r>
          </w:del>
        </w:p>
        <w:p w14:paraId="0ED8E0E9" w14:textId="690C720E" w:rsidR="00623D48" w:rsidDel="002A60DA" w:rsidRDefault="005F3F8E">
          <w:pPr>
            <w:pStyle w:val="TOCHeading"/>
            <w:jc w:val="center"/>
            <w:rPr>
              <w:del w:id="251" w:author="Andrija Ilic" w:date="2015-09-06T19:34:00Z"/>
              <w:rFonts w:asciiTheme="minorHAnsi" w:eastAsiaTheme="minorEastAsia" w:hAnsiTheme="minorHAnsi"/>
              <w:noProof/>
              <w:sz w:val="22"/>
            </w:rPr>
            <w:pPrChange w:id="252" w:author="Andrija Ilic" w:date="2015-09-06T19:34:00Z">
              <w:pPr>
                <w:pStyle w:val="TOC1"/>
                <w:tabs>
                  <w:tab w:val="right" w:leader="dot" w:pos="9017"/>
                </w:tabs>
              </w:pPr>
            </w:pPrChange>
          </w:pPr>
          <w:del w:id="253" w:author="Andrija Ilic" w:date="2015-09-06T19:34:00Z">
            <w:r w:rsidRPr="005F3F8E" w:rsidDel="002A60DA">
              <w:rPr>
                <w:rPrChange w:id="254" w:author="Boni" w:date="2014-09-07T23:05:00Z">
                  <w:rPr>
                    <w:rStyle w:val="Hyperlink"/>
                    <w:noProof/>
                  </w:rPr>
                </w:rPrChange>
              </w:rPr>
              <w:delText>2. Tapestry 5.3</w:delText>
            </w:r>
            <w:r w:rsidR="00623D48" w:rsidDel="002A60DA">
              <w:rPr>
                <w:noProof/>
                <w:webHidden/>
              </w:rPr>
              <w:tab/>
              <w:delText>4</w:delText>
            </w:r>
          </w:del>
        </w:p>
        <w:p w14:paraId="313908D6" w14:textId="52E42DE4" w:rsidR="00623D48" w:rsidDel="002A60DA" w:rsidRDefault="005F3F8E">
          <w:pPr>
            <w:pStyle w:val="TOCHeading"/>
            <w:jc w:val="center"/>
            <w:rPr>
              <w:del w:id="255" w:author="Andrija Ilic" w:date="2015-09-06T19:34:00Z"/>
              <w:rFonts w:asciiTheme="minorHAnsi" w:eastAsiaTheme="minorEastAsia" w:hAnsiTheme="minorHAnsi"/>
              <w:noProof/>
              <w:sz w:val="22"/>
            </w:rPr>
            <w:pPrChange w:id="256" w:author="Andrija Ilic" w:date="2015-09-06T19:34:00Z">
              <w:pPr>
                <w:pStyle w:val="TOC2"/>
                <w:tabs>
                  <w:tab w:val="right" w:leader="dot" w:pos="9017"/>
                </w:tabs>
              </w:pPr>
            </w:pPrChange>
          </w:pPr>
          <w:del w:id="257" w:author="Andrija Ilic" w:date="2015-09-06T19:34:00Z">
            <w:r w:rsidRPr="005F3F8E" w:rsidDel="002A60DA">
              <w:rPr>
                <w:rPrChange w:id="258" w:author="Boni" w:date="2014-09-07T23:05:00Z">
                  <w:rPr>
                    <w:rStyle w:val="Hyperlink"/>
                    <w:noProof/>
                  </w:rPr>
                </w:rPrChange>
              </w:rPr>
              <w:delText>2.1 Основне компоненте Tapestry оквира</w:delText>
            </w:r>
            <w:r w:rsidR="00623D48" w:rsidDel="002A60DA">
              <w:rPr>
                <w:noProof/>
                <w:webHidden/>
              </w:rPr>
              <w:tab/>
              <w:delText>4</w:delText>
            </w:r>
          </w:del>
        </w:p>
        <w:p w14:paraId="7414CA70" w14:textId="40815BB6" w:rsidR="00623D48" w:rsidDel="002A60DA" w:rsidRDefault="005F3F8E">
          <w:pPr>
            <w:pStyle w:val="TOCHeading"/>
            <w:jc w:val="center"/>
            <w:rPr>
              <w:del w:id="259" w:author="Andrija Ilic" w:date="2015-09-06T19:34:00Z"/>
              <w:rFonts w:asciiTheme="minorHAnsi" w:eastAsiaTheme="minorEastAsia" w:hAnsiTheme="minorHAnsi"/>
              <w:noProof/>
              <w:sz w:val="22"/>
            </w:rPr>
            <w:pPrChange w:id="260" w:author="Andrija Ilic" w:date="2015-09-06T19:34:00Z">
              <w:pPr>
                <w:pStyle w:val="TOC3"/>
                <w:tabs>
                  <w:tab w:val="right" w:leader="dot" w:pos="9017"/>
                </w:tabs>
              </w:pPr>
            </w:pPrChange>
          </w:pPr>
          <w:del w:id="261" w:author="Andrija Ilic" w:date="2015-09-06T19:34:00Z">
            <w:r w:rsidRPr="005F3F8E" w:rsidDel="002A60DA">
              <w:rPr>
                <w:rFonts w:eastAsia="Calibri"/>
                <w:rPrChange w:id="262" w:author="Boni" w:date="2014-09-07T23:05:00Z">
                  <w:rPr>
                    <w:rStyle w:val="Hyperlink"/>
                    <w:rFonts w:eastAsia="Calibri"/>
                    <w:noProof/>
                  </w:rPr>
                </w:rPrChange>
              </w:rPr>
              <w:delText>2.1.1 TextField, PasswordField</w:delText>
            </w:r>
            <w:r w:rsidR="00623D48" w:rsidDel="002A60DA">
              <w:rPr>
                <w:noProof/>
                <w:webHidden/>
              </w:rPr>
              <w:tab/>
              <w:delText>6</w:delText>
            </w:r>
          </w:del>
        </w:p>
        <w:p w14:paraId="5CA71C94" w14:textId="25CFEE01" w:rsidR="00623D48" w:rsidDel="002A60DA" w:rsidRDefault="005F3F8E">
          <w:pPr>
            <w:pStyle w:val="TOCHeading"/>
            <w:jc w:val="center"/>
            <w:rPr>
              <w:del w:id="263" w:author="Andrija Ilic" w:date="2015-09-06T19:34:00Z"/>
              <w:rFonts w:asciiTheme="minorHAnsi" w:eastAsiaTheme="minorEastAsia" w:hAnsiTheme="minorHAnsi"/>
              <w:noProof/>
              <w:sz w:val="22"/>
            </w:rPr>
            <w:pPrChange w:id="264" w:author="Andrija Ilic" w:date="2015-09-06T19:34:00Z">
              <w:pPr>
                <w:pStyle w:val="TOC3"/>
                <w:tabs>
                  <w:tab w:val="right" w:leader="dot" w:pos="9017"/>
                </w:tabs>
              </w:pPr>
            </w:pPrChange>
          </w:pPr>
          <w:del w:id="265" w:author="Andrija Ilic" w:date="2015-09-06T19:34:00Z">
            <w:r w:rsidRPr="005F3F8E" w:rsidDel="002A60DA">
              <w:rPr>
                <w:rFonts w:eastAsia="Courier Std"/>
                <w:rPrChange w:id="266" w:author="Boni" w:date="2014-09-07T23:05:00Z">
                  <w:rPr>
                    <w:rStyle w:val="Hyperlink"/>
                    <w:rFonts w:eastAsia="Courier Std"/>
                    <w:noProof/>
                  </w:rPr>
                </w:rPrChange>
              </w:rPr>
              <w:delText>2.1.2 Loop, ActionLink If</w:delText>
            </w:r>
            <w:r w:rsidR="00623D48" w:rsidDel="002A60DA">
              <w:rPr>
                <w:noProof/>
                <w:webHidden/>
              </w:rPr>
              <w:tab/>
              <w:delText>7</w:delText>
            </w:r>
          </w:del>
        </w:p>
        <w:p w14:paraId="12003734" w14:textId="5C419F3E" w:rsidR="00623D48" w:rsidDel="002A60DA" w:rsidRDefault="005F3F8E">
          <w:pPr>
            <w:pStyle w:val="TOCHeading"/>
            <w:jc w:val="center"/>
            <w:rPr>
              <w:del w:id="267" w:author="Andrija Ilic" w:date="2015-09-06T19:34:00Z"/>
              <w:rFonts w:asciiTheme="minorHAnsi" w:eastAsiaTheme="minorEastAsia" w:hAnsiTheme="minorHAnsi"/>
              <w:noProof/>
              <w:sz w:val="22"/>
            </w:rPr>
            <w:pPrChange w:id="268" w:author="Andrija Ilic" w:date="2015-09-06T19:34:00Z">
              <w:pPr>
                <w:pStyle w:val="TOC2"/>
                <w:tabs>
                  <w:tab w:val="right" w:leader="dot" w:pos="9017"/>
                </w:tabs>
              </w:pPr>
            </w:pPrChange>
          </w:pPr>
          <w:del w:id="269" w:author="Andrija Ilic" w:date="2015-09-06T19:34:00Z">
            <w:r w:rsidRPr="005F3F8E" w:rsidDel="002A60DA">
              <w:rPr>
                <w:rFonts w:eastAsia="Courier Std"/>
                <w:rPrChange w:id="270" w:author="Boni" w:date="2014-09-07T23:05:00Z">
                  <w:rPr>
                    <w:rStyle w:val="Hyperlink"/>
                    <w:rFonts w:eastAsia="Courier Std"/>
                    <w:noProof/>
                  </w:rPr>
                </w:rPrChange>
              </w:rPr>
              <w:delText>2.2 Tapestry5 Jquery библиотека</w:delText>
            </w:r>
            <w:r w:rsidR="00623D48" w:rsidDel="002A60DA">
              <w:rPr>
                <w:noProof/>
                <w:webHidden/>
              </w:rPr>
              <w:tab/>
              <w:delText>8</w:delText>
            </w:r>
          </w:del>
        </w:p>
        <w:p w14:paraId="2D528CC6" w14:textId="69A4CEAC" w:rsidR="00623D48" w:rsidDel="002A60DA" w:rsidRDefault="005F3F8E">
          <w:pPr>
            <w:pStyle w:val="TOCHeading"/>
            <w:jc w:val="center"/>
            <w:rPr>
              <w:del w:id="271" w:author="Andrija Ilic" w:date="2015-09-06T19:34:00Z"/>
              <w:rFonts w:asciiTheme="minorHAnsi" w:eastAsiaTheme="minorEastAsia" w:hAnsiTheme="minorHAnsi"/>
              <w:noProof/>
              <w:sz w:val="22"/>
            </w:rPr>
            <w:pPrChange w:id="272" w:author="Andrija Ilic" w:date="2015-09-06T19:34:00Z">
              <w:pPr>
                <w:pStyle w:val="TOC3"/>
                <w:tabs>
                  <w:tab w:val="right" w:leader="dot" w:pos="9017"/>
                </w:tabs>
              </w:pPr>
            </w:pPrChange>
          </w:pPr>
          <w:del w:id="273" w:author="Andrija Ilic" w:date="2015-09-06T19:34:00Z">
            <w:r w:rsidRPr="005F3F8E" w:rsidDel="002A60DA">
              <w:rPr>
                <w:rFonts w:eastAsia="Courier Std"/>
                <w:rPrChange w:id="274" w:author="Boni" w:date="2014-09-07T23:05:00Z">
                  <w:rPr>
                    <w:rStyle w:val="Hyperlink"/>
                    <w:rFonts w:eastAsia="Courier Std"/>
                    <w:noProof/>
                  </w:rPr>
                </w:rPrChange>
              </w:rPr>
              <w:delText>2.2.1 AutoComplete Mixin</w:delText>
            </w:r>
            <w:r w:rsidR="00623D48" w:rsidDel="002A60DA">
              <w:rPr>
                <w:noProof/>
                <w:webHidden/>
              </w:rPr>
              <w:tab/>
              <w:delText>8</w:delText>
            </w:r>
          </w:del>
        </w:p>
        <w:p w14:paraId="52EF5B53" w14:textId="14F6F9D5" w:rsidR="00623D48" w:rsidDel="002A60DA" w:rsidRDefault="005F3F8E">
          <w:pPr>
            <w:pStyle w:val="TOCHeading"/>
            <w:jc w:val="center"/>
            <w:rPr>
              <w:del w:id="275" w:author="Andrija Ilic" w:date="2015-09-06T19:34:00Z"/>
              <w:rFonts w:asciiTheme="minorHAnsi" w:eastAsiaTheme="minorEastAsia" w:hAnsiTheme="minorHAnsi"/>
              <w:noProof/>
              <w:sz w:val="22"/>
            </w:rPr>
            <w:pPrChange w:id="276" w:author="Andrija Ilic" w:date="2015-09-06T19:34:00Z">
              <w:pPr>
                <w:pStyle w:val="TOC3"/>
                <w:tabs>
                  <w:tab w:val="right" w:leader="dot" w:pos="9017"/>
                </w:tabs>
              </w:pPr>
            </w:pPrChange>
          </w:pPr>
          <w:del w:id="277" w:author="Andrija Ilic" w:date="2015-09-06T19:34:00Z">
            <w:r w:rsidRPr="005F3F8E" w:rsidDel="002A60DA">
              <w:rPr>
                <w:rFonts w:eastAsia="Courier Std"/>
                <w:rPrChange w:id="278" w:author="Boni" w:date="2014-09-07T23:05:00Z">
                  <w:rPr>
                    <w:rStyle w:val="Hyperlink"/>
                    <w:rFonts w:eastAsia="Courier Std"/>
                    <w:noProof/>
                  </w:rPr>
                </w:rPrChange>
              </w:rPr>
              <w:delText>2.2.2 Zone компонента</w:delText>
            </w:r>
            <w:r w:rsidR="00623D48" w:rsidDel="002A60DA">
              <w:rPr>
                <w:noProof/>
                <w:webHidden/>
              </w:rPr>
              <w:tab/>
              <w:delText>8</w:delText>
            </w:r>
          </w:del>
        </w:p>
        <w:p w14:paraId="438F5F5C" w14:textId="053C27B3" w:rsidR="00623D48" w:rsidDel="002A60DA" w:rsidRDefault="005F3F8E">
          <w:pPr>
            <w:pStyle w:val="TOCHeading"/>
            <w:jc w:val="center"/>
            <w:rPr>
              <w:del w:id="279" w:author="Andrija Ilic" w:date="2015-09-06T19:34:00Z"/>
              <w:rFonts w:asciiTheme="minorHAnsi" w:eastAsiaTheme="minorEastAsia" w:hAnsiTheme="minorHAnsi"/>
              <w:noProof/>
              <w:sz w:val="22"/>
            </w:rPr>
            <w:pPrChange w:id="280" w:author="Andrija Ilic" w:date="2015-09-06T19:34:00Z">
              <w:pPr>
                <w:pStyle w:val="TOC3"/>
                <w:tabs>
                  <w:tab w:val="right" w:leader="dot" w:pos="9017"/>
                </w:tabs>
              </w:pPr>
            </w:pPrChange>
          </w:pPr>
          <w:del w:id="281" w:author="Andrija Ilic" w:date="2015-09-06T19:34:00Z">
            <w:r w:rsidRPr="005F3F8E" w:rsidDel="002A60DA">
              <w:rPr>
                <w:rFonts w:eastAsia="Courier Std"/>
                <w:rPrChange w:id="282" w:author="Boni" w:date="2014-09-07T23:05:00Z">
                  <w:rPr>
                    <w:rStyle w:val="Hyperlink"/>
                    <w:rFonts w:eastAsia="Courier Std"/>
                    <w:noProof/>
                  </w:rPr>
                </w:rPrChange>
              </w:rPr>
              <w:delText>2.2.3 DataField</w:delText>
            </w:r>
            <w:r w:rsidR="00623D48" w:rsidDel="002A60DA">
              <w:rPr>
                <w:noProof/>
                <w:webHidden/>
              </w:rPr>
              <w:tab/>
              <w:delText>9</w:delText>
            </w:r>
          </w:del>
        </w:p>
        <w:p w14:paraId="6E4A2EF3" w14:textId="3CB61740" w:rsidR="00623D48" w:rsidDel="002A60DA" w:rsidRDefault="005F3F8E">
          <w:pPr>
            <w:pStyle w:val="TOCHeading"/>
            <w:jc w:val="center"/>
            <w:rPr>
              <w:del w:id="283" w:author="Andrija Ilic" w:date="2015-09-06T19:34:00Z"/>
              <w:rFonts w:asciiTheme="minorHAnsi" w:eastAsiaTheme="minorEastAsia" w:hAnsiTheme="minorHAnsi"/>
              <w:noProof/>
              <w:sz w:val="22"/>
            </w:rPr>
            <w:pPrChange w:id="284" w:author="Andrija Ilic" w:date="2015-09-06T19:34:00Z">
              <w:pPr>
                <w:pStyle w:val="TOC1"/>
                <w:tabs>
                  <w:tab w:val="right" w:leader="dot" w:pos="9017"/>
                </w:tabs>
              </w:pPr>
            </w:pPrChange>
          </w:pPr>
          <w:del w:id="285" w:author="Andrija Ilic" w:date="2015-09-06T19:34:00Z">
            <w:r w:rsidRPr="005F3F8E" w:rsidDel="002A60DA">
              <w:rPr>
                <w:rPrChange w:id="286" w:author="Boni" w:date="2014-09-07T23:05:00Z">
                  <w:rPr>
                    <w:rStyle w:val="Hyperlink"/>
                    <w:noProof/>
                  </w:rPr>
                </w:rPrChange>
              </w:rPr>
              <w:delText>3. Пример ситема за праћење продаје у Java окружењу</w:delText>
            </w:r>
            <w:r w:rsidR="00623D48" w:rsidDel="002A60DA">
              <w:rPr>
                <w:noProof/>
                <w:webHidden/>
              </w:rPr>
              <w:tab/>
              <w:delText>10</w:delText>
            </w:r>
          </w:del>
        </w:p>
        <w:p w14:paraId="2EF81B03" w14:textId="0D3F119A" w:rsidR="00623D48" w:rsidDel="002A60DA" w:rsidRDefault="005F3F8E">
          <w:pPr>
            <w:pStyle w:val="TOCHeading"/>
            <w:jc w:val="center"/>
            <w:rPr>
              <w:del w:id="287" w:author="Andrija Ilic" w:date="2015-09-06T19:34:00Z"/>
              <w:rFonts w:asciiTheme="minorHAnsi" w:eastAsiaTheme="minorEastAsia" w:hAnsiTheme="minorHAnsi"/>
              <w:noProof/>
              <w:sz w:val="22"/>
            </w:rPr>
            <w:pPrChange w:id="288" w:author="Andrija Ilic" w:date="2015-09-06T19:34:00Z">
              <w:pPr>
                <w:pStyle w:val="TOC2"/>
                <w:tabs>
                  <w:tab w:val="right" w:leader="dot" w:pos="9017"/>
                </w:tabs>
              </w:pPr>
            </w:pPrChange>
          </w:pPr>
          <w:del w:id="289" w:author="Andrija Ilic" w:date="2015-09-06T19:34:00Z">
            <w:r w:rsidRPr="005F3F8E" w:rsidDel="002A60DA">
              <w:rPr>
                <w:rPrChange w:id="290" w:author="Boni" w:date="2014-09-07T23:05:00Z">
                  <w:rPr>
                    <w:rStyle w:val="Hyperlink"/>
                    <w:noProof/>
                  </w:rPr>
                </w:rPrChange>
              </w:rPr>
              <w:delText>3.1 Кориснички захтеви</w:delText>
            </w:r>
            <w:r w:rsidR="00623D48" w:rsidDel="002A60DA">
              <w:rPr>
                <w:noProof/>
                <w:webHidden/>
              </w:rPr>
              <w:tab/>
              <w:delText>10</w:delText>
            </w:r>
          </w:del>
        </w:p>
        <w:p w14:paraId="7F3109F1" w14:textId="1A5B1EFF" w:rsidR="00623D48" w:rsidDel="002A60DA" w:rsidRDefault="005F3F8E">
          <w:pPr>
            <w:pStyle w:val="TOCHeading"/>
            <w:jc w:val="center"/>
            <w:rPr>
              <w:del w:id="291" w:author="Andrija Ilic" w:date="2015-09-06T19:34:00Z"/>
              <w:rFonts w:asciiTheme="minorHAnsi" w:eastAsiaTheme="minorEastAsia" w:hAnsiTheme="minorHAnsi"/>
              <w:noProof/>
              <w:sz w:val="22"/>
            </w:rPr>
            <w:pPrChange w:id="292" w:author="Andrija Ilic" w:date="2015-09-06T19:34:00Z">
              <w:pPr>
                <w:pStyle w:val="TOC3"/>
                <w:tabs>
                  <w:tab w:val="right" w:leader="dot" w:pos="9017"/>
                </w:tabs>
              </w:pPr>
            </w:pPrChange>
          </w:pPr>
          <w:del w:id="293" w:author="Andrija Ilic" w:date="2015-09-06T19:34:00Z">
            <w:r w:rsidRPr="005F3F8E" w:rsidDel="002A60DA">
              <w:rPr>
                <w:rPrChange w:id="294" w:author="Boni" w:date="2014-09-07T23:05:00Z">
                  <w:rPr>
                    <w:rStyle w:val="Hyperlink"/>
                    <w:noProof/>
                  </w:rPr>
                </w:rPrChange>
              </w:rPr>
              <w:delText>3.1.1 Почетни кориснички захтев</w:delText>
            </w:r>
            <w:r w:rsidR="00623D48" w:rsidDel="002A60DA">
              <w:rPr>
                <w:noProof/>
                <w:webHidden/>
              </w:rPr>
              <w:tab/>
              <w:delText>10</w:delText>
            </w:r>
          </w:del>
        </w:p>
        <w:p w14:paraId="17576A2C" w14:textId="090DBC0E" w:rsidR="00623D48" w:rsidDel="002A60DA" w:rsidRDefault="005F3F8E">
          <w:pPr>
            <w:pStyle w:val="TOCHeading"/>
            <w:jc w:val="center"/>
            <w:rPr>
              <w:del w:id="295" w:author="Andrija Ilic" w:date="2015-09-06T19:34:00Z"/>
              <w:rFonts w:asciiTheme="minorHAnsi" w:eastAsiaTheme="minorEastAsia" w:hAnsiTheme="minorHAnsi"/>
              <w:noProof/>
              <w:sz w:val="22"/>
            </w:rPr>
            <w:pPrChange w:id="296" w:author="Andrija Ilic" w:date="2015-09-06T19:34:00Z">
              <w:pPr>
                <w:pStyle w:val="TOC3"/>
                <w:tabs>
                  <w:tab w:val="right" w:leader="dot" w:pos="9017"/>
                </w:tabs>
              </w:pPr>
            </w:pPrChange>
          </w:pPr>
          <w:del w:id="297" w:author="Andrija Ilic" w:date="2015-09-06T19:34:00Z">
            <w:r w:rsidRPr="005F3F8E" w:rsidDel="002A60DA">
              <w:rPr>
                <w:rPrChange w:id="298" w:author="Boni" w:date="2014-09-07T23:05:00Z">
                  <w:rPr>
                    <w:rStyle w:val="Hyperlink"/>
                    <w:noProof/>
                  </w:rPr>
                </w:rPrChange>
              </w:rPr>
              <w:delText>3.1.2 Спецификација захтева помоћу случаја коришћења</w:delText>
            </w:r>
            <w:r w:rsidR="00623D48" w:rsidDel="002A60DA">
              <w:rPr>
                <w:noProof/>
                <w:webHidden/>
              </w:rPr>
              <w:tab/>
              <w:delText>11</w:delText>
            </w:r>
          </w:del>
        </w:p>
        <w:p w14:paraId="0F90EB23" w14:textId="7E2EE5FF" w:rsidR="00623D48" w:rsidDel="002A60DA" w:rsidRDefault="005F3F8E">
          <w:pPr>
            <w:pStyle w:val="TOCHeading"/>
            <w:jc w:val="center"/>
            <w:rPr>
              <w:del w:id="299" w:author="Andrija Ilic" w:date="2015-09-06T19:34:00Z"/>
              <w:rFonts w:asciiTheme="minorHAnsi" w:eastAsiaTheme="minorEastAsia" w:hAnsiTheme="minorHAnsi"/>
              <w:noProof/>
              <w:sz w:val="22"/>
            </w:rPr>
            <w:pPrChange w:id="300" w:author="Andrija Ilic" w:date="2015-09-06T19:34:00Z">
              <w:pPr>
                <w:pStyle w:val="TOC2"/>
                <w:tabs>
                  <w:tab w:val="right" w:leader="dot" w:pos="9017"/>
                </w:tabs>
              </w:pPr>
            </w:pPrChange>
          </w:pPr>
          <w:del w:id="301" w:author="Andrija Ilic" w:date="2015-09-06T19:34:00Z">
            <w:r w:rsidRPr="005F3F8E" w:rsidDel="002A60DA">
              <w:rPr>
                <w:rPrChange w:id="302" w:author="Boni" w:date="2014-09-07T23:05:00Z">
                  <w:rPr>
                    <w:rStyle w:val="Hyperlink"/>
                    <w:noProof/>
                  </w:rPr>
                </w:rPrChange>
              </w:rPr>
              <w:delText>3.2 Анализа</w:delText>
            </w:r>
            <w:r w:rsidR="00623D48" w:rsidDel="002A60DA">
              <w:rPr>
                <w:noProof/>
                <w:webHidden/>
              </w:rPr>
              <w:tab/>
              <w:delText>14</w:delText>
            </w:r>
          </w:del>
        </w:p>
        <w:p w14:paraId="45994653" w14:textId="2A852260" w:rsidR="00623D48" w:rsidDel="002A60DA" w:rsidRDefault="005F3F8E">
          <w:pPr>
            <w:pStyle w:val="TOCHeading"/>
            <w:jc w:val="center"/>
            <w:rPr>
              <w:del w:id="303" w:author="Andrija Ilic" w:date="2015-09-06T19:34:00Z"/>
              <w:rFonts w:asciiTheme="minorHAnsi" w:eastAsiaTheme="minorEastAsia" w:hAnsiTheme="minorHAnsi"/>
              <w:noProof/>
              <w:sz w:val="22"/>
            </w:rPr>
            <w:pPrChange w:id="304" w:author="Andrija Ilic" w:date="2015-09-06T19:34:00Z">
              <w:pPr>
                <w:pStyle w:val="TOC3"/>
                <w:tabs>
                  <w:tab w:val="right" w:leader="dot" w:pos="9017"/>
                </w:tabs>
              </w:pPr>
            </w:pPrChange>
          </w:pPr>
          <w:del w:id="305" w:author="Andrija Ilic" w:date="2015-09-06T19:34:00Z">
            <w:r w:rsidRPr="005F3F8E" w:rsidDel="002A60DA">
              <w:rPr>
                <w:rPrChange w:id="306" w:author="Boni" w:date="2014-09-07T23:05:00Z">
                  <w:rPr>
                    <w:rStyle w:val="Hyperlink"/>
                    <w:noProof/>
                  </w:rPr>
                </w:rPrChange>
              </w:rPr>
              <w:delText>3.2.1 Понашање софтверског система</w:delText>
            </w:r>
            <w:r w:rsidR="00623D48" w:rsidDel="002A60DA">
              <w:rPr>
                <w:noProof/>
                <w:webHidden/>
              </w:rPr>
              <w:tab/>
              <w:delText>14</w:delText>
            </w:r>
          </w:del>
        </w:p>
        <w:p w14:paraId="242BC93A" w14:textId="5B61D605" w:rsidR="00623D48" w:rsidDel="002A60DA" w:rsidRDefault="005F3F8E">
          <w:pPr>
            <w:pStyle w:val="TOCHeading"/>
            <w:jc w:val="center"/>
            <w:rPr>
              <w:del w:id="307" w:author="Andrija Ilic" w:date="2015-09-06T19:34:00Z"/>
              <w:rFonts w:asciiTheme="minorHAnsi" w:eastAsiaTheme="minorEastAsia" w:hAnsiTheme="minorHAnsi"/>
              <w:noProof/>
              <w:sz w:val="22"/>
            </w:rPr>
            <w:pPrChange w:id="308" w:author="Andrija Ilic" w:date="2015-09-06T19:34:00Z">
              <w:pPr>
                <w:pStyle w:val="TOC4"/>
                <w:tabs>
                  <w:tab w:val="right" w:leader="dot" w:pos="9017"/>
                </w:tabs>
              </w:pPr>
            </w:pPrChange>
          </w:pPr>
          <w:del w:id="309" w:author="Andrija Ilic" w:date="2015-09-06T19:34:00Z">
            <w:r w:rsidRPr="005F3F8E" w:rsidDel="002A60DA">
              <w:rPr>
                <w:rPrChange w:id="310" w:author="Boni" w:date="2014-09-07T23:05:00Z">
                  <w:rPr>
                    <w:rStyle w:val="Hyperlink"/>
                    <w:noProof/>
                  </w:rPr>
                </w:rPrChange>
              </w:rPr>
              <w:delText>3.2.1.1Системски дијаграми секвенци</w:delText>
            </w:r>
            <w:r w:rsidR="00623D48" w:rsidDel="002A60DA">
              <w:rPr>
                <w:noProof/>
                <w:webHidden/>
              </w:rPr>
              <w:tab/>
              <w:delText>14</w:delText>
            </w:r>
          </w:del>
        </w:p>
        <w:p w14:paraId="3ED37F33" w14:textId="70A21516" w:rsidR="00623D48" w:rsidDel="002A60DA" w:rsidRDefault="005F3F8E">
          <w:pPr>
            <w:pStyle w:val="TOCHeading"/>
            <w:jc w:val="center"/>
            <w:rPr>
              <w:del w:id="311" w:author="Andrija Ilic" w:date="2015-09-06T19:34:00Z"/>
              <w:rFonts w:asciiTheme="minorHAnsi" w:eastAsiaTheme="minorEastAsia" w:hAnsiTheme="minorHAnsi"/>
              <w:noProof/>
              <w:sz w:val="22"/>
            </w:rPr>
            <w:pPrChange w:id="312" w:author="Andrija Ilic" w:date="2015-09-06T19:34:00Z">
              <w:pPr>
                <w:pStyle w:val="TOC4"/>
                <w:tabs>
                  <w:tab w:val="right" w:leader="dot" w:pos="9017"/>
                </w:tabs>
              </w:pPr>
            </w:pPrChange>
          </w:pPr>
          <w:del w:id="313" w:author="Andrija Ilic" w:date="2015-09-06T19:34:00Z">
            <w:r w:rsidRPr="005F3F8E" w:rsidDel="002A60DA">
              <w:rPr>
                <w:rPrChange w:id="314" w:author="Boni" w:date="2014-09-07T23:05:00Z">
                  <w:rPr>
                    <w:rStyle w:val="Hyperlink"/>
                    <w:noProof/>
                  </w:rPr>
                </w:rPrChange>
              </w:rPr>
              <w:delText>3.2.1.2Дефинисање уговора</w:delText>
            </w:r>
            <w:r w:rsidR="00623D48" w:rsidDel="002A60DA">
              <w:rPr>
                <w:noProof/>
                <w:webHidden/>
              </w:rPr>
              <w:tab/>
              <w:delText>19</w:delText>
            </w:r>
          </w:del>
        </w:p>
        <w:p w14:paraId="52C3AC28" w14:textId="70DAEFB9" w:rsidR="00623D48" w:rsidDel="002A60DA" w:rsidRDefault="005F3F8E">
          <w:pPr>
            <w:pStyle w:val="TOCHeading"/>
            <w:jc w:val="center"/>
            <w:rPr>
              <w:del w:id="315" w:author="Andrija Ilic" w:date="2015-09-06T19:34:00Z"/>
              <w:rFonts w:asciiTheme="minorHAnsi" w:eastAsiaTheme="minorEastAsia" w:hAnsiTheme="minorHAnsi"/>
              <w:noProof/>
              <w:sz w:val="22"/>
            </w:rPr>
            <w:pPrChange w:id="316" w:author="Andrija Ilic" w:date="2015-09-06T19:34:00Z">
              <w:pPr>
                <w:pStyle w:val="TOC3"/>
                <w:tabs>
                  <w:tab w:val="right" w:leader="dot" w:pos="9017"/>
                </w:tabs>
              </w:pPr>
            </w:pPrChange>
          </w:pPr>
          <w:del w:id="317" w:author="Andrija Ilic" w:date="2015-09-06T19:34:00Z">
            <w:r w:rsidRPr="005F3F8E" w:rsidDel="002A60DA">
              <w:rPr>
                <w:rPrChange w:id="318" w:author="Boni" w:date="2014-09-07T23:05:00Z">
                  <w:rPr>
                    <w:rStyle w:val="Hyperlink"/>
                    <w:noProof/>
                  </w:rPr>
                </w:rPrChange>
              </w:rPr>
              <w:delText>3.2.2 Структура софтверског система</w:delText>
            </w:r>
            <w:r w:rsidR="00623D48" w:rsidDel="002A60DA">
              <w:rPr>
                <w:noProof/>
                <w:webHidden/>
              </w:rPr>
              <w:tab/>
              <w:delText>21</w:delText>
            </w:r>
          </w:del>
        </w:p>
        <w:p w14:paraId="37B05233" w14:textId="4A96F6C3" w:rsidR="00623D48" w:rsidDel="002A60DA" w:rsidRDefault="005F3F8E">
          <w:pPr>
            <w:pStyle w:val="TOCHeading"/>
            <w:jc w:val="center"/>
            <w:rPr>
              <w:del w:id="319" w:author="Andrija Ilic" w:date="2015-09-06T19:34:00Z"/>
              <w:rFonts w:asciiTheme="minorHAnsi" w:eastAsiaTheme="minorEastAsia" w:hAnsiTheme="minorHAnsi"/>
              <w:noProof/>
              <w:sz w:val="22"/>
            </w:rPr>
            <w:pPrChange w:id="320" w:author="Andrija Ilic" w:date="2015-09-06T19:34:00Z">
              <w:pPr>
                <w:pStyle w:val="TOC4"/>
                <w:tabs>
                  <w:tab w:val="right" w:leader="dot" w:pos="9017"/>
                </w:tabs>
              </w:pPr>
            </w:pPrChange>
          </w:pPr>
          <w:del w:id="321" w:author="Andrija Ilic" w:date="2015-09-06T19:34:00Z">
            <w:r w:rsidRPr="005F3F8E" w:rsidDel="002A60DA">
              <w:rPr>
                <w:rPrChange w:id="322" w:author="Boni" w:date="2014-09-07T23:05:00Z">
                  <w:rPr>
                    <w:rStyle w:val="Hyperlink"/>
                    <w:noProof/>
                  </w:rPr>
                </w:rPrChange>
              </w:rPr>
              <w:delText>3.2.2.1 Концептуални(доменски) модел</w:delText>
            </w:r>
            <w:r w:rsidR="00623D48" w:rsidDel="002A60DA">
              <w:rPr>
                <w:noProof/>
                <w:webHidden/>
              </w:rPr>
              <w:tab/>
              <w:delText>21</w:delText>
            </w:r>
          </w:del>
        </w:p>
        <w:p w14:paraId="024E35F0" w14:textId="48752EB5" w:rsidR="00623D48" w:rsidDel="002A60DA" w:rsidRDefault="005F3F8E">
          <w:pPr>
            <w:pStyle w:val="TOCHeading"/>
            <w:jc w:val="center"/>
            <w:rPr>
              <w:del w:id="323" w:author="Andrija Ilic" w:date="2015-09-06T19:34:00Z"/>
              <w:rFonts w:asciiTheme="minorHAnsi" w:eastAsiaTheme="minorEastAsia" w:hAnsiTheme="minorHAnsi"/>
              <w:noProof/>
              <w:sz w:val="22"/>
            </w:rPr>
            <w:pPrChange w:id="324" w:author="Andrija Ilic" w:date="2015-09-06T19:34:00Z">
              <w:pPr>
                <w:pStyle w:val="TOC4"/>
                <w:tabs>
                  <w:tab w:val="right" w:leader="dot" w:pos="9017"/>
                </w:tabs>
              </w:pPr>
            </w:pPrChange>
          </w:pPr>
          <w:del w:id="325" w:author="Andrija Ilic" w:date="2015-09-06T19:34:00Z">
            <w:r w:rsidRPr="005F3F8E" w:rsidDel="002A60DA">
              <w:rPr>
                <w:rPrChange w:id="326" w:author="Boni" w:date="2014-09-07T23:05:00Z">
                  <w:rPr>
                    <w:rStyle w:val="Hyperlink"/>
                    <w:noProof/>
                  </w:rPr>
                </w:rPrChange>
              </w:rPr>
              <w:delText>3.2.2.2 Релациони модел</w:delText>
            </w:r>
            <w:r w:rsidR="00623D48" w:rsidDel="002A60DA">
              <w:rPr>
                <w:noProof/>
                <w:webHidden/>
              </w:rPr>
              <w:tab/>
              <w:delText>21</w:delText>
            </w:r>
          </w:del>
        </w:p>
        <w:p w14:paraId="0D77EFA3" w14:textId="5D8BCE44" w:rsidR="00623D48" w:rsidDel="002A60DA" w:rsidRDefault="005F3F8E">
          <w:pPr>
            <w:pStyle w:val="TOCHeading"/>
            <w:jc w:val="center"/>
            <w:rPr>
              <w:del w:id="327" w:author="Andrija Ilic" w:date="2015-09-06T19:34:00Z"/>
              <w:rFonts w:asciiTheme="minorHAnsi" w:eastAsiaTheme="minorEastAsia" w:hAnsiTheme="minorHAnsi"/>
              <w:noProof/>
              <w:sz w:val="22"/>
            </w:rPr>
            <w:pPrChange w:id="328" w:author="Andrija Ilic" w:date="2015-09-06T19:34:00Z">
              <w:pPr>
                <w:pStyle w:val="TOC2"/>
                <w:tabs>
                  <w:tab w:val="right" w:leader="dot" w:pos="9017"/>
                </w:tabs>
              </w:pPr>
            </w:pPrChange>
          </w:pPr>
          <w:del w:id="329" w:author="Andrija Ilic" w:date="2015-09-06T19:34:00Z">
            <w:r w:rsidRPr="005F3F8E" w:rsidDel="002A60DA">
              <w:rPr>
                <w:rPrChange w:id="330" w:author="Boni" w:date="2014-09-07T23:05:00Z">
                  <w:rPr>
                    <w:rStyle w:val="Hyperlink"/>
                    <w:noProof/>
                  </w:rPr>
                </w:rPrChange>
              </w:rPr>
              <w:delText>3.3 Пројектовање</w:delText>
            </w:r>
            <w:r w:rsidR="00623D48" w:rsidDel="002A60DA">
              <w:rPr>
                <w:noProof/>
                <w:webHidden/>
              </w:rPr>
              <w:tab/>
              <w:delText>22</w:delText>
            </w:r>
          </w:del>
        </w:p>
        <w:p w14:paraId="4D310394" w14:textId="6B943332" w:rsidR="00623D48" w:rsidDel="002A60DA" w:rsidRDefault="005F3F8E">
          <w:pPr>
            <w:pStyle w:val="TOCHeading"/>
            <w:jc w:val="center"/>
            <w:rPr>
              <w:del w:id="331" w:author="Andrija Ilic" w:date="2015-09-06T19:34:00Z"/>
              <w:rFonts w:asciiTheme="minorHAnsi" w:eastAsiaTheme="minorEastAsia" w:hAnsiTheme="minorHAnsi"/>
              <w:noProof/>
              <w:sz w:val="22"/>
            </w:rPr>
            <w:pPrChange w:id="332" w:author="Andrija Ilic" w:date="2015-09-06T19:34:00Z">
              <w:pPr>
                <w:pStyle w:val="TOC3"/>
                <w:tabs>
                  <w:tab w:val="right" w:leader="dot" w:pos="9017"/>
                </w:tabs>
              </w:pPr>
            </w:pPrChange>
          </w:pPr>
          <w:del w:id="333" w:author="Andrija Ilic" w:date="2015-09-06T19:34:00Z">
            <w:r w:rsidRPr="005F3F8E" w:rsidDel="002A60DA">
              <w:rPr>
                <w:rPrChange w:id="334" w:author="Boni" w:date="2014-09-07T23:05:00Z">
                  <w:rPr>
                    <w:rStyle w:val="Hyperlink"/>
                    <w:noProof/>
                  </w:rPr>
                </w:rPrChange>
              </w:rPr>
              <w:delText>3.3.1 Архитектура спфтверског система</w:delText>
            </w:r>
            <w:r w:rsidR="00623D48" w:rsidDel="002A60DA">
              <w:rPr>
                <w:noProof/>
                <w:webHidden/>
              </w:rPr>
              <w:tab/>
              <w:delText>22</w:delText>
            </w:r>
          </w:del>
        </w:p>
        <w:p w14:paraId="6C631A8E" w14:textId="6AF2AF8F" w:rsidR="00623D48" w:rsidDel="002A60DA" w:rsidRDefault="005F3F8E">
          <w:pPr>
            <w:pStyle w:val="TOCHeading"/>
            <w:jc w:val="center"/>
            <w:rPr>
              <w:del w:id="335" w:author="Andrija Ilic" w:date="2015-09-06T19:34:00Z"/>
              <w:rFonts w:asciiTheme="minorHAnsi" w:eastAsiaTheme="minorEastAsia" w:hAnsiTheme="minorHAnsi"/>
              <w:noProof/>
              <w:sz w:val="22"/>
            </w:rPr>
            <w:pPrChange w:id="336" w:author="Andrija Ilic" w:date="2015-09-06T19:34:00Z">
              <w:pPr>
                <w:pStyle w:val="TOC3"/>
                <w:tabs>
                  <w:tab w:val="right" w:leader="dot" w:pos="9017"/>
                </w:tabs>
              </w:pPr>
            </w:pPrChange>
          </w:pPr>
          <w:del w:id="337" w:author="Andrija Ilic" w:date="2015-09-06T19:34:00Z">
            <w:r w:rsidRPr="005F3F8E" w:rsidDel="002A60DA">
              <w:rPr>
                <w:rPrChange w:id="338" w:author="Boni" w:date="2014-09-07T23:05:00Z">
                  <w:rPr>
                    <w:rStyle w:val="Hyperlink"/>
                    <w:noProof/>
                  </w:rPr>
                </w:rPrChange>
              </w:rPr>
              <w:delText>3.3.2 Пројектовање апликационе логике  - контролер апликационе логике</w:delText>
            </w:r>
            <w:r w:rsidR="00623D48" w:rsidDel="002A60DA">
              <w:rPr>
                <w:noProof/>
                <w:webHidden/>
              </w:rPr>
              <w:tab/>
              <w:delText>23</w:delText>
            </w:r>
          </w:del>
        </w:p>
        <w:p w14:paraId="30FEB8F7" w14:textId="69D8D0CC" w:rsidR="00623D48" w:rsidDel="002A60DA" w:rsidRDefault="005F3F8E">
          <w:pPr>
            <w:pStyle w:val="TOCHeading"/>
            <w:jc w:val="center"/>
            <w:rPr>
              <w:del w:id="339" w:author="Andrija Ilic" w:date="2015-09-06T19:34:00Z"/>
              <w:rFonts w:asciiTheme="minorHAnsi" w:eastAsiaTheme="minorEastAsia" w:hAnsiTheme="minorHAnsi"/>
              <w:noProof/>
              <w:sz w:val="22"/>
            </w:rPr>
            <w:pPrChange w:id="340" w:author="Andrija Ilic" w:date="2015-09-06T19:34:00Z">
              <w:pPr>
                <w:pStyle w:val="TOC3"/>
                <w:tabs>
                  <w:tab w:val="right" w:leader="dot" w:pos="9017"/>
                </w:tabs>
              </w:pPr>
            </w:pPrChange>
          </w:pPr>
          <w:del w:id="341" w:author="Andrija Ilic" w:date="2015-09-06T19:34:00Z">
            <w:r w:rsidRPr="005F3F8E" w:rsidDel="002A60DA">
              <w:rPr>
                <w:rPrChange w:id="342" w:author="Boni" w:date="2014-09-07T23:05:00Z">
                  <w:rPr>
                    <w:rStyle w:val="Hyperlink"/>
                    <w:noProof/>
                  </w:rPr>
                </w:rPrChange>
              </w:rPr>
              <w:delText>3.3.3 Пројектовање апликационе логике  - доменске класе</w:delText>
            </w:r>
            <w:r w:rsidR="00623D48" w:rsidDel="002A60DA">
              <w:rPr>
                <w:noProof/>
                <w:webHidden/>
              </w:rPr>
              <w:tab/>
              <w:delText>24</w:delText>
            </w:r>
          </w:del>
        </w:p>
        <w:p w14:paraId="370AAD7A" w14:textId="5FFA309E" w:rsidR="00623D48" w:rsidDel="002A60DA" w:rsidRDefault="005F3F8E">
          <w:pPr>
            <w:pStyle w:val="TOCHeading"/>
            <w:jc w:val="center"/>
            <w:rPr>
              <w:del w:id="343" w:author="Andrija Ilic" w:date="2015-09-06T19:34:00Z"/>
              <w:rFonts w:asciiTheme="minorHAnsi" w:eastAsiaTheme="minorEastAsia" w:hAnsiTheme="minorHAnsi"/>
              <w:noProof/>
              <w:sz w:val="22"/>
            </w:rPr>
            <w:pPrChange w:id="344" w:author="Andrija Ilic" w:date="2015-09-06T19:34:00Z">
              <w:pPr>
                <w:pStyle w:val="TOC3"/>
                <w:tabs>
                  <w:tab w:val="right" w:leader="dot" w:pos="9017"/>
                </w:tabs>
              </w:pPr>
            </w:pPrChange>
          </w:pPr>
          <w:del w:id="345" w:author="Andrija Ilic" w:date="2015-09-06T19:34:00Z">
            <w:r w:rsidRPr="005F3F8E" w:rsidDel="002A60DA">
              <w:rPr>
                <w:rPrChange w:id="346" w:author="Boni" w:date="2014-09-07T23:05:00Z">
                  <w:rPr>
                    <w:rStyle w:val="Hyperlink"/>
                    <w:noProof/>
                  </w:rPr>
                </w:rPrChange>
              </w:rPr>
              <w:delText>3.3.4 Пројектовање апликационе логике  - системске операције</w:delText>
            </w:r>
            <w:r w:rsidR="00623D48" w:rsidDel="002A60DA">
              <w:rPr>
                <w:noProof/>
                <w:webHidden/>
              </w:rPr>
              <w:tab/>
              <w:delText>24</w:delText>
            </w:r>
          </w:del>
        </w:p>
        <w:p w14:paraId="2FAE01AE" w14:textId="0DBF566D" w:rsidR="00623D48" w:rsidDel="002A60DA" w:rsidRDefault="005F3F8E">
          <w:pPr>
            <w:pStyle w:val="TOCHeading"/>
            <w:jc w:val="center"/>
            <w:rPr>
              <w:del w:id="347" w:author="Andrija Ilic" w:date="2015-09-06T19:34:00Z"/>
              <w:rFonts w:asciiTheme="minorHAnsi" w:eastAsiaTheme="minorEastAsia" w:hAnsiTheme="minorHAnsi"/>
              <w:noProof/>
              <w:sz w:val="22"/>
            </w:rPr>
            <w:pPrChange w:id="348" w:author="Andrija Ilic" w:date="2015-09-06T19:34:00Z">
              <w:pPr>
                <w:pStyle w:val="TOC3"/>
                <w:tabs>
                  <w:tab w:val="right" w:leader="dot" w:pos="9017"/>
                </w:tabs>
              </w:pPr>
            </w:pPrChange>
          </w:pPr>
          <w:del w:id="349" w:author="Andrija Ilic" w:date="2015-09-06T19:34:00Z">
            <w:r w:rsidRPr="005F3F8E" w:rsidDel="002A60DA">
              <w:rPr>
                <w:rPrChange w:id="350" w:author="Boni" w:date="2014-09-07T23:05:00Z">
                  <w:rPr>
                    <w:rStyle w:val="Hyperlink"/>
                    <w:noProof/>
                  </w:rPr>
                </w:rPrChange>
              </w:rPr>
              <w:delText>3.3.5 Пројектовање апликационе логике  - database broker</w:delText>
            </w:r>
            <w:r w:rsidR="00623D48" w:rsidDel="002A60DA">
              <w:rPr>
                <w:noProof/>
                <w:webHidden/>
              </w:rPr>
              <w:tab/>
              <w:delText>28</w:delText>
            </w:r>
          </w:del>
        </w:p>
        <w:p w14:paraId="41833A51" w14:textId="2BC914F5" w:rsidR="00623D48" w:rsidDel="002A60DA" w:rsidRDefault="005F3F8E">
          <w:pPr>
            <w:pStyle w:val="TOCHeading"/>
            <w:jc w:val="center"/>
            <w:rPr>
              <w:del w:id="351" w:author="Andrija Ilic" w:date="2015-09-06T19:34:00Z"/>
              <w:rFonts w:asciiTheme="minorHAnsi" w:eastAsiaTheme="minorEastAsia" w:hAnsiTheme="minorHAnsi"/>
              <w:noProof/>
              <w:sz w:val="22"/>
            </w:rPr>
            <w:pPrChange w:id="352" w:author="Andrija Ilic" w:date="2015-09-06T19:34:00Z">
              <w:pPr>
                <w:pStyle w:val="TOC3"/>
                <w:tabs>
                  <w:tab w:val="right" w:leader="dot" w:pos="9017"/>
                </w:tabs>
              </w:pPr>
            </w:pPrChange>
          </w:pPr>
          <w:del w:id="353" w:author="Andrija Ilic" w:date="2015-09-06T19:34:00Z">
            <w:r w:rsidRPr="005F3F8E" w:rsidDel="002A60DA">
              <w:rPr>
                <w:rPrChange w:id="354" w:author="Boni" w:date="2014-09-07T23:05:00Z">
                  <w:rPr>
                    <w:rStyle w:val="Hyperlink"/>
                    <w:noProof/>
                  </w:rPr>
                </w:rPrChange>
              </w:rPr>
              <w:delText>3.3.6 Пројектовање складишта података</w:delText>
            </w:r>
            <w:r w:rsidR="00623D48" w:rsidDel="002A60DA">
              <w:rPr>
                <w:noProof/>
                <w:webHidden/>
              </w:rPr>
              <w:tab/>
              <w:delText>33</w:delText>
            </w:r>
          </w:del>
        </w:p>
        <w:p w14:paraId="6261018D" w14:textId="73FACA15" w:rsidR="00623D48" w:rsidDel="002A60DA" w:rsidRDefault="005F3F8E">
          <w:pPr>
            <w:pStyle w:val="TOCHeading"/>
            <w:jc w:val="center"/>
            <w:rPr>
              <w:del w:id="355" w:author="Andrija Ilic" w:date="2015-09-06T19:34:00Z"/>
              <w:rFonts w:asciiTheme="minorHAnsi" w:eastAsiaTheme="minorEastAsia" w:hAnsiTheme="minorHAnsi"/>
              <w:noProof/>
              <w:sz w:val="22"/>
            </w:rPr>
            <w:pPrChange w:id="356" w:author="Andrija Ilic" w:date="2015-09-06T19:34:00Z">
              <w:pPr>
                <w:pStyle w:val="TOC3"/>
                <w:tabs>
                  <w:tab w:val="right" w:leader="dot" w:pos="9017"/>
                </w:tabs>
              </w:pPr>
            </w:pPrChange>
          </w:pPr>
          <w:del w:id="357" w:author="Andrija Ilic" w:date="2015-09-06T19:34:00Z">
            <w:r w:rsidRPr="005F3F8E" w:rsidDel="002A60DA">
              <w:rPr>
                <w:rPrChange w:id="358" w:author="Boni" w:date="2014-09-07T23:05:00Z">
                  <w:rPr>
                    <w:rStyle w:val="Hyperlink"/>
                    <w:noProof/>
                  </w:rPr>
                </w:rPrChange>
              </w:rPr>
              <w:delText>3.3.7 Структура корисничког интерфејса</w:delText>
            </w:r>
            <w:r w:rsidR="00623D48" w:rsidDel="002A60DA">
              <w:rPr>
                <w:noProof/>
                <w:webHidden/>
              </w:rPr>
              <w:tab/>
              <w:delText>36</w:delText>
            </w:r>
          </w:del>
        </w:p>
        <w:p w14:paraId="3E856D0B" w14:textId="44BD0FD9" w:rsidR="00623D48" w:rsidDel="002A60DA" w:rsidRDefault="005F3F8E">
          <w:pPr>
            <w:pStyle w:val="TOCHeading"/>
            <w:jc w:val="center"/>
            <w:rPr>
              <w:del w:id="359" w:author="Andrija Ilic" w:date="2015-09-06T19:34:00Z"/>
              <w:rFonts w:asciiTheme="minorHAnsi" w:eastAsiaTheme="minorEastAsia" w:hAnsiTheme="minorHAnsi"/>
              <w:noProof/>
              <w:sz w:val="22"/>
            </w:rPr>
            <w:pPrChange w:id="360" w:author="Andrija Ilic" w:date="2015-09-06T19:34:00Z">
              <w:pPr>
                <w:pStyle w:val="TOC3"/>
                <w:tabs>
                  <w:tab w:val="right" w:leader="dot" w:pos="9017"/>
                </w:tabs>
              </w:pPr>
            </w:pPrChange>
          </w:pPr>
          <w:del w:id="361" w:author="Andrija Ilic" w:date="2015-09-06T19:34:00Z">
            <w:r w:rsidRPr="005F3F8E" w:rsidDel="002A60DA">
              <w:rPr>
                <w:rPrChange w:id="362" w:author="Boni" w:date="2014-09-07T23:05:00Z">
                  <w:rPr>
                    <w:rStyle w:val="Hyperlink"/>
                    <w:noProof/>
                  </w:rPr>
                </w:rPrChange>
              </w:rPr>
              <w:delText>3.3.8 Пројектовање екранске форме</w:delText>
            </w:r>
            <w:r w:rsidR="00623D48" w:rsidDel="002A60DA">
              <w:rPr>
                <w:noProof/>
                <w:webHidden/>
              </w:rPr>
              <w:tab/>
              <w:delText>36</w:delText>
            </w:r>
          </w:del>
        </w:p>
        <w:p w14:paraId="1FB50B47" w14:textId="4F3BD2D3" w:rsidR="00623D48" w:rsidDel="002A60DA" w:rsidRDefault="005F3F8E">
          <w:pPr>
            <w:pStyle w:val="TOCHeading"/>
            <w:jc w:val="center"/>
            <w:rPr>
              <w:del w:id="363" w:author="Andrija Ilic" w:date="2015-09-06T19:34:00Z"/>
              <w:rFonts w:asciiTheme="minorHAnsi" w:eastAsiaTheme="minorEastAsia" w:hAnsiTheme="minorHAnsi"/>
              <w:noProof/>
              <w:sz w:val="22"/>
            </w:rPr>
            <w:pPrChange w:id="364" w:author="Andrija Ilic" w:date="2015-09-06T19:34:00Z">
              <w:pPr>
                <w:pStyle w:val="TOC2"/>
                <w:tabs>
                  <w:tab w:val="right" w:leader="dot" w:pos="9017"/>
                </w:tabs>
              </w:pPr>
            </w:pPrChange>
          </w:pPr>
          <w:del w:id="365" w:author="Andrija Ilic" w:date="2015-09-06T19:34:00Z">
            <w:r w:rsidRPr="005F3F8E" w:rsidDel="002A60DA">
              <w:rPr>
                <w:rPrChange w:id="366" w:author="Boni" w:date="2014-09-07T23:05:00Z">
                  <w:rPr>
                    <w:rStyle w:val="Hyperlink"/>
                    <w:noProof/>
                  </w:rPr>
                </w:rPrChange>
              </w:rPr>
              <w:delText>3.4 Имплементација</w:delText>
            </w:r>
            <w:r w:rsidR="00623D48" w:rsidDel="002A60DA">
              <w:rPr>
                <w:noProof/>
                <w:webHidden/>
              </w:rPr>
              <w:tab/>
              <w:delText>44</w:delText>
            </w:r>
          </w:del>
        </w:p>
        <w:p w14:paraId="7F7E52D2" w14:textId="2325AE2F" w:rsidR="00623D48" w:rsidDel="002A60DA" w:rsidRDefault="005F3F8E">
          <w:pPr>
            <w:pStyle w:val="TOCHeading"/>
            <w:jc w:val="center"/>
            <w:rPr>
              <w:del w:id="367" w:author="Andrija Ilic" w:date="2015-09-06T19:34:00Z"/>
              <w:rFonts w:asciiTheme="minorHAnsi" w:eastAsiaTheme="minorEastAsia" w:hAnsiTheme="minorHAnsi"/>
              <w:noProof/>
              <w:sz w:val="22"/>
            </w:rPr>
            <w:pPrChange w:id="368" w:author="Andrija Ilic" w:date="2015-09-06T19:34:00Z">
              <w:pPr>
                <w:pStyle w:val="TOC2"/>
                <w:tabs>
                  <w:tab w:val="right" w:leader="dot" w:pos="9017"/>
                </w:tabs>
              </w:pPr>
            </w:pPrChange>
          </w:pPr>
          <w:del w:id="369" w:author="Andrija Ilic" w:date="2015-09-06T19:34:00Z">
            <w:r w:rsidRPr="005F3F8E" w:rsidDel="002A60DA">
              <w:rPr>
                <w:rPrChange w:id="370" w:author="Boni" w:date="2014-09-07T23:05:00Z">
                  <w:rPr>
                    <w:rStyle w:val="Hyperlink"/>
                    <w:noProof/>
                  </w:rPr>
                </w:rPrChange>
              </w:rPr>
              <w:delText>3.5 Закључак</w:delText>
            </w:r>
            <w:r w:rsidR="00623D48" w:rsidDel="002A60DA">
              <w:rPr>
                <w:noProof/>
                <w:webHidden/>
              </w:rPr>
              <w:tab/>
              <w:delText>45</w:delText>
            </w:r>
          </w:del>
        </w:p>
        <w:p w14:paraId="2C3C2CB0" w14:textId="779809E7" w:rsidR="00E724D0" w:rsidRPr="008A6166" w:rsidRDefault="005F3F8E">
          <w:pPr>
            <w:pStyle w:val="TOCHeading"/>
            <w:jc w:val="center"/>
            <w:pPrChange w:id="371" w:author="Andrija Ilic" w:date="2015-09-06T19:34:00Z">
              <w:pPr/>
            </w:pPrChange>
          </w:pPr>
          <w:del w:id="372" w:author="Andrija Ilic" w:date="2015-09-06T19:34:00Z">
            <w:r w:rsidDel="002A60DA">
              <w:fldChar w:fldCharType="end"/>
            </w:r>
          </w:del>
        </w:p>
      </w:sdtContent>
    </w:sdt>
    <w:p w14:paraId="1B8B3315" w14:textId="77777777" w:rsidR="00252993" w:rsidRDefault="00252993">
      <w:pPr>
        <w:pStyle w:val="Heading1"/>
        <w:rPr>
          <w:ins w:id="373" w:author="Boni" w:date="2014-09-08T00:02:00Z"/>
          <w:bCs w:val="0"/>
        </w:rPr>
        <w:pPrChange w:id="374" w:author="Boni" w:date="2014-09-08T03:08:00Z">
          <w:pPr>
            <w:pStyle w:val="Heading1"/>
            <w:jc w:val="center"/>
          </w:pPr>
        </w:pPrChange>
      </w:pPr>
      <w:bookmarkStart w:id="375" w:name="_Toc395217749"/>
      <w:bookmarkStart w:id="376" w:name="_Toc395217802"/>
    </w:p>
    <w:p w14:paraId="4633699F" w14:textId="56D9A14C" w:rsidR="0032784A" w:rsidRDefault="00E724D0">
      <w:pPr>
        <w:pStyle w:val="Heading1"/>
        <w:numPr>
          <w:ilvl w:val="0"/>
          <w:numId w:val="49"/>
        </w:numPr>
        <w:jc w:val="center"/>
        <w:rPr>
          <w:ins w:id="377" w:author="Andrija Ilic" w:date="2015-09-06T19:35:00Z"/>
        </w:rPr>
        <w:pPrChange w:id="378" w:author="Andrija Ilic" w:date="2015-09-06T19:35:00Z">
          <w:pPr>
            <w:pStyle w:val="Heading1"/>
            <w:jc w:val="center"/>
          </w:pPr>
        </w:pPrChange>
      </w:pPr>
      <w:bookmarkStart w:id="379" w:name="_Toc397909058"/>
      <w:del w:id="380" w:author="Andrija Ilic" w:date="2015-09-06T19:35:00Z">
        <w:r w:rsidRPr="00E724D0" w:rsidDel="002A60DA">
          <w:rPr>
            <w:bCs w:val="0"/>
          </w:rPr>
          <w:delText>1.</w:delText>
        </w:r>
        <w:r w:rsidRPr="00E724D0" w:rsidDel="002A60DA">
          <w:delText xml:space="preserve"> </w:delText>
        </w:r>
      </w:del>
      <w:r w:rsidR="00E9331A" w:rsidRPr="00E724D0">
        <w:t>Увод</w:t>
      </w:r>
      <w:bookmarkEnd w:id="375"/>
      <w:bookmarkEnd w:id="376"/>
      <w:bookmarkEnd w:id="379"/>
    </w:p>
    <w:p w14:paraId="4D40D15D" w14:textId="77777777" w:rsidR="00BE589E" w:rsidRDefault="00BE589E">
      <w:pPr>
        <w:rPr>
          <w:ins w:id="381" w:author="Andrija Ilic" w:date="2015-09-14T21:59:00Z"/>
          <w:lang w:val="sr-Cyrl-RS"/>
        </w:rPr>
        <w:pPrChange w:id="382" w:author="Andrija Ilic" w:date="2015-09-06T19:35:00Z">
          <w:pPr>
            <w:pStyle w:val="Heading1"/>
            <w:jc w:val="center"/>
          </w:pPr>
        </w:pPrChange>
      </w:pPr>
    </w:p>
    <w:p w14:paraId="793A6F3A" w14:textId="6CA82AAC" w:rsidR="001D1DCA" w:rsidRPr="00BE0F10" w:rsidRDefault="001D1DCA">
      <w:pPr>
        <w:jc w:val="both"/>
        <w:rPr>
          <w:ins w:id="383" w:author="Andrija Ilic" w:date="2015-09-14T22:14:00Z"/>
          <w:szCs w:val="24"/>
          <w:lang w:val="sr-Cyrl-RS"/>
          <w:rPrChange w:id="384" w:author="Andrija Ilic" w:date="2015-09-14T22:34:00Z">
            <w:rPr>
              <w:ins w:id="385" w:author="Andrija Ilic" w:date="2015-09-14T22:14:00Z"/>
              <w:lang w:val="sr-Cyrl-RS"/>
            </w:rPr>
          </w:rPrChange>
        </w:rPr>
        <w:pPrChange w:id="386" w:author="Andrija Ilic" w:date="2015-09-14T22:14:00Z">
          <w:pPr>
            <w:pStyle w:val="ListParagraph"/>
            <w:numPr>
              <w:numId w:val="49"/>
            </w:numPr>
            <w:ind w:hanging="360"/>
            <w:jc w:val="both"/>
          </w:pPr>
        </w:pPrChange>
      </w:pPr>
      <w:ins w:id="387" w:author="Andrija Ilic" w:date="2015-09-14T22:13:00Z">
        <w:r w:rsidRPr="00BE0F10">
          <w:rPr>
            <w:szCs w:val="24"/>
            <w:lang w:val="sr-Cyrl-RS"/>
            <w:rPrChange w:id="388" w:author="Andrija Ilic" w:date="2015-09-14T22:34:00Z">
              <w:rPr>
                <w:lang w:val="sr-Cyrl-RS"/>
              </w:rPr>
            </w:rPrChange>
          </w:rPr>
          <w:t xml:space="preserve">У раду је приказан процес развоја веб апликације на студијском примеру за вођење евиденције о активностима у настави. Веб апликација је развијена као клијент сервер апликација. Клијентски део </w:t>
        </w:r>
        <w:r w:rsidRPr="00BE0F10">
          <w:rPr>
            <w:szCs w:val="24"/>
            <w:rPrChange w:id="389" w:author="Andrija Ilic" w:date="2015-09-14T22:34:00Z">
              <w:rPr/>
            </w:rPrChange>
          </w:rPr>
          <w:t>овог система је интернет претраживач док серверски део система је развијен уз помоћ Tapestry 5 оквира.</w:t>
        </w:r>
        <w:r w:rsidRPr="00BE0F10">
          <w:rPr>
            <w:szCs w:val="24"/>
            <w:lang w:val="sr-Cyrl-RS"/>
            <w:rPrChange w:id="390" w:author="Andrija Ilic" w:date="2015-09-14T22:34:00Z">
              <w:rPr>
                <w:lang w:val="sr-Cyrl-RS"/>
              </w:rPr>
            </w:rPrChange>
          </w:rPr>
          <w:t xml:space="preserve"> </w:t>
        </w:r>
        <w:commentRangeStart w:id="391"/>
        <w:proofErr w:type="gramStart"/>
        <w:r w:rsidRPr="00BE0F10">
          <w:rPr>
            <w:szCs w:val="24"/>
            <w:rPrChange w:id="392" w:author="Andrija Ilic" w:date="2015-09-14T22:34:00Z">
              <w:rPr/>
            </w:rPrChange>
          </w:rPr>
          <w:t>У развоју овог система  к</w:t>
        </w:r>
        <w:r w:rsidR="00BE0F10" w:rsidRPr="00BE0F10">
          <w:rPr>
            <w:szCs w:val="24"/>
            <w:rPrChange w:id="393" w:author="Andrija Ilic" w:date="2015-09-14T22:34:00Z">
              <w:rPr/>
            </w:rPrChange>
          </w:rPr>
          <w:t>оришћ</w:t>
        </w:r>
        <w:proofErr w:type="gramEnd"/>
        <w:r w:rsidRPr="00BE0F10">
          <w:rPr>
            <w:szCs w:val="24"/>
            <w:rPrChange w:id="394" w:author="Andrija Ilic" w:date="2015-09-14T22:34:00Z">
              <w:rPr/>
            </w:rPrChange>
          </w:rPr>
          <w:t>ена је упрошћена Ларманова метода</w:t>
        </w:r>
        <w:commentRangeEnd w:id="391"/>
        <w:r w:rsidRPr="00BE0F10">
          <w:rPr>
            <w:rStyle w:val="CommentReference"/>
            <w:sz w:val="24"/>
            <w:szCs w:val="24"/>
            <w:rPrChange w:id="395" w:author="Andrija Ilic" w:date="2015-09-14T22:34:00Z">
              <w:rPr>
                <w:rStyle w:val="CommentReference"/>
              </w:rPr>
            </w:rPrChange>
          </w:rPr>
          <w:commentReference w:id="391"/>
        </w:r>
        <w:r w:rsidRPr="00BE0F10">
          <w:rPr>
            <w:szCs w:val="24"/>
            <w:rPrChange w:id="396" w:author="Andrija Ilic" w:date="2015-09-14T22:34:00Z">
              <w:rPr/>
            </w:rPrChange>
          </w:rPr>
          <w:t>, са акцентом на фази имплементације у којој је коришћен Tapestry 5 оквир са додатком jQuery компонената.</w:t>
        </w:r>
        <w:r w:rsidRPr="00BE0F10">
          <w:rPr>
            <w:szCs w:val="24"/>
            <w:lang w:val="sr-Cyrl-RS"/>
            <w:rPrChange w:id="397" w:author="Andrija Ilic" w:date="2015-09-14T22:34:00Z">
              <w:rPr>
                <w:lang w:val="sr-Cyrl-RS"/>
              </w:rPr>
            </w:rPrChange>
          </w:rPr>
          <w:t xml:space="preserve"> </w:t>
        </w:r>
        <w:r w:rsidRPr="00BE0F10">
          <w:rPr>
            <w:szCs w:val="24"/>
            <w:lang w:val="sr-Cyrl-RS"/>
          </w:rPr>
          <w:t>С</w:t>
        </w:r>
        <w:r w:rsidRPr="00BE0F10">
          <w:rPr>
            <w:szCs w:val="24"/>
          </w:rPr>
          <w:t>истем користи тр</w:t>
        </w:r>
        <w:r w:rsidRPr="00BE0F10">
          <w:rPr>
            <w:szCs w:val="24"/>
            <w:lang w:val="sr-Cyrl-RS"/>
          </w:rPr>
          <w:t>о</w:t>
        </w:r>
        <w:r w:rsidRPr="00BE0F10">
          <w:rPr>
            <w:szCs w:val="24"/>
          </w:rPr>
          <w:t>нив</w:t>
        </w:r>
        <w:r w:rsidRPr="00BE0F10">
          <w:rPr>
            <w:szCs w:val="24"/>
            <w:lang w:val="sr-Cyrl-RS"/>
          </w:rPr>
          <w:t>о</w:t>
        </w:r>
        <w:r w:rsidRPr="00BE0F10">
          <w:rPr>
            <w:szCs w:val="24"/>
          </w:rPr>
          <w:t>јску с</w:t>
        </w:r>
        <w:r w:rsidRPr="00BE0F10">
          <w:rPr>
            <w:szCs w:val="24"/>
            <w:lang w:val="sr-Cyrl-RS"/>
          </w:rPr>
          <w:t>о</w:t>
        </w:r>
        <w:r w:rsidRPr="00BE0F10">
          <w:rPr>
            <w:szCs w:val="24"/>
          </w:rPr>
          <w:t>фтверску архитектуру, нив</w:t>
        </w:r>
        <w:r w:rsidRPr="00BE0F10">
          <w:rPr>
            <w:szCs w:val="24"/>
            <w:lang w:val="sr-Cyrl-RS"/>
          </w:rPr>
          <w:t>о</w:t>
        </w:r>
        <w:r w:rsidRPr="00BE0F10">
          <w:rPr>
            <w:szCs w:val="24"/>
          </w:rPr>
          <w:t xml:space="preserve"> к</w:t>
        </w:r>
        <w:r w:rsidRPr="00BE0F10">
          <w:rPr>
            <w:szCs w:val="24"/>
            <w:lang w:val="sr-Cyrl-RS"/>
          </w:rPr>
          <w:t>о</w:t>
        </w:r>
        <w:r w:rsidRPr="00BE0F10">
          <w:rPr>
            <w:szCs w:val="24"/>
          </w:rPr>
          <w:t>рисничк</w:t>
        </w:r>
        <w:r w:rsidRPr="00BE0F10">
          <w:rPr>
            <w:szCs w:val="24"/>
            <w:lang w:val="sr-Cyrl-RS"/>
          </w:rPr>
          <w:t>о</w:t>
        </w:r>
        <w:r w:rsidRPr="00BE0F10">
          <w:rPr>
            <w:szCs w:val="24"/>
          </w:rPr>
          <w:t>г интерфејса, нив</w:t>
        </w:r>
        <w:r w:rsidRPr="00BE0F10">
          <w:rPr>
            <w:szCs w:val="24"/>
            <w:lang w:val="sr-Cyrl-RS"/>
          </w:rPr>
          <w:t>о</w:t>
        </w:r>
        <w:r w:rsidRPr="00BE0F10">
          <w:rPr>
            <w:szCs w:val="24"/>
          </w:rPr>
          <w:t xml:space="preserve"> апликационе л</w:t>
        </w:r>
        <w:r w:rsidRPr="00BE0F10">
          <w:rPr>
            <w:szCs w:val="24"/>
            <w:lang w:val="sr-Cyrl-RS"/>
          </w:rPr>
          <w:t>о</w:t>
        </w:r>
        <w:r w:rsidRPr="00BE0F10">
          <w:rPr>
            <w:szCs w:val="24"/>
          </w:rPr>
          <w:t>гике и нив</w:t>
        </w:r>
        <w:r w:rsidRPr="00BE0F10">
          <w:rPr>
            <w:szCs w:val="24"/>
            <w:lang w:val="sr-Cyrl-RS"/>
          </w:rPr>
          <w:t>о</w:t>
        </w:r>
        <w:r w:rsidRPr="00BE0F10">
          <w:rPr>
            <w:szCs w:val="24"/>
          </w:rPr>
          <w:t xml:space="preserve"> п</w:t>
        </w:r>
        <w:r w:rsidRPr="00BE0F10">
          <w:rPr>
            <w:szCs w:val="24"/>
            <w:lang w:val="sr-Cyrl-RS"/>
          </w:rPr>
          <w:t>о</w:t>
        </w:r>
        <w:r w:rsidRPr="00BE0F10">
          <w:rPr>
            <w:szCs w:val="24"/>
          </w:rPr>
          <w:t>датака.</w:t>
        </w:r>
        <w:r w:rsidRPr="00BE0F10">
          <w:rPr>
            <w:szCs w:val="24"/>
            <w:lang w:val="sr-Cyrl-RS"/>
          </w:rPr>
          <w:t xml:space="preserve"> На нивоу корисничког интерфејса је имплементиран </w:t>
        </w:r>
        <w:r w:rsidRPr="00BE0F10">
          <w:rPr>
            <w:szCs w:val="24"/>
            <w:rPrChange w:id="398" w:author="Andrija Ilic" w:date="2015-09-14T22:34:00Z">
              <w:rPr/>
            </w:rPrChange>
          </w:rPr>
          <w:t>Tapestry 5 оквир</w:t>
        </w:r>
        <w:r w:rsidRPr="00BE0F10">
          <w:rPr>
            <w:szCs w:val="24"/>
            <w:lang w:val="sr-Cyrl-RS"/>
            <w:rPrChange w:id="399" w:author="Andrija Ilic" w:date="2015-09-14T22:34:00Z">
              <w:rPr>
                <w:lang w:val="sr-Cyrl-RS"/>
              </w:rPr>
            </w:rPrChange>
          </w:rPr>
          <w:t>.</w:t>
        </w:r>
      </w:ins>
    </w:p>
    <w:p w14:paraId="770BD5FC" w14:textId="07B395B2" w:rsidR="001D1DCA" w:rsidRDefault="001D1DCA">
      <w:pPr>
        <w:jc w:val="both"/>
        <w:rPr>
          <w:ins w:id="400" w:author="Andrija Ilic" w:date="2015-09-14T22:17:00Z"/>
          <w:szCs w:val="24"/>
        </w:rPr>
        <w:pPrChange w:id="401" w:author="Andrija Ilic" w:date="2015-09-14T22:14:00Z">
          <w:pPr>
            <w:pStyle w:val="ListParagraph"/>
            <w:numPr>
              <w:numId w:val="49"/>
            </w:numPr>
            <w:ind w:hanging="360"/>
            <w:jc w:val="both"/>
          </w:pPr>
        </w:pPrChange>
      </w:pPr>
      <w:ins w:id="402" w:author="Andrija Ilic" w:date="2015-09-14T22:14:00Z">
        <w:r w:rsidRPr="001D1DCA">
          <w:rPr>
            <w:szCs w:val="24"/>
            <w:rPrChange w:id="403" w:author="Andrija Ilic" w:date="2015-09-14T22:14:00Z">
              <w:rPr>
                <w:sz w:val="22"/>
              </w:rPr>
            </w:rPrChange>
          </w:rPr>
          <w:t>У друг</w:t>
        </w:r>
        <w:r>
          <w:rPr>
            <w:szCs w:val="24"/>
            <w:lang w:val="sr-Cyrl-RS"/>
          </w:rPr>
          <w:t>о</w:t>
        </w:r>
        <w:r w:rsidRPr="001D1DCA">
          <w:rPr>
            <w:szCs w:val="24"/>
            <w:rPrChange w:id="404" w:author="Andrija Ilic" w:date="2015-09-14T22:14:00Z">
              <w:rPr>
                <w:sz w:val="22"/>
              </w:rPr>
            </w:rPrChange>
          </w:rPr>
          <w:t>м п</w:t>
        </w:r>
        <w:r>
          <w:rPr>
            <w:szCs w:val="24"/>
            <w:lang w:val="sr-Cyrl-RS"/>
          </w:rPr>
          <w:t>о</w:t>
        </w:r>
        <w:r w:rsidRPr="001D1DCA">
          <w:rPr>
            <w:szCs w:val="24"/>
            <w:rPrChange w:id="405" w:author="Andrija Ilic" w:date="2015-09-14T22:14:00Z">
              <w:rPr>
                <w:sz w:val="22"/>
              </w:rPr>
            </w:rPrChange>
          </w:rPr>
          <w:t xml:space="preserve">глављу је представљен </w:t>
        </w:r>
        <w:r>
          <w:t>Tapestry оквир</w:t>
        </w:r>
        <w:r w:rsidRPr="001D1DCA">
          <w:rPr>
            <w:szCs w:val="24"/>
            <w:rPrChange w:id="406" w:author="Andrija Ilic" w:date="2015-09-14T22:14:00Z">
              <w:rPr>
                <w:sz w:val="22"/>
              </w:rPr>
            </w:rPrChange>
          </w:rPr>
          <w:t>. Представљен</w:t>
        </w:r>
      </w:ins>
      <w:ins w:id="407" w:author="Andrija Ilic" w:date="2015-09-14T22:15:00Z">
        <w:r>
          <w:rPr>
            <w:szCs w:val="24"/>
            <w:lang w:val="sr-Cyrl-RS"/>
          </w:rPr>
          <w:t xml:space="preserve">а </w:t>
        </w:r>
      </w:ins>
      <w:ins w:id="408" w:author="Andrija Ilic" w:date="2015-09-14T22:14:00Z">
        <w:r w:rsidRPr="001D1DCA">
          <w:rPr>
            <w:szCs w:val="24"/>
            <w:rPrChange w:id="409" w:author="Andrija Ilic" w:date="2015-09-14T22:14:00Z">
              <w:rPr>
                <w:sz w:val="22"/>
              </w:rPr>
            </w:rPrChange>
          </w:rPr>
          <w:t>је</w:t>
        </w:r>
      </w:ins>
      <w:ins w:id="410" w:author="Andrija Ilic" w:date="2015-09-14T22:15:00Z">
        <w:r>
          <w:rPr>
            <w:szCs w:val="24"/>
            <w:lang w:val="sr-Cyrl-RS"/>
          </w:rPr>
          <w:t xml:space="preserve"> историја развоја овог оквира, </w:t>
        </w:r>
      </w:ins>
      <w:ins w:id="411" w:author="Andrija Ilic" w:date="2015-09-14T22:14:00Z">
        <w:r w:rsidRPr="001D1DCA">
          <w:rPr>
            <w:szCs w:val="24"/>
            <w:rPrChange w:id="412" w:author="Andrija Ilic" w:date="2015-09-14T22:14:00Z">
              <w:rPr>
                <w:sz w:val="22"/>
              </w:rPr>
            </w:rPrChange>
          </w:rPr>
          <w:t xml:space="preserve"> Tapestry </w:t>
        </w:r>
      </w:ins>
      <w:ins w:id="413" w:author="Andrija Ilic" w:date="2015-09-14T22:33:00Z">
        <w:r w:rsidR="00BE0F10">
          <w:rPr>
            <w:szCs w:val="24"/>
            <w:lang w:val="sr-Cyrl-RS"/>
          </w:rPr>
          <w:t xml:space="preserve"> </w:t>
        </w:r>
      </w:ins>
      <w:ins w:id="414" w:author="Andrija Ilic" w:date="2015-09-14T22:14:00Z">
        <w:r w:rsidRPr="001D1DCA">
          <w:rPr>
            <w:szCs w:val="24"/>
            <w:rPrChange w:id="415" w:author="Andrija Ilic" w:date="2015-09-14T22:14:00Z">
              <w:rPr>
                <w:sz w:val="22"/>
              </w:rPr>
            </w:rPrChange>
          </w:rPr>
          <w:t xml:space="preserve">IoC, срж структуре Tapestry </w:t>
        </w:r>
      </w:ins>
      <w:ins w:id="416" w:author="Andrija Ilic" w:date="2015-09-14T22:15:00Z">
        <w:r>
          <w:rPr>
            <w:szCs w:val="24"/>
            <w:lang w:val="sr-Cyrl-RS"/>
          </w:rPr>
          <w:t>о</w:t>
        </w:r>
      </w:ins>
      <w:ins w:id="417" w:author="Andrija Ilic" w:date="2015-09-14T22:14:00Z">
        <w:r w:rsidRPr="001D1DCA">
          <w:rPr>
            <w:szCs w:val="24"/>
            <w:rPrChange w:id="418" w:author="Andrija Ilic" w:date="2015-09-14T22:14:00Z">
              <w:rPr>
                <w:sz w:val="22"/>
              </w:rPr>
            </w:rPrChange>
          </w:rPr>
          <w:t xml:space="preserve">квира и </w:t>
        </w:r>
        <w:r>
          <w:rPr>
            <w:szCs w:val="24"/>
          </w:rPr>
          <w:t>о</w:t>
        </w:r>
        <w:r w:rsidRPr="001D1DCA">
          <w:rPr>
            <w:szCs w:val="24"/>
            <w:rPrChange w:id="419" w:author="Andrija Ilic" w:date="2015-09-14T22:14:00Z">
              <w:rPr>
                <w:sz w:val="22"/>
              </w:rPr>
            </w:rPrChange>
          </w:rPr>
          <w:t>сн</w:t>
        </w:r>
      </w:ins>
      <w:ins w:id="420" w:author="Andrija Ilic" w:date="2015-09-14T22:16:00Z">
        <w:r>
          <w:rPr>
            <w:szCs w:val="24"/>
            <w:lang w:val="sr-Cyrl-RS"/>
          </w:rPr>
          <w:t>о</w:t>
        </w:r>
      </w:ins>
      <w:ins w:id="421" w:author="Andrija Ilic" w:date="2015-09-14T22:14:00Z">
        <w:r w:rsidRPr="001D1DCA">
          <w:rPr>
            <w:szCs w:val="24"/>
            <w:rPrChange w:id="422" w:author="Andrija Ilic" w:date="2015-09-14T22:14:00Z">
              <w:rPr>
                <w:sz w:val="22"/>
              </w:rPr>
            </w:rPrChange>
          </w:rPr>
          <w:t>вне к</w:t>
        </w:r>
      </w:ins>
      <w:ins w:id="423" w:author="Andrija Ilic" w:date="2015-09-14T22:16:00Z">
        <w:r>
          <w:rPr>
            <w:szCs w:val="24"/>
            <w:lang w:val="sr-Cyrl-RS"/>
          </w:rPr>
          <w:t>о</w:t>
        </w:r>
      </w:ins>
      <w:ins w:id="424" w:author="Andrija Ilic" w:date="2015-09-14T22:14:00Z">
        <w:r w:rsidRPr="001D1DCA">
          <w:rPr>
            <w:szCs w:val="24"/>
            <w:rPrChange w:id="425" w:author="Andrija Ilic" w:date="2015-09-14T22:14:00Z">
              <w:rPr>
                <w:sz w:val="22"/>
              </w:rPr>
            </w:rPrChange>
          </w:rPr>
          <w:t>мп</w:t>
        </w:r>
      </w:ins>
      <w:ins w:id="426" w:author="Andrija Ilic" w:date="2015-09-14T22:16:00Z">
        <w:r>
          <w:rPr>
            <w:szCs w:val="24"/>
            <w:lang w:val="sr-Cyrl-RS"/>
          </w:rPr>
          <w:t>о</w:t>
        </w:r>
      </w:ins>
      <w:ins w:id="427" w:author="Andrija Ilic" w:date="2015-09-14T22:14:00Z">
        <w:r w:rsidRPr="001D1DCA">
          <w:rPr>
            <w:szCs w:val="24"/>
            <w:rPrChange w:id="428" w:author="Andrija Ilic" w:date="2015-09-14T22:14:00Z">
              <w:rPr>
                <w:sz w:val="22"/>
              </w:rPr>
            </w:rPrChange>
          </w:rPr>
          <w:t xml:space="preserve">ненте Tapestry </w:t>
        </w:r>
      </w:ins>
      <w:ins w:id="429" w:author="Andrija Ilic" w:date="2015-09-14T22:16:00Z">
        <w:r>
          <w:rPr>
            <w:szCs w:val="24"/>
            <w:lang w:val="sr-Cyrl-RS"/>
          </w:rPr>
          <w:t>о</w:t>
        </w:r>
      </w:ins>
      <w:ins w:id="430" w:author="Andrija Ilic" w:date="2015-09-14T22:14:00Z">
        <w:r w:rsidRPr="001D1DCA">
          <w:rPr>
            <w:szCs w:val="24"/>
            <w:rPrChange w:id="431" w:author="Andrija Ilic" w:date="2015-09-14T22:14:00Z">
              <w:rPr>
                <w:sz w:val="22"/>
              </w:rPr>
            </w:rPrChange>
          </w:rPr>
          <w:t>квира к</w:t>
        </w:r>
      </w:ins>
      <w:ins w:id="432" w:author="Andrija Ilic" w:date="2015-09-14T22:16:00Z">
        <w:r>
          <w:rPr>
            <w:szCs w:val="24"/>
            <w:lang w:val="sr-Cyrl-RS"/>
          </w:rPr>
          <w:t>о</w:t>
        </w:r>
      </w:ins>
      <w:ins w:id="433" w:author="Andrija Ilic" w:date="2015-09-14T22:14:00Z">
        <w:r w:rsidRPr="001D1DCA">
          <w:rPr>
            <w:szCs w:val="24"/>
            <w:rPrChange w:id="434" w:author="Andrija Ilic" w:date="2015-09-14T22:14:00Z">
              <w:rPr>
                <w:sz w:val="22"/>
              </w:rPr>
            </w:rPrChange>
          </w:rPr>
          <w:t>је су иск</w:t>
        </w:r>
      </w:ins>
      <w:ins w:id="435" w:author="Andrija Ilic" w:date="2015-09-14T22:16:00Z">
        <w:r>
          <w:rPr>
            <w:szCs w:val="24"/>
            <w:lang w:val="sr-Cyrl-RS"/>
          </w:rPr>
          <w:t>о</w:t>
        </w:r>
      </w:ins>
      <w:ins w:id="436" w:author="Andrija Ilic" w:date="2015-09-14T22:14:00Z">
        <w:r w:rsidRPr="001D1DCA">
          <w:rPr>
            <w:szCs w:val="24"/>
            <w:rPrChange w:id="437" w:author="Andrija Ilic" w:date="2015-09-14T22:14:00Z">
              <w:rPr>
                <w:sz w:val="22"/>
              </w:rPr>
            </w:rPrChange>
          </w:rPr>
          <w:t xml:space="preserve">ришћене у </w:t>
        </w:r>
      </w:ins>
      <w:ins w:id="438" w:author="Andrija Ilic" w:date="2015-09-14T22:16:00Z">
        <w:r>
          <w:rPr>
            <w:szCs w:val="24"/>
            <w:lang w:val="sr-Cyrl-RS"/>
          </w:rPr>
          <w:t xml:space="preserve">развоју </w:t>
        </w:r>
      </w:ins>
      <w:ins w:id="439" w:author="Andrija Ilic" w:date="2015-09-14T22:17:00Z">
        <w:r>
          <w:rPr>
            <w:szCs w:val="24"/>
            <w:lang w:val="sr-Cyrl-RS"/>
          </w:rPr>
          <w:t xml:space="preserve">саме </w:t>
        </w:r>
      </w:ins>
      <w:ins w:id="440" w:author="Andrija Ilic" w:date="2015-09-14T22:16:00Z">
        <w:r>
          <w:rPr>
            <w:szCs w:val="24"/>
            <w:lang w:val="sr-Cyrl-RS"/>
          </w:rPr>
          <w:t>апликације</w:t>
        </w:r>
      </w:ins>
      <w:ins w:id="441" w:author="Andrija Ilic" w:date="2015-09-14T22:14:00Z">
        <w:r w:rsidRPr="001D1DCA">
          <w:rPr>
            <w:szCs w:val="24"/>
            <w:rPrChange w:id="442" w:author="Andrija Ilic" w:date="2015-09-14T22:14:00Z">
              <w:rPr>
                <w:sz w:val="22"/>
              </w:rPr>
            </w:rPrChange>
          </w:rPr>
          <w:t>.</w:t>
        </w:r>
      </w:ins>
    </w:p>
    <w:p w14:paraId="32040628" w14:textId="7B56B605" w:rsidR="008E12CB" w:rsidRDefault="001D1DCA">
      <w:pPr>
        <w:jc w:val="both"/>
        <w:rPr>
          <w:ins w:id="443" w:author="Andrija Ilic" w:date="2015-09-14T22:26:00Z"/>
          <w:szCs w:val="24"/>
          <w:lang w:val="sr-Cyrl-RS"/>
        </w:rPr>
        <w:pPrChange w:id="444" w:author="Andrija Ilic" w:date="2015-09-14T22:14:00Z">
          <w:pPr>
            <w:pStyle w:val="ListParagraph"/>
            <w:numPr>
              <w:numId w:val="49"/>
            </w:numPr>
            <w:ind w:hanging="360"/>
            <w:jc w:val="both"/>
          </w:pPr>
        </w:pPrChange>
      </w:pPr>
      <w:ins w:id="445" w:author="Andrija Ilic" w:date="2015-09-14T22:17:00Z">
        <w:r>
          <w:rPr>
            <w:szCs w:val="24"/>
            <w:lang w:val="sr-Cyrl-RS"/>
          </w:rPr>
          <w:t xml:space="preserve">У трећем поглављу су </w:t>
        </w:r>
      </w:ins>
      <w:ins w:id="446" w:author="Andrija Ilic" w:date="2015-09-14T22:24:00Z">
        <w:r w:rsidR="008E12CB">
          <w:rPr>
            <w:szCs w:val="24"/>
            <w:lang w:val="sr-Cyrl-RS"/>
          </w:rPr>
          <w:t>представљене</w:t>
        </w:r>
      </w:ins>
      <w:ins w:id="447" w:author="Andrija Ilic" w:date="2015-09-14T22:17:00Z">
        <w:r>
          <w:rPr>
            <w:szCs w:val="24"/>
            <w:lang w:val="sr-Cyrl-RS"/>
          </w:rPr>
          <w:t xml:space="preserve"> остал</w:t>
        </w:r>
      </w:ins>
      <w:ins w:id="448" w:author="Andrija Ilic" w:date="2015-09-14T22:25:00Z">
        <w:r w:rsidR="008E12CB">
          <w:rPr>
            <w:szCs w:val="24"/>
            <w:lang w:val="sr-Cyrl-RS"/>
          </w:rPr>
          <w:t>е технологије</w:t>
        </w:r>
      </w:ins>
      <w:ins w:id="449" w:author="Andrija Ilic" w:date="2015-09-14T22:17:00Z">
        <w:r>
          <w:rPr>
            <w:szCs w:val="24"/>
            <w:lang w:val="sr-Cyrl-RS"/>
          </w:rPr>
          <w:t xml:space="preserve"> и библиотеке кори</w:t>
        </w:r>
      </w:ins>
      <w:ins w:id="450" w:author="Andrija Ilic" w:date="2015-09-14T22:18:00Z">
        <w:r>
          <w:rPr>
            <w:szCs w:val="24"/>
            <w:lang w:val="sr-Cyrl-RS"/>
          </w:rPr>
          <w:t>шћен</w:t>
        </w:r>
      </w:ins>
      <w:ins w:id="451" w:author="Andrija Ilic" w:date="2015-09-14T22:23:00Z">
        <w:r w:rsidR="008E12CB">
          <w:rPr>
            <w:szCs w:val="24"/>
            <w:lang w:val="sr-Cyrl-RS"/>
          </w:rPr>
          <w:t>и</w:t>
        </w:r>
      </w:ins>
      <w:ins w:id="452" w:author="Andrija Ilic" w:date="2015-09-14T22:18:00Z">
        <w:r>
          <w:rPr>
            <w:szCs w:val="24"/>
            <w:lang w:val="sr-Cyrl-RS"/>
          </w:rPr>
          <w:t xml:space="preserve"> у развоју апликације.</w:t>
        </w:r>
      </w:ins>
      <w:ins w:id="453" w:author="Andrija Ilic" w:date="2015-09-14T22:26:00Z">
        <w:r w:rsidR="008E12CB">
          <w:rPr>
            <w:szCs w:val="24"/>
            <w:lang w:val="sr-Cyrl-RS"/>
          </w:rPr>
          <w:t xml:space="preserve"> </w:t>
        </w:r>
      </w:ins>
    </w:p>
    <w:p w14:paraId="78084D51" w14:textId="3BD67FEB" w:rsidR="001D1DCA" w:rsidRDefault="008E12CB">
      <w:pPr>
        <w:jc w:val="both"/>
        <w:rPr>
          <w:ins w:id="454" w:author="Andrija Ilic" w:date="2015-09-14T22:31:00Z"/>
        </w:rPr>
        <w:pPrChange w:id="455" w:author="Andrija Ilic" w:date="2015-09-14T22:14:00Z">
          <w:pPr>
            <w:pStyle w:val="ListParagraph"/>
            <w:numPr>
              <w:numId w:val="49"/>
            </w:numPr>
            <w:ind w:hanging="360"/>
            <w:jc w:val="both"/>
          </w:pPr>
        </w:pPrChange>
      </w:pPr>
      <w:ins w:id="456" w:author="Andrija Ilic" w:date="2015-09-14T22:26:00Z">
        <w:r>
          <w:rPr>
            <w:szCs w:val="24"/>
            <w:lang w:val="sr-Cyrl-RS"/>
          </w:rPr>
          <w:t xml:space="preserve">У </w:t>
        </w:r>
      </w:ins>
      <w:ins w:id="457" w:author="Andrija Ilic" w:date="2015-09-14T22:28:00Z">
        <w:r>
          <w:rPr>
            <w:szCs w:val="24"/>
            <w:lang w:val="sr-Cyrl-RS"/>
          </w:rPr>
          <w:t>четвртом поглављу</w:t>
        </w:r>
      </w:ins>
      <w:ins w:id="458" w:author="Andrija Ilic" w:date="2015-09-14T22:29:00Z">
        <w:r>
          <w:rPr>
            <w:szCs w:val="24"/>
            <w:lang w:val="sr-Cyrl-RS"/>
          </w:rPr>
          <w:t xml:space="preserve"> </w:t>
        </w:r>
        <w:r>
          <w:t>је</w:t>
        </w:r>
        <w:r w:rsidRPr="007255E6">
          <w:t xml:space="preserve"> </w:t>
        </w:r>
        <w:r>
          <w:t>приказана</w:t>
        </w:r>
        <w:r w:rsidRPr="007255E6">
          <w:t xml:space="preserve"> упр</w:t>
        </w:r>
        <w:r>
          <w:t>о</w:t>
        </w:r>
        <w:r w:rsidRPr="007255E6">
          <w:t>шћена Ларман</w:t>
        </w:r>
        <w:r>
          <w:t>o</w:t>
        </w:r>
        <w:r w:rsidRPr="007255E6">
          <w:t>ва мет</w:t>
        </w:r>
        <w:r>
          <w:t>o</w:t>
        </w:r>
        <w:r w:rsidRPr="007255E6">
          <w:t>да разв</w:t>
        </w:r>
        <w:r>
          <w:t>о</w:t>
        </w:r>
        <w:r w:rsidRPr="007255E6">
          <w:t>ја с</w:t>
        </w:r>
        <w:r>
          <w:t>о</w:t>
        </w:r>
        <w:r w:rsidRPr="007255E6">
          <w:t>фтвера. Ларман</w:t>
        </w:r>
        <w:r>
          <w:t>о</w:t>
        </w:r>
        <w:r w:rsidRPr="007255E6">
          <w:t>ва мет</w:t>
        </w:r>
        <w:r>
          <w:t>о</w:t>
        </w:r>
        <w:r w:rsidRPr="007255E6">
          <w:t>да се саст</w:t>
        </w:r>
        <w:r>
          <w:t>о</w:t>
        </w:r>
        <w:r w:rsidRPr="007255E6">
          <w:t>ји из пет фаза разв</w:t>
        </w:r>
        <w:r>
          <w:t>о</w:t>
        </w:r>
        <w:r w:rsidRPr="007255E6">
          <w:t>ја с</w:t>
        </w:r>
        <w:r>
          <w:t>о</w:t>
        </w:r>
        <w:r w:rsidRPr="007255E6">
          <w:t>фтвера: Прикупља</w:t>
        </w:r>
        <w:r>
          <w:t>њ</w:t>
        </w:r>
        <w:r w:rsidRPr="007255E6">
          <w:t>а к</w:t>
        </w:r>
        <w:r>
          <w:t>о</w:t>
        </w:r>
        <w:r w:rsidRPr="007255E6">
          <w:t>рисничких захтева, Анализе, Пр</w:t>
        </w:r>
        <w:r>
          <w:t>о</w:t>
        </w:r>
        <w:r w:rsidRPr="007255E6">
          <w:t>јект</w:t>
        </w:r>
        <w:r>
          <w:t>о</w:t>
        </w:r>
        <w:r w:rsidRPr="007255E6">
          <w:t>ва</w:t>
        </w:r>
        <w:r>
          <w:t>њ</w:t>
        </w:r>
        <w:r w:rsidRPr="007255E6">
          <w:t>а, Имплементације и Тестира</w:t>
        </w:r>
        <w:r>
          <w:t>њ</w:t>
        </w:r>
        <w:r w:rsidRPr="007255E6">
          <w:t>а.</w:t>
        </w:r>
      </w:ins>
    </w:p>
    <w:p w14:paraId="40031DB9" w14:textId="2B968315" w:rsidR="008E12CB" w:rsidRPr="008E12CB" w:rsidRDefault="008E12CB">
      <w:pPr>
        <w:jc w:val="both"/>
        <w:rPr>
          <w:ins w:id="459" w:author="Andrija Ilic" w:date="2015-09-14T22:31:00Z"/>
          <w:lang w:val="sr-Cyrl-RS"/>
          <w:rPrChange w:id="460" w:author="Andrija Ilic" w:date="2015-09-14T22:32:00Z">
            <w:rPr>
              <w:ins w:id="461" w:author="Andrija Ilic" w:date="2015-09-14T22:31:00Z"/>
            </w:rPr>
          </w:rPrChange>
        </w:rPr>
        <w:pPrChange w:id="462" w:author="Andrija Ilic" w:date="2015-09-14T22:14:00Z">
          <w:pPr>
            <w:pStyle w:val="ListParagraph"/>
            <w:numPr>
              <w:numId w:val="49"/>
            </w:numPr>
            <w:ind w:hanging="360"/>
            <w:jc w:val="both"/>
          </w:pPr>
        </w:pPrChange>
      </w:pPr>
      <w:ins w:id="463" w:author="Andrija Ilic" w:date="2015-09-14T22:31:00Z">
        <w:r>
          <w:rPr>
            <w:lang w:val="sr-Cyrl-RS"/>
          </w:rPr>
          <w:t xml:space="preserve">У петом поглављу је извучен закључак до кога сам дошао </w:t>
        </w:r>
      </w:ins>
      <w:ins w:id="464" w:author="Andrija Ilic" w:date="2015-09-14T22:35:00Z">
        <w:r w:rsidR="00BE0F10">
          <w:rPr>
            <w:lang w:val="sr-Cyrl-RS"/>
          </w:rPr>
          <w:t>приликом</w:t>
        </w:r>
      </w:ins>
      <w:ins w:id="465" w:author="Andrija Ilic" w:date="2015-09-14T22:31:00Z">
        <w:r>
          <w:rPr>
            <w:lang w:val="sr-Cyrl-RS"/>
          </w:rPr>
          <w:t xml:space="preserve"> развоја веб апликације применом </w:t>
        </w:r>
      </w:ins>
      <w:ins w:id="466" w:author="Andrija Ilic" w:date="2015-09-14T22:32:00Z">
        <w:r>
          <w:t>Tapestry</w:t>
        </w:r>
        <w:r>
          <w:rPr>
            <w:lang w:val="sr-Cyrl-RS"/>
          </w:rPr>
          <w:t xml:space="preserve"> оквира.</w:t>
        </w:r>
      </w:ins>
    </w:p>
    <w:p w14:paraId="1C8E13FE" w14:textId="6FB764DF" w:rsidR="000320E2" w:rsidRDefault="000320E2" w:rsidP="000320E2">
      <w:pPr>
        <w:pStyle w:val="Heading1"/>
        <w:numPr>
          <w:ilvl w:val="0"/>
          <w:numId w:val="49"/>
        </w:numPr>
        <w:jc w:val="center"/>
        <w:rPr>
          <w:ins w:id="467" w:author="Andrija Ilic" w:date="2015-09-14T19:36:00Z"/>
          <w:lang w:val="sr-Cyrl-RS"/>
        </w:rPr>
      </w:pPr>
      <w:ins w:id="468" w:author="Andrija Ilic" w:date="2015-09-14T13:44:00Z">
        <w:r>
          <w:t xml:space="preserve">Tapestry </w:t>
        </w:r>
      </w:ins>
      <w:ins w:id="469" w:author="Andrija Ilic" w:date="2015-09-14T14:36:00Z">
        <w:r w:rsidR="00D764BA">
          <w:rPr>
            <w:lang w:val="sr-Cyrl-RS"/>
          </w:rPr>
          <w:t>оквир</w:t>
        </w:r>
      </w:ins>
    </w:p>
    <w:p w14:paraId="74E1EA11" w14:textId="77777777" w:rsidR="0024024A" w:rsidRDefault="0024024A">
      <w:pPr>
        <w:rPr>
          <w:ins w:id="470" w:author="Andrija Ilic" w:date="2015-09-14T19:36:00Z"/>
          <w:lang w:val="sr-Cyrl-RS"/>
        </w:rPr>
        <w:pPrChange w:id="471" w:author="Andrija Ilic" w:date="2015-09-14T19:36:00Z">
          <w:pPr>
            <w:pStyle w:val="Heading1"/>
            <w:numPr>
              <w:numId w:val="49"/>
            </w:numPr>
            <w:ind w:left="720" w:hanging="360"/>
            <w:jc w:val="center"/>
          </w:pPr>
        </w:pPrChange>
      </w:pPr>
    </w:p>
    <w:p w14:paraId="19DD816C" w14:textId="2A3CF027" w:rsidR="0024024A" w:rsidRDefault="0024024A">
      <w:pPr>
        <w:jc w:val="both"/>
        <w:rPr>
          <w:ins w:id="472" w:author="Andrija Ilic" w:date="2015-09-14T21:17:00Z"/>
          <w:lang w:val="sr-Cyrl-RS"/>
        </w:rPr>
        <w:pPrChange w:id="473" w:author="Andrija Ilic" w:date="2015-09-14T19:36:00Z">
          <w:pPr>
            <w:pStyle w:val="Heading1"/>
            <w:numPr>
              <w:numId w:val="49"/>
            </w:numPr>
            <w:ind w:left="720" w:hanging="360"/>
            <w:jc w:val="center"/>
          </w:pPr>
        </w:pPrChange>
      </w:pPr>
      <w:ins w:id="474" w:author="Andrija Ilic" w:date="2015-09-14T19:36:00Z">
        <w:r>
          <w:rPr>
            <w:lang w:val="sr-Latn-RS"/>
          </w:rPr>
          <w:t xml:space="preserve">Apache Tapestry </w:t>
        </w:r>
        <w:r>
          <w:rPr>
            <w:lang w:val="sr-Cyrl-RS"/>
          </w:rPr>
          <w:t xml:space="preserve">је оквир отвореног кода </w:t>
        </w:r>
      </w:ins>
      <w:ins w:id="475" w:author="Andrija Ilic" w:date="2015-09-14T19:37:00Z">
        <w:r>
          <w:rPr>
            <w:lang w:val="sr-Cyrl-RS"/>
          </w:rPr>
          <w:t xml:space="preserve">за креирање </w:t>
        </w:r>
      </w:ins>
      <w:ins w:id="476" w:author="Andrija Ilic" w:date="2015-09-14T19:38:00Z">
        <w:r>
          <w:rPr>
            <w:lang w:val="sr-Cyrl-RS"/>
          </w:rPr>
          <w:t xml:space="preserve">динамичних, робусних и високо скалабилних веб апликација у Јава програмском језику. </w:t>
        </w:r>
      </w:ins>
      <w:ins w:id="477" w:author="Andrija Ilic" w:date="2015-09-14T19:39:00Z">
        <w:r>
          <w:rPr>
            <w:lang w:val="sr-Latn-RS"/>
          </w:rPr>
          <w:t>Tapestry</w:t>
        </w:r>
        <w:r>
          <w:rPr>
            <w:lang w:val="sr-Cyrl-RS"/>
          </w:rPr>
          <w:t xml:space="preserve"> </w:t>
        </w:r>
      </w:ins>
      <w:ins w:id="478" w:author="Andrija Ilic" w:date="2015-09-14T19:40:00Z">
        <w:r>
          <w:rPr>
            <w:lang w:val="sr-Cyrl-RS"/>
          </w:rPr>
          <w:t>се допуњује и надовезује на стандарни Јава Сервлет АПИ</w:t>
        </w:r>
      </w:ins>
      <w:ins w:id="479" w:author="Andrija Ilic" w:date="2015-09-14T20:56:00Z">
        <w:r w:rsidR="00AB0359">
          <w:rPr>
            <w:lang w:val="sr-Latn-RS"/>
          </w:rPr>
          <w:t xml:space="preserve">, </w:t>
        </w:r>
        <w:r w:rsidR="00AB0359">
          <w:rPr>
            <w:lang w:val="sr-Cyrl-RS"/>
          </w:rPr>
          <w:t>тако да ради у било ком сервлет контејнеру</w:t>
        </w:r>
      </w:ins>
      <w:ins w:id="480" w:author="Andrija Ilic" w:date="2015-09-14T20:57:00Z">
        <w:r w:rsidR="00AB0359">
          <w:rPr>
            <w:lang w:val="sr-Cyrl-RS"/>
          </w:rPr>
          <w:t xml:space="preserve"> или апликативном серверу.</w:t>
        </w:r>
      </w:ins>
    </w:p>
    <w:p w14:paraId="45E3A487" w14:textId="77777777" w:rsidR="00634D7D" w:rsidRPr="00AB0359" w:rsidRDefault="00634D7D">
      <w:pPr>
        <w:jc w:val="both"/>
        <w:rPr>
          <w:ins w:id="481" w:author="Andrija Ilic" w:date="2015-09-14T13:44:00Z"/>
          <w:lang w:val="sr-Cyrl-RS"/>
          <w:rPrChange w:id="482" w:author="Andrija Ilic" w:date="2015-09-14T20:56:00Z">
            <w:rPr>
              <w:ins w:id="483" w:author="Andrija Ilic" w:date="2015-09-14T13:44:00Z"/>
            </w:rPr>
          </w:rPrChange>
        </w:rPr>
        <w:pPrChange w:id="484" w:author="Andrija Ilic" w:date="2015-09-14T19:36:00Z">
          <w:pPr>
            <w:pStyle w:val="Heading1"/>
            <w:numPr>
              <w:numId w:val="49"/>
            </w:numPr>
            <w:ind w:left="720" w:hanging="360"/>
            <w:jc w:val="center"/>
          </w:pPr>
        </w:pPrChange>
      </w:pPr>
    </w:p>
    <w:p w14:paraId="11A1C068" w14:textId="51368C79" w:rsidR="000320E2" w:rsidRDefault="000320E2">
      <w:pPr>
        <w:pStyle w:val="Heading2"/>
        <w:numPr>
          <w:ilvl w:val="1"/>
          <w:numId w:val="49"/>
        </w:numPr>
        <w:ind w:left="1770" w:hanging="420"/>
        <w:jc w:val="both"/>
        <w:rPr>
          <w:ins w:id="485" w:author="Andrija Ilic" w:date="2015-09-14T15:21:00Z"/>
          <w:rFonts w:ascii="Times New Roman" w:hAnsi="Times New Roman"/>
        </w:rPr>
        <w:pPrChange w:id="486" w:author="Andrija Ilic" w:date="2015-09-14T13:47:00Z">
          <w:pPr>
            <w:pStyle w:val="Heading2"/>
            <w:numPr>
              <w:ilvl w:val="1"/>
              <w:numId w:val="49"/>
            </w:numPr>
            <w:ind w:left="1770" w:hanging="420"/>
          </w:pPr>
        </w:pPrChange>
      </w:pPr>
      <w:ins w:id="487" w:author="Andrija Ilic" w:date="2015-09-14T13:44:00Z">
        <w:r w:rsidRPr="00291BC7">
          <w:rPr>
            <w:rFonts w:ascii="Times New Roman" w:hAnsi="Times New Roman"/>
            <w:lang w:val="sr-Cyrl-RS"/>
          </w:rPr>
          <w:t>Историја</w:t>
        </w:r>
        <w:r w:rsidRPr="00291BC7">
          <w:rPr>
            <w:rFonts w:ascii="Times New Roman" w:hAnsi="Times New Roman"/>
          </w:rPr>
          <w:t xml:space="preserve"> </w:t>
        </w:r>
      </w:ins>
      <w:ins w:id="488" w:author="Andrija Ilic" w:date="2015-09-14T14:36:00Z">
        <w:r w:rsidR="004D41AD">
          <w:rPr>
            <w:rFonts w:ascii="Times New Roman" w:hAnsi="Times New Roman"/>
            <w:lang w:val="sr-Cyrl-RS"/>
          </w:rPr>
          <w:t xml:space="preserve">развоја </w:t>
        </w:r>
      </w:ins>
      <w:ins w:id="489" w:author="Andrija Ilic" w:date="2015-09-14T13:44:00Z">
        <w:r w:rsidRPr="00291BC7">
          <w:rPr>
            <w:rFonts w:ascii="Times New Roman" w:hAnsi="Times New Roman"/>
          </w:rPr>
          <w:t>Tapestry оквира</w:t>
        </w:r>
      </w:ins>
    </w:p>
    <w:p w14:paraId="338DA46D" w14:textId="77777777" w:rsidR="00AB0359" w:rsidRDefault="00AB0359">
      <w:pPr>
        <w:rPr>
          <w:ins w:id="490" w:author="Andrija Ilic" w:date="2015-09-14T20:58:00Z"/>
          <w:lang w:val="sr-Latn-RS"/>
        </w:rPr>
        <w:pPrChange w:id="491" w:author="Andrija Ilic" w:date="2015-09-14T15:21:00Z">
          <w:pPr>
            <w:pStyle w:val="Heading2"/>
            <w:numPr>
              <w:ilvl w:val="1"/>
              <w:numId w:val="49"/>
            </w:numPr>
            <w:ind w:left="1770" w:hanging="420"/>
          </w:pPr>
        </w:pPrChange>
      </w:pPr>
    </w:p>
    <w:p w14:paraId="268AA214" w14:textId="00BA089C" w:rsidR="007A6B73" w:rsidRDefault="00AB0359">
      <w:pPr>
        <w:jc w:val="both"/>
        <w:rPr>
          <w:ins w:id="492" w:author="Andrija Ilic" w:date="2015-09-14T20:57:00Z"/>
          <w:lang w:val="sr-Cyrl-RS"/>
        </w:rPr>
        <w:pPrChange w:id="493" w:author="Andrija Ilic" w:date="2015-09-14T21:09:00Z">
          <w:pPr>
            <w:pStyle w:val="Heading2"/>
            <w:numPr>
              <w:ilvl w:val="1"/>
              <w:numId w:val="49"/>
            </w:numPr>
            <w:ind w:left="1770" w:hanging="420"/>
          </w:pPr>
        </w:pPrChange>
      </w:pPr>
      <w:ins w:id="494" w:author="Andrija Ilic" w:date="2015-09-14T20:57:00Z">
        <w:r>
          <w:rPr>
            <w:lang w:val="sr-Latn-RS"/>
          </w:rPr>
          <w:t>Tapestry</w:t>
        </w:r>
      </w:ins>
      <w:ins w:id="495" w:author="Andrija Ilic" w:date="2015-09-14T20:58:00Z">
        <w:r>
          <w:rPr>
            <w:lang w:val="sr-Cyrl-RS"/>
          </w:rPr>
          <w:t xml:space="preserve"> је првобитно замишљен од стране </w:t>
        </w:r>
        <w:r w:rsidRPr="00AB0359">
          <w:rPr>
            <w:lang w:val="sr-Cyrl-RS"/>
          </w:rPr>
          <w:t>Howard Lewis Ship</w:t>
        </w:r>
        <w:r>
          <w:rPr>
            <w:lang w:val="sr-Cyrl-RS"/>
          </w:rPr>
          <w:t xml:space="preserve">а </w:t>
        </w:r>
      </w:ins>
      <w:ins w:id="496" w:author="Andrija Ilic" w:date="2015-09-14T20:57:00Z">
        <w:r>
          <w:rPr>
            <w:lang w:val="sr-Cyrl-RS"/>
          </w:rPr>
          <w:t>око 1999. године, али ране верзије пројекта нису надалеко познате.</w:t>
        </w:r>
      </w:ins>
    </w:p>
    <w:p w14:paraId="65BFFCD0" w14:textId="77777777" w:rsidR="00634D7D" w:rsidRDefault="00AB0359">
      <w:pPr>
        <w:jc w:val="both"/>
        <w:rPr>
          <w:ins w:id="497" w:author="Andrija Ilic" w:date="2015-09-14T21:10:00Z"/>
          <w:lang w:val="sr-Cyrl-RS"/>
        </w:rPr>
        <w:pPrChange w:id="498" w:author="Andrija Ilic" w:date="2015-09-14T21:09:00Z">
          <w:pPr>
            <w:pStyle w:val="Heading2"/>
            <w:numPr>
              <w:ilvl w:val="1"/>
              <w:numId w:val="49"/>
            </w:numPr>
            <w:ind w:left="1770" w:hanging="420"/>
          </w:pPr>
        </w:pPrChange>
      </w:pPr>
      <w:ins w:id="499" w:author="Andrija Ilic" w:date="2015-09-14T21:01:00Z">
        <w:r>
          <w:rPr>
            <w:lang w:val="sr-Cyrl-RS"/>
          </w:rPr>
          <w:lastRenderedPageBreak/>
          <w:t>Та</w:t>
        </w:r>
      </w:ins>
      <w:ins w:id="500" w:author="Andrija Ilic" w:date="2015-09-14T21:02:00Z">
        <w:r>
          <w:rPr>
            <w:lang w:val="sr-Latn-RS"/>
          </w:rPr>
          <w:t xml:space="preserve">pestry </w:t>
        </w:r>
        <w:r>
          <w:rPr>
            <w:lang w:val="sr-Cyrl-RS"/>
          </w:rPr>
          <w:t>3 је прва позната верзија</w:t>
        </w:r>
        <w:r w:rsidR="00634D7D">
          <w:rPr>
            <w:lang w:val="sr-Cyrl-RS"/>
          </w:rPr>
          <w:t xml:space="preserve">. Та верзија је била сиромашна </w:t>
        </w:r>
      </w:ins>
      <w:ins w:id="501" w:author="Andrija Ilic" w:date="2015-09-14T21:07:00Z">
        <w:r w:rsidR="00634D7D">
          <w:rPr>
            <w:lang w:val="sr-Cyrl-RS"/>
          </w:rPr>
          <w:t xml:space="preserve">са неким функционалностима, нарочито са </w:t>
        </w:r>
      </w:ins>
      <w:ins w:id="502" w:author="Andrija Ilic" w:date="2015-09-14T21:09:00Z">
        <w:r w:rsidR="00634D7D">
          <w:rPr>
            <w:lang w:val="sr-Cyrl-RS"/>
          </w:rPr>
          <w:t>валидацијом</w:t>
        </w:r>
      </w:ins>
      <w:ins w:id="503" w:author="Andrija Ilic" w:date="2015-09-14T21:10:00Z">
        <w:r w:rsidR="00634D7D">
          <w:rPr>
            <w:lang w:val="sr-Cyrl-RS"/>
          </w:rPr>
          <w:t>, као и са неким основним компонентима.</w:t>
        </w:r>
      </w:ins>
    </w:p>
    <w:p w14:paraId="08764543" w14:textId="77777777" w:rsidR="005857BD" w:rsidRDefault="00634D7D">
      <w:pPr>
        <w:jc w:val="both"/>
        <w:rPr>
          <w:ins w:id="504" w:author="Andrija Ilic" w:date="2015-09-14T21:32:00Z"/>
          <w:szCs w:val="24"/>
          <w:lang w:val="sr-Cyrl-RS"/>
        </w:rPr>
        <w:pPrChange w:id="505" w:author="Andrija Ilic" w:date="2015-09-14T21:09:00Z">
          <w:pPr>
            <w:pStyle w:val="Heading2"/>
            <w:numPr>
              <w:ilvl w:val="1"/>
              <w:numId w:val="49"/>
            </w:numPr>
            <w:ind w:left="1770" w:hanging="420"/>
          </w:pPr>
        </w:pPrChange>
      </w:pPr>
      <w:ins w:id="506" w:author="Andrija Ilic" w:date="2015-09-14T21:14:00Z">
        <w:r w:rsidRPr="00F73A36">
          <w:rPr>
            <w:szCs w:val="24"/>
            <w:lang w:val="sr-Cyrl-RS"/>
            <w:rPrChange w:id="507" w:author="Andrija Ilic" w:date="2015-09-14T21:26:00Z">
              <w:rPr>
                <w:b w:val="0"/>
                <w:bCs w:val="0"/>
                <w:lang w:val="sr-Cyrl-RS"/>
              </w:rPr>
            </w:rPrChange>
          </w:rPr>
          <w:t>Та</w:t>
        </w:r>
        <w:r w:rsidRPr="00F73A36">
          <w:rPr>
            <w:szCs w:val="24"/>
            <w:lang w:val="sr-Latn-RS"/>
            <w:rPrChange w:id="508" w:author="Andrija Ilic" w:date="2015-09-14T21:26:00Z">
              <w:rPr>
                <w:b w:val="0"/>
                <w:bCs w:val="0"/>
                <w:lang w:val="sr-Latn-RS"/>
              </w:rPr>
            </w:rPrChange>
          </w:rPr>
          <w:t>pestry</w:t>
        </w:r>
        <w:r w:rsidRPr="00F73A36">
          <w:rPr>
            <w:szCs w:val="24"/>
            <w:lang w:val="sr-Cyrl-RS"/>
            <w:rPrChange w:id="509" w:author="Andrija Ilic" w:date="2015-09-14T21:26:00Z">
              <w:rPr>
                <w:b w:val="0"/>
                <w:bCs w:val="0"/>
                <w:lang w:val="sr-Cyrl-RS"/>
              </w:rPr>
            </w:rPrChange>
          </w:rPr>
          <w:t xml:space="preserve"> 4 </w:t>
        </w:r>
      </w:ins>
      <w:ins w:id="510" w:author="Andrija Ilic" w:date="2015-09-14T21:10:00Z">
        <w:r w:rsidRPr="00F73A36">
          <w:rPr>
            <w:szCs w:val="24"/>
            <w:lang w:val="sr-Cyrl-RS"/>
            <w:rPrChange w:id="511" w:author="Andrija Ilic" w:date="2015-09-14T21:26:00Z">
              <w:rPr>
                <w:b w:val="0"/>
                <w:bCs w:val="0"/>
                <w:lang w:val="sr-Cyrl-RS"/>
              </w:rPr>
            </w:rPrChange>
          </w:rPr>
          <w:t xml:space="preserve"> </w:t>
        </w:r>
      </w:ins>
      <w:ins w:id="512" w:author="Andrija Ilic" w:date="2015-09-14T21:17:00Z">
        <w:r w:rsidRPr="00F73A36">
          <w:rPr>
            <w:szCs w:val="24"/>
            <w:lang w:val="sr-Cyrl-RS"/>
            <w:rPrChange w:id="513" w:author="Andrija Ilic" w:date="2015-09-14T21:26:00Z">
              <w:rPr>
                <w:b w:val="0"/>
                <w:bCs w:val="0"/>
                <w:lang w:val="sr-Cyrl-RS"/>
              </w:rPr>
            </w:rPrChange>
          </w:rPr>
          <w:t>се појавио 2006. године, и био је битно измењен</w:t>
        </w:r>
      </w:ins>
      <w:ins w:id="514" w:author="Andrija Ilic" w:date="2015-09-14T21:20:00Z">
        <w:r w:rsidR="00F73A36" w:rsidRPr="00F73A36">
          <w:rPr>
            <w:szCs w:val="24"/>
            <w:lang w:val="sr-Cyrl-RS"/>
            <w:rPrChange w:id="515" w:author="Andrija Ilic" w:date="2015-09-14T21:26:00Z">
              <w:rPr>
                <w:b w:val="0"/>
                <w:bCs w:val="0"/>
                <w:lang w:val="sr-Cyrl-RS"/>
              </w:rPr>
            </w:rPrChange>
          </w:rPr>
          <w:t xml:space="preserve"> и поједностављен</w:t>
        </w:r>
      </w:ins>
      <w:ins w:id="516" w:author="Andrija Ilic" w:date="2015-09-14T21:17:00Z">
        <w:r w:rsidRPr="00F73A36">
          <w:rPr>
            <w:szCs w:val="24"/>
            <w:lang w:val="sr-Cyrl-RS"/>
            <w:rPrChange w:id="517" w:author="Andrija Ilic" w:date="2015-09-14T21:26:00Z">
              <w:rPr>
                <w:b w:val="0"/>
                <w:bCs w:val="0"/>
                <w:lang w:val="sr-Cyrl-RS"/>
              </w:rPr>
            </w:rPrChange>
          </w:rPr>
          <w:t xml:space="preserve"> у односу на претходну верзију. </w:t>
        </w:r>
      </w:ins>
      <w:ins w:id="518" w:author="Andrija Ilic" w:date="2015-09-14T21:18:00Z">
        <w:r w:rsidR="00F73A36" w:rsidRPr="00F73A36">
          <w:rPr>
            <w:szCs w:val="24"/>
            <w:lang w:val="sr-Cyrl-RS"/>
            <w:rPrChange w:id="519" w:author="Andrija Ilic" w:date="2015-09-14T21:26:00Z">
              <w:rPr>
                <w:b w:val="0"/>
                <w:bCs w:val="0"/>
                <w:lang w:val="sr-Cyrl-RS"/>
              </w:rPr>
            </w:rPrChange>
          </w:rPr>
          <w:t xml:space="preserve"> </w:t>
        </w:r>
      </w:ins>
      <w:ins w:id="520" w:author="Andrija Ilic" w:date="2015-09-14T21:22:00Z">
        <w:r w:rsidR="00F73A36" w:rsidRPr="00F73A36">
          <w:rPr>
            <w:szCs w:val="24"/>
            <w:lang w:val="sr-Cyrl-RS"/>
            <w:rPrChange w:id="521" w:author="Andrija Ilic" w:date="2015-09-14T21:26:00Z">
              <w:rPr>
                <w:b w:val="0"/>
                <w:bCs w:val="0"/>
                <w:lang w:val="sr-Cyrl-RS"/>
              </w:rPr>
            </w:rPrChange>
          </w:rPr>
          <w:t xml:space="preserve">Најважније је то да </w:t>
        </w:r>
      </w:ins>
      <w:ins w:id="522" w:author="Andrija Ilic" w:date="2015-09-14T21:23:00Z">
        <w:r w:rsidR="00F73A36" w:rsidRPr="00F73A36">
          <w:rPr>
            <w:szCs w:val="24"/>
            <w:lang w:val="sr-Cyrl-RS"/>
            <w:rPrChange w:id="523" w:author="Andrija Ilic" w:date="2015-09-14T21:26:00Z">
              <w:rPr>
                <w:b w:val="0"/>
                <w:bCs w:val="0"/>
                <w:lang w:val="sr-Cyrl-RS"/>
              </w:rPr>
            </w:rPrChange>
          </w:rPr>
          <w:t>је Та</w:t>
        </w:r>
        <w:r w:rsidR="00F73A36" w:rsidRPr="00F73A36">
          <w:rPr>
            <w:szCs w:val="24"/>
            <w:lang w:val="sr-Latn-RS"/>
            <w:rPrChange w:id="524" w:author="Andrija Ilic" w:date="2015-09-14T21:26:00Z">
              <w:rPr>
                <w:b w:val="0"/>
                <w:bCs w:val="0"/>
                <w:lang w:val="sr-Latn-RS"/>
              </w:rPr>
            </w:rPrChange>
          </w:rPr>
          <w:t>pestry</w:t>
        </w:r>
        <w:r w:rsidR="00F73A36" w:rsidRPr="00F73A36">
          <w:rPr>
            <w:szCs w:val="24"/>
            <w:lang w:val="sr-Cyrl-RS"/>
            <w:rPrChange w:id="525" w:author="Andrija Ilic" w:date="2015-09-14T21:26:00Z">
              <w:rPr>
                <w:b w:val="0"/>
                <w:bCs w:val="0"/>
                <w:lang w:val="sr-Cyrl-RS"/>
              </w:rPr>
            </w:rPrChange>
          </w:rPr>
          <w:t xml:space="preserve"> 4 </w:t>
        </w:r>
      </w:ins>
      <w:ins w:id="526" w:author="Andrija Ilic" w:date="2015-09-14T21:24:00Z">
        <w:r w:rsidR="00F73A36" w:rsidRPr="00F73A36">
          <w:rPr>
            <w:szCs w:val="24"/>
            <w:lang w:val="sr-Cyrl-RS"/>
            <w:rPrChange w:id="527" w:author="Andrija Ilic" w:date="2015-09-14T21:26:00Z">
              <w:rPr>
                <w:b w:val="0"/>
                <w:bCs w:val="0"/>
                <w:lang w:val="sr-Cyrl-RS"/>
              </w:rPr>
            </w:rPrChange>
          </w:rPr>
          <w:t xml:space="preserve">надограђен на </w:t>
        </w:r>
      </w:ins>
      <w:ins w:id="528" w:author="Andrija Ilic" w:date="2015-09-14T21:23:00Z">
        <w:r w:rsidR="00F73A36" w:rsidRPr="00F73A36">
          <w:rPr>
            <w:rFonts w:cs="Book Antiqua"/>
            <w:color w:val="000000"/>
            <w:szCs w:val="24"/>
            <w:rPrChange w:id="529" w:author="Andrija Ilic" w:date="2015-09-14T21:26:00Z">
              <w:rPr>
                <w:rFonts w:cs="Book Antiqua"/>
                <w:b w:val="0"/>
                <w:bCs w:val="0"/>
                <w:color w:val="000000"/>
                <w:sz w:val="21"/>
                <w:szCs w:val="21"/>
              </w:rPr>
            </w:rPrChange>
          </w:rPr>
          <w:t>Hivemind,</w:t>
        </w:r>
      </w:ins>
      <w:ins w:id="530" w:author="Andrija Ilic" w:date="2015-09-14T21:24:00Z">
        <w:r w:rsidR="00F73A36" w:rsidRPr="00F73A36">
          <w:rPr>
            <w:rFonts w:cs="Book Antiqua"/>
            <w:color w:val="000000"/>
            <w:szCs w:val="24"/>
            <w:lang w:val="sr-Cyrl-RS"/>
            <w:rPrChange w:id="531" w:author="Andrija Ilic" w:date="2015-09-14T21:26:00Z">
              <w:rPr>
                <w:rFonts w:cs="Book Antiqua"/>
                <w:b w:val="0"/>
                <w:bCs w:val="0"/>
                <w:color w:val="000000"/>
                <w:sz w:val="21"/>
                <w:szCs w:val="21"/>
                <w:lang w:val="sr-Cyrl-RS"/>
              </w:rPr>
            </w:rPrChange>
          </w:rPr>
          <w:t xml:space="preserve"> </w:t>
        </w:r>
      </w:ins>
      <w:ins w:id="532" w:author="Andrija Ilic" w:date="2015-09-14T21:25:00Z">
        <w:r w:rsidR="00F73A36" w:rsidRPr="00F73A36">
          <w:rPr>
            <w:rFonts w:cs="Book Antiqua"/>
            <w:color w:val="000000"/>
            <w:szCs w:val="24"/>
            <w:lang w:val="sr-Cyrl-RS"/>
            <w:rPrChange w:id="533" w:author="Andrija Ilic" w:date="2015-09-14T21:26:00Z">
              <w:rPr>
                <w:rFonts w:cs="Book Antiqua"/>
                <w:b w:val="0"/>
                <w:bCs w:val="0"/>
                <w:color w:val="000000"/>
                <w:sz w:val="21"/>
                <w:szCs w:val="21"/>
                <w:lang w:val="sr-Cyrl-RS"/>
              </w:rPr>
            </w:rPrChange>
          </w:rPr>
          <w:t xml:space="preserve">други пројекат отвореног кода креиран од стране </w:t>
        </w:r>
        <w:r w:rsidR="00F73A36" w:rsidRPr="00F73A36">
          <w:rPr>
            <w:szCs w:val="24"/>
            <w:lang w:val="sr-Cyrl-RS"/>
            <w:rPrChange w:id="534" w:author="Andrija Ilic" w:date="2015-09-14T21:26:00Z">
              <w:rPr>
                <w:b w:val="0"/>
                <w:bCs w:val="0"/>
                <w:lang w:val="sr-Cyrl-RS"/>
              </w:rPr>
            </w:rPrChange>
          </w:rPr>
          <w:t>Howard Lewis Shipа</w:t>
        </w:r>
      </w:ins>
      <w:ins w:id="535" w:author="Andrija Ilic" w:date="2015-09-14T21:27:00Z">
        <w:r w:rsidR="00F73A36">
          <w:rPr>
            <w:szCs w:val="24"/>
            <w:lang w:val="sr-Cyrl-RS"/>
          </w:rPr>
          <w:t xml:space="preserve">, са чиме је </w:t>
        </w:r>
      </w:ins>
      <w:ins w:id="536" w:author="Andrija Ilic" w:date="2015-09-14T21:28:00Z">
        <w:r w:rsidR="00F73A36">
          <w:rPr>
            <w:szCs w:val="24"/>
            <w:lang w:val="sr-Cyrl-RS"/>
          </w:rPr>
          <w:t>обезбеђена подршка за</w:t>
        </w:r>
      </w:ins>
      <w:ins w:id="537" w:author="Andrija Ilic" w:date="2015-09-14T21:29:00Z">
        <w:r w:rsidR="00F73A36">
          <w:rPr>
            <w:szCs w:val="24"/>
            <w:lang w:val="sr-Cyrl-RS"/>
          </w:rPr>
          <w:t xml:space="preserve"> </w:t>
        </w:r>
        <w:r w:rsidR="00F73A36" w:rsidRPr="00291BC7">
          <w:rPr>
            <w:szCs w:val="24"/>
            <w:lang w:val="sr-Latn-RS"/>
          </w:rPr>
          <w:t>Inversion of control</w:t>
        </w:r>
        <w:r w:rsidR="00F73A36">
          <w:rPr>
            <w:szCs w:val="24"/>
            <w:lang w:val="sr-Cyrl-RS"/>
          </w:rPr>
          <w:t xml:space="preserve">. Такође је </w:t>
        </w:r>
      </w:ins>
      <w:ins w:id="538" w:author="Andrija Ilic" w:date="2015-09-14T21:30:00Z">
        <w:r w:rsidR="005857BD">
          <w:rPr>
            <w:szCs w:val="24"/>
            <w:lang w:val="sr-Cyrl-RS"/>
          </w:rPr>
          <w:t xml:space="preserve">унапређена валидација. </w:t>
        </w:r>
      </w:ins>
      <w:ins w:id="539" w:author="Andrija Ilic" w:date="2015-09-14T21:31:00Z">
        <w:r w:rsidR="005857BD">
          <w:rPr>
            <w:szCs w:val="24"/>
            <w:lang w:val="sr-Cyrl-RS"/>
          </w:rPr>
          <w:t xml:space="preserve">Проблем је што верзија 4 није била компатибилна са претходном верзијом. </w:t>
        </w:r>
      </w:ins>
    </w:p>
    <w:p w14:paraId="53084E8B" w14:textId="7722DB22" w:rsidR="00AB0359" w:rsidRDefault="005857BD">
      <w:pPr>
        <w:jc w:val="both"/>
        <w:rPr>
          <w:ins w:id="540" w:author="Andrija Ilic" w:date="2015-09-14T21:36:00Z"/>
          <w:szCs w:val="24"/>
          <w:lang w:val="sr-Cyrl-RS"/>
        </w:rPr>
        <w:pPrChange w:id="541" w:author="Andrija Ilic" w:date="2015-09-14T21:09:00Z">
          <w:pPr>
            <w:pStyle w:val="Heading2"/>
            <w:numPr>
              <w:ilvl w:val="1"/>
              <w:numId w:val="49"/>
            </w:numPr>
            <w:ind w:left="1770" w:hanging="420"/>
          </w:pPr>
        </w:pPrChange>
      </w:pPr>
      <w:ins w:id="542" w:author="Andrija Ilic" w:date="2015-09-14T21:32:00Z">
        <w:r>
          <w:rPr>
            <w:szCs w:val="24"/>
            <w:lang w:val="sr-Cyrl-RS"/>
          </w:rPr>
          <w:t>Та</w:t>
        </w:r>
        <w:r>
          <w:rPr>
            <w:szCs w:val="24"/>
            <w:lang w:val="sr-Latn-RS"/>
          </w:rPr>
          <w:t>pestry 4.1</w:t>
        </w:r>
      </w:ins>
      <w:ins w:id="543" w:author="Andrija Ilic" w:date="2015-09-14T21:28:00Z">
        <w:r w:rsidR="00F73A36">
          <w:rPr>
            <w:szCs w:val="24"/>
            <w:lang w:val="sr-Cyrl-RS"/>
          </w:rPr>
          <w:t xml:space="preserve"> </w:t>
        </w:r>
      </w:ins>
      <w:ins w:id="544" w:author="Andrija Ilic" w:date="2015-09-14T21:33:00Z">
        <w:r>
          <w:rPr>
            <w:szCs w:val="24"/>
            <w:lang w:val="sr-Cyrl-RS"/>
          </w:rPr>
          <w:t>је</w:t>
        </w:r>
      </w:ins>
      <w:ins w:id="545" w:author="Andrija Ilic" w:date="2015-09-14T21:36:00Z">
        <w:r>
          <w:rPr>
            <w:szCs w:val="24"/>
            <w:lang w:val="sr-Cyrl-RS"/>
          </w:rPr>
          <w:t xml:space="preserve"> такође</w:t>
        </w:r>
      </w:ins>
      <w:ins w:id="546" w:author="Andrija Ilic" w:date="2015-09-14T21:33:00Z">
        <w:r>
          <w:rPr>
            <w:szCs w:val="24"/>
            <w:lang w:val="sr-Cyrl-RS"/>
          </w:rPr>
          <w:t xml:space="preserve"> био велики корак у развоју оквира. </w:t>
        </w:r>
      </w:ins>
      <w:ins w:id="547" w:author="Andrija Ilic" w:date="2015-09-14T21:34:00Z">
        <w:r>
          <w:rPr>
            <w:szCs w:val="24"/>
            <w:lang w:val="sr-Cyrl-RS"/>
          </w:rPr>
          <w:t xml:space="preserve">У овој верзији је олакшана употреба </w:t>
        </w:r>
      </w:ins>
      <w:ins w:id="548" w:author="Andrija Ilic" w:date="2015-09-14T21:35:00Z">
        <w:r>
          <w:rPr>
            <w:szCs w:val="24"/>
            <w:lang w:val="sr-Latn-RS"/>
          </w:rPr>
          <w:t>AJAX-a</w:t>
        </w:r>
      </w:ins>
      <w:ins w:id="549" w:author="Andrija Ilic" w:date="2015-09-14T21:36:00Z">
        <w:r>
          <w:rPr>
            <w:szCs w:val="24"/>
            <w:lang w:val="sr-Cyrl-RS"/>
          </w:rPr>
          <w:t>.</w:t>
        </w:r>
      </w:ins>
      <w:ins w:id="550" w:author="Andrija Ilic" w:date="2015-09-14T21:35:00Z">
        <w:r>
          <w:rPr>
            <w:szCs w:val="24"/>
            <w:lang w:val="sr-Latn-RS"/>
          </w:rPr>
          <w:t xml:space="preserve"> </w:t>
        </w:r>
      </w:ins>
      <w:ins w:id="551" w:author="Andrija Ilic" w:date="2015-09-14T21:33:00Z">
        <w:r>
          <w:rPr>
            <w:szCs w:val="24"/>
            <w:lang w:val="sr-Cyrl-RS"/>
          </w:rPr>
          <w:t xml:space="preserve">  </w:t>
        </w:r>
      </w:ins>
    </w:p>
    <w:p w14:paraId="0F3D9F17" w14:textId="62376806" w:rsidR="005857BD" w:rsidRDefault="005857BD">
      <w:pPr>
        <w:jc w:val="both"/>
        <w:rPr>
          <w:ins w:id="552" w:author="Andrija Ilic" w:date="2015-09-14T21:43:00Z"/>
          <w:szCs w:val="24"/>
          <w:lang w:val="sr-Cyrl-RS"/>
        </w:rPr>
        <w:pPrChange w:id="553" w:author="Andrija Ilic" w:date="2015-09-14T21:09:00Z">
          <w:pPr>
            <w:pStyle w:val="Heading2"/>
            <w:numPr>
              <w:ilvl w:val="1"/>
              <w:numId w:val="49"/>
            </w:numPr>
            <w:ind w:left="1770" w:hanging="420"/>
          </w:pPr>
        </w:pPrChange>
      </w:pPr>
      <w:ins w:id="554" w:author="Andrija Ilic" w:date="2015-09-14T21:36:00Z">
        <w:r w:rsidRPr="00291BC7">
          <w:rPr>
            <w:szCs w:val="24"/>
            <w:lang w:val="sr-Cyrl-RS"/>
          </w:rPr>
          <w:t>Та</w:t>
        </w:r>
        <w:r w:rsidRPr="00291BC7">
          <w:rPr>
            <w:szCs w:val="24"/>
            <w:lang w:val="sr-Latn-RS"/>
          </w:rPr>
          <w:t>pestry</w:t>
        </w:r>
        <w:r w:rsidRPr="00291BC7">
          <w:rPr>
            <w:szCs w:val="24"/>
            <w:lang w:val="sr-Cyrl-RS"/>
          </w:rPr>
          <w:t xml:space="preserve"> </w:t>
        </w:r>
        <w:r>
          <w:rPr>
            <w:szCs w:val="24"/>
            <w:lang w:val="sr-Cyrl-RS"/>
          </w:rPr>
          <w:t>5 је настао од нуле</w:t>
        </w:r>
      </w:ins>
      <w:ins w:id="555" w:author="Andrija Ilic" w:date="2015-09-14T21:42:00Z">
        <w:r w:rsidR="00DB78E3">
          <w:rPr>
            <w:szCs w:val="24"/>
            <w:lang w:val="sr-Cyrl-RS"/>
          </w:rPr>
          <w:t xml:space="preserve">. Креирао га је </w:t>
        </w:r>
        <w:r w:rsidR="00DB78E3" w:rsidRPr="00291BC7">
          <w:rPr>
            <w:szCs w:val="24"/>
            <w:lang w:val="sr-Cyrl-RS"/>
          </w:rPr>
          <w:t>Howard Lewis Ship</w:t>
        </w:r>
        <w:r w:rsidR="00DB78E3">
          <w:rPr>
            <w:szCs w:val="24"/>
            <w:lang w:val="sr-Cyrl-RS"/>
          </w:rPr>
          <w:t>. С</w:t>
        </w:r>
      </w:ins>
      <w:ins w:id="556" w:author="Andrija Ilic" w:date="2015-09-14T21:37:00Z">
        <w:r>
          <w:rPr>
            <w:szCs w:val="24"/>
            <w:lang w:val="sr-Cyrl-RS"/>
          </w:rPr>
          <w:t xml:space="preserve">а једне стране </w:t>
        </w:r>
      </w:ins>
      <w:ins w:id="557" w:author="Andrija Ilic" w:date="2015-09-14T21:39:00Z">
        <w:r>
          <w:rPr>
            <w:szCs w:val="24"/>
            <w:lang w:val="sr-Cyrl-RS"/>
          </w:rPr>
          <w:t xml:space="preserve">искоришћене су </w:t>
        </w:r>
      </w:ins>
      <w:ins w:id="558" w:author="Andrija Ilic" w:date="2015-09-14T21:37:00Z">
        <w:r>
          <w:rPr>
            <w:szCs w:val="24"/>
            <w:lang w:val="sr-Cyrl-RS"/>
          </w:rPr>
          <w:t>све најбоље идеје које су се акумулирале током година,</w:t>
        </w:r>
      </w:ins>
      <w:ins w:id="559" w:author="Andrija Ilic" w:date="2015-09-14T21:38:00Z">
        <w:r>
          <w:rPr>
            <w:szCs w:val="24"/>
            <w:lang w:val="sr-Cyrl-RS"/>
          </w:rPr>
          <w:t xml:space="preserve"> док с</w:t>
        </w:r>
      </w:ins>
      <w:ins w:id="560" w:author="Andrija Ilic" w:date="2015-09-14T21:39:00Z">
        <w:r>
          <w:rPr>
            <w:szCs w:val="24"/>
            <w:lang w:val="sr-Cyrl-RS"/>
          </w:rPr>
          <w:t>е</w:t>
        </w:r>
      </w:ins>
      <w:ins w:id="561" w:author="Andrija Ilic" w:date="2015-09-14T21:38:00Z">
        <w:r>
          <w:rPr>
            <w:szCs w:val="24"/>
            <w:lang w:val="sr-Cyrl-RS"/>
          </w:rPr>
          <w:t xml:space="preserve"> на другој</w:t>
        </w:r>
      </w:ins>
      <w:ins w:id="562" w:author="Andrija Ilic" w:date="2015-09-14T21:39:00Z">
        <w:r>
          <w:rPr>
            <w:szCs w:val="24"/>
            <w:lang w:val="sr-Cyrl-RS"/>
          </w:rPr>
          <w:t xml:space="preserve"> страни отарасио </w:t>
        </w:r>
        <w:r w:rsidR="00DB78E3">
          <w:rPr>
            <w:szCs w:val="24"/>
            <w:lang w:val="sr-Cyrl-RS"/>
          </w:rPr>
          <w:t xml:space="preserve">неефикасних и застарелих решења. </w:t>
        </w:r>
      </w:ins>
      <w:ins w:id="563" w:author="Andrija Ilic" w:date="2015-09-14T21:40:00Z">
        <w:r w:rsidR="00DB78E3">
          <w:rPr>
            <w:szCs w:val="24"/>
            <w:lang w:val="sr-Cyrl-RS"/>
          </w:rPr>
          <w:t xml:space="preserve">Иако је приступ био сличан </w:t>
        </w:r>
        <w:r w:rsidR="00DB78E3" w:rsidRPr="00291BC7">
          <w:rPr>
            <w:szCs w:val="24"/>
            <w:lang w:val="sr-Cyrl-RS"/>
          </w:rPr>
          <w:t>Та</w:t>
        </w:r>
        <w:r w:rsidR="00DB78E3" w:rsidRPr="00291BC7">
          <w:rPr>
            <w:szCs w:val="24"/>
            <w:lang w:val="sr-Latn-RS"/>
          </w:rPr>
          <w:t>pestry</w:t>
        </w:r>
        <w:r w:rsidR="00DB78E3">
          <w:rPr>
            <w:szCs w:val="24"/>
            <w:lang w:val="sr-Cyrl-RS"/>
          </w:rPr>
          <w:t xml:space="preserve"> 4, а самим тим и </w:t>
        </w:r>
      </w:ins>
      <w:ins w:id="564" w:author="Andrija Ilic" w:date="2015-09-14T21:41:00Z">
        <w:r w:rsidR="00DB78E3" w:rsidRPr="00291BC7">
          <w:rPr>
            <w:szCs w:val="24"/>
            <w:lang w:val="sr-Cyrl-RS"/>
          </w:rPr>
          <w:t>Та</w:t>
        </w:r>
        <w:r w:rsidR="00DB78E3" w:rsidRPr="00291BC7">
          <w:rPr>
            <w:szCs w:val="24"/>
            <w:lang w:val="sr-Latn-RS"/>
          </w:rPr>
          <w:t>pestry</w:t>
        </w:r>
        <w:r w:rsidR="00DB78E3">
          <w:rPr>
            <w:szCs w:val="24"/>
            <w:lang w:val="sr-Cyrl-RS"/>
          </w:rPr>
          <w:t xml:space="preserve"> 5 није био компатибилан. </w:t>
        </w:r>
      </w:ins>
    </w:p>
    <w:p w14:paraId="029E8ADF" w14:textId="3D533149" w:rsidR="00DB78E3" w:rsidRDefault="00DB78E3">
      <w:pPr>
        <w:jc w:val="both"/>
        <w:rPr>
          <w:ins w:id="565" w:author="Andrija Ilic" w:date="2015-09-14T21:51:00Z"/>
          <w:szCs w:val="24"/>
          <w:lang w:val="sr-Cyrl-RS"/>
        </w:rPr>
        <w:pPrChange w:id="566" w:author="Andrija Ilic" w:date="2015-09-14T21:09:00Z">
          <w:pPr>
            <w:pStyle w:val="Heading2"/>
            <w:numPr>
              <w:ilvl w:val="1"/>
              <w:numId w:val="49"/>
            </w:numPr>
            <w:ind w:left="1770" w:hanging="420"/>
          </w:pPr>
        </w:pPrChange>
      </w:pPr>
      <w:ins w:id="567" w:author="Andrija Ilic" w:date="2015-09-14T21:43:00Z">
        <w:r w:rsidRPr="00291BC7">
          <w:rPr>
            <w:szCs w:val="24"/>
            <w:lang w:val="sr-Cyrl-RS"/>
          </w:rPr>
          <w:t>Та</w:t>
        </w:r>
        <w:r w:rsidRPr="00291BC7">
          <w:rPr>
            <w:szCs w:val="24"/>
            <w:lang w:val="sr-Latn-RS"/>
          </w:rPr>
          <w:t>pestry</w:t>
        </w:r>
        <w:r w:rsidRPr="00291BC7">
          <w:rPr>
            <w:szCs w:val="24"/>
            <w:lang w:val="sr-Cyrl-RS"/>
          </w:rPr>
          <w:t xml:space="preserve"> </w:t>
        </w:r>
        <w:r>
          <w:rPr>
            <w:szCs w:val="24"/>
            <w:lang w:val="sr-Cyrl-RS"/>
          </w:rPr>
          <w:t>5 је замишљен да олакша развој програмерима</w:t>
        </w:r>
      </w:ins>
      <w:ins w:id="568" w:author="Andrija Ilic" w:date="2015-09-14T21:44:00Z">
        <w:r>
          <w:rPr>
            <w:szCs w:val="24"/>
            <w:lang w:val="sr-Cyrl-RS"/>
          </w:rPr>
          <w:t xml:space="preserve">. </w:t>
        </w:r>
      </w:ins>
      <w:ins w:id="569" w:author="Andrija Ilic" w:date="2015-09-14T21:49:00Z">
        <w:r>
          <w:rPr>
            <w:szCs w:val="24"/>
            <w:lang w:val="sr-Cyrl-RS"/>
          </w:rPr>
          <w:t>У новој верзији су развијене нове, моћније компоненте.</w:t>
        </w:r>
      </w:ins>
      <w:ins w:id="570" w:author="Andrija Ilic" w:date="2015-09-14T21:50:00Z">
        <w:r w:rsidR="00F8416B">
          <w:rPr>
            <w:szCs w:val="24"/>
            <w:lang w:val="sr-Cyrl-RS"/>
          </w:rPr>
          <w:t xml:space="preserve"> </w:t>
        </w:r>
        <w:r w:rsidR="00F8416B" w:rsidRPr="00291BC7">
          <w:rPr>
            <w:szCs w:val="24"/>
            <w:lang w:val="sr-Cyrl-RS"/>
          </w:rPr>
          <w:t>Та</w:t>
        </w:r>
        <w:r w:rsidR="00F8416B" w:rsidRPr="00291BC7">
          <w:rPr>
            <w:szCs w:val="24"/>
            <w:lang w:val="sr-Latn-RS"/>
          </w:rPr>
          <w:t>pestry</w:t>
        </w:r>
        <w:r w:rsidR="00F8416B" w:rsidRPr="00291BC7">
          <w:rPr>
            <w:szCs w:val="24"/>
            <w:lang w:val="sr-Cyrl-RS"/>
          </w:rPr>
          <w:t xml:space="preserve"> </w:t>
        </w:r>
        <w:r w:rsidR="00F8416B">
          <w:rPr>
            <w:szCs w:val="24"/>
            <w:lang w:val="sr-Cyrl-RS"/>
          </w:rPr>
          <w:t>5</w:t>
        </w:r>
      </w:ins>
      <w:ins w:id="571" w:author="Andrija Ilic" w:date="2015-09-14T21:49:00Z">
        <w:r>
          <w:rPr>
            <w:szCs w:val="24"/>
            <w:lang w:val="sr-Cyrl-RS"/>
          </w:rPr>
          <w:t xml:space="preserve"> </w:t>
        </w:r>
      </w:ins>
      <w:ins w:id="572" w:author="Andrija Ilic" w:date="2015-09-14T21:51:00Z">
        <w:r w:rsidR="00F8416B">
          <w:rPr>
            <w:szCs w:val="24"/>
            <w:lang w:val="sr-Cyrl-RS"/>
          </w:rPr>
          <w:t xml:space="preserve">је такође знатно бржи од ранијих верзија. </w:t>
        </w:r>
      </w:ins>
    </w:p>
    <w:p w14:paraId="3B96859A" w14:textId="25CEF520" w:rsidR="00F8416B" w:rsidRDefault="00F8416B">
      <w:pPr>
        <w:jc w:val="both"/>
        <w:rPr>
          <w:ins w:id="573" w:author="Andrija Ilic" w:date="2015-09-14T22:16:00Z"/>
          <w:szCs w:val="24"/>
          <w:lang w:val="sr-Cyrl-RS"/>
        </w:rPr>
        <w:pPrChange w:id="574" w:author="Andrija Ilic" w:date="2015-09-14T21:09:00Z">
          <w:pPr>
            <w:pStyle w:val="Heading2"/>
            <w:numPr>
              <w:ilvl w:val="1"/>
              <w:numId w:val="49"/>
            </w:numPr>
            <w:ind w:left="1770" w:hanging="420"/>
          </w:pPr>
        </w:pPrChange>
      </w:pPr>
      <w:ins w:id="575" w:author="Andrija Ilic" w:date="2015-09-14T21:51:00Z">
        <w:r>
          <w:rPr>
            <w:szCs w:val="24"/>
            <w:lang w:val="sr-Cyrl-RS"/>
          </w:rPr>
          <w:t xml:space="preserve">Тренутно је актуелна 5.3.8 верзија </w:t>
        </w:r>
      </w:ins>
      <w:ins w:id="576" w:author="Andrija Ilic" w:date="2015-09-14T21:52:00Z">
        <w:r w:rsidRPr="00291BC7">
          <w:rPr>
            <w:szCs w:val="24"/>
            <w:lang w:val="sr-Cyrl-RS"/>
          </w:rPr>
          <w:t>Та</w:t>
        </w:r>
        <w:r w:rsidRPr="00291BC7">
          <w:rPr>
            <w:szCs w:val="24"/>
            <w:lang w:val="sr-Latn-RS"/>
          </w:rPr>
          <w:t>pestry</w:t>
        </w:r>
        <w:r>
          <w:rPr>
            <w:szCs w:val="24"/>
            <w:lang w:val="sr-Cyrl-RS"/>
          </w:rPr>
          <w:t xml:space="preserve"> оквира.</w:t>
        </w:r>
      </w:ins>
    </w:p>
    <w:p w14:paraId="0541A7EE" w14:textId="77777777" w:rsidR="001D1DCA" w:rsidRPr="00F8416B" w:rsidRDefault="001D1DCA">
      <w:pPr>
        <w:jc w:val="both"/>
        <w:rPr>
          <w:ins w:id="577" w:author="Andrija Ilic" w:date="2015-09-14T15:21:00Z"/>
          <w:szCs w:val="24"/>
          <w:lang w:val="sr-Cyrl-RS"/>
          <w:rPrChange w:id="578" w:author="Andrija Ilic" w:date="2015-09-14T21:52:00Z">
            <w:rPr>
              <w:ins w:id="579" w:author="Andrija Ilic" w:date="2015-09-14T15:21:00Z"/>
            </w:rPr>
          </w:rPrChange>
        </w:rPr>
        <w:pPrChange w:id="580" w:author="Andrija Ilic" w:date="2015-09-14T21:09:00Z">
          <w:pPr>
            <w:pStyle w:val="Heading2"/>
            <w:numPr>
              <w:ilvl w:val="1"/>
              <w:numId w:val="49"/>
            </w:numPr>
            <w:ind w:left="1770" w:hanging="420"/>
          </w:pPr>
        </w:pPrChange>
      </w:pPr>
    </w:p>
    <w:p w14:paraId="2B90E807" w14:textId="5BC09F7E" w:rsidR="000320E2" w:rsidRPr="00291BC7" w:rsidRDefault="000320E2">
      <w:pPr>
        <w:pStyle w:val="ListParagraph"/>
        <w:numPr>
          <w:ilvl w:val="1"/>
          <w:numId w:val="49"/>
        </w:numPr>
        <w:ind w:left="1770" w:hanging="420"/>
        <w:jc w:val="both"/>
        <w:rPr>
          <w:ins w:id="581" w:author="Andrija Ilic" w:date="2015-09-14T13:44:00Z"/>
          <w:b/>
        </w:rPr>
        <w:pPrChange w:id="582" w:author="Andrija Ilic" w:date="2015-09-14T13:47:00Z">
          <w:pPr>
            <w:pStyle w:val="ListParagraph"/>
            <w:numPr>
              <w:ilvl w:val="1"/>
              <w:numId w:val="49"/>
            </w:numPr>
            <w:ind w:left="1770" w:hanging="420"/>
          </w:pPr>
        </w:pPrChange>
      </w:pPr>
      <w:ins w:id="583" w:author="Andrija Ilic" w:date="2015-09-14T13:44:00Z">
        <w:r w:rsidRPr="00291BC7">
          <w:rPr>
            <w:b/>
            <w:sz w:val="26"/>
            <w:szCs w:val="26"/>
            <w:lang w:val="sr-Latn-RS"/>
          </w:rPr>
          <w:t>Tapestry</w:t>
        </w:r>
      </w:ins>
      <w:ins w:id="584" w:author="Andrija Ilic" w:date="2015-09-14T22:33:00Z">
        <w:r w:rsidR="00BE0F10">
          <w:rPr>
            <w:b/>
            <w:sz w:val="26"/>
            <w:szCs w:val="26"/>
            <w:lang w:val="sr-Cyrl-RS"/>
          </w:rPr>
          <w:t xml:space="preserve"> </w:t>
        </w:r>
      </w:ins>
      <w:ins w:id="585" w:author="Andrija Ilic" w:date="2015-09-14T13:44:00Z">
        <w:r w:rsidRPr="00291BC7">
          <w:rPr>
            <w:b/>
            <w:sz w:val="26"/>
            <w:szCs w:val="26"/>
            <w:lang w:val="sr-Latn-RS"/>
          </w:rPr>
          <w:t xml:space="preserve"> IoC</w:t>
        </w:r>
      </w:ins>
    </w:p>
    <w:p w14:paraId="71221BF2" w14:textId="77777777" w:rsidR="000320E2" w:rsidRDefault="000320E2" w:rsidP="000320E2">
      <w:pPr>
        <w:pStyle w:val="ListParagraph"/>
        <w:rPr>
          <w:ins w:id="586" w:author="Andrija Ilic" w:date="2015-09-14T13:44:00Z"/>
          <w:b/>
        </w:rPr>
      </w:pPr>
    </w:p>
    <w:p w14:paraId="44971716" w14:textId="77777777" w:rsidR="000320E2" w:rsidRPr="00291BC7" w:rsidRDefault="000320E2" w:rsidP="000320E2">
      <w:pPr>
        <w:jc w:val="both"/>
        <w:rPr>
          <w:ins w:id="587" w:author="Andrija Ilic" w:date="2015-09-14T13:44:00Z"/>
          <w:szCs w:val="24"/>
          <w:lang w:val="sr-Cyrl-RS"/>
        </w:rPr>
      </w:pPr>
      <w:ins w:id="588" w:author="Andrija Ilic" w:date="2015-09-14T13:44:00Z">
        <w:r w:rsidRPr="00291BC7">
          <w:rPr>
            <w:szCs w:val="24"/>
            <w:lang w:val="sr-Latn-RS"/>
          </w:rPr>
          <w:t xml:space="preserve">Inversion of control (IoC) je </w:t>
        </w:r>
        <w:r w:rsidRPr="00291BC7">
          <w:rPr>
            <w:szCs w:val="24"/>
            <w:lang w:val="sr-Cyrl-RS"/>
          </w:rPr>
          <w:t xml:space="preserve">дизајн патерн у којем компонента није одговорна за контролу своје конфигурације, животни циклус и </w:t>
        </w:r>
        <w:r w:rsidRPr="00291BC7">
          <w:rPr>
            <w:szCs w:val="24"/>
            <w:lang w:val="sr-Latn-RS"/>
          </w:rPr>
          <w:t>o</w:t>
        </w:r>
        <w:r w:rsidRPr="00291BC7">
          <w:rPr>
            <w:szCs w:val="24"/>
            <w:lang w:val="sr-Cyrl-RS"/>
          </w:rPr>
          <w:t>сталих зависности. Уместо компоненте одговорност за ова три проблема преузима контејнер у коме је компонента покренута. На тај начин је контрола обрнута.</w:t>
        </w:r>
      </w:ins>
    </w:p>
    <w:p w14:paraId="735D90B7" w14:textId="77777777" w:rsidR="000320E2" w:rsidRPr="00291BC7" w:rsidRDefault="000320E2" w:rsidP="000320E2">
      <w:pPr>
        <w:jc w:val="both"/>
        <w:rPr>
          <w:ins w:id="589" w:author="Andrija Ilic" w:date="2015-09-14T13:44:00Z"/>
          <w:szCs w:val="24"/>
          <w:lang w:val="sr-Cyrl-RS"/>
        </w:rPr>
      </w:pPr>
      <w:ins w:id="590" w:author="Andrija Ilic" w:date="2015-09-14T13:44:00Z">
        <w:r w:rsidRPr="00291BC7">
          <w:rPr>
            <w:szCs w:val="24"/>
            <w:lang w:val="sr-Cyrl-RS"/>
          </w:rPr>
          <w:t>Т</w:t>
        </w:r>
        <w:r w:rsidRPr="00291BC7">
          <w:rPr>
            <w:szCs w:val="24"/>
            <w:lang w:val="sr-Latn-RS"/>
          </w:rPr>
          <w:t xml:space="preserve">apestry IoC je </w:t>
        </w:r>
        <w:r w:rsidRPr="00291BC7">
          <w:rPr>
            <w:szCs w:val="24"/>
            <w:lang w:val="sr-Cyrl-RS"/>
          </w:rPr>
          <w:t>потпројекат</w:t>
        </w:r>
        <w:r>
          <w:rPr>
            <w:szCs w:val="24"/>
            <w:lang w:val="sr-Cyrl-RS"/>
          </w:rPr>
          <w:t xml:space="preserve"> </w:t>
        </w:r>
        <w:r w:rsidRPr="00291BC7">
          <w:rPr>
            <w:szCs w:val="24"/>
            <w:lang w:val="sr-Latn-RS"/>
          </w:rPr>
          <w:t>Tapestry</w:t>
        </w:r>
        <w:r>
          <w:rPr>
            <w:szCs w:val="24"/>
            <w:lang w:val="sr-Cyrl-RS"/>
          </w:rPr>
          <w:t>-ја</w:t>
        </w:r>
        <w:r w:rsidRPr="00291BC7">
          <w:rPr>
            <w:szCs w:val="24"/>
            <w:lang w:val="sr-Cyrl-RS"/>
          </w:rPr>
          <w:t xml:space="preserve"> који обезбеђује </w:t>
        </w:r>
        <w:r w:rsidRPr="00291BC7">
          <w:rPr>
            <w:szCs w:val="24"/>
            <w:lang w:val="sr-Latn-RS"/>
          </w:rPr>
          <w:t xml:space="preserve">IoC </w:t>
        </w:r>
        <w:r w:rsidRPr="00291BC7">
          <w:rPr>
            <w:szCs w:val="24"/>
            <w:lang w:val="sr-Cyrl-RS"/>
          </w:rPr>
          <w:t xml:space="preserve">контејнер и може се користити у било којој другој апликацији, не само у веб апликацијама заснованим на </w:t>
        </w:r>
        <w:r w:rsidRPr="00291BC7">
          <w:rPr>
            <w:szCs w:val="24"/>
            <w:lang w:val="sr-Latn-RS"/>
          </w:rPr>
          <w:t>Tapestry</w:t>
        </w:r>
        <w:r w:rsidRPr="00291BC7">
          <w:rPr>
            <w:szCs w:val="24"/>
            <w:lang w:val="sr-Cyrl-RS"/>
          </w:rPr>
          <w:t xml:space="preserve"> оквиру. </w:t>
        </w:r>
        <w:r w:rsidRPr="00291BC7">
          <w:rPr>
            <w:szCs w:val="24"/>
            <w:lang w:val="sr-Latn-RS"/>
          </w:rPr>
          <w:t>Tapestry</w:t>
        </w:r>
        <w:r w:rsidRPr="00291BC7">
          <w:rPr>
            <w:szCs w:val="24"/>
            <w:lang w:val="sr-Cyrl-RS"/>
          </w:rPr>
          <w:t xml:space="preserve"> </w:t>
        </w:r>
        <w:r w:rsidRPr="00291BC7">
          <w:rPr>
            <w:szCs w:val="24"/>
            <w:lang w:val="sr-Latn-RS"/>
          </w:rPr>
          <w:t>IoC</w:t>
        </w:r>
        <w:r w:rsidRPr="00291BC7">
          <w:rPr>
            <w:szCs w:val="24"/>
            <w:lang w:val="sr-Cyrl-RS"/>
          </w:rPr>
          <w:t xml:space="preserve"> представља срце и душу </w:t>
        </w:r>
        <w:r w:rsidRPr="00291BC7">
          <w:rPr>
            <w:szCs w:val="24"/>
            <w:lang w:val="sr-Latn-RS"/>
          </w:rPr>
          <w:t>Tapestry</w:t>
        </w:r>
        <w:r w:rsidRPr="00291BC7">
          <w:rPr>
            <w:szCs w:val="24"/>
            <w:lang w:val="sr-Cyrl-RS"/>
          </w:rPr>
          <w:t xml:space="preserve"> оквира.</w:t>
        </w:r>
      </w:ins>
    </w:p>
    <w:p w14:paraId="6785A1A2" w14:textId="75719C4B" w:rsidR="000320E2" w:rsidRPr="00291BC7" w:rsidRDefault="000320E2" w:rsidP="000320E2">
      <w:pPr>
        <w:jc w:val="both"/>
        <w:rPr>
          <w:ins w:id="591" w:author="Andrija Ilic" w:date="2015-09-14T13:44:00Z"/>
          <w:szCs w:val="24"/>
          <w:lang w:val="sr-Cyrl-RS"/>
        </w:rPr>
      </w:pPr>
      <w:ins w:id="592" w:author="Andrija Ilic" w:date="2015-09-14T13:44:00Z">
        <w:r w:rsidRPr="00291BC7">
          <w:rPr>
            <w:szCs w:val="24"/>
          </w:rPr>
          <w:t xml:space="preserve">Основна јединица Tapestry </w:t>
        </w:r>
        <w:proofErr w:type="gramStart"/>
        <w:r w:rsidRPr="00291BC7">
          <w:rPr>
            <w:szCs w:val="24"/>
          </w:rPr>
          <w:t>IoC-</w:t>
        </w:r>
        <w:proofErr w:type="gramEnd"/>
        <w:r w:rsidRPr="00291BC7">
          <w:rPr>
            <w:szCs w:val="24"/>
          </w:rPr>
          <w:t>a је сервис. Сервис се сас</w:t>
        </w:r>
        <w:r>
          <w:rPr>
            <w:szCs w:val="24"/>
            <w:lang w:val="sr-Cyrl-RS"/>
          </w:rPr>
          <w:t>то</w:t>
        </w:r>
        <w:r w:rsidRPr="00291BC7">
          <w:rPr>
            <w:szCs w:val="24"/>
          </w:rPr>
          <w:t xml:space="preserve">ји </w:t>
        </w:r>
        <w:r>
          <w:rPr>
            <w:szCs w:val="24"/>
            <w:lang w:val="sr-Cyrl-RS"/>
          </w:rPr>
          <w:t>о</w:t>
        </w:r>
        <w:r w:rsidRPr="00291BC7">
          <w:rPr>
            <w:szCs w:val="24"/>
          </w:rPr>
          <w:t xml:space="preserve">д интерфејса сервиса и </w:t>
        </w:r>
        <w:r>
          <w:rPr>
            <w:szCs w:val="24"/>
            <w:lang w:val="sr-Cyrl-RS"/>
          </w:rPr>
          <w:t xml:space="preserve">барем једне </w:t>
        </w:r>
        <w:r w:rsidRPr="00291BC7">
          <w:rPr>
            <w:szCs w:val="24"/>
          </w:rPr>
          <w:t xml:space="preserve">имплементације сервиса. Интерфејс сервиса је </w:t>
        </w:r>
        <w:r>
          <w:rPr>
            <w:szCs w:val="24"/>
            <w:lang w:val="sr-Cyrl-RS"/>
          </w:rPr>
          <w:t>о</w:t>
        </w:r>
        <w:r w:rsidRPr="00291BC7">
          <w:rPr>
            <w:szCs w:val="24"/>
          </w:rPr>
          <w:t>бични Јава интерфејс, д</w:t>
        </w:r>
        <w:r>
          <w:rPr>
            <w:szCs w:val="24"/>
            <w:lang w:val="sr-Cyrl-RS"/>
          </w:rPr>
          <w:t>о</w:t>
        </w:r>
        <w:r w:rsidRPr="00291BC7">
          <w:rPr>
            <w:szCs w:val="24"/>
          </w:rPr>
          <w:t xml:space="preserve">к је имплементација сервиса Јава </w:t>
        </w:r>
      </w:ins>
      <w:ins w:id="593" w:author="Andrija Ilic" w:date="2015-09-14T13:54:00Z">
        <w:r>
          <w:rPr>
            <w:szCs w:val="24"/>
            <w:lang w:val="sr-Cyrl-RS"/>
          </w:rPr>
          <w:t>класа</w:t>
        </w:r>
      </w:ins>
      <w:ins w:id="594" w:author="Andrija Ilic" w:date="2015-09-14T13:44:00Z">
        <w:r w:rsidRPr="00291BC7">
          <w:rPr>
            <w:szCs w:val="24"/>
          </w:rPr>
          <w:t xml:space="preserve"> к</w:t>
        </w:r>
        <w:r>
          <w:rPr>
            <w:szCs w:val="24"/>
          </w:rPr>
          <w:t>o</w:t>
        </w:r>
        <w:r w:rsidRPr="00291BC7">
          <w:rPr>
            <w:szCs w:val="24"/>
          </w:rPr>
          <w:t>ј</w:t>
        </w:r>
      </w:ins>
      <w:ins w:id="595" w:author="Andrija Ilic" w:date="2015-09-14T13:54:00Z">
        <w:r>
          <w:rPr>
            <w:szCs w:val="24"/>
            <w:lang w:val="sr-Cyrl-RS"/>
          </w:rPr>
          <w:t>а</w:t>
        </w:r>
      </w:ins>
      <w:ins w:id="596" w:author="Andrija Ilic" w:date="2015-09-14T13:44:00Z">
        <w:r w:rsidRPr="00291BC7">
          <w:rPr>
            <w:szCs w:val="24"/>
          </w:rPr>
          <w:t xml:space="preserve"> имплементира тај интерфејс</w:t>
        </w:r>
        <w:r>
          <w:rPr>
            <w:szCs w:val="24"/>
          </w:rPr>
          <w:t xml:space="preserve">. </w:t>
        </w:r>
        <w:r>
          <w:rPr>
            <w:szCs w:val="24"/>
            <w:lang w:val="sr-Cyrl-RS"/>
          </w:rPr>
          <w:t xml:space="preserve">Сервиси су засновани на захтеву и и чувају се у регистру. Регистер представља централно место одакле се сервиси добијају када су потребни. </w:t>
        </w:r>
        <w:r>
          <w:rPr>
            <w:rFonts w:eastAsia="Calibri" w:cs="Calibri"/>
            <w:color w:val="000000"/>
            <w:szCs w:val="24"/>
          </w:rPr>
          <w:t>(Слика 1) [5]</w:t>
        </w:r>
      </w:ins>
    </w:p>
    <w:p w14:paraId="0C96A616" w14:textId="3C11CA70" w:rsidR="000320E2" w:rsidRPr="00291BC7" w:rsidRDefault="000320E2" w:rsidP="000320E2">
      <w:pPr>
        <w:jc w:val="both"/>
        <w:rPr>
          <w:ins w:id="597" w:author="Andrija Ilic" w:date="2015-09-14T13:44:00Z"/>
          <w:lang w:val="sr-Cyrl-RS"/>
        </w:rPr>
      </w:pPr>
      <w:ins w:id="598" w:author="Andrija Ilic" w:date="2015-09-14T13:45:00Z">
        <w:r w:rsidRPr="000320E2">
          <w:rPr>
            <w:noProof/>
          </w:rPr>
          <w:lastRenderedPageBreak/>
          <w:drawing>
            <wp:inline distT="0" distB="0" distL="0" distR="0" wp14:anchorId="0D382D45" wp14:editId="34DAF93E">
              <wp:extent cx="5732145" cy="3431353"/>
              <wp:effectExtent l="0" t="0" r="190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2145" cy="3431353"/>
                      </a:xfrm>
                      <a:prstGeom prst="rect">
                        <a:avLst/>
                      </a:prstGeom>
                      <a:noFill/>
                      <a:ln>
                        <a:noFill/>
                      </a:ln>
                    </pic:spPr>
                  </pic:pic>
                </a:graphicData>
              </a:graphic>
            </wp:inline>
          </w:drawing>
        </w:r>
      </w:ins>
    </w:p>
    <w:p w14:paraId="0A6E527E" w14:textId="3894E31B" w:rsidR="000320E2" w:rsidRPr="000320E2" w:rsidRDefault="000320E2">
      <w:pPr>
        <w:jc w:val="both"/>
        <w:rPr>
          <w:ins w:id="599" w:author="Andrija Ilic" w:date="2015-09-14T13:44:00Z"/>
          <w:lang w:val="sr-Cyrl-RS"/>
        </w:rPr>
      </w:pPr>
      <w:ins w:id="600" w:author="Andrija Ilic" w:date="2015-09-14T13:45:00Z">
        <w:r>
          <w:rPr>
            <w:lang w:val="sr-Cyrl-RS"/>
          </w:rPr>
          <w:t xml:space="preserve">Слика 1. </w:t>
        </w:r>
      </w:ins>
      <w:ins w:id="601" w:author="Andrija Ilic" w:date="2015-09-14T13:46:00Z">
        <w:r>
          <w:rPr>
            <w:lang w:val="sr-Latn-RS"/>
          </w:rPr>
          <w:t>IoC</w:t>
        </w:r>
      </w:ins>
      <w:ins w:id="602" w:author="Andrija Ilic" w:date="2015-09-14T13:49:00Z">
        <w:r>
          <w:rPr>
            <w:lang w:val="sr-Cyrl-RS"/>
          </w:rPr>
          <w:t xml:space="preserve"> Регистер</w:t>
        </w:r>
      </w:ins>
      <w:ins w:id="603" w:author="Andrija Ilic" w:date="2015-09-14T13:46:00Z">
        <w:r>
          <w:rPr>
            <w:lang w:val="sr-Latn-RS"/>
          </w:rPr>
          <w:t xml:space="preserve">  </w:t>
        </w:r>
      </w:ins>
      <w:ins w:id="604" w:author="Andrija Ilic" w:date="2015-09-14T13:47:00Z">
        <w:r>
          <w:rPr>
            <w:lang w:val="sr-Latn-RS"/>
          </w:rPr>
          <w:t>–</w:t>
        </w:r>
      </w:ins>
      <w:ins w:id="605" w:author="Andrija Ilic" w:date="2015-09-14T13:46:00Z">
        <w:r>
          <w:rPr>
            <w:lang w:val="sr-Latn-RS"/>
          </w:rPr>
          <w:t xml:space="preserve"> </w:t>
        </w:r>
      </w:ins>
      <w:ins w:id="606" w:author="Andrija Ilic" w:date="2015-09-14T13:47:00Z">
        <w:r>
          <w:rPr>
            <w:lang w:val="sr-Cyrl-RS"/>
          </w:rPr>
          <w:t>централно место одакле се преузима сервис</w:t>
        </w:r>
      </w:ins>
    </w:p>
    <w:p w14:paraId="455F5D9A" w14:textId="75203CB5" w:rsidR="000320E2" w:rsidRPr="000320E2" w:rsidRDefault="000320E2" w:rsidP="000320E2">
      <w:pPr>
        <w:jc w:val="both"/>
        <w:rPr>
          <w:ins w:id="607" w:author="Andrija Ilic" w:date="2015-09-14T13:44:00Z"/>
          <w:szCs w:val="24"/>
          <w:lang w:val="sr-Cyrl-RS"/>
          <w:rPrChange w:id="608" w:author="Andrija Ilic" w:date="2015-09-14T13:50:00Z">
            <w:rPr>
              <w:ins w:id="609" w:author="Andrija Ilic" w:date="2015-09-14T13:44:00Z"/>
              <w:lang w:val="sr-Cyrl-RS"/>
            </w:rPr>
          </w:rPrChange>
        </w:rPr>
      </w:pPr>
      <w:ins w:id="610" w:author="Andrija Ilic" w:date="2015-09-14T13:49:00Z">
        <w:r>
          <w:rPr>
            <w:lang w:val="sr-Cyrl-RS"/>
          </w:rPr>
          <w:t>Регистер се састоји из модула</w:t>
        </w:r>
      </w:ins>
      <w:ins w:id="611" w:author="Andrija Ilic" w:date="2015-09-14T13:50:00Z">
        <w:r>
          <w:rPr>
            <w:lang w:val="sr-Cyrl-RS"/>
          </w:rPr>
          <w:t xml:space="preserve"> </w:t>
        </w:r>
        <w:r>
          <w:rPr>
            <w:rFonts w:eastAsia="Calibri" w:cs="Calibri"/>
            <w:color w:val="000000"/>
            <w:szCs w:val="24"/>
          </w:rPr>
          <w:t xml:space="preserve">(Слика </w:t>
        </w:r>
        <w:r>
          <w:rPr>
            <w:rFonts w:eastAsia="Calibri" w:cs="Calibri"/>
            <w:color w:val="000000"/>
            <w:szCs w:val="24"/>
            <w:lang w:val="sr-Cyrl-RS"/>
          </w:rPr>
          <w:t>2</w:t>
        </w:r>
        <w:r>
          <w:rPr>
            <w:rFonts w:eastAsia="Calibri" w:cs="Calibri"/>
            <w:color w:val="000000"/>
            <w:szCs w:val="24"/>
          </w:rPr>
          <w:t>)</w:t>
        </w:r>
        <w:r>
          <w:rPr>
            <w:rFonts w:eastAsia="Calibri" w:cs="Calibri"/>
            <w:color w:val="000000"/>
            <w:szCs w:val="24"/>
            <w:lang w:val="sr-Cyrl-RS"/>
          </w:rPr>
          <w:t xml:space="preserve">. </w:t>
        </w:r>
      </w:ins>
      <w:ins w:id="612" w:author="Andrija Ilic" w:date="2015-09-14T13:56:00Z">
        <w:r w:rsidR="00FD09CA">
          <w:rPr>
            <w:rFonts w:eastAsia="Calibri" w:cs="Calibri"/>
            <w:color w:val="000000"/>
            <w:szCs w:val="24"/>
            <w:lang w:val="sr-Cyrl-RS"/>
          </w:rPr>
          <w:t xml:space="preserve">Пре билдовања регистра </w:t>
        </w:r>
        <w:r w:rsidR="00FD09CA" w:rsidRPr="00291BC7">
          <w:rPr>
            <w:szCs w:val="24"/>
            <w:lang w:val="sr-Cyrl-RS"/>
          </w:rPr>
          <w:t>Т</w:t>
        </w:r>
        <w:r w:rsidR="00FD09CA" w:rsidRPr="00291BC7">
          <w:rPr>
            <w:szCs w:val="24"/>
            <w:lang w:val="sr-Latn-RS"/>
          </w:rPr>
          <w:t>apestry</w:t>
        </w:r>
      </w:ins>
      <w:ins w:id="613" w:author="Andrija Ilic" w:date="2015-09-14T13:57:00Z">
        <w:r w:rsidR="00FD09CA">
          <w:rPr>
            <w:szCs w:val="24"/>
            <w:lang w:val="sr-Cyrl-RS"/>
          </w:rPr>
          <w:t xml:space="preserve"> лоцира расположиве модуле. Сви модули заједно дефинишу скуп сервиса доступних у апликацији</w:t>
        </w:r>
      </w:ins>
      <w:ins w:id="614" w:author="Andrija Ilic" w:date="2015-09-14T13:50:00Z">
        <w:r>
          <w:rPr>
            <w:rFonts w:eastAsia="Calibri" w:cs="Calibri"/>
            <w:color w:val="000000"/>
            <w:szCs w:val="24"/>
          </w:rPr>
          <w:t xml:space="preserve"> [5]</w:t>
        </w:r>
      </w:ins>
      <w:ins w:id="615" w:author="Andrija Ilic" w:date="2015-09-14T13:49:00Z">
        <w:r>
          <w:rPr>
            <w:lang w:val="sr-Cyrl-RS"/>
          </w:rPr>
          <w:t xml:space="preserve">. </w:t>
        </w:r>
      </w:ins>
    </w:p>
    <w:p w14:paraId="7696AEC4" w14:textId="3351A8D9" w:rsidR="000320E2" w:rsidRDefault="000320E2">
      <w:pPr>
        <w:jc w:val="both"/>
        <w:rPr>
          <w:ins w:id="616" w:author="Andrija Ilic" w:date="2015-09-14T13:51:00Z"/>
          <w:lang w:val="sr-Latn-RS"/>
        </w:rPr>
        <w:pPrChange w:id="617" w:author="Andrija Ilic" w:date="2015-09-14T13:53:00Z">
          <w:pPr/>
        </w:pPrChange>
      </w:pPr>
      <w:ins w:id="618" w:author="Andrija Ilic" w:date="2015-09-14T13:50:00Z">
        <w:r w:rsidRPr="000320E2">
          <w:rPr>
            <w:noProof/>
          </w:rPr>
          <w:lastRenderedPageBreak/>
          <w:drawing>
            <wp:inline distT="0" distB="0" distL="0" distR="0" wp14:anchorId="4B438202" wp14:editId="1E6F91C4">
              <wp:extent cx="5732145" cy="4568033"/>
              <wp:effectExtent l="0" t="0" r="1905" b="444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2145" cy="4568033"/>
                      </a:xfrm>
                      <a:prstGeom prst="rect">
                        <a:avLst/>
                      </a:prstGeom>
                      <a:noFill/>
                      <a:ln>
                        <a:noFill/>
                      </a:ln>
                    </pic:spPr>
                  </pic:pic>
                </a:graphicData>
              </a:graphic>
            </wp:inline>
          </w:drawing>
        </w:r>
      </w:ins>
    </w:p>
    <w:p w14:paraId="004D7DD4" w14:textId="479A1B6F" w:rsidR="000320E2" w:rsidRDefault="000320E2">
      <w:pPr>
        <w:jc w:val="both"/>
        <w:rPr>
          <w:ins w:id="619" w:author="Andrija Ilic" w:date="2015-09-14T14:00:00Z"/>
          <w:lang w:val="sr-Cyrl-RS"/>
        </w:rPr>
        <w:pPrChange w:id="620" w:author="Andrija Ilic" w:date="2015-09-14T13:53:00Z">
          <w:pPr/>
        </w:pPrChange>
      </w:pPr>
      <w:ins w:id="621" w:author="Andrija Ilic" w:date="2015-09-14T13:51:00Z">
        <w:r>
          <w:rPr>
            <w:lang w:val="sr-Cyrl-RS"/>
          </w:rPr>
          <w:t xml:space="preserve">Слика 2. </w:t>
        </w:r>
      </w:ins>
      <w:ins w:id="622" w:author="Andrija Ilic" w:date="2015-09-14T13:52:00Z">
        <w:r>
          <w:rPr>
            <w:lang w:val="sr-Cyrl-RS"/>
          </w:rPr>
          <w:t>Регистер се састоји из скупа модула, који се лоцирају приликом покретања апликације.</w:t>
        </w:r>
      </w:ins>
    </w:p>
    <w:p w14:paraId="5588E7C8" w14:textId="77777777" w:rsidR="001E489F" w:rsidRDefault="001E489F">
      <w:pPr>
        <w:tabs>
          <w:tab w:val="left" w:pos="1860"/>
        </w:tabs>
        <w:jc w:val="both"/>
        <w:rPr>
          <w:ins w:id="623" w:author="Andrija Ilic" w:date="2015-09-14T14:02:00Z"/>
          <w:rFonts w:eastAsia="Calibri" w:cs="Calibri"/>
          <w:color w:val="000000"/>
          <w:szCs w:val="24"/>
          <w:lang w:val="sr-Cyrl-RS"/>
        </w:rPr>
        <w:pPrChange w:id="624" w:author="Andrija Ilic" w:date="2015-09-14T14:01:00Z">
          <w:pPr/>
        </w:pPrChange>
      </w:pPr>
      <w:ins w:id="625" w:author="Andrija Ilic" w:date="2015-09-14T14:01:00Z">
        <w:r>
          <w:rPr>
            <w:rFonts w:eastAsia="Calibri" w:cs="Calibri"/>
            <w:color w:val="000000"/>
            <w:szCs w:val="24"/>
            <w:lang w:val="sr-Cyrl-RS"/>
          </w:rPr>
          <w:t>Модул је обична Јава класа која између осталог пружа информације о дефиницијама сервиса и њиховој конфигурацији.</w:t>
        </w:r>
      </w:ins>
    </w:p>
    <w:p w14:paraId="7C0A45FD" w14:textId="7BACE2FA" w:rsidR="001E489F" w:rsidRPr="001E489F" w:rsidRDefault="001E489F" w:rsidP="001E489F">
      <w:pPr>
        <w:pStyle w:val="ListParagraph"/>
        <w:numPr>
          <w:ilvl w:val="0"/>
          <w:numId w:val="57"/>
        </w:numPr>
        <w:tabs>
          <w:tab w:val="left" w:pos="1860"/>
        </w:tabs>
        <w:jc w:val="both"/>
        <w:rPr>
          <w:ins w:id="626" w:author="Andrija Ilic" w:date="2015-09-14T14:04:00Z"/>
          <w:rFonts w:cs="Times New Roman"/>
          <w:szCs w:val="24"/>
          <w:lang w:val="sr-Cyrl-RS"/>
        </w:rPr>
      </w:pPr>
      <w:proofErr w:type="gramStart"/>
      <w:ins w:id="627" w:author="Andrija Ilic" w:date="2015-09-14T14:04:00Z">
        <w:r w:rsidRPr="001E489F">
          <w:rPr>
            <w:rFonts w:cs="Times New Roman"/>
            <w:i/>
            <w:iCs/>
            <w:szCs w:val="24"/>
          </w:rPr>
          <w:t>binder</w:t>
        </w:r>
        <w:proofErr w:type="gramEnd"/>
        <w:r w:rsidRPr="001E489F">
          <w:rPr>
            <w:rFonts w:cs="Times New Roman"/>
            <w:i/>
            <w:iCs/>
            <w:szCs w:val="24"/>
          </w:rPr>
          <w:t xml:space="preserve"> method</w:t>
        </w:r>
        <w:r w:rsidRPr="001E489F">
          <w:rPr>
            <w:rFonts w:cs="Times New Roman"/>
            <w:szCs w:val="24"/>
          </w:rPr>
          <w:t>:</w:t>
        </w:r>
        <w:r w:rsidRPr="001E489F">
          <w:rPr>
            <w:rFonts w:cs="Times New Roman"/>
            <w:szCs w:val="24"/>
            <w:lang w:val="sr-Cyrl-RS"/>
          </w:rPr>
          <w:t xml:space="preserve">  користи се за дефинисање сервиса</w:t>
        </w:r>
        <w:r>
          <w:rPr>
            <w:rFonts w:cs="Times New Roman"/>
            <w:szCs w:val="24"/>
            <w:lang w:val="sr-Cyrl-RS"/>
          </w:rPr>
          <w:t xml:space="preserve"> </w:t>
        </w:r>
      </w:ins>
      <w:ins w:id="628" w:author="Andrija Ilic" w:date="2015-09-14T14:05:00Z">
        <w:r>
          <w:rPr>
            <w:rFonts w:cs="Times New Roman"/>
            <w:szCs w:val="24"/>
            <w:lang w:val="sr-Cyrl-RS"/>
          </w:rPr>
          <w:t>везивањем интерфејса сервиса за његову имплентацију.</w:t>
        </w:r>
      </w:ins>
    </w:p>
    <w:p w14:paraId="53D599D2" w14:textId="4F0463C2" w:rsidR="001E489F" w:rsidRPr="00291BC7" w:rsidRDefault="001E489F" w:rsidP="001E489F">
      <w:pPr>
        <w:pStyle w:val="ListParagraph"/>
        <w:numPr>
          <w:ilvl w:val="0"/>
          <w:numId w:val="57"/>
        </w:numPr>
        <w:tabs>
          <w:tab w:val="left" w:pos="1860"/>
        </w:tabs>
        <w:jc w:val="both"/>
        <w:rPr>
          <w:ins w:id="629" w:author="Andrija Ilic" w:date="2015-09-14T14:06:00Z"/>
          <w:rFonts w:cs="Times New Roman"/>
          <w:szCs w:val="24"/>
          <w:lang w:val="sr-Cyrl-RS"/>
        </w:rPr>
      </w:pPr>
      <w:ins w:id="630" w:author="Andrija Ilic" w:date="2015-09-14T14:06:00Z">
        <w:r>
          <w:rPr>
            <w:rFonts w:cs="Times New Roman"/>
            <w:i/>
            <w:iCs/>
            <w:szCs w:val="24"/>
            <w:lang w:val="sr-Latn-RS"/>
          </w:rPr>
          <w:t>builder</w:t>
        </w:r>
        <w:r w:rsidRPr="00291BC7">
          <w:rPr>
            <w:rFonts w:cs="Times New Roman"/>
            <w:i/>
            <w:iCs/>
            <w:szCs w:val="24"/>
          </w:rPr>
          <w:t xml:space="preserve"> method</w:t>
        </w:r>
        <w:r w:rsidRPr="00291BC7">
          <w:rPr>
            <w:rFonts w:cs="Times New Roman"/>
            <w:szCs w:val="24"/>
          </w:rPr>
          <w:t>:</w:t>
        </w:r>
        <w:r w:rsidRPr="00291BC7">
          <w:rPr>
            <w:rFonts w:cs="Times New Roman"/>
            <w:szCs w:val="24"/>
            <w:lang w:val="sr-Cyrl-RS"/>
          </w:rPr>
          <w:t xml:space="preserve">  користи се за</w:t>
        </w:r>
        <w:r w:rsidR="006805AF">
          <w:rPr>
            <w:rFonts w:cs="Times New Roman"/>
            <w:szCs w:val="24"/>
            <w:lang w:val="sr-Cyrl-RS"/>
          </w:rPr>
          <w:t xml:space="preserve"> </w:t>
        </w:r>
      </w:ins>
      <w:ins w:id="631" w:author="Andrija Ilic" w:date="2015-09-14T14:08:00Z">
        <w:r w:rsidR="006805AF">
          <w:rPr>
            <w:rFonts w:cs="Times New Roman"/>
            <w:szCs w:val="24"/>
            <w:lang w:val="sr-Cyrl-RS"/>
          </w:rPr>
          <w:t>ручно</w:t>
        </w:r>
      </w:ins>
      <w:ins w:id="632" w:author="Andrija Ilic" w:date="2015-09-14T14:06:00Z">
        <w:r w:rsidRPr="00291BC7">
          <w:rPr>
            <w:rFonts w:cs="Times New Roman"/>
            <w:szCs w:val="24"/>
            <w:lang w:val="sr-Cyrl-RS"/>
          </w:rPr>
          <w:t xml:space="preserve"> </w:t>
        </w:r>
        <w:r w:rsidR="006805AF">
          <w:rPr>
            <w:rFonts w:cs="Times New Roman"/>
            <w:szCs w:val="24"/>
            <w:lang w:val="sr-Cyrl-RS"/>
          </w:rPr>
          <w:t>прављење</w:t>
        </w:r>
        <w:r w:rsidRPr="00291BC7">
          <w:rPr>
            <w:rFonts w:cs="Times New Roman"/>
            <w:szCs w:val="24"/>
            <w:lang w:val="sr-Cyrl-RS"/>
          </w:rPr>
          <w:t xml:space="preserve"> сервиса</w:t>
        </w:r>
        <w:r>
          <w:rPr>
            <w:rFonts w:cs="Times New Roman"/>
            <w:szCs w:val="24"/>
            <w:lang w:val="sr-Cyrl-RS"/>
          </w:rPr>
          <w:t>.</w:t>
        </w:r>
      </w:ins>
    </w:p>
    <w:p w14:paraId="2BFCD0BF" w14:textId="363C5DFD" w:rsidR="006805AF" w:rsidRPr="00291BC7" w:rsidRDefault="006805AF" w:rsidP="006805AF">
      <w:pPr>
        <w:pStyle w:val="ListParagraph"/>
        <w:numPr>
          <w:ilvl w:val="0"/>
          <w:numId w:val="57"/>
        </w:numPr>
        <w:tabs>
          <w:tab w:val="left" w:pos="1860"/>
        </w:tabs>
        <w:jc w:val="both"/>
        <w:rPr>
          <w:ins w:id="633" w:author="Andrija Ilic" w:date="2015-09-14T14:07:00Z"/>
          <w:rFonts w:cs="Times New Roman"/>
          <w:szCs w:val="24"/>
          <w:lang w:val="sr-Cyrl-RS"/>
        </w:rPr>
      </w:pPr>
      <w:ins w:id="634" w:author="Andrija Ilic" w:date="2015-09-14T14:07:00Z">
        <w:r>
          <w:rPr>
            <w:rFonts w:cs="Times New Roman"/>
            <w:i/>
            <w:iCs/>
            <w:szCs w:val="24"/>
            <w:lang w:val="sr-Latn-RS"/>
          </w:rPr>
          <w:t>c</w:t>
        </w:r>
        <w:r w:rsidRPr="006805AF">
          <w:rPr>
            <w:rFonts w:cs="Times New Roman"/>
            <w:i/>
            <w:iCs/>
            <w:szCs w:val="24"/>
            <w:rPrChange w:id="635" w:author="Andrija Ilic" w:date="2015-09-14T14:07:00Z">
              <w:rPr>
                <w:rFonts w:ascii="Times-Italic" w:hAnsi="Times-Italic" w:cs="Times-Italic"/>
                <w:i/>
                <w:iCs/>
                <w:sz w:val="22"/>
              </w:rPr>
            </w:rPrChange>
          </w:rPr>
          <w:t>ontributor</w:t>
        </w:r>
        <w:r>
          <w:rPr>
            <w:rFonts w:asciiTheme="minorHAnsi" w:hAnsiTheme="minorHAnsi" w:cs="Times-Italic"/>
            <w:i/>
            <w:iCs/>
            <w:sz w:val="22"/>
            <w:lang w:val="sr-Cyrl-RS"/>
          </w:rPr>
          <w:t xml:space="preserve"> </w:t>
        </w:r>
        <w:r w:rsidRPr="00291BC7">
          <w:rPr>
            <w:rFonts w:cs="Times New Roman"/>
            <w:i/>
            <w:iCs/>
            <w:szCs w:val="24"/>
          </w:rPr>
          <w:t>method</w:t>
        </w:r>
        <w:r w:rsidRPr="00291BC7">
          <w:rPr>
            <w:rFonts w:cs="Times New Roman"/>
            <w:szCs w:val="24"/>
          </w:rPr>
          <w:t>:</w:t>
        </w:r>
        <w:r w:rsidRPr="00291BC7">
          <w:rPr>
            <w:rFonts w:cs="Times New Roman"/>
            <w:szCs w:val="24"/>
            <w:lang w:val="sr-Cyrl-RS"/>
          </w:rPr>
          <w:t xml:space="preserve">  користи с</w:t>
        </w:r>
        <w:r>
          <w:rPr>
            <w:rFonts w:cs="Times New Roman"/>
            <w:szCs w:val="24"/>
            <w:lang w:val="sr-Cyrl-RS"/>
          </w:rPr>
          <w:t>е д</w:t>
        </w:r>
        <w:r w:rsidRPr="00291BC7">
          <w:rPr>
            <w:rFonts w:cs="Times New Roman"/>
            <w:szCs w:val="24"/>
            <w:lang w:val="sr-Cyrl-RS"/>
          </w:rPr>
          <w:t>а</w:t>
        </w:r>
        <w:r>
          <w:rPr>
            <w:rFonts w:cs="Times New Roman"/>
            <w:szCs w:val="24"/>
            <w:lang w:val="sr-Cyrl-RS"/>
          </w:rPr>
          <w:t xml:space="preserve"> </w:t>
        </w:r>
      </w:ins>
      <w:ins w:id="636" w:author="Andrija Ilic" w:date="2015-09-14T14:14:00Z">
        <w:r w:rsidR="002A47D5">
          <w:rPr>
            <w:rFonts w:cs="Times New Roman"/>
            <w:szCs w:val="24"/>
            <w:lang w:val="sr-Cyrl-RS"/>
          </w:rPr>
          <w:t>надогради</w:t>
        </w:r>
      </w:ins>
      <w:ins w:id="637" w:author="Andrija Ilic" w:date="2015-09-14T14:07:00Z">
        <w:r w:rsidRPr="00291BC7">
          <w:rPr>
            <w:rFonts w:cs="Times New Roman"/>
            <w:szCs w:val="24"/>
            <w:lang w:val="sr-Cyrl-RS"/>
          </w:rPr>
          <w:t xml:space="preserve"> </w:t>
        </w:r>
      </w:ins>
      <w:ins w:id="638" w:author="Andrija Ilic" w:date="2015-09-14T14:10:00Z">
        <w:r>
          <w:rPr>
            <w:rFonts w:cs="Times New Roman"/>
            <w:szCs w:val="24"/>
            <w:lang w:val="sr-Cyrl-RS"/>
          </w:rPr>
          <w:t>конфигурацију</w:t>
        </w:r>
      </w:ins>
      <w:ins w:id="639" w:author="Andrija Ilic" w:date="2015-09-14T14:07:00Z">
        <w:r w:rsidRPr="00291BC7">
          <w:rPr>
            <w:rFonts w:cs="Times New Roman"/>
            <w:szCs w:val="24"/>
            <w:lang w:val="sr-Cyrl-RS"/>
          </w:rPr>
          <w:t xml:space="preserve"> сервиса</w:t>
        </w:r>
        <w:r>
          <w:rPr>
            <w:rFonts w:cs="Times New Roman"/>
            <w:szCs w:val="24"/>
            <w:lang w:val="sr-Cyrl-RS"/>
          </w:rPr>
          <w:t>.</w:t>
        </w:r>
      </w:ins>
    </w:p>
    <w:p w14:paraId="1CE10AF4" w14:textId="79BCA711" w:rsidR="006805AF" w:rsidRPr="00291BC7" w:rsidRDefault="006805AF" w:rsidP="006805AF">
      <w:pPr>
        <w:pStyle w:val="ListParagraph"/>
        <w:numPr>
          <w:ilvl w:val="0"/>
          <w:numId w:val="57"/>
        </w:numPr>
        <w:tabs>
          <w:tab w:val="left" w:pos="1860"/>
        </w:tabs>
        <w:jc w:val="both"/>
        <w:rPr>
          <w:ins w:id="640" w:author="Andrija Ilic" w:date="2015-09-14T14:07:00Z"/>
          <w:rFonts w:cs="Times New Roman"/>
          <w:szCs w:val="24"/>
          <w:lang w:val="sr-Cyrl-RS"/>
        </w:rPr>
      </w:pPr>
      <w:ins w:id="641" w:author="Andrija Ilic" w:date="2015-09-14T14:08:00Z">
        <w:r>
          <w:rPr>
            <w:rFonts w:cs="Times New Roman"/>
            <w:i/>
            <w:iCs/>
            <w:szCs w:val="24"/>
            <w:lang w:val="sr-Latn-RS"/>
          </w:rPr>
          <w:t>decorator</w:t>
        </w:r>
      </w:ins>
      <w:ins w:id="642" w:author="Andrija Ilic" w:date="2015-09-14T14:07:00Z">
        <w:r w:rsidRPr="00291BC7">
          <w:rPr>
            <w:rFonts w:cs="Times New Roman"/>
            <w:i/>
            <w:iCs/>
            <w:szCs w:val="24"/>
          </w:rPr>
          <w:t xml:space="preserve"> method</w:t>
        </w:r>
        <w:r w:rsidRPr="00291BC7">
          <w:rPr>
            <w:rFonts w:cs="Times New Roman"/>
            <w:szCs w:val="24"/>
          </w:rPr>
          <w:t>:</w:t>
        </w:r>
        <w:r w:rsidRPr="00291BC7">
          <w:rPr>
            <w:rFonts w:cs="Times New Roman"/>
            <w:szCs w:val="24"/>
            <w:lang w:val="sr-Cyrl-RS"/>
          </w:rPr>
          <w:t xml:space="preserve">  користи се за</w:t>
        </w:r>
        <w:r>
          <w:rPr>
            <w:rFonts w:cs="Times New Roman"/>
            <w:szCs w:val="24"/>
            <w:lang w:val="sr-Cyrl-RS"/>
          </w:rPr>
          <w:t xml:space="preserve"> </w:t>
        </w:r>
      </w:ins>
      <w:ins w:id="643" w:author="Andrija Ilic" w:date="2015-09-14T14:10:00Z">
        <w:r>
          <w:rPr>
            <w:rFonts w:cs="Times New Roman"/>
            <w:szCs w:val="24"/>
            <w:lang w:val="sr-Cyrl-RS"/>
          </w:rPr>
          <w:t>пресретање метода</w:t>
        </w:r>
      </w:ins>
      <w:ins w:id="644" w:author="Andrija Ilic" w:date="2015-09-14T14:07:00Z">
        <w:r w:rsidRPr="00291BC7">
          <w:rPr>
            <w:rFonts w:cs="Times New Roman"/>
            <w:szCs w:val="24"/>
            <w:lang w:val="sr-Cyrl-RS"/>
          </w:rPr>
          <w:t xml:space="preserve"> </w:t>
        </w:r>
      </w:ins>
      <w:ins w:id="645" w:author="Andrija Ilic" w:date="2015-09-14T14:11:00Z">
        <w:r>
          <w:rPr>
            <w:rFonts w:cs="Times New Roman"/>
            <w:szCs w:val="24"/>
            <w:lang w:val="sr-Cyrl-RS"/>
          </w:rPr>
          <w:t>за позив</w:t>
        </w:r>
      </w:ins>
      <w:ins w:id="646" w:author="Andrija Ilic" w:date="2015-09-14T14:07:00Z">
        <w:r w:rsidRPr="00291BC7">
          <w:rPr>
            <w:rFonts w:cs="Times New Roman"/>
            <w:szCs w:val="24"/>
            <w:lang w:val="sr-Cyrl-RS"/>
          </w:rPr>
          <w:t xml:space="preserve"> сервиса</w:t>
        </w:r>
        <w:r>
          <w:rPr>
            <w:rFonts w:cs="Times New Roman"/>
            <w:szCs w:val="24"/>
            <w:lang w:val="sr-Cyrl-RS"/>
          </w:rPr>
          <w:t>.</w:t>
        </w:r>
      </w:ins>
    </w:p>
    <w:p w14:paraId="006DE4C6" w14:textId="4B0DD06F" w:rsidR="006805AF" w:rsidRPr="00291BC7" w:rsidRDefault="006805AF" w:rsidP="006805AF">
      <w:pPr>
        <w:pStyle w:val="ListParagraph"/>
        <w:numPr>
          <w:ilvl w:val="0"/>
          <w:numId w:val="57"/>
        </w:numPr>
        <w:tabs>
          <w:tab w:val="left" w:pos="1860"/>
        </w:tabs>
        <w:jc w:val="both"/>
        <w:rPr>
          <w:ins w:id="647" w:author="Andrija Ilic" w:date="2015-09-14T14:07:00Z"/>
          <w:rFonts w:cs="Times New Roman"/>
          <w:szCs w:val="24"/>
          <w:lang w:val="sr-Cyrl-RS"/>
        </w:rPr>
      </w:pPr>
      <w:ins w:id="648" w:author="Andrija Ilic" w:date="2015-09-14T14:08:00Z">
        <w:r>
          <w:rPr>
            <w:rFonts w:cs="Times New Roman"/>
            <w:i/>
            <w:iCs/>
            <w:szCs w:val="24"/>
            <w:lang w:val="sr-Latn-RS"/>
          </w:rPr>
          <w:t>advisor</w:t>
        </w:r>
      </w:ins>
      <w:ins w:id="649" w:author="Andrija Ilic" w:date="2015-09-14T14:07:00Z">
        <w:r w:rsidRPr="00291BC7">
          <w:rPr>
            <w:rFonts w:cs="Times New Roman"/>
            <w:i/>
            <w:iCs/>
            <w:szCs w:val="24"/>
          </w:rPr>
          <w:t xml:space="preserve"> method</w:t>
        </w:r>
        <w:r w:rsidRPr="00291BC7">
          <w:rPr>
            <w:rFonts w:cs="Times New Roman"/>
            <w:szCs w:val="24"/>
          </w:rPr>
          <w:t>:</w:t>
        </w:r>
        <w:r w:rsidRPr="00291BC7">
          <w:rPr>
            <w:rFonts w:cs="Times New Roman"/>
            <w:szCs w:val="24"/>
            <w:lang w:val="sr-Cyrl-RS"/>
          </w:rPr>
          <w:t xml:space="preserve">  </w:t>
        </w:r>
      </w:ins>
      <w:ins w:id="650" w:author="Andrija Ilic" w:date="2015-09-14T14:11:00Z">
        <w:r>
          <w:rPr>
            <w:rFonts w:cs="Times New Roman"/>
            <w:szCs w:val="24"/>
            <w:lang w:val="sr-Cyrl-RS"/>
          </w:rPr>
          <w:t xml:space="preserve">сличан је као </w:t>
        </w:r>
      </w:ins>
      <w:ins w:id="651" w:author="Andrija Ilic" w:date="2015-09-14T14:12:00Z">
        <w:r>
          <w:rPr>
            <w:rFonts w:cs="Times New Roman"/>
            <w:i/>
            <w:iCs/>
            <w:szCs w:val="24"/>
            <w:lang w:val="sr-Latn-RS"/>
          </w:rPr>
          <w:t>decorator</w:t>
        </w:r>
        <w:r>
          <w:rPr>
            <w:rFonts w:cs="Times New Roman"/>
            <w:i/>
            <w:iCs/>
            <w:szCs w:val="24"/>
            <w:lang w:val="sr-Cyrl-RS"/>
          </w:rPr>
          <w:t xml:space="preserve">, </w:t>
        </w:r>
        <w:r>
          <w:rPr>
            <w:rFonts w:cs="Times New Roman"/>
            <w:iCs/>
            <w:szCs w:val="24"/>
            <w:lang w:val="sr-Cyrl-RS"/>
          </w:rPr>
          <w:t xml:space="preserve">само је уопштенији. </w:t>
        </w:r>
        <w:r>
          <w:rPr>
            <w:rFonts w:cs="Times New Roman"/>
            <w:iCs/>
            <w:szCs w:val="24"/>
          </w:rPr>
          <w:t>[5]</w:t>
        </w:r>
      </w:ins>
    </w:p>
    <w:p w14:paraId="7CD09755" w14:textId="680B4B9A" w:rsidR="00DC6BF6" w:rsidRDefault="00DC6BF6">
      <w:pPr>
        <w:jc w:val="both"/>
        <w:rPr>
          <w:ins w:id="652" w:author="Andrija Ilic" w:date="2015-09-14T14:24:00Z"/>
          <w:rFonts w:cs="Times New Roman"/>
          <w:iCs/>
          <w:szCs w:val="24"/>
          <w:lang w:val="sr-Cyrl-RS"/>
        </w:rPr>
        <w:pPrChange w:id="653" w:author="Andrija Ilic" w:date="2015-09-14T14:22:00Z">
          <w:pPr>
            <w:pStyle w:val="ListParagraph"/>
          </w:pPr>
        </w:pPrChange>
      </w:pPr>
      <w:r>
        <w:t xml:space="preserve"> </w:t>
      </w:r>
      <w:ins w:id="654" w:author="Andrija Ilic" w:date="2015-09-14T14:23:00Z">
        <w:r>
          <w:rPr>
            <w:lang w:val="sr-Cyrl-RS"/>
          </w:rPr>
          <w:t xml:space="preserve">Пример </w:t>
        </w:r>
        <w:r w:rsidRPr="00291BC7">
          <w:rPr>
            <w:rFonts w:cs="Times New Roman"/>
            <w:i/>
            <w:iCs/>
            <w:szCs w:val="24"/>
          </w:rPr>
          <w:t>binder method</w:t>
        </w:r>
      </w:ins>
      <w:ins w:id="655" w:author="Andrija Ilic" w:date="2015-09-14T14:30:00Z">
        <w:r w:rsidR="008D5665">
          <w:rPr>
            <w:rFonts w:cs="Times New Roman"/>
            <w:i/>
            <w:iCs/>
            <w:szCs w:val="24"/>
          </w:rPr>
          <w:t>-e</w:t>
        </w:r>
      </w:ins>
      <w:ins w:id="656" w:author="Andrija Ilic" w:date="2015-09-14T14:23:00Z">
        <w:r>
          <w:rPr>
            <w:rFonts w:cs="Times New Roman"/>
            <w:i/>
            <w:iCs/>
            <w:szCs w:val="24"/>
            <w:lang w:val="sr-Cyrl-RS"/>
          </w:rPr>
          <w:t xml:space="preserve"> </w:t>
        </w:r>
      </w:ins>
      <w:ins w:id="657" w:author="Andrija Ilic" w:date="2015-09-14T14:24:00Z">
        <w:r>
          <w:rPr>
            <w:rFonts w:cs="Times New Roman"/>
            <w:iCs/>
            <w:szCs w:val="24"/>
            <w:lang w:val="sr-Cyrl-RS"/>
          </w:rPr>
          <w:t>коришћен</w:t>
        </w:r>
      </w:ins>
      <w:ins w:id="658" w:author="Andrija Ilic" w:date="2015-09-14T14:29:00Z">
        <w:r w:rsidR="008D5665">
          <w:rPr>
            <w:rFonts w:cs="Times New Roman"/>
            <w:iCs/>
            <w:szCs w:val="24"/>
            <w:lang w:val="sr-Latn-RS"/>
          </w:rPr>
          <w:t>e</w:t>
        </w:r>
      </w:ins>
      <w:ins w:id="659" w:author="Andrija Ilic" w:date="2015-09-14T14:24:00Z">
        <w:r>
          <w:rPr>
            <w:rFonts w:cs="Times New Roman"/>
            <w:iCs/>
            <w:szCs w:val="24"/>
            <w:lang w:val="sr-Cyrl-RS"/>
          </w:rPr>
          <w:t xml:space="preserve"> у самој апликацији.</w:t>
        </w:r>
      </w:ins>
    </w:p>
    <w:p w14:paraId="57D3FDBD" w14:textId="77777777" w:rsidR="008D5665" w:rsidRPr="008D5665" w:rsidRDefault="008D5665" w:rsidP="008D566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ins w:id="660" w:author="Andrija Ilic" w:date="2015-09-14T14:32:00Z"/>
          <w:rFonts w:ascii="Courier New" w:eastAsia="Times New Roman" w:hAnsi="Courier New" w:cs="Courier New"/>
          <w:color w:val="A9B7C6"/>
          <w:sz w:val="18"/>
          <w:szCs w:val="18"/>
        </w:rPr>
      </w:pPr>
      <w:proofErr w:type="gramStart"/>
      <w:ins w:id="661" w:author="Andrija Ilic" w:date="2015-09-14T14:32:00Z">
        <w:r w:rsidRPr="008D5665">
          <w:rPr>
            <w:rFonts w:ascii="Courier New" w:eastAsia="Times New Roman" w:hAnsi="Courier New" w:cs="Courier New"/>
            <w:color w:val="A9B7C6"/>
            <w:sz w:val="18"/>
            <w:szCs w:val="18"/>
            <w:shd w:val="clear" w:color="auto" w:fill="344134"/>
          </w:rPr>
          <w:t>binder</w:t>
        </w:r>
        <w:r w:rsidRPr="008D5665">
          <w:rPr>
            <w:rFonts w:ascii="Courier New" w:eastAsia="Times New Roman" w:hAnsi="Courier New" w:cs="Courier New"/>
            <w:color w:val="A9B7C6"/>
            <w:sz w:val="18"/>
            <w:szCs w:val="18"/>
          </w:rPr>
          <w:t>.bind(</w:t>
        </w:r>
        <w:proofErr w:type="gramEnd"/>
        <w:r w:rsidRPr="008D5665">
          <w:rPr>
            <w:rFonts w:ascii="Courier New" w:eastAsia="Times New Roman" w:hAnsi="Courier New" w:cs="Courier New"/>
            <w:color w:val="A9B7C6"/>
            <w:sz w:val="18"/>
            <w:szCs w:val="18"/>
          </w:rPr>
          <w:t>MailService.</w:t>
        </w:r>
        <w:r w:rsidRPr="008D5665">
          <w:rPr>
            <w:rFonts w:ascii="Courier New" w:eastAsia="Times New Roman" w:hAnsi="Courier New" w:cs="Courier New"/>
            <w:color w:val="CC7832"/>
            <w:sz w:val="18"/>
            <w:szCs w:val="18"/>
          </w:rPr>
          <w:t xml:space="preserve">class, </w:t>
        </w:r>
        <w:r w:rsidRPr="008D5665">
          <w:rPr>
            <w:rFonts w:ascii="Courier New" w:eastAsia="Times New Roman" w:hAnsi="Courier New" w:cs="Courier New"/>
            <w:color w:val="A9B7C6"/>
            <w:sz w:val="18"/>
            <w:szCs w:val="18"/>
          </w:rPr>
          <w:t>MailServiceImpl.</w:t>
        </w:r>
        <w:r w:rsidRPr="008D5665">
          <w:rPr>
            <w:rFonts w:ascii="Courier New" w:eastAsia="Times New Roman" w:hAnsi="Courier New" w:cs="Courier New"/>
            <w:color w:val="CC7832"/>
            <w:sz w:val="18"/>
            <w:szCs w:val="18"/>
          </w:rPr>
          <w:t>class</w:t>
        </w:r>
        <w:r w:rsidRPr="008D5665">
          <w:rPr>
            <w:rFonts w:ascii="Courier New" w:eastAsia="Times New Roman" w:hAnsi="Courier New" w:cs="Courier New"/>
            <w:color w:val="A9B7C6"/>
            <w:sz w:val="18"/>
            <w:szCs w:val="18"/>
          </w:rPr>
          <w:t>).scope(</w:t>
        </w:r>
        <w:r w:rsidRPr="008D5665">
          <w:rPr>
            <w:rFonts w:ascii="Courier New" w:eastAsia="Times New Roman" w:hAnsi="Courier New" w:cs="Courier New"/>
            <w:color w:val="6A8759"/>
            <w:sz w:val="18"/>
            <w:szCs w:val="18"/>
          </w:rPr>
          <w:t>"singleton"</w:t>
        </w:r>
        <w:r w:rsidRPr="008D5665">
          <w:rPr>
            <w:rFonts w:ascii="Courier New" w:eastAsia="Times New Roman" w:hAnsi="Courier New" w:cs="Courier New"/>
            <w:color w:val="A9B7C6"/>
            <w:sz w:val="18"/>
            <w:szCs w:val="18"/>
          </w:rPr>
          <w:t>)</w:t>
        </w:r>
        <w:r w:rsidRPr="008D5665">
          <w:rPr>
            <w:rFonts w:ascii="Courier New" w:eastAsia="Times New Roman" w:hAnsi="Courier New" w:cs="Courier New"/>
            <w:color w:val="CC7832"/>
            <w:sz w:val="18"/>
            <w:szCs w:val="18"/>
          </w:rPr>
          <w:t>;</w:t>
        </w:r>
      </w:ins>
    </w:p>
    <w:p w14:paraId="5DE72633" w14:textId="3B019ED5" w:rsidR="008D5665" w:rsidRDefault="008D5665">
      <w:pPr>
        <w:pStyle w:val="HTMLPreformatted"/>
        <w:shd w:val="clear" w:color="auto" w:fill="2B2B2B"/>
        <w:jc w:val="center"/>
        <w:rPr>
          <w:ins w:id="662" w:author="Andrija Ilic" w:date="2015-09-14T14:32:00Z"/>
          <w:color w:val="BBB529"/>
          <w:sz w:val="18"/>
          <w:szCs w:val="18"/>
        </w:rPr>
        <w:pPrChange w:id="663" w:author="Andrija Ilic" w:date="2015-09-14T14:33:00Z">
          <w:pPr>
            <w:pStyle w:val="HTMLPreformatted"/>
            <w:shd w:val="clear" w:color="auto" w:fill="2B2B2B"/>
          </w:pPr>
        </w:pPrChange>
      </w:pPr>
      <w:ins w:id="664" w:author="Andrija Ilic" w:date="2015-09-14T14:32:00Z">
        <w:r>
          <w:rPr>
            <w:color w:val="BBB529"/>
            <w:sz w:val="18"/>
            <w:szCs w:val="18"/>
          </w:rPr>
          <w:t>***</w:t>
        </w:r>
      </w:ins>
    </w:p>
    <w:p w14:paraId="216940C9" w14:textId="77777777" w:rsidR="008D5665" w:rsidRDefault="008D5665" w:rsidP="008D5665">
      <w:pPr>
        <w:pStyle w:val="HTMLPreformatted"/>
        <w:shd w:val="clear" w:color="auto" w:fill="2B2B2B"/>
        <w:rPr>
          <w:ins w:id="665" w:author="Andrija Ilic" w:date="2015-09-14T14:32:00Z"/>
          <w:color w:val="A9B7C6"/>
          <w:sz w:val="18"/>
          <w:szCs w:val="18"/>
        </w:rPr>
      </w:pPr>
      <w:ins w:id="666" w:author="Andrija Ilic" w:date="2015-09-14T14:32:00Z">
        <w:r>
          <w:rPr>
            <w:color w:val="BBB529"/>
            <w:sz w:val="18"/>
            <w:szCs w:val="18"/>
          </w:rPr>
          <w:t>@Inject</w:t>
        </w:r>
        <w:r>
          <w:rPr>
            <w:color w:val="BBB529"/>
            <w:sz w:val="18"/>
            <w:szCs w:val="18"/>
          </w:rPr>
          <w:br/>
        </w:r>
        <w:r>
          <w:rPr>
            <w:color w:val="CC7832"/>
            <w:sz w:val="18"/>
            <w:szCs w:val="18"/>
          </w:rPr>
          <w:t xml:space="preserve">private </w:t>
        </w:r>
        <w:r>
          <w:rPr>
            <w:color w:val="A9B7C6"/>
            <w:sz w:val="18"/>
            <w:szCs w:val="18"/>
          </w:rPr>
          <w:t xml:space="preserve">MailService </w:t>
        </w:r>
        <w:r>
          <w:rPr>
            <w:color w:val="9876AA"/>
            <w:sz w:val="18"/>
            <w:szCs w:val="18"/>
          </w:rPr>
          <w:t>mailService</w:t>
        </w:r>
        <w:r>
          <w:rPr>
            <w:color w:val="CC7832"/>
            <w:sz w:val="18"/>
            <w:szCs w:val="18"/>
          </w:rPr>
          <w:t>;</w:t>
        </w:r>
      </w:ins>
    </w:p>
    <w:p w14:paraId="1D974A3F" w14:textId="77777777" w:rsidR="00AD3455" w:rsidRDefault="00AD3455">
      <w:pPr>
        <w:jc w:val="center"/>
        <w:rPr>
          <w:ins w:id="667" w:author="Andrija Ilic" w:date="2015-09-14T14:33:00Z"/>
          <w:rFonts w:cs="Times New Roman"/>
          <w:szCs w:val="24"/>
          <w:lang w:val="sr-Cyrl-RS"/>
        </w:rPr>
        <w:pPrChange w:id="668" w:author="Andrija Ilic" w:date="2015-09-14T14:36:00Z">
          <w:pPr>
            <w:pStyle w:val="ListParagraph"/>
          </w:pPr>
        </w:pPrChange>
      </w:pPr>
    </w:p>
    <w:p w14:paraId="1F69881D" w14:textId="34FD142D" w:rsidR="008D5665" w:rsidRPr="00AD3455" w:rsidRDefault="00AD3455">
      <w:pPr>
        <w:jc w:val="both"/>
        <w:rPr>
          <w:ins w:id="669" w:author="Andrija Ilic" w:date="2015-09-14T14:30:00Z"/>
          <w:rFonts w:cs="Times New Roman"/>
          <w:szCs w:val="24"/>
          <w:lang w:val="sr-Cyrl-RS"/>
          <w:rPrChange w:id="670" w:author="Andrija Ilic" w:date="2015-09-14T14:33:00Z">
            <w:rPr>
              <w:ins w:id="671" w:author="Andrija Ilic" w:date="2015-09-14T14:30:00Z"/>
              <w:rFonts w:cs="Times New Roman"/>
              <w:sz w:val="19"/>
              <w:szCs w:val="19"/>
            </w:rPr>
          </w:rPrChange>
        </w:rPr>
        <w:pPrChange w:id="672" w:author="Andrija Ilic" w:date="2015-09-14T14:33:00Z">
          <w:pPr>
            <w:pStyle w:val="ListParagraph"/>
          </w:pPr>
        </w:pPrChange>
      </w:pPr>
      <w:ins w:id="673" w:author="Andrija Ilic" w:date="2015-09-14T14:33:00Z">
        <w:r>
          <w:rPr>
            <w:rFonts w:cs="Times New Roman"/>
            <w:szCs w:val="24"/>
            <w:lang w:val="sr-Cyrl-RS"/>
          </w:rPr>
          <w:t>Напомена:</w:t>
        </w:r>
      </w:ins>
      <w:ins w:id="674" w:author="Andrija Ilic" w:date="2015-09-14T14:34:00Z">
        <w:r>
          <w:rPr>
            <w:rFonts w:cs="Times New Roman"/>
            <w:szCs w:val="24"/>
            <w:lang w:val="sr-Cyrl-RS"/>
          </w:rPr>
          <w:t xml:space="preserve"> </w:t>
        </w:r>
        <w:r>
          <w:rPr>
            <w:sz w:val="22"/>
          </w:rPr>
          <w:t xml:space="preserve">Сервиси </w:t>
        </w:r>
      </w:ins>
      <w:ins w:id="675" w:author="Andrija Ilic" w:date="2015-09-14T14:35:00Z">
        <w:r>
          <w:rPr>
            <w:sz w:val="22"/>
            <w:lang w:val="sr-Cyrl-RS"/>
          </w:rPr>
          <w:t>садрже</w:t>
        </w:r>
      </w:ins>
      <w:ins w:id="676" w:author="Andrija Ilic" w:date="2015-09-14T14:34:00Z">
        <w:r>
          <w:rPr>
            <w:sz w:val="22"/>
          </w:rPr>
          <w:t xml:space="preserve"> и опсег к</w:t>
        </w:r>
        <w:r>
          <w:rPr>
            <w:sz w:val="22"/>
            <w:lang w:val="sr-Cyrl-RS"/>
          </w:rPr>
          <w:t>о</w:t>
        </w:r>
        <w:r>
          <w:rPr>
            <w:sz w:val="22"/>
          </w:rPr>
          <w:t>ји к</w:t>
        </w:r>
        <w:r>
          <w:rPr>
            <w:sz w:val="22"/>
            <w:lang w:val="sr-Cyrl-RS"/>
          </w:rPr>
          <w:t>о</w:t>
        </w:r>
        <w:r>
          <w:rPr>
            <w:sz w:val="22"/>
          </w:rPr>
          <w:t>нтр</w:t>
        </w:r>
        <w:r>
          <w:rPr>
            <w:sz w:val="22"/>
            <w:lang w:val="sr-Cyrl-RS"/>
          </w:rPr>
          <w:t>о</w:t>
        </w:r>
        <w:r>
          <w:rPr>
            <w:sz w:val="22"/>
          </w:rPr>
          <w:t>лише видљив</w:t>
        </w:r>
        <w:r>
          <w:rPr>
            <w:sz w:val="22"/>
            <w:lang w:val="sr-Cyrl-RS"/>
          </w:rPr>
          <w:t>о</w:t>
        </w:r>
        <w:r>
          <w:rPr>
            <w:sz w:val="22"/>
          </w:rPr>
          <w:t>ст и креира</w:t>
        </w:r>
        <w:r>
          <w:rPr>
            <w:sz w:val="22"/>
            <w:lang w:val="sr-Cyrl-RS"/>
          </w:rPr>
          <w:t>њ</w:t>
        </w:r>
        <w:r>
          <w:rPr>
            <w:sz w:val="22"/>
          </w:rPr>
          <w:t xml:space="preserve">е сервиса. </w:t>
        </w:r>
        <w:r>
          <w:rPr>
            <w:sz w:val="22"/>
            <w:lang w:val="sr-Cyrl-RS"/>
          </w:rPr>
          <w:t>Подразумевани</w:t>
        </w:r>
        <w:r>
          <w:rPr>
            <w:sz w:val="22"/>
          </w:rPr>
          <w:t xml:space="preserve"> </w:t>
        </w:r>
        <w:r>
          <w:rPr>
            <w:sz w:val="22"/>
            <w:lang w:val="sr-Cyrl-RS"/>
          </w:rPr>
          <w:t>о</w:t>
        </w:r>
        <w:r>
          <w:rPr>
            <w:sz w:val="22"/>
          </w:rPr>
          <w:t xml:space="preserve">псег је </w:t>
        </w:r>
      </w:ins>
      <w:ins w:id="677" w:author="Andrija Ilic" w:date="2015-09-14T14:35:00Z">
        <w:r>
          <w:rPr>
            <w:sz w:val="22"/>
          </w:rPr>
          <w:t>singleton.</w:t>
        </w:r>
      </w:ins>
    </w:p>
    <w:p w14:paraId="14603C86" w14:textId="77777777" w:rsidR="008D5665" w:rsidRPr="00DC6BF6" w:rsidRDefault="008D5665">
      <w:pPr>
        <w:rPr>
          <w:ins w:id="678" w:author="Andrija Ilic" w:date="2015-09-14T14:22:00Z"/>
          <w:rFonts w:cs="Times New Roman"/>
          <w:lang w:val="sr-Latn-RS"/>
          <w:rPrChange w:id="679" w:author="Andrija Ilic" w:date="2015-09-14T14:28:00Z">
            <w:rPr>
              <w:ins w:id="680" w:author="Andrija Ilic" w:date="2015-09-14T14:22:00Z"/>
            </w:rPr>
          </w:rPrChange>
        </w:rPr>
        <w:pPrChange w:id="681" w:author="Andrija Ilic" w:date="2015-09-14T14:29:00Z">
          <w:pPr>
            <w:pStyle w:val="ListParagraph"/>
          </w:pPr>
        </w:pPrChange>
      </w:pPr>
    </w:p>
    <w:p w14:paraId="22D26745" w14:textId="77777777" w:rsidR="00DC6BF6" w:rsidRPr="001E489F" w:rsidRDefault="00DC6BF6">
      <w:pPr>
        <w:pStyle w:val="ListParagraph"/>
        <w:jc w:val="both"/>
        <w:rPr>
          <w:ins w:id="682" w:author="Andrija Ilic" w:date="2015-09-14T13:44:00Z"/>
        </w:rPr>
        <w:pPrChange w:id="683" w:author="Andrija Ilic" w:date="2015-09-14T14:22:00Z">
          <w:pPr>
            <w:pStyle w:val="ListParagraph"/>
          </w:pPr>
        </w:pPrChange>
      </w:pPr>
    </w:p>
    <w:p w14:paraId="6CA53376" w14:textId="18E76B42" w:rsidR="000320E2" w:rsidRPr="007F553D" w:rsidRDefault="0043171A" w:rsidP="000320E2">
      <w:pPr>
        <w:pStyle w:val="ListParagraph"/>
        <w:numPr>
          <w:ilvl w:val="1"/>
          <w:numId w:val="49"/>
        </w:numPr>
        <w:ind w:left="1770" w:hanging="420"/>
        <w:rPr>
          <w:ins w:id="684" w:author="Andrija Ilic" w:date="2015-09-14T14:39:00Z"/>
          <w:b/>
          <w:rPrChange w:id="685" w:author="Andrija Ilic" w:date="2015-09-14T14:39:00Z">
            <w:rPr>
              <w:ins w:id="686" w:author="Andrija Ilic" w:date="2015-09-14T14:39:00Z"/>
              <w:b/>
              <w:sz w:val="26"/>
              <w:szCs w:val="26"/>
              <w:lang w:val="sr-Cyrl-RS"/>
            </w:rPr>
          </w:rPrChange>
        </w:rPr>
      </w:pPr>
      <w:ins w:id="687" w:author="Andrija Ilic" w:date="2015-09-14T14:47:00Z">
        <w:r>
          <w:rPr>
            <w:b/>
            <w:sz w:val="26"/>
            <w:szCs w:val="26"/>
            <w:lang w:val="sr-Cyrl-RS"/>
          </w:rPr>
          <w:t>Странице и  к</w:t>
        </w:r>
      </w:ins>
      <w:ins w:id="688" w:author="Andrija Ilic" w:date="2015-09-14T13:44:00Z">
        <w:r w:rsidR="000320E2" w:rsidRPr="00291BC7">
          <w:rPr>
            <w:b/>
            <w:sz w:val="26"/>
            <w:szCs w:val="26"/>
            <w:lang w:val="sr-Cyrl-RS"/>
          </w:rPr>
          <w:t xml:space="preserve">омпоненте </w:t>
        </w:r>
        <w:r w:rsidR="000320E2" w:rsidRPr="00291BC7">
          <w:rPr>
            <w:b/>
            <w:sz w:val="26"/>
            <w:szCs w:val="26"/>
            <w:lang w:val="sr-Latn-RS"/>
          </w:rPr>
          <w:t xml:space="preserve">Tapestry </w:t>
        </w:r>
        <w:r w:rsidR="000320E2" w:rsidRPr="00291BC7">
          <w:rPr>
            <w:b/>
            <w:sz w:val="26"/>
            <w:szCs w:val="26"/>
            <w:lang w:val="sr-Cyrl-RS"/>
          </w:rPr>
          <w:t>оквира</w:t>
        </w:r>
      </w:ins>
    </w:p>
    <w:p w14:paraId="72278BA0" w14:textId="0940D839" w:rsidR="007F553D" w:rsidRPr="00E10BCF" w:rsidRDefault="0043171A">
      <w:pPr>
        <w:jc w:val="both"/>
        <w:rPr>
          <w:ins w:id="689" w:author="Andrija Ilic" w:date="2015-09-14T14:47:00Z"/>
          <w:lang w:val="sr-Cyrl-RS"/>
          <w:rPrChange w:id="690" w:author="Andrija Ilic" w:date="2015-09-14T14:48:00Z">
            <w:rPr>
              <w:ins w:id="691" w:author="Andrija Ilic" w:date="2015-09-14T14:47:00Z"/>
            </w:rPr>
          </w:rPrChange>
        </w:rPr>
        <w:pPrChange w:id="692" w:author="Andrija Ilic" w:date="2015-09-14T14:45:00Z">
          <w:pPr>
            <w:pStyle w:val="ListParagraph"/>
            <w:numPr>
              <w:ilvl w:val="1"/>
              <w:numId w:val="49"/>
            </w:numPr>
            <w:ind w:left="1770" w:hanging="420"/>
          </w:pPr>
        </w:pPrChange>
      </w:pPr>
      <w:ins w:id="693" w:author="Andrija Ilic" w:date="2015-09-14T14:45:00Z">
        <w:r>
          <w:t>Сама структура Tapestry оквира састоји се из веб страница. Контрола сваке странице остварује се тако што страница има свој темплејт и класу. Темплејт странице је</w:t>
        </w:r>
      </w:ins>
      <w:ins w:id="694" w:author="Andrija Ilic" w:date="2015-09-14T14:46:00Z">
        <w:r>
          <w:t xml:space="preserve"> </w:t>
        </w:r>
        <w:r>
          <w:rPr>
            <w:lang w:val="sr-Cyrl-RS"/>
          </w:rPr>
          <w:t>исправно формиран</w:t>
        </w:r>
      </w:ins>
      <w:ins w:id="695" w:author="Andrija Ilic" w:date="2015-09-14T14:45:00Z">
        <w:r>
          <w:t xml:space="preserve"> xml документ који се састоји из HTML кода и екстензија и компоненти које су део Tapestry оквира. </w:t>
        </w:r>
      </w:ins>
      <w:ins w:id="696" w:author="Andrija Ilic" w:date="2015-09-14T14:48:00Z">
        <w:r w:rsidR="00E10BCF">
          <w:rPr>
            <w:lang w:val="sr-Cyrl-RS"/>
          </w:rPr>
          <w:t xml:space="preserve">За свако појављивање неког типа на </w:t>
        </w:r>
        <w:r w:rsidR="00E10BCF">
          <w:t>Tapestry</w:t>
        </w:r>
        <w:r w:rsidR="00E10BCF">
          <w:rPr>
            <w:lang w:val="sr-Cyrl-RS"/>
          </w:rPr>
          <w:t xml:space="preserve"> образцу м</w:t>
        </w:r>
      </w:ins>
      <w:ins w:id="697" w:author="Andrija Ilic" w:date="2015-09-14T14:49:00Z">
        <w:r w:rsidR="00E10BCF">
          <w:rPr>
            <w:lang w:val="sr-Cyrl-RS"/>
          </w:rPr>
          <w:t xml:space="preserve">ора постојати одговарајући атрибут са одговарајућим пропертијима у Јава класи. </w:t>
        </w:r>
      </w:ins>
    </w:p>
    <w:p w14:paraId="50837333" w14:textId="27AD74B3" w:rsidR="0043171A" w:rsidRDefault="00E10BCF">
      <w:pPr>
        <w:jc w:val="both"/>
        <w:rPr>
          <w:ins w:id="698" w:author="Andrija Ilic" w:date="2015-09-14T14:47:00Z"/>
        </w:rPr>
        <w:pPrChange w:id="699" w:author="Andrija Ilic" w:date="2015-09-14T14:45:00Z">
          <w:pPr>
            <w:pStyle w:val="ListParagraph"/>
            <w:numPr>
              <w:ilvl w:val="1"/>
              <w:numId w:val="49"/>
            </w:numPr>
            <w:ind w:left="1770" w:hanging="420"/>
          </w:pPr>
        </w:pPrChange>
      </w:pPr>
      <w:ins w:id="700" w:author="Andrija Ilic" w:date="2015-09-14T14:50:00Z">
        <w:r>
          <w:rPr>
            <w:rFonts w:eastAsia="Calibri" w:cs="Calibri"/>
            <w:color w:val="000000"/>
            <w:szCs w:val="24"/>
          </w:rPr>
          <w:t>U Tapestry апликацијама сви елементи на веб страници (форме,</w:t>
        </w:r>
        <w:r>
          <w:rPr>
            <w:rFonts w:eastAsia="Calibri" w:cs="Calibri"/>
            <w:color w:val="000000"/>
            <w:szCs w:val="24"/>
            <w:lang w:val="sr-Cyrl-RS"/>
          </w:rPr>
          <w:t xml:space="preserve"> линкови, </w:t>
        </w:r>
        <w:r>
          <w:rPr>
            <w:rFonts w:eastAsia="Calibri" w:cs="Calibri"/>
            <w:color w:val="000000"/>
            <w:szCs w:val="24"/>
          </w:rPr>
          <w:t>поља за унос, итд.) су представљени помоћу компоненти.</w:t>
        </w:r>
      </w:ins>
    </w:p>
    <w:p w14:paraId="245A49EB" w14:textId="3E355805" w:rsidR="00E10BCF" w:rsidRDefault="00E10BCF" w:rsidP="00E10BCF">
      <w:pPr>
        <w:rPr>
          <w:ins w:id="701" w:author="Andrija Ilic" w:date="2015-09-14T14:51:00Z"/>
          <w:rFonts w:eastAsia="Calibri" w:cs="Calibri"/>
          <w:color w:val="000000"/>
          <w:szCs w:val="24"/>
        </w:rPr>
      </w:pPr>
      <w:ins w:id="702" w:author="Andrija Ilic" w:date="2015-09-14T14:52:00Z">
        <w:r>
          <w:rPr>
            <w:noProof/>
          </w:rPr>
          <w:drawing>
            <wp:anchor distT="0" distB="0" distL="0" distR="0" simplePos="0" relativeHeight="251665408" behindDoc="0" locked="0" layoutInCell="1" allowOverlap="1" wp14:anchorId="2090B59B" wp14:editId="08DE3620">
              <wp:simplePos x="0" y="0"/>
              <wp:positionH relativeFrom="margin">
                <wp:align>center</wp:align>
              </wp:positionH>
              <wp:positionV relativeFrom="paragraph">
                <wp:posOffset>1003797</wp:posOffset>
              </wp:positionV>
              <wp:extent cx="3009265" cy="1969135"/>
              <wp:effectExtent l="0" t="0" r="635" b="0"/>
              <wp:wrapTopAndBottom/>
              <wp:docPr id="10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srcRect/>
                      <a:stretch>
                        <a:fillRect/>
                      </a:stretch>
                    </pic:blipFill>
                    <pic:spPr bwMode="auto">
                      <a:xfrm>
                        <a:off x="0" y="0"/>
                        <a:ext cx="3009265" cy="1969135"/>
                      </a:xfrm>
                      <a:prstGeom prst="rect">
                        <a:avLst/>
                      </a:prstGeom>
                      <a:solidFill>
                        <a:srgbClr val="FFFFFF"/>
                      </a:solidFill>
                      <a:ln w="9525">
                        <a:noFill/>
                        <a:miter lim="800000"/>
                        <a:headEnd/>
                        <a:tailEnd/>
                      </a:ln>
                    </pic:spPr>
                  </pic:pic>
                </a:graphicData>
              </a:graphic>
            </wp:anchor>
          </w:drawing>
        </w:r>
      </w:ins>
      <w:ins w:id="703" w:author="Andrija Ilic" w:date="2015-09-14T14:51:00Z">
        <w:r>
          <w:rPr>
            <w:rFonts w:eastAsia="Calibri" w:cs="Calibri"/>
            <w:color w:val="000000"/>
            <w:szCs w:val="24"/>
          </w:rPr>
          <w:t>Tapestry оквир је базиран на компонентама а не на операцијама. Већина веб технологија је базирана на операцијама. Tapestry апликације су састављене из страница које могу да се састоје из мањих компоненти. Компоненте могу да се састоје из више компоненти. (Слика 3) [3]</w:t>
        </w:r>
      </w:ins>
    </w:p>
    <w:p w14:paraId="50BC23D5" w14:textId="77777777" w:rsidR="00822972" w:rsidRDefault="00822972" w:rsidP="00822972">
      <w:pPr>
        <w:rPr>
          <w:ins w:id="704" w:author="Andrija Ilic" w:date="2015-09-14T14:53:00Z"/>
          <w:rFonts w:eastAsia="Calibri" w:cs="Calibri"/>
          <w:color w:val="000000"/>
          <w:szCs w:val="24"/>
        </w:rPr>
      </w:pPr>
      <w:ins w:id="705" w:author="Andrija Ilic" w:date="2015-09-14T14:52:00Z">
        <w:r w:rsidRPr="00822972">
          <w:rPr>
            <w:szCs w:val="24"/>
            <w:lang w:val="sr-Cyrl-RS"/>
            <w:rPrChange w:id="706" w:author="Andrija Ilic" w:date="2015-09-14T14:53:00Z">
              <w:rPr>
                <w:b/>
                <w:sz w:val="26"/>
                <w:szCs w:val="26"/>
                <w:lang w:val="sr-Cyrl-RS"/>
              </w:rPr>
            </w:rPrChange>
          </w:rPr>
          <w:t>Слика</w:t>
        </w:r>
      </w:ins>
      <w:ins w:id="707" w:author="Andrija Ilic" w:date="2015-09-14T14:53:00Z">
        <w:r>
          <w:rPr>
            <w:szCs w:val="24"/>
            <w:lang w:val="sr-Cyrl-RS"/>
          </w:rPr>
          <w:t xml:space="preserve"> 3. </w:t>
        </w:r>
        <w:r>
          <w:rPr>
            <w:rFonts w:eastAsia="Calibri" w:cs="Calibri"/>
            <w:color w:val="000000"/>
            <w:szCs w:val="24"/>
          </w:rPr>
          <w:t>Дијаграм класа који приказује релације између апликације, странице и компоненте</w:t>
        </w:r>
      </w:ins>
    </w:p>
    <w:p w14:paraId="342EAD04" w14:textId="403F8019" w:rsidR="00E444A8" w:rsidRDefault="00E444A8" w:rsidP="00E444A8">
      <w:pPr>
        <w:jc w:val="both"/>
        <w:rPr>
          <w:ins w:id="708" w:author="Andrija Ilic" w:date="2015-09-14T14:53:00Z"/>
          <w:rFonts w:eastAsia="Calibri" w:cs="Calibri"/>
          <w:color w:val="000000"/>
          <w:szCs w:val="24"/>
        </w:rPr>
      </w:pPr>
      <w:ins w:id="709" w:author="Andrija Ilic" w:date="2015-09-14T14:53:00Z">
        <w:r>
          <w:rPr>
            <w:rFonts w:eastAsia="Calibri" w:cs="Calibri"/>
            <w:color w:val="000000"/>
            <w:szCs w:val="24"/>
          </w:rPr>
          <w:t>Компоненте могу им</w:t>
        </w:r>
      </w:ins>
      <w:ins w:id="710" w:author="Andrija Ilic" w:date="2015-09-14T14:56:00Z">
        <w:r w:rsidR="00EA113A">
          <w:rPr>
            <w:rFonts w:eastAsia="Calibri" w:cs="Calibri"/>
            <w:color w:val="000000"/>
            <w:szCs w:val="24"/>
          </w:rPr>
          <w:t>a</w:t>
        </w:r>
      </w:ins>
      <w:ins w:id="711" w:author="Andrija Ilic" w:date="2015-09-14T14:53:00Z">
        <w:r>
          <w:rPr>
            <w:rFonts w:eastAsia="Calibri" w:cs="Calibri"/>
            <w:color w:val="000000"/>
            <w:szCs w:val="24"/>
          </w:rPr>
          <w:t xml:space="preserve">ти један или више именованих параметара </w:t>
        </w:r>
        <w:proofErr w:type="gramStart"/>
        <w:r>
          <w:rPr>
            <w:rFonts w:eastAsia="Calibri" w:cs="Calibri"/>
            <w:color w:val="000000"/>
            <w:szCs w:val="24"/>
          </w:rPr>
          <w:t>који  служе</w:t>
        </w:r>
        <w:proofErr w:type="gramEnd"/>
        <w:r>
          <w:rPr>
            <w:rFonts w:eastAsia="Calibri" w:cs="Calibri"/>
            <w:color w:val="000000"/>
            <w:szCs w:val="24"/>
          </w:rPr>
          <w:t xml:space="preserve"> да детаљније опишу компоненту. Као и параметри Java метода, параметри Tapestry компоненте могу бити улазно излазни. Компонента може да чита параметар и да прикаже вредност, или да упише параметар да постави вредност. Компоненте као што су форма и компоненте форме (TextField, Checkbox, Radi</w:t>
        </w:r>
      </w:ins>
      <w:ins w:id="712" w:author="Andrija Ilic" w:date="2015-09-14T14:55:00Z">
        <w:r w:rsidR="00EA113A">
          <w:rPr>
            <w:rFonts w:eastAsia="Calibri" w:cs="Calibri"/>
            <w:color w:val="000000"/>
            <w:szCs w:val="24"/>
          </w:rPr>
          <w:t>o</w:t>
        </w:r>
      </w:ins>
      <w:ins w:id="713" w:author="Andrija Ilic" w:date="2015-09-14T14:53:00Z">
        <w:r>
          <w:rPr>
            <w:rFonts w:eastAsia="Calibri" w:cs="Calibri"/>
            <w:color w:val="000000"/>
            <w:szCs w:val="24"/>
          </w:rPr>
          <w:t xml:space="preserve">Group, </w:t>
        </w:r>
        <w:proofErr w:type="gramStart"/>
        <w:r>
          <w:rPr>
            <w:rFonts w:eastAsia="Calibri" w:cs="Calibri"/>
            <w:color w:val="000000"/>
            <w:szCs w:val="24"/>
          </w:rPr>
          <w:t>итд</w:t>
        </w:r>
        <w:r>
          <w:rPr>
            <w:rFonts w:ascii="Calibri" w:eastAsia="Calibri" w:hAnsi="Calibri" w:cs="Calibri"/>
            <w:color w:val="000000"/>
            <w:sz w:val="22"/>
          </w:rPr>
          <w:t xml:space="preserve"> </w:t>
        </w:r>
        <w:r>
          <w:rPr>
            <w:rFonts w:eastAsia="Calibri" w:cs="Calibri"/>
            <w:color w:val="000000"/>
            <w:szCs w:val="24"/>
          </w:rPr>
          <w:t>)</w:t>
        </w:r>
        <w:proofErr w:type="gramEnd"/>
        <w:r>
          <w:rPr>
            <w:rFonts w:eastAsia="Calibri" w:cs="Calibri"/>
            <w:color w:val="000000"/>
            <w:szCs w:val="24"/>
          </w:rPr>
          <w:t xml:space="preserve"> лако се трансформишу у HTML тагове. Општа динамика позива компоненти </w:t>
        </w:r>
        <w:proofErr w:type="gramStart"/>
        <w:r>
          <w:rPr>
            <w:rFonts w:eastAsia="Calibri" w:cs="Calibri"/>
            <w:color w:val="000000"/>
            <w:szCs w:val="24"/>
          </w:rPr>
          <w:t>Tapestry  оквира</w:t>
        </w:r>
        <w:proofErr w:type="gramEnd"/>
        <w:r>
          <w:rPr>
            <w:rFonts w:eastAsia="Calibri" w:cs="Calibri"/>
            <w:color w:val="000000"/>
            <w:szCs w:val="24"/>
          </w:rPr>
          <w:t xml:space="preserve"> </w:t>
        </w:r>
      </w:ins>
      <w:ins w:id="714" w:author="Andrija Ilic" w:date="2015-09-14T15:08:00Z">
        <w:r w:rsidR="00266081" w:rsidRPr="00266081">
          <w:rPr>
            <w:szCs w:val="24"/>
            <w:rPrChange w:id="715" w:author="Andrija Ilic" w:date="2015-09-14T15:09:00Z">
              <w:rPr>
                <w:sz w:val="22"/>
              </w:rPr>
            </w:rPrChange>
          </w:rPr>
          <w:t>кoји пoчи</w:t>
        </w:r>
      </w:ins>
      <w:ins w:id="716" w:author="Andrija Ilic" w:date="2015-09-14T15:09:00Z">
        <w:r w:rsidR="00266081" w:rsidRPr="00266081">
          <w:rPr>
            <w:szCs w:val="24"/>
            <w:lang w:val="sr-Cyrl-RS"/>
            <w:rPrChange w:id="717" w:author="Andrija Ilic" w:date="2015-09-14T15:09:00Z">
              <w:rPr>
                <w:sz w:val="22"/>
                <w:lang w:val="sr-Cyrl-RS"/>
              </w:rPr>
            </w:rPrChange>
          </w:rPr>
          <w:t>њ</w:t>
        </w:r>
      </w:ins>
      <w:ins w:id="718" w:author="Andrija Ilic" w:date="2015-09-14T15:08:00Z">
        <w:r w:rsidR="00266081" w:rsidRPr="00266081">
          <w:rPr>
            <w:szCs w:val="24"/>
            <w:rPrChange w:id="719" w:author="Andrija Ilic" w:date="2015-09-14T15:09:00Z">
              <w:rPr>
                <w:sz w:val="22"/>
              </w:rPr>
            </w:rPrChange>
          </w:rPr>
          <w:t>е HTTP захтевoм из веб читача и завршава HTML o</w:t>
        </w:r>
        <w:r w:rsidR="00266081" w:rsidRPr="00266081">
          <w:rPr>
            <w:szCs w:val="24"/>
            <w:lang w:val="sr-Cyrl-RS"/>
            <w:rPrChange w:id="720" w:author="Andrija Ilic" w:date="2015-09-14T15:09:00Z">
              <w:rPr>
                <w:sz w:val="22"/>
                <w:lang w:val="sr-Cyrl-RS"/>
              </w:rPr>
            </w:rPrChange>
          </w:rPr>
          <w:t>дговором</w:t>
        </w:r>
        <w:r w:rsidR="00266081">
          <w:rPr>
            <w:szCs w:val="24"/>
          </w:rPr>
          <w:t xml:space="preserve"> </w:t>
        </w:r>
      </w:ins>
      <w:ins w:id="721" w:author="Andrija Ilic" w:date="2015-09-14T14:53:00Z">
        <w:r w:rsidRPr="00266081">
          <w:rPr>
            <w:rFonts w:eastAsia="Calibri" w:cs="Calibri"/>
            <w:color w:val="000000"/>
            <w:szCs w:val="24"/>
          </w:rPr>
          <w:t>приказана</w:t>
        </w:r>
        <w:r>
          <w:rPr>
            <w:rFonts w:eastAsia="Calibri" w:cs="Calibri"/>
            <w:color w:val="000000"/>
            <w:szCs w:val="24"/>
          </w:rPr>
          <w:t xml:space="preserve"> је дијаграмом секвенци који је дат на Слици 4 [3]</w:t>
        </w:r>
      </w:ins>
    </w:p>
    <w:p w14:paraId="5DE743CB" w14:textId="352E0D1E" w:rsidR="0043171A" w:rsidRPr="00822972" w:rsidRDefault="0043171A">
      <w:pPr>
        <w:jc w:val="both"/>
        <w:rPr>
          <w:ins w:id="722" w:author="Andrija Ilic" w:date="2015-09-14T14:39:00Z"/>
          <w:szCs w:val="24"/>
          <w:lang w:val="sr-Cyrl-RS"/>
          <w:rPrChange w:id="723" w:author="Andrija Ilic" w:date="2015-09-14T14:53:00Z">
            <w:rPr>
              <w:ins w:id="724" w:author="Andrija Ilic" w:date="2015-09-14T14:39:00Z"/>
              <w:b/>
              <w:sz w:val="26"/>
              <w:szCs w:val="26"/>
              <w:lang w:val="sr-Cyrl-RS"/>
            </w:rPr>
          </w:rPrChange>
        </w:rPr>
        <w:pPrChange w:id="725" w:author="Andrija Ilic" w:date="2015-09-14T14:45:00Z">
          <w:pPr>
            <w:pStyle w:val="ListParagraph"/>
            <w:numPr>
              <w:ilvl w:val="1"/>
              <w:numId w:val="49"/>
            </w:numPr>
            <w:ind w:left="1770" w:hanging="420"/>
          </w:pPr>
        </w:pPrChange>
      </w:pPr>
    </w:p>
    <w:p w14:paraId="72247654" w14:textId="1CF4F7A1" w:rsidR="007F553D" w:rsidRDefault="007F553D">
      <w:pPr>
        <w:pStyle w:val="ListParagraph"/>
        <w:ind w:left="1770"/>
        <w:rPr>
          <w:ins w:id="726" w:author="Andrija Ilic" w:date="2015-09-14T14:40:00Z"/>
          <w:b/>
        </w:rPr>
        <w:pPrChange w:id="727" w:author="Andrija Ilic" w:date="2015-09-14T14:39:00Z">
          <w:pPr>
            <w:pStyle w:val="ListParagraph"/>
            <w:numPr>
              <w:ilvl w:val="1"/>
              <w:numId w:val="49"/>
            </w:numPr>
            <w:ind w:left="1770" w:hanging="420"/>
          </w:pPr>
        </w:pPrChange>
      </w:pPr>
      <w:ins w:id="728" w:author="Andrija Ilic" w:date="2015-09-14T14:40:00Z">
        <w:r>
          <w:rPr>
            <w:noProof/>
          </w:rPr>
          <w:lastRenderedPageBreak/>
          <w:drawing>
            <wp:anchor distT="0" distB="0" distL="0" distR="0" simplePos="0" relativeHeight="251663360" behindDoc="0" locked="0" layoutInCell="1" allowOverlap="1" wp14:anchorId="7CCCA2E4" wp14:editId="561A323D">
              <wp:simplePos x="0" y="0"/>
              <wp:positionH relativeFrom="margin">
                <wp:align>center</wp:align>
              </wp:positionH>
              <wp:positionV relativeFrom="paragraph">
                <wp:posOffset>552</wp:posOffset>
              </wp:positionV>
              <wp:extent cx="4946650" cy="3112770"/>
              <wp:effectExtent l="0" t="0" r="6350" b="0"/>
              <wp:wrapTopAndBottom/>
              <wp:docPr id="10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srcRect/>
                      <a:stretch>
                        <a:fillRect/>
                      </a:stretch>
                    </pic:blipFill>
                    <pic:spPr bwMode="auto">
                      <a:xfrm>
                        <a:off x="0" y="0"/>
                        <a:ext cx="4946650" cy="3112770"/>
                      </a:xfrm>
                      <a:prstGeom prst="rect">
                        <a:avLst/>
                      </a:prstGeom>
                      <a:solidFill>
                        <a:srgbClr val="FFFFFF"/>
                      </a:solidFill>
                      <a:ln w="9525">
                        <a:noFill/>
                        <a:miter lim="800000"/>
                        <a:headEnd/>
                        <a:tailEnd/>
                      </a:ln>
                    </pic:spPr>
                  </pic:pic>
                </a:graphicData>
              </a:graphic>
            </wp:anchor>
          </w:drawing>
        </w:r>
      </w:ins>
    </w:p>
    <w:p w14:paraId="1B8F8ABC" w14:textId="102CC7FC" w:rsidR="007F553D" w:rsidRDefault="007F553D">
      <w:pPr>
        <w:jc w:val="both"/>
        <w:rPr>
          <w:ins w:id="729" w:author="Andrija Ilic" w:date="2015-09-14T15:24:00Z"/>
          <w:lang w:val="sr-Cyrl-RS"/>
        </w:rPr>
        <w:pPrChange w:id="730" w:author="Andrija Ilic" w:date="2015-09-14T16:00:00Z">
          <w:pPr>
            <w:pStyle w:val="ListParagraph"/>
            <w:numPr>
              <w:ilvl w:val="1"/>
              <w:numId w:val="49"/>
            </w:numPr>
            <w:ind w:left="1770" w:hanging="420"/>
          </w:pPr>
        </w:pPrChange>
      </w:pPr>
      <w:ins w:id="731" w:author="Andrija Ilic" w:date="2015-09-14T14:40:00Z">
        <w:r w:rsidRPr="007F553D">
          <w:rPr>
            <w:lang w:val="sr-Cyrl-RS"/>
          </w:rPr>
          <w:t>Слика</w:t>
        </w:r>
        <w:r w:rsidR="00E10BCF">
          <w:rPr>
            <w:lang w:val="sr-Cyrl-RS"/>
          </w:rPr>
          <w:t xml:space="preserve"> 4</w:t>
        </w:r>
        <w:r>
          <w:rPr>
            <w:lang w:val="sr-Cyrl-RS"/>
          </w:rPr>
          <w:t xml:space="preserve">. </w:t>
        </w:r>
      </w:ins>
      <w:ins w:id="732" w:author="Andrija Ilic" w:date="2015-09-14T14:41:00Z">
        <w:r>
          <w:rPr>
            <w:lang w:val="sr-Cyrl-RS"/>
          </w:rPr>
          <w:t>Дијаграм секвенци обраде</w:t>
        </w:r>
        <w:r>
          <w:rPr>
            <w:lang w:val="sr-Latn-RS"/>
          </w:rPr>
          <w:t xml:space="preserve"> HTTP</w:t>
        </w:r>
        <w:r>
          <w:rPr>
            <w:lang w:val="sr-Cyrl-RS"/>
          </w:rPr>
          <w:t xml:space="preserve"> захтева</w:t>
        </w:r>
      </w:ins>
    </w:p>
    <w:p w14:paraId="5196131B" w14:textId="4F904F6A" w:rsidR="00B3748B" w:rsidRPr="005D3F2A" w:rsidRDefault="00D12D92">
      <w:pPr>
        <w:jc w:val="both"/>
        <w:rPr>
          <w:ins w:id="733" w:author="Andrija Ilic" w:date="2015-09-14T14:40:00Z"/>
          <w:lang w:val="sr-Latn-RS"/>
          <w:rPrChange w:id="734" w:author="Andrija Ilic" w:date="2015-09-14T15:26:00Z">
            <w:rPr>
              <w:ins w:id="735" w:author="Andrija Ilic" w:date="2015-09-14T14:40:00Z"/>
              <w:b/>
            </w:rPr>
          </w:rPrChange>
        </w:rPr>
        <w:pPrChange w:id="736" w:author="Andrija Ilic" w:date="2015-09-14T15:24:00Z">
          <w:pPr>
            <w:pStyle w:val="ListParagraph"/>
            <w:numPr>
              <w:ilvl w:val="1"/>
              <w:numId w:val="49"/>
            </w:numPr>
            <w:ind w:left="1770" w:hanging="420"/>
          </w:pPr>
        </w:pPrChange>
      </w:pPr>
      <w:ins w:id="737" w:author="Andrija Ilic" w:date="2015-09-14T15:24:00Z">
        <w:r>
          <w:rPr>
            <w:lang w:val="sr-Cyrl-RS"/>
          </w:rPr>
          <w:t xml:space="preserve">У наставку су наведене </w:t>
        </w:r>
      </w:ins>
      <w:ins w:id="738" w:author="Andrija Ilic" w:date="2015-09-14T15:25:00Z">
        <w:r>
          <w:rPr>
            <w:lang w:val="sr-Cyrl-RS"/>
          </w:rPr>
          <w:t xml:space="preserve">неке од </w:t>
        </w:r>
      </w:ins>
      <w:ins w:id="739" w:author="Andrija Ilic" w:date="2015-09-14T15:24:00Z">
        <w:r>
          <w:rPr>
            <w:lang w:val="sr-Cyrl-RS"/>
          </w:rPr>
          <w:t>компонент</w:t>
        </w:r>
      </w:ins>
      <w:ins w:id="740" w:author="Andrija Ilic" w:date="2015-09-14T15:25:00Z">
        <w:r>
          <w:rPr>
            <w:lang w:val="sr-Cyrl-RS"/>
          </w:rPr>
          <w:t xml:space="preserve">и </w:t>
        </w:r>
      </w:ins>
      <w:ins w:id="741" w:author="Andrija Ilic" w:date="2015-09-14T15:26:00Z">
        <w:r>
          <w:rPr>
            <w:lang w:val="sr-Latn-RS"/>
          </w:rPr>
          <w:t>Tapestry</w:t>
        </w:r>
      </w:ins>
      <w:ins w:id="742" w:author="Andrija Ilic" w:date="2015-09-14T15:25:00Z">
        <w:r>
          <w:rPr>
            <w:lang w:val="sr-Latn-RS"/>
          </w:rPr>
          <w:t xml:space="preserve"> </w:t>
        </w:r>
        <w:r>
          <w:rPr>
            <w:lang w:val="sr-Cyrl-RS"/>
          </w:rPr>
          <w:t>оквира са примерима</w:t>
        </w:r>
      </w:ins>
      <w:ins w:id="743" w:author="Andrija Ilic" w:date="2015-09-14T15:26:00Z">
        <w:r w:rsidR="005D3F2A">
          <w:rPr>
            <w:lang w:val="sr-Latn-RS"/>
          </w:rPr>
          <w:t>.</w:t>
        </w:r>
      </w:ins>
    </w:p>
    <w:p w14:paraId="0567DA23" w14:textId="1ADABA9F" w:rsidR="00B3748B" w:rsidRPr="00B3748B" w:rsidRDefault="00266081">
      <w:pPr>
        <w:pStyle w:val="ListParagraph"/>
        <w:numPr>
          <w:ilvl w:val="2"/>
          <w:numId w:val="49"/>
        </w:numPr>
        <w:tabs>
          <w:tab w:val="left" w:pos="939"/>
        </w:tabs>
        <w:jc w:val="both"/>
        <w:rPr>
          <w:ins w:id="744" w:author="Andrija Ilic" w:date="2015-09-14T15:21:00Z"/>
          <w:b/>
          <w:lang w:val="sr-Cyrl-RS"/>
        </w:rPr>
        <w:pPrChange w:id="745" w:author="Andrija Ilic" w:date="2015-09-14T21:53:00Z">
          <w:pPr>
            <w:pStyle w:val="ListParagraph"/>
            <w:numPr>
              <w:ilvl w:val="1"/>
              <w:numId w:val="49"/>
            </w:numPr>
            <w:ind w:left="1770" w:hanging="420"/>
          </w:pPr>
        </w:pPrChange>
      </w:pPr>
      <w:ins w:id="746" w:author="Andrija Ilic" w:date="2015-09-14T15:15:00Z">
        <w:r w:rsidRPr="00B3748B">
          <w:rPr>
            <w:b/>
            <w:lang w:val="sr-Cyrl-RS"/>
            <w:rPrChange w:id="747" w:author="Andrija Ilic" w:date="2015-09-14T21:53:00Z">
              <w:rPr>
                <w:lang w:val="sr-Cyrl-RS"/>
              </w:rPr>
            </w:rPrChange>
          </w:rPr>
          <w:t>Компоненте за унос података</w:t>
        </w:r>
      </w:ins>
    </w:p>
    <w:p w14:paraId="53E88FF8" w14:textId="77777777" w:rsidR="00E928B6" w:rsidRPr="00E928B6" w:rsidRDefault="00E928B6">
      <w:pPr>
        <w:tabs>
          <w:tab w:val="left" w:pos="939"/>
        </w:tabs>
        <w:jc w:val="both"/>
        <w:rPr>
          <w:ins w:id="748" w:author="Andrija Ilic" w:date="2015-09-14T16:39:00Z"/>
          <w:b/>
          <w:lang w:val="sr-Cyrl-RS"/>
        </w:rPr>
        <w:pPrChange w:id="749" w:author="Andrija Ilic" w:date="2015-09-14T16:39:00Z">
          <w:pPr>
            <w:pStyle w:val="ListParagraph"/>
            <w:numPr>
              <w:numId w:val="49"/>
            </w:numPr>
            <w:tabs>
              <w:tab w:val="left" w:pos="939"/>
            </w:tabs>
            <w:ind w:hanging="360"/>
            <w:jc w:val="both"/>
          </w:pPr>
        </w:pPrChange>
      </w:pPr>
      <w:ins w:id="750" w:author="Andrija Ilic" w:date="2015-09-14T16:39:00Z">
        <w:r w:rsidRPr="00E928B6">
          <w:rPr>
            <w:b/>
          </w:rPr>
          <w:t>Form</w:t>
        </w:r>
        <w:r>
          <w:t xml:space="preserve"> – </w:t>
        </w:r>
        <w:r w:rsidRPr="00E928B6">
          <w:rPr>
            <w:lang w:val="sr-Cyrl-RS"/>
          </w:rPr>
          <w:t>служи за груписање других компоненти. (Слика 5.)</w:t>
        </w:r>
      </w:ins>
    </w:p>
    <w:p w14:paraId="6083D30D" w14:textId="447B00AC" w:rsidR="007A6B73" w:rsidRPr="00A75FB6" w:rsidRDefault="00E65C0B">
      <w:pPr>
        <w:tabs>
          <w:tab w:val="left" w:pos="939"/>
        </w:tabs>
        <w:jc w:val="both"/>
        <w:rPr>
          <w:ins w:id="751" w:author="Andrija Ilic" w:date="2015-09-14T15:27:00Z"/>
          <w:lang w:val="sr-Cyrl-RS"/>
        </w:rPr>
        <w:pPrChange w:id="752" w:author="Andrija Ilic" w:date="2015-09-14T15:21:00Z">
          <w:pPr>
            <w:pStyle w:val="ListParagraph"/>
            <w:numPr>
              <w:ilvl w:val="1"/>
              <w:numId w:val="49"/>
            </w:numPr>
            <w:ind w:left="1770" w:hanging="420"/>
          </w:pPr>
        </w:pPrChange>
      </w:pPr>
      <w:ins w:id="753" w:author="Andrija Ilic" w:date="2015-09-14T15:26:00Z">
        <w:r w:rsidRPr="00201FF6">
          <w:rPr>
            <w:b/>
          </w:rPr>
          <w:t xml:space="preserve">TextField </w:t>
        </w:r>
        <w:r>
          <w:rPr>
            <w:b/>
          </w:rPr>
          <w:t xml:space="preserve">– </w:t>
        </w:r>
      </w:ins>
      <w:ins w:id="754" w:author="Andrija Ilic" w:date="2015-09-14T15:27:00Z">
        <w:r w:rsidRPr="00E65C0B">
          <w:rPr>
            <w:lang w:val="sr-Cyrl-RS"/>
            <w:rPrChange w:id="755" w:author="Andrija Ilic" w:date="2015-09-14T15:27:00Z">
              <w:rPr>
                <w:b/>
                <w:lang w:val="sr-Cyrl-RS"/>
              </w:rPr>
            </w:rPrChange>
          </w:rPr>
          <w:t>служи</w:t>
        </w:r>
        <w:r>
          <w:rPr>
            <w:b/>
            <w:lang w:val="sr-Cyrl-RS"/>
          </w:rPr>
          <w:t xml:space="preserve"> </w:t>
        </w:r>
        <w:r>
          <w:rPr>
            <w:lang w:val="sr-Cyrl-RS"/>
          </w:rPr>
          <w:t>за унос и едитовање текстуалног садржаја</w:t>
        </w:r>
      </w:ins>
      <w:ins w:id="756" w:author="Andrija Ilic" w:date="2015-09-14T15:36:00Z">
        <w:r w:rsidR="00A75FB6">
          <w:rPr>
            <w:lang w:val="sr-Latn-RS"/>
          </w:rPr>
          <w:t xml:space="preserve"> </w:t>
        </w:r>
      </w:ins>
      <w:ins w:id="757" w:author="Andrija Ilic" w:date="2015-09-14T16:02:00Z">
        <w:r w:rsidR="006156C6">
          <w:rPr>
            <w:lang w:val="sr-Cyrl-RS"/>
          </w:rPr>
          <w:t>(</w:t>
        </w:r>
      </w:ins>
      <w:ins w:id="758" w:author="Andrija Ilic" w:date="2015-09-14T15:36:00Z">
        <w:r w:rsidR="00A75FB6">
          <w:rPr>
            <w:lang w:val="sr-Cyrl-RS"/>
          </w:rPr>
          <w:t>Слика 5</w:t>
        </w:r>
      </w:ins>
      <w:ins w:id="759" w:author="Andrija Ilic" w:date="2015-09-14T16:03:00Z">
        <w:r w:rsidR="006156C6">
          <w:rPr>
            <w:lang w:val="sr-Cyrl-RS"/>
          </w:rPr>
          <w:t>)</w:t>
        </w:r>
      </w:ins>
    </w:p>
    <w:p w14:paraId="1001F8C4" w14:textId="77777777" w:rsidR="00E65C0B" w:rsidRDefault="00E65C0B" w:rsidP="00E65C0B">
      <w:pPr>
        <w:pStyle w:val="HTMLPreformatted"/>
        <w:shd w:val="clear" w:color="auto" w:fill="2B2B2B"/>
        <w:rPr>
          <w:ins w:id="760" w:author="Andrija Ilic" w:date="2015-09-14T15:28:00Z"/>
          <w:color w:val="A9B7C6"/>
          <w:sz w:val="18"/>
          <w:szCs w:val="18"/>
        </w:rPr>
      </w:pPr>
      <w:ins w:id="761" w:author="Andrija Ilic" w:date="2015-09-14T15:28:00Z">
        <w:r>
          <w:rPr>
            <w:color w:val="E8BF6A"/>
            <w:sz w:val="18"/>
            <w:szCs w:val="18"/>
          </w:rPr>
          <w:t>&lt;</w:t>
        </w:r>
        <w:r>
          <w:rPr>
            <w:b/>
            <w:bCs/>
            <w:color w:val="CC7832"/>
            <w:sz w:val="18"/>
            <w:szCs w:val="18"/>
          </w:rPr>
          <w:t xml:space="preserve">input </w:t>
        </w:r>
        <w:r>
          <w:rPr>
            <w:color w:val="BABABA"/>
            <w:sz w:val="18"/>
            <w:szCs w:val="18"/>
          </w:rPr>
          <w:t>type</w:t>
        </w:r>
        <w:r>
          <w:rPr>
            <w:color w:val="A5C261"/>
            <w:sz w:val="18"/>
            <w:szCs w:val="18"/>
          </w:rPr>
          <w:t xml:space="preserve">="text" </w:t>
        </w:r>
        <w:r>
          <w:rPr>
            <w:color w:val="BABABA"/>
            <w:sz w:val="18"/>
            <w:szCs w:val="18"/>
            <w:shd w:val="clear" w:color="auto" w:fill="344134"/>
          </w:rPr>
          <w:t>t</w:t>
        </w:r>
        <w:proofErr w:type="gramStart"/>
        <w:r>
          <w:rPr>
            <w:color w:val="BABABA"/>
            <w:sz w:val="18"/>
            <w:szCs w:val="18"/>
          </w:rPr>
          <w:t>:type</w:t>
        </w:r>
        <w:proofErr w:type="gramEnd"/>
        <w:r>
          <w:rPr>
            <w:color w:val="A5C261"/>
            <w:sz w:val="18"/>
            <w:szCs w:val="18"/>
          </w:rPr>
          <w:t xml:space="preserve">="TextField" </w:t>
        </w:r>
        <w:r>
          <w:rPr>
            <w:color w:val="BABABA"/>
            <w:sz w:val="18"/>
            <w:szCs w:val="18"/>
            <w:shd w:val="clear" w:color="auto" w:fill="344134"/>
          </w:rPr>
          <w:t>t</w:t>
        </w:r>
        <w:r>
          <w:rPr>
            <w:color w:val="BABABA"/>
            <w:sz w:val="18"/>
            <w:szCs w:val="18"/>
          </w:rPr>
          <w:t>:id</w:t>
        </w:r>
        <w:r>
          <w:rPr>
            <w:color w:val="A5C261"/>
            <w:sz w:val="18"/>
            <w:szCs w:val="18"/>
          </w:rPr>
          <w:t xml:space="preserve">="ime" </w:t>
        </w:r>
        <w:r>
          <w:rPr>
            <w:color w:val="BABABA"/>
            <w:sz w:val="18"/>
            <w:szCs w:val="18"/>
            <w:shd w:val="clear" w:color="auto" w:fill="344134"/>
          </w:rPr>
          <w:t>t</w:t>
        </w:r>
        <w:r>
          <w:rPr>
            <w:color w:val="BABABA"/>
            <w:sz w:val="18"/>
            <w:szCs w:val="18"/>
          </w:rPr>
          <w:t>:value</w:t>
        </w:r>
        <w:r>
          <w:rPr>
            <w:color w:val="A5C261"/>
            <w:sz w:val="18"/>
            <w:szCs w:val="18"/>
          </w:rPr>
          <w:t xml:space="preserve">="student.ime" </w:t>
        </w:r>
        <w:r>
          <w:rPr>
            <w:color w:val="BABABA"/>
            <w:sz w:val="18"/>
            <w:szCs w:val="18"/>
            <w:shd w:val="clear" w:color="auto" w:fill="344134"/>
          </w:rPr>
          <w:t>t</w:t>
        </w:r>
        <w:r>
          <w:rPr>
            <w:color w:val="BABABA"/>
            <w:sz w:val="18"/>
            <w:szCs w:val="18"/>
          </w:rPr>
          <w:t>:validate</w:t>
        </w:r>
        <w:r>
          <w:rPr>
            <w:color w:val="A5C261"/>
            <w:sz w:val="18"/>
            <w:szCs w:val="18"/>
          </w:rPr>
          <w:t>="required"</w:t>
        </w:r>
        <w:r>
          <w:rPr>
            <w:color w:val="E8BF6A"/>
            <w:sz w:val="18"/>
            <w:szCs w:val="18"/>
          </w:rPr>
          <w:t>/&gt;</w:t>
        </w:r>
      </w:ins>
    </w:p>
    <w:p w14:paraId="71E10898" w14:textId="77777777" w:rsidR="00A75FB6" w:rsidRDefault="00A75FB6">
      <w:pPr>
        <w:tabs>
          <w:tab w:val="left" w:pos="939"/>
        </w:tabs>
        <w:jc w:val="both"/>
        <w:rPr>
          <w:ins w:id="762" w:author="Andrija Ilic" w:date="2015-09-14T15:40:00Z"/>
          <w:b/>
        </w:rPr>
        <w:pPrChange w:id="763" w:author="Andrija Ilic" w:date="2015-09-14T15:21:00Z">
          <w:pPr>
            <w:pStyle w:val="ListParagraph"/>
            <w:numPr>
              <w:ilvl w:val="1"/>
              <w:numId w:val="49"/>
            </w:numPr>
            <w:ind w:left="1770" w:hanging="420"/>
          </w:pPr>
        </w:pPrChange>
      </w:pPr>
    </w:p>
    <w:p w14:paraId="726A134B" w14:textId="3767E882" w:rsidR="00E65C0B" w:rsidRPr="00A75FB6" w:rsidRDefault="00A75FB6">
      <w:pPr>
        <w:tabs>
          <w:tab w:val="left" w:pos="939"/>
        </w:tabs>
        <w:jc w:val="both"/>
        <w:rPr>
          <w:ins w:id="764" w:author="Andrija Ilic" w:date="2015-09-14T15:37:00Z"/>
          <w:lang w:val="sr-Cyrl-RS"/>
          <w:rPrChange w:id="765" w:author="Andrija Ilic" w:date="2015-09-14T15:38:00Z">
            <w:rPr>
              <w:ins w:id="766" w:author="Andrija Ilic" w:date="2015-09-14T15:37:00Z"/>
              <w:lang w:val="sr-Latn-RS"/>
            </w:rPr>
          </w:rPrChange>
        </w:rPr>
        <w:pPrChange w:id="767" w:author="Andrija Ilic" w:date="2015-09-14T15:21:00Z">
          <w:pPr>
            <w:pStyle w:val="ListParagraph"/>
            <w:numPr>
              <w:ilvl w:val="1"/>
              <w:numId w:val="49"/>
            </w:numPr>
            <w:ind w:left="1770" w:hanging="420"/>
          </w:pPr>
        </w:pPrChange>
      </w:pPr>
      <w:ins w:id="768" w:author="Andrija Ilic" w:date="2015-09-14T15:37:00Z">
        <w:r>
          <w:rPr>
            <w:b/>
            <w:lang w:val="sr-Latn-RS"/>
          </w:rPr>
          <w:t>Password</w:t>
        </w:r>
        <w:r w:rsidRPr="00201FF6">
          <w:rPr>
            <w:b/>
          </w:rPr>
          <w:t>Field</w:t>
        </w:r>
        <w:r>
          <w:rPr>
            <w:b/>
          </w:rPr>
          <w:t xml:space="preserve"> </w:t>
        </w:r>
      </w:ins>
      <w:ins w:id="769" w:author="Andrija Ilic" w:date="2015-09-14T15:38:00Z">
        <w:r>
          <w:t>–</w:t>
        </w:r>
      </w:ins>
      <w:ins w:id="770" w:author="Andrija Ilic" w:date="2015-09-14T15:37:00Z">
        <w:r>
          <w:t xml:space="preserve"> </w:t>
        </w:r>
      </w:ins>
      <w:ins w:id="771" w:author="Andrija Ilic" w:date="2015-09-14T15:38:00Z">
        <w:r>
          <w:rPr>
            <w:lang w:val="sr-Cyrl-RS"/>
          </w:rPr>
          <w:t>компонета која је погодна за унос ши</w:t>
        </w:r>
      </w:ins>
      <w:ins w:id="772" w:author="Andrija Ilic" w:date="2015-09-14T15:39:00Z">
        <w:r>
          <w:rPr>
            <w:lang w:val="sr-Cyrl-RS"/>
          </w:rPr>
          <w:t xml:space="preserve">фре. </w:t>
        </w:r>
      </w:ins>
      <w:ins w:id="773" w:author="Andrija Ilic" w:date="2015-09-14T16:02:00Z">
        <w:r w:rsidR="006156C6">
          <w:rPr>
            <w:lang w:val="sr-Cyrl-RS"/>
          </w:rPr>
          <w:t>(</w:t>
        </w:r>
      </w:ins>
      <w:ins w:id="774" w:author="Andrija Ilic" w:date="2015-09-14T15:39:00Z">
        <w:r>
          <w:rPr>
            <w:lang w:val="sr-Cyrl-RS"/>
          </w:rPr>
          <w:t>Слика 5</w:t>
        </w:r>
      </w:ins>
      <w:ins w:id="775" w:author="Andrija Ilic" w:date="2015-09-14T16:02:00Z">
        <w:r w:rsidR="006156C6">
          <w:rPr>
            <w:lang w:val="sr-Cyrl-RS"/>
          </w:rPr>
          <w:t>)</w:t>
        </w:r>
      </w:ins>
    </w:p>
    <w:p w14:paraId="0EFA1C57" w14:textId="77777777" w:rsidR="00304549" w:rsidRDefault="00304549" w:rsidP="00304549">
      <w:pPr>
        <w:pStyle w:val="HTMLPreformatted"/>
        <w:shd w:val="clear" w:color="auto" w:fill="2B2B2B"/>
        <w:rPr>
          <w:ins w:id="776" w:author="Andrija Ilic" w:date="2015-09-14T15:39:00Z"/>
          <w:color w:val="A9B7C6"/>
          <w:sz w:val="18"/>
          <w:szCs w:val="18"/>
        </w:rPr>
      </w:pPr>
      <w:ins w:id="777" w:author="Andrija Ilic" w:date="2015-09-14T15:39:00Z">
        <w:r>
          <w:rPr>
            <w:color w:val="E8BF6A"/>
            <w:sz w:val="18"/>
            <w:szCs w:val="18"/>
          </w:rPr>
          <w:t>&lt;</w:t>
        </w:r>
        <w:r>
          <w:rPr>
            <w:b/>
            <w:bCs/>
            <w:color w:val="CC7832"/>
            <w:sz w:val="18"/>
            <w:szCs w:val="18"/>
          </w:rPr>
          <w:t xml:space="preserve">input </w:t>
        </w:r>
        <w:r>
          <w:rPr>
            <w:color w:val="BABABA"/>
            <w:sz w:val="18"/>
            <w:szCs w:val="18"/>
          </w:rPr>
          <w:t>type</w:t>
        </w:r>
        <w:r>
          <w:rPr>
            <w:color w:val="A5C261"/>
            <w:sz w:val="18"/>
            <w:szCs w:val="18"/>
          </w:rPr>
          <w:t xml:space="preserve">="text" </w:t>
        </w:r>
        <w:r>
          <w:rPr>
            <w:b/>
            <w:bCs/>
            <w:color w:val="D0D0FF"/>
            <w:sz w:val="18"/>
            <w:szCs w:val="18"/>
          </w:rPr>
          <w:t>t</w:t>
        </w:r>
        <w:proofErr w:type="gramStart"/>
        <w:r>
          <w:rPr>
            <w:b/>
            <w:bCs/>
            <w:color w:val="D0D0FF"/>
            <w:sz w:val="18"/>
            <w:szCs w:val="18"/>
          </w:rPr>
          <w:t>:type</w:t>
        </w:r>
        <w:proofErr w:type="gramEnd"/>
        <w:r>
          <w:rPr>
            <w:color w:val="A5C261"/>
            <w:sz w:val="18"/>
            <w:szCs w:val="18"/>
          </w:rPr>
          <w:t xml:space="preserve">="PasswordField" </w:t>
        </w:r>
        <w:r>
          <w:rPr>
            <w:color w:val="BABABA"/>
            <w:sz w:val="18"/>
            <w:szCs w:val="18"/>
          </w:rPr>
          <w:t>t:id</w:t>
        </w:r>
        <w:r>
          <w:rPr>
            <w:color w:val="A5C261"/>
            <w:sz w:val="18"/>
            <w:szCs w:val="18"/>
          </w:rPr>
          <w:t xml:space="preserve">="password" </w:t>
        </w:r>
        <w:r>
          <w:rPr>
            <w:color w:val="BABABA"/>
            <w:sz w:val="18"/>
            <w:szCs w:val="18"/>
          </w:rPr>
          <w:t>t:value</w:t>
        </w:r>
        <w:r>
          <w:rPr>
            <w:color w:val="A5C261"/>
            <w:sz w:val="18"/>
            <w:szCs w:val="18"/>
          </w:rPr>
          <w:t xml:space="preserve">="student.password" </w:t>
        </w:r>
        <w:r>
          <w:rPr>
            <w:color w:val="BABABA"/>
            <w:sz w:val="18"/>
            <w:szCs w:val="18"/>
          </w:rPr>
          <w:t>t:validate</w:t>
        </w:r>
        <w:r>
          <w:rPr>
            <w:color w:val="A5C261"/>
            <w:sz w:val="18"/>
            <w:szCs w:val="18"/>
          </w:rPr>
          <w:t>="required,minlength=8,maxlength=20"</w:t>
        </w:r>
        <w:r>
          <w:rPr>
            <w:color w:val="E8BF6A"/>
            <w:sz w:val="18"/>
            <w:szCs w:val="18"/>
          </w:rPr>
          <w:t>/&gt;</w:t>
        </w:r>
      </w:ins>
    </w:p>
    <w:p w14:paraId="4E64F5FF" w14:textId="6054FBF5" w:rsidR="00304549" w:rsidRDefault="00304549">
      <w:pPr>
        <w:tabs>
          <w:tab w:val="left" w:pos="939"/>
        </w:tabs>
        <w:jc w:val="both"/>
        <w:rPr>
          <w:ins w:id="778" w:author="Andrija Ilic" w:date="2015-09-14T15:36:00Z"/>
          <w:lang w:val="sr-Latn-RS"/>
        </w:rPr>
        <w:pPrChange w:id="779" w:author="Andrija Ilic" w:date="2015-09-14T15:21:00Z">
          <w:pPr>
            <w:pStyle w:val="ListParagraph"/>
            <w:numPr>
              <w:ilvl w:val="1"/>
              <w:numId w:val="49"/>
            </w:numPr>
            <w:ind w:left="1770" w:hanging="420"/>
          </w:pPr>
        </w:pPrChange>
      </w:pPr>
      <w:ins w:id="780" w:author="Andrija Ilic" w:date="2015-09-14T15:44:00Z">
        <w:r>
          <w:rPr>
            <w:noProof/>
          </w:rPr>
          <w:lastRenderedPageBreak/>
          <w:drawing>
            <wp:inline distT="0" distB="0" distL="0" distR="0" wp14:anchorId="3752C82A" wp14:editId="0B9207A2">
              <wp:extent cx="3162741" cy="3829584"/>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TextField.png"/>
                      <pic:cNvPicPr/>
                    </pic:nvPicPr>
                    <pic:blipFill>
                      <a:blip r:embed="rId14">
                        <a:extLst>
                          <a:ext uri="{28A0092B-C50C-407E-A947-70E740481C1C}">
                            <a14:useLocalDpi xmlns:a14="http://schemas.microsoft.com/office/drawing/2010/main" val="0"/>
                          </a:ext>
                        </a:extLst>
                      </a:blip>
                      <a:stretch>
                        <a:fillRect/>
                      </a:stretch>
                    </pic:blipFill>
                    <pic:spPr>
                      <a:xfrm>
                        <a:off x="0" y="0"/>
                        <a:ext cx="3162741" cy="3829584"/>
                      </a:xfrm>
                      <a:prstGeom prst="rect">
                        <a:avLst/>
                      </a:prstGeom>
                    </pic:spPr>
                  </pic:pic>
                </a:graphicData>
              </a:graphic>
            </wp:inline>
          </w:drawing>
        </w:r>
      </w:ins>
    </w:p>
    <w:p w14:paraId="2691273B" w14:textId="77777777" w:rsidR="00304549" w:rsidRDefault="00304549">
      <w:pPr>
        <w:tabs>
          <w:tab w:val="left" w:pos="939"/>
        </w:tabs>
        <w:jc w:val="both"/>
        <w:rPr>
          <w:ins w:id="781" w:author="Andrija Ilic" w:date="2015-09-14T15:49:00Z"/>
          <w:lang w:val="sr-Cyrl-RS"/>
        </w:rPr>
        <w:pPrChange w:id="782" w:author="Andrija Ilic" w:date="2015-09-14T15:21:00Z">
          <w:pPr>
            <w:pStyle w:val="ListParagraph"/>
            <w:numPr>
              <w:ilvl w:val="1"/>
              <w:numId w:val="49"/>
            </w:numPr>
            <w:ind w:left="1770" w:hanging="420"/>
          </w:pPr>
        </w:pPrChange>
      </w:pPr>
      <w:ins w:id="783" w:author="Andrija Ilic" w:date="2015-09-14T15:42:00Z">
        <w:r>
          <w:rPr>
            <w:lang w:val="sr-Cyrl-RS"/>
          </w:rPr>
          <w:t xml:space="preserve">Слика 5. </w:t>
        </w:r>
      </w:ins>
      <w:ins w:id="784" w:author="Andrija Ilic" w:date="2015-09-14T15:49:00Z">
        <w:r>
          <w:rPr>
            <w:lang w:val="sr-Cyrl-RS"/>
          </w:rPr>
          <w:t>Регистрациона страна</w:t>
        </w:r>
      </w:ins>
    </w:p>
    <w:p w14:paraId="3288D78E" w14:textId="0EB9A8C4" w:rsidR="00304549" w:rsidRDefault="00304549" w:rsidP="00304549">
      <w:pPr>
        <w:tabs>
          <w:tab w:val="left" w:pos="939"/>
        </w:tabs>
        <w:jc w:val="both"/>
        <w:rPr>
          <w:ins w:id="785" w:author="Andrija Ilic" w:date="2015-09-14T15:51:00Z"/>
          <w:lang w:val="sr-Cyrl-RS"/>
        </w:rPr>
      </w:pPr>
      <w:ins w:id="786" w:author="Andrija Ilic" w:date="2015-09-14T15:49:00Z">
        <w:r>
          <w:rPr>
            <w:b/>
            <w:lang w:val="sr-Latn-RS"/>
          </w:rPr>
          <w:t xml:space="preserve">Select - </w:t>
        </w:r>
        <w:r>
          <w:t xml:space="preserve">служи за одабир једне од вредности из понуђене листе. </w:t>
        </w:r>
      </w:ins>
    </w:p>
    <w:p w14:paraId="00191717" w14:textId="77777777" w:rsidR="004066E2" w:rsidRDefault="004066E2" w:rsidP="004066E2">
      <w:pPr>
        <w:pStyle w:val="HTMLPreformatted"/>
        <w:shd w:val="clear" w:color="auto" w:fill="2B2B2B"/>
        <w:rPr>
          <w:ins w:id="787" w:author="Andrija Ilic" w:date="2015-09-14T15:51:00Z"/>
          <w:color w:val="A9B7C6"/>
          <w:sz w:val="18"/>
          <w:szCs w:val="18"/>
        </w:rPr>
      </w:pPr>
      <w:ins w:id="788" w:author="Andrija Ilic" w:date="2015-09-14T15:51:00Z">
        <w:r>
          <w:rPr>
            <w:color w:val="E8BF6A"/>
            <w:sz w:val="18"/>
            <w:szCs w:val="18"/>
          </w:rPr>
          <w:t>&lt;</w:t>
        </w:r>
        <w:r>
          <w:rPr>
            <w:b/>
            <w:bCs/>
            <w:color w:val="CC7832"/>
            <w:sz w:val="18"/>
            <w:szCs w:val="18"/>
          </w:rPr>
          <w:t xml:space="preserve">t:zone </w:t>
        </w:r>
        <w:r>
          <w:rPr>
            <w:b/>
            <w:bCs/>
            <w:color w:val="D0D0FF"/>
            <w:sz w:val="18"/>
            <w:szCs w:val="18"/>
          </w:rPr>
          <w:t>t:id</w:t>
        </w:r>
        <w:r>
          <w:rPr>
            <w:color w:val="A5C261"/>
            <w:sz w:val="18"/>
            <w:szCs w:val="18"/>
          </w:rPr>
          <w:t xml:space="preserve">="predmetZone" </w:t>
        </w:r>
        <w:r>
          <w:rPr>
            <w:color w:val="BABABA"/>
            <w:sz w:val="18"/>
            <w:szCs w:val="18"/>
          </w:rPr>
          <w:t>id</w:t>
        </w:r>
        <w:r>
          <w:rPr>
            <w:color w:val="A5C261"/>
            <w:sz w:val="18"/>
            <w:szCs w:val="18"/>
          </w:rPr>
          <w:t>="predmetZone"</w:t>
        </w:r>
        <w:r>
          <w:rPr>
            <w:color w:val="E8BF6A"/>
            <w:sz w:val="18"/>
            <w:szCs w:val="18"/>
          </w:rPr>
          <w:t>&gt;</w:t>
        </w:r>
        <w:r>
          <w:rPr>
            <w:color w:val="E8BF6A"/>
            <w:sz w:val="18"/>
            <w:szCs w:val="18"/>
          </w:rPr>
          <w:br/>
          <w:t xml:space="preserve">    &lt;</w:t>
        </w:r>
        <w:r>
          <w:rPr>
            <w:b/>
            <w:bCs/>
            <w:color w:val="CC7832"/>
            <w:sz w:val="18"/>
            <w:szCs w:val="18"/>
          </w:rPr>
          <w:t xml:space="preserve">t:label </w:t>
        </w:r>
        <w:r>
          <w:rPr>
            <w:color w:val="BABABA"/>
            <w:sz w:val="18"/>
            <w:szCs w:val="18"/>
          </w:rPr>
          <w:t>for</w:t>
        </w:r>
        <w:r>
          <w:rPr>
            <w:color w:val="A5C261"/>
            <w:sz w:val="18"/>
            <w:szCs w:val="18"/>
          </w:rPr>
          <w:t>="predmet"</w:t>
        </w:r>
        <w:r>
          <w:rPr>
            <w:color w:val="E8BF6A"/>
            <w:sz w:val="18"/>
            <w:szCs w:val="18"/>
          </w:rPr>
          <w:t>/&gt;</w:t>
        </w:r>
        <w:r>
          <w:rPr>
            <w:color w:val="A9B7C6"/>
            <w:sz w:val="18"/>
            <w:szCs w:val="18"/>
          </w:rPr>
          <w:t>:</w:t>
        </w:r>
        <w:r>
          <w:rPr>
            <w:color w:val="A9B7C6"/>
            <w:sz w:val="18"/>
            <w:szCs w:val="18"/>
          </w:rPr>
          <w:br/>
          <w:t xml:space="preserve">    </w:t>
        </w:r>
        <w:r>
          <w:rPr>
            <w:color w:val="E8BF6A"/>
            <w:sz w:val="18"/>
            <w:szCs w:val="18"/>
          </w:rPr>
          <w:t>&lt;</w:t>
        </w:r>
        <w:r>
          <w:rPr>
            <w:b/>
            <w:bCs/>
            <w:color w:val="CC7832"/>
            <w:sz w:val="18"/>
            <w:szCs w:val="18"/>
          </w:rPr>
          <w:t xml:space="preserve">select </w:t>
        </w:r>
        <w:r>
          <w:rPr>
            <w:b/>
            <w:bCs/>
            <w:color w:val="D0D0FF"/>
            <w:sz w:val="18"/>
            <w:szCs w:val="18"/>
          </w:rPr>
          <w:t>t:type</w:t>
        </w:r>
        <w:r>
          <w:rPr>
            <w:color w:val="A5C261"/>
            <w:sz w:val="18"/>
            <w:szCs w:val="18"/>
          </w:rPr>
          <w:t xml:space="preserve">="select" </w:t>
        </w:r>
        <w:r>
          <w:rPr>
            <w:color w:val="BABABA"/>
            <w:sz w:val="18"/>
            <w:szCs w:val="18"/>
          </w:rPr>
          <w:t>t:id</w:t>
        </w:r>
        <w:r>
          <w:rPr>
            <w:color w:val="A5C261"/>
            <w:sz w:val="18"/>
            <w:szCs w:val="18"/>
          </w:rPr>
          <w:t xml:space="preserve">="predmet" </w:t>
        </w:r>
        <w:r>
          <w:rPr>
            <w:color w:val="BABABA"/>
            <w:sz w:val="18"/>
            <w:szCs w:val="18"/>
          </w:rPr>
          <w:t>value</w:t>
        </w:r>
        <w:r>
          <w:rPr>
            <w:color w:val="A5C261"/>
            <w:sz w:val="18"/>
            <w:szCs w:val="18"/>
          </w:rPr>
          <w:t xml:space="preserve">="selectedPredmet" </w:t>
        </w:r>
        <w:r>
          <w:rPr>
            <w:color w:val="BABABA"/>
            <w:sz w:val="18"/>
            <w:szCs w:val="18"/>
          </w:rPr>
          <w:t>model</w:t>
        </w:r>
        <w:r>
          <w:rPr>
            <w:color w:val="A5C261"/>
            <w:sz w:val="18"/>
            <w:szCs w:val="18"/>
          </w:rPr>
          <w:t xml:space="preserve">="predmetSelectModel" </w:t>
        </w:r>
        <w:r>
          <w:rPr>
            <w:color w:val="BABABA"/>
            <w:sz w:val="18"/>
            <w:szCs w:val="18"/>
          </w:rPr>
          <w:t>encoder</w:t>
        </w:r>
        <w:r>
          <w:rPr>
            <w:color w:val="A5C261"/>
            <w:sz w:val="18"/>
            <w:szCs w:val="18"/>
          </w:rPr>
          <w:t xml:space="preserve">="predmetEncoder" </w:t>
        </w:r>
        <w:r>
          <w:rPr>
            <w:color w:val="BABABA"/>
            <w:sz w:val="18"/>
            <w:szCs w:val="18"/>
          </w:rPr>
          <w:t>t:blankOption</w:t>
        </w:r>
        <w:r>
          <w:rPr>
            <w:color w:val="A5C261"/>
            <w:sz w:val="18"/>
            <w:szCs w:val="18"/>
          </w:rPr>
          <w:t xml:space="preserve">="ALWAYS" </w:t>
        </w:r>
        <w:r>
          <w:rPr>
            <w:color w:val="BABABA"/>
            <w:sz w:val="18"/>
            <w:szCs w:val="18"/>
          </w:rPr>
          <w:t>t:blankLabel</w:t>
        </w:r>
        <w:r>
          <w:rPr>
            <w:color w:val="A5C261"/>
            <w:sz w:val="18"/>
            <w:szCs w:val="18"/>
          </w:rPr>
          <w:t xml:space="preserve">="Izaberi..." </w:t>
        </w:r>
        <w:r>
          <w:rPr>
            <w:color w:val="BABABA"/>
            <w:sz w:val="18"/>
            <w:szCs w:val="18"/>
          </w:rPr>
          <w:t>t:validate</w:t>
        </w:r>
        <w:r>
          <w:rPr>
            <w:color w:val="A5C261"/>
            <w:sz w:val="18"/>
            <w:szCs w:val="18"/>
          </w:rPr>
          <w:t xml:space="preserve">="required" </w:t>
        </w:r>
        <w:r>
          <w:rPr>
            <w:color w:val="BABABA"/>
            <w:sz w:val="18"/>
            <w:szCs w:val="18"/>
          </w:rPr>
          <w:t>t:zone</w:t>
        </w:r>
        <w:r>
          <w:rPr>
            <w:color w:val="A5C261"/>
            <w:sz w:val="18"/>
            <w:szCs w:val="18"/>
          </w:rPr>
          <w:t>="programZone"</w:t>
        </w:r>
        <w:r>
          <w:rPr>
            <w:color w:val="E8BF6A"/>
            <w:sz w:val="18"/>
            <w:szCs w:val="18"/>
          </w:rPr>
          <w:t>/&gt;</w:t>
        </w:r>
        <w:r>
          <w:rPr>
            <w:color w:val="E8BF6A"/>
            <w:sz w:val="18"/>
            <w:szCs w:val="18"/>
          </w:rPr>
          <w:br/>
          <w:t>&lt;/</w:t>
        </w:r>
        <w:r>
          <w:rPr>
            <w:b/>
            <w:bCs/>
            <w:color w:val="CC7832"/>
            <w:sz w:val="18"/>
            <w:szCs w:val="18"/>
          </w:rPr>
          <w:t>t:zone</w:t>
        </w:r>
        <w:r>
          <w:rPr>
            <w:color w:val="E8BF6A"/>
            <w:sz w:val="18"/>
            <w:szCs w:val="18"/>
          </w:rPr>
          <w:t>&gt;</w:t>
        </w:r>
      </w:ins>
    </w:p>
    <w:p w14:paraId="350D745B" w14:textId="77777777" w:rsidR="004066E2" w:rsidRDefault="004066E2">
      <w:pPr>
        <w:tabs>
          <w:tab w:val="left" w:pos="939"/>
        </w:tabs>
        <w:jc w:val="both"/>
        <w:rPr>
          <w:ins w:id="789" w:author="Andrija Ilic" w:date="2015-09-14T15:53:00Z"/>
          <w:noProof/>
        </w:rPr>
        <w:pPrChange w:id="790" w:author="Andrija Ilic" w:date="2015-09-14T15:21:00Z">
          <w:pPr>
            <w:pStyle w:val="ListParagraph"/>
            <w:numPr>
              <w:ilvl w:val="1"/>
              <w:numId w:val="49"/>
            </w:numPr>
            <w:ind w:left="1770" w:hanging="420"/>
          </w:pPr>
        </w:pPrChange>
      </w:pPr>
    </w:p>
    <w:p w14:paraId="4F93D507" w14:textId="0BEB21CB" w:rsidR="004006B0" w:rsidRDefault="004006B0">
      <w:pPr>
        <w:tabs>
          <w:tab w:val="left" w:pos="939"/>
        </w:tabs>
        <w:jc w:val="both"/>
        <w:rPr>
          <w:ins w:id="791" w:author="Andrija Ilic" w:date="2015-09-14T15:49:00Z"/>
          <w:lang w:val="sr-Cyrl-RS"/>
        </w:rPr>
        <w:pPrChange w:id="792" w:author="Andrija Ilic" w:date="2015-09-14T15:21:00Z">
          <w:pPr>
            <w:pStyle w:val="ListParagraph"/>
            <w:numPr>
              <w:ilvl w:val="1"/>
              <w:numId w:val="49"/>
            </w:numPr>
            <w:ind w:left="1770" w:hanging="420"/>
          </w:pPr>
        </w:pPrChange>
      </w:pPr>
      <w:ins w:id="793" w:author="Andrija Ilic" w:date="2015-09-14T15:49:00Z">
        <w:r>
          <w:rPr>
            <w:noProof/>
          </w:rPr>
          <w:drawing>
            <wp:inline distT="0" distB="0" distL="0" distR="0" wp14:anchorId="567C1986" wp14:editId="74E6097C">
              <wp:extent cx="2181529" cy="828791"/>
              <wp:effectExtent l="0" t="0" r="0"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Select.png"/>
                      <pic:cNvPicPr/>
                    </pic:nvPicPr>
                    <pic:blipFill>
                      <a:blip r:embed="rId15">
                        <a:extLst>
                          <a:ext uri="{28A0092B-C50C-407E-A947-70E740481C1C}">
                            <a14:useLocalDpi xmlns:a14="http://schemas.microsoft.com/office/drawing/2010/main" val="0"/>
                          </a:ext>
                        </a:extLst>
                      </a:blip>
                      <a:stretch>
                        <a:fillRect/>
                      </a:stretch>
                    </pic:blipFill>
                    <pic:spPr>
                      <a:xfrm>
                        <a:off x="0" y="0"/>
                        <a:ext cx="2181529" cy="828791"/>
                      </a:xfrm>
                      <a:prstGeom prst="rect">
                        <a:avLst/>
                      </a:prstGeom>
                    </pic:spPr>
                  </pic:pic>
                </a:graphicData>
              </a:graphic>
            </wp:inline>
          </w:drawing>
        </w:r>
      </w:ins>
    </w:p>
    <w:p w14:paraId="13FC8E82" w14:textId="31136198" w:rsidR="00A75FB6" w:rsidRPr="00304549" w:rsidRDefault="004006B0">
      <w:pPr>
        <w:tabs>
          <w:tab w:val="left" w:pos="939"/>
        </w:tabs>
        <w:jc w:val="both"/>
        <w:rPr>
          <w:ins w:id="794" w:author="Andrija Ilic" w:date="2015-09-14T15:21:00Z"/>
          <w:lang w:val="sr-Cyrl-RS"/>
        </w:rPr>
        <w:pPrChange w:id="795" w:author="Andrija Ilic" w:date="2015-09-14T15:21:00Z">
          <w:pPr>
            <w:pStyle w:val="ListParagraph"/>
            <w:numPr>
              <w:ilvl w:val="1"/>
              <w:numId w:val="49"/>
            </w:numPr>
            <w:ind w:left="1770" w:hanging="420"/>
          </w:pPr>
        </w:pPrChange>
      </w:pPr>
      <w:ins w:id="796" w:author="Andrija Ilic" w:date="2015-09-14T15:49:00Z">
        <w:r>
          <w:rPr>
            <w:lang w:val="sr-Cyrl-RS"/>
          </w:rPr>
          <w:t>Слика 6. Одабир предмета</w:t>
        </w:r>
      </w:ins>
      <w:ins w:id="797" w:author="Andrija Ilic" w:date="2015-09-14T15:42:00Z">
        <w:r w:rsidR="00304549">
          <w:rPr>
            <w:lang w:val="sr-Cyrl-RS"/>
          </w:rPr>
          <w:t xml:space="preserve"> </w:t>
        </w:r>
      </w:ins>
    </w:p>
    <w:p w14:paraId="410E66A0" w14:textId="77777777" w:rsidR="007A6B73" w:rsidRDefault="007A6B73">
      <w:pPr>
        <w:pStyle w:val="ListParagraph"/>
        <w:tabs>
          <w:tab w:val="left" w:pos="939"/>
        </w:tabs>
        <w:ind w:left="1800"/>
        <w:jc w:val="both"/>
        <w:rPr>
          <w:ins w:id="798" w:author="Andrija Ilic" w:date="2015-09-14T15:54:00Z"/>
          <w:b/>
          <w:lang w:val="sr-Cyrl-RS"/>
        </w:rPr>
        <w:pPrChange w:id="799" w:author="Andrija Ilic" w:date="2015-09-14T15:21:00Z">
          <w:pPr>
            <w:pStyle w:val="ListParagraph"/>
            <w:numPr>
              <w:ilvl w:val="1"/>
              <w:numId w:val="49"/>
            </w:numPr>
            <w:ind w:left="1770" w:hanging="420"/>
          </w:pPr>
        </w:pPrChange>
      </w:pPr>
    </w:p>
    <w:p w14:paraId="1C8E6AD7" w14:textId="55112B5E" w:rsidR="004066E2" w:rsidRDefault="004066E2" w:rsidP="004066E2">
      <w:pPr>
        <w:rPr>
          <w:ins w:id="800" w:author="Andrija Ilic" w:date="2015-09-14T15:59:00Z"/>
        </w:rPr>
      </w:pPr>
      <w:ins w:id="801" w:author="Andrija Ilic" w:date="2015-09-14T15:54:00Z">
        <w:r w:rsidRPr="00AB4F49">
          <w:rPr>
            <w:b/>
          </w:rPr>
          <w:t>RadioGroup</w:t>
        </w:r>
      </w:ins>
      <w:ins w:id="802" w:author="Andrija Ilic" w:date="2015-09-14T15:57:00Z">
        <w:r w:rsidR="00935A0B">
          <w:rPr>
            <w:b/>
          </w:rPr>
          <w:t xml:space="preserve"> I Radio</w:t>
        </w:r>
      </w:ins>
      <w:ins w:id="803" w:author="Andrija Ilic" w:date="2015-09-14T15:54:00Z">
        <w:r w:rsidRPr="00AB4F49">
          <w:rPr>
            <w:b/>
          </w:rPr>
          <w:t xml:space="preserve"> </w:t>
        </w:r>
        <w:r>
          <w:t xml:space="preserve">– </w:t>
        </w:r>
      </w:ins>
      <w:ins w:id="804" w:author="Andrija Ilic" w:date="2015-09-14T15:57:00Z">
        <w:r w:rsidR="00935A0B">
          <w:rPr>
            <w:lang w:val="sr-Cyrl-RS"/>
          </w:rPr>
          <w:t>Повезане компоненте које служе за одабир једне од понуђених опција</w:t>
        </w:r>
      </w:ins>
      <w:ins w:id="805" w:author="Andrija Ilic" w:date="2015-09-14T15:54:00Z">
        <w:r>
          <w:t xml:space="preserve"> </w:t>
        </w:r>
      </w:ins>
    </w:p>
    <w:p w14:paraId="32D958C9" w14:textId="77777777" w:rsidR="00935A0B" w:rsidRDefault="00935A0B" w:rsidP="00935A0B">
      <w:pPr>
        <w:pStyle w:val="HTMLPreformatted"/>
        <w:shd w:val="clear" w:color="auto" w:fill="2B2B2B"/>
        <w:rPr>
          <w:ins w:id="806" w:author="Andrija Ilic" w:date="2015-09-14T15:59:00Z"/>
          <w:color w:val="A9B7C6"/>
          <w:sz w:val="18"/>
          <w:szCs w:val="18"/>
        </w:rPr>
      </w:pPr>
      <w:ins w:id="807" w:author="Andrija Ilic" w:date="2015-09-14T15:59:00Z">
        <w:r>
          <w:rPr>
            <w:color w:val="E8BF6A"/>
            <w:sz w:val="18"/>
            <w:szCs w:val="18"/>
          </w:rPr>
          <w:t>&lt;</w:t>
        </w:r>
        <w:r>
          <w:rPr>
            <w:b/>
            <w:bCs/>
            <w:color w:val="CC7832"/>
            <w:sz w:val="18"/>
            <w:szCs w:val="18"/>
          </w:rPr>
          <w:t>t</w:t>
        </w:r>
        <w:proofErr w:type="gramStart"/>
        <w:r>
          <w:rPr>
            <w:b/>
            <w:bCs/>
            <w:color w:val="CC7832"/>
            <w:sz w:val="18"/>
            <w:szCs w:val="18"/>
          </w:rPr>
          <w:t>:radiogroup</w:t>
        </w:r>
        <w:proofErr w:type="gramEnd"/>
        <w:r>
          <w:rPr>
            <w:b/>
            <w:bCs/>
            <w:color w:val="CC7832"/>
            <w:sz w:val="18"/>
            <w:szCs w:val="18"/>
          </w:rPr>
          <w:t xml:space="preserve"> </w:t>
        </w:r>
        <w:r>
          <w:rPr>
            <w:color w:val="BABABA"/>
            <w:sz w:val="18"/>
            <w:szCs w:val="18"/>
          </w:rPr>
          <w:t>t:value</w:t>
        </w:r>
        <w:r>
          <w:rPr>
            <w:color w:val="A5C261"/>
            <w:sz w:val="18"/>
            <w:szCs w:val="18"/>
          </w:rPr>
          <w:t>="aktStatus"</w:t>
        </w:r>
        <w:r>
          <w:rPr>
            <w:color w:val="E8BF6A"/>
            <w:sz w:val="18"/>
            <w:szCs w:val="18"/>
          </w:rPr>
          <w:t>&gt;</w:t>
        </w:r>
        <w:r>
          <w:rPr>
            <w:color w:val="E8BF6A"/>
            <w:sz w:val="18"/>
            <w:szCs w:val="18"/>
          </w:rPr>
          <w:br/>
          <w:t xml:space="preserve">    &lt;</w:t>
        </w:r>
        <w:r>
          <w:rPr>
            <w:b/>
            <w:bCs/>
            <w:color w:val="CC7832"/>
            <w:sz w:val="18"/>
            <w:szCs w:val="18"/>
          </w:rPr>
          <w:t xml:space="preserve">input </w:t>
        </w:r>
        <w:r>
          <w:rPr>
            <w:color w:val="BABABA"/>
            <w:sz w:val="18"/>
            <w:szCs w:val="18"/>
          </w:rPr>
          <w:t>type</w:t>
        </w:r>
        <w:r>
          <w:rPr>
            <w:color w:val="A5C261"/>
            <w:sz w:val="18"/>
            <w:szCs w:val="18"/>
          </w:rPr>
          <w:t xml:space="preserve">="radio" </w:t>
        </w:r>
        <w:r>
          <w:rPr>
            <w:b/>
            <w:bCs/>
            <w:color w:val="D0D0FF"/>
            <w:sz w:val="18"/>
            <w:szCs w:val="18"/>
          </w:rPr>
          <w:t>t:type</w:t>
        </w:r>
        <w:r>
          <w:rPr>
            <w:color w:val="A5C261"/>
            <w:sz w:val="18"/>
            <w:szCs w:val="18"/>
          </w:rPr>
          <w:t xml:space="preserve">="radio" </w:t>
        </w:r>
        <w:r>
          <w:rPr>
            <w:color w:val="BABABA"/>
            <w:sz w:val="18"/>
            <w:szCs w:val="18"/>
          </w:rPr>
          <w:t>t:value</w:t>
        </w:r>
        <w:r>
          <w:rPr>
            <w:color w:val="A5C261"/>
            <w:sz w:val="18"/>
            <w:szCs w:val="18"/>
          </w:rPr>
          <w:t>="literal:Izvrsene"</w:t>
        </w:r>
        <w:r>
          <w:rPr>
            <w:color w:val="E8BF6A"/>
            <w:sz w:val="18"/>
            <w:szCs w:val="18"/>
          </w:rPr>
          <w:t>/&gt;</w:t>
        </w:r>
        <w:r>
          <w:rPr>
            <w:color w:val="A9B7C6"/>
            <w:sz w:val="18"/>
            <w:szCs w:val="18"/>
          </w:rPr>
          <w:t>Izvrsene</w:t>
        </w:r>
        <w:r>
          <w:rPr>
            <w:color w:val="A9B7C6"/>
            <w:sz w:val="18"/>
            <w:szCs w:val="18"/>
          </w:rPr>
          <w:br/>
          <w:t xml:space="preserve">    </w:t>
        </w:r>
        <w:r>
          <w:rPr>
            <w:color w:val="E8BF6A"/>
            <w:sz w:val="18"/>
            <w:szCs w:val="18"/>
          </w:rPr>
          <w:t>&lt;</w:t>
        </w:r>
        <w:r>
          <w:rPr>
            <w:b/>
            <w:bCs/>
            <w:color w:val="CC7832"/>
            <w:sz w:val="18"/>
            <w:szCs w:val="18"/>
          </w:rPr>
          <w:t xml:space="preserve">input </w:t>
        </w:r>
        <w:r>
          <w:rPr>
            <w:color w:val="BABABA"/>
            <w:sz w:val="18"/>
            <w:szCs w:val="18"/>
          </w:rPr>
          <w:t>type</w:t>
        </w:r>
        <w:r>
          <w:rPr>
            <w:color w:val="A5C261"/>
            <w:sz w:val="18"/>
            <w:szCs w:val="18"/>
          </w:rPr>
          <w:t xml:space="preserve">="radio" </w:t>
        </w:r>
        <w:r>
          <w:rPr>
            <w:b/>
            <w:bCs/>
            <w:color w:val="D0D0FF"/>
            <w:sz w:val="18"/>
            <w:szCs w:val="18"/>
          </w:rPr>
          <w:t>t:type</w:t>
        </w:r>
        <w:r>
          <w:rPr>
            <w:color w:val="A5C261"/>
            <w:sz w:val="18"/>
            <w:szCs w:val="18"/>
          </w:rPr>
          <w:t xml:space="preserve">="radio" </w:t>
        </w:r>
        <w:r>
          <w:rPr>
            <w:color w:val="BABABA"/>
            <w:sz w:val="18"/>
            <w:szCs w:val="18"/>
          </w:rPr>
          <w:t>t:value</w:t>
        </w:r>
        <w:r>
          <w:rPr>
            <w:color w:val="A5C261"/>
            <w:sz w:val="18"/>
            <w:szCs w:val="18"/>
          </w:rPr>
          <w:t>="literal:Neizvrsene"</w:t>
        </w:r>
        <w:r>
          <w:rPr>
            <w:color w:val="E8BF6A"/>
            <w:sz w:val="18"/>
            <w:szCs w:val="18"/>
          </w:rPr>
          <w:t>/&gt;</w:t>
        </w:r>
        <w:r>
          <w:rPr>
            <w:color w:val="A9B7C6"/>
            <w:sz w:val="18"/>
            <w:szCs w:val="18"/>
          </w:rPr>
          <w:t>Neizvrsene</w:t>
        </w:r>
        <w:r>
          <w:rPr>
            <w:color w:val="A9B7C6"/>
            <w:sz w:val="18"/>
            <w:szCs w:val="18"/>
          </w:rPr>
          <w:br/>
        </w:r>
        <w:r>
          <w:rPr>
            <w:color w:val="E8BF6A"/>
            <w:sz w:val="18"/>
            <w:szCs w:val="18"/>
          </w:rPr>
          <w:t>&lt;/</w:t>
        </w:r>
        <w:r>
          <w:rPr>
            <w:b/>
            <w:bCs/>
            <w:color w:val="CC7832"/>
            <w:sz w:val="18"/>
            <w:szCs w:val="18"/>
          </w:rPr>
          <w:t>t:radiogroup</w:t>
        </w:r>
        <w:r>
          <w:rPr>
            <w:color w:val="E8BF6A"/>
            <w:sz w:val="18"/>
            <w:szCs w:val="18"/>
          </w:rPr>
          <w:t>&gt;</w:t>
        </w:r>
      </w:ins>
    </w:p>
    <w:p w14:paraId="67EAA6F2" w14:textId="77777777" w:rsidR="00E928B6" w:rsidRDefault="00E928B6" w:rsidP="004066E2">
      <w:pPr>
        <w:rPr>
          <w:ins w:id="808" w:author="Andrija Ilic" w:date="2015-09-14T16:38:00Z"/>
          <w:lang w:val="sr-Cyrl-RS"/>
        </w:rPr>
      </w:pPr>
    </w:p>
    <w:p w14:paraId="43123C32" w14:textId="5B9F3AB4" w:rsidR="007D46D9" w:rsidRDefault="007D46D9" w:rsidP="004066E2">
      <w:pPr>
        <w:rPr>
          <w:ins w:id="809" w:author="Andrija Ilic" w:date="2015-09-14T15:54:00Z"/>
          <w:lang w:val="sr-Cyrl-RS"/>
        </w:rPr>
      </w:pPr>
      <w:ins w:id="810" w:author="Andrija Ilic" w:date="2015-09-14T15:56:00Z">
        <w:r>
          <w:rPr>
            <w:noProof/>
          </w:rPr>
          <w:lastRenderedPageBreak/>
          <w:drawing>
            <wp:inline distT="0" distB="0" distL="0" distR="0" wp14:anchorId="069BFC03" wp14:editId="608F0B64">
              <wp:extent cx="1829055" cy="333422"/>
              <wp:effectExtent l="0" t="0" r="0"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Радио.png"/>
                      <pic:cNvPicPr/>
                    </pic:nvPicPr>
                    <pic:blipFill>
                      <a:blip r:embed="rId16">
                        <a:extLst>
                          <a:ext uri="{28A0092B-C50C-407E-A947-70E740481C1C}">
                            <a14:useLocalDpi xmlns:a14="http://schemas.microsoft.com/office/drawing/2010/main" val="0"/>
                          </a:ext>
                        </a:extLst>
                      </a:blip>
                      <a:stretch>
                        <a:fillRect/>
                      </a:stretch>
                    </pic:blipFill>
                    <pic:spPr>
                      <a:xfrm>
                        <a:off x="0" y="0"/>
                        <a:ext cx="1829055" cy="333422"/>
                      </a:xfrm>
                      <a:prstGeom prst="rect">
                        <a:avLst/>
                      </a:prstGeom>
                    </pic:spPr>
                  </pic:pic>
                </a:graphicData>
              </a:graphic>
            </wp:inline>
          </w:drawing>
        </w:r>
      </w:ins>
    </w:p>
    <w:p w14:paraId="4F075528" w14:textId="7B8AA6DD" w:rsidR="004066E2" w:rsidRDefault="004066E2" w:rsidP="004066E2">
      <w:pPr>
        <w:rPr>
          <w:ins w:id="811" w:author="Andrija Ilic" w:date="2015-09-14T16:01:00Z"/>
          <w:lang w:val="sr-Cyrl-RS"/>
        </w:rPr>
      </w:pPr>
      <w:ins w:id="812" w:author="Andrija Ilic" w:date="2015-09-14T15:54:00Z">
        <w:r>
          <w:rPr>
            <w:lang w:val="sr-Cyrl-RS"/>
          </w:rPr>
          <w:t xml:space="preserve">Слика 7.  </w:t>
        </w:r>
      </w:ins>
      <w:ins w:id="813" w:author="Andrija Ilic" w:date="2015-09-14T15:55:00Z">
        <w:r>
          <w:rPr>
            <w:lang w:val="sr-Latn-RS"/>
          </w:rPr>
          <w:t xml:space="preserve">Radio group </w:t>
        </w:r>
        <w:r>
          <w:rPr>
            <w:lang w:val="sr-Cyrl-RS"/>
          </w:rPr>
          <w:t>пример</w:t>
        </w:r>
      </w:ins>
    </w:p>
    <w:p w14:paraId="755FE7BF" w14:textId="4B8D43DF" w:rsidR="006156C6" w:rsidRDefault="006156C6">
      <w:pPr>
        <w:pStyle w:val="ListParagraph"/>
        <w:numPr>
          <w:ilvl w:val="2"/>
          <w:numId w:val="49"/>
        </w:numPr>
        <w:tabs>
          <w:tab w:val="left" w:pos="939"/>
        </w:tabs>
        <w:jc w:val="both"/>
        <w:rPr>
          <w:ins w:id="814" w:author="Andrija Ilic" w:date="2015-09-14T16:04:00Z"/>
          <w:b/>
          <w:lang w:val="sr-Cyrl-RS"/>
        </w:rPr>
        <w:pPrChange w:id="815" w:author="Andrija Ilic" w:date="2015-09-14T15:15:00Z">
          <w:pPr>
            <w:pStyle w:val="ListParagraph"/>
            <w:numPr>
              <w:ilvl w:val="1"/>
              <w:numId w:val="49"/>
            </w:numPr>
            <w:ind w:left="1770" w:hanging="420"/>
          </w:pPr>
        </w:pPrChange>
      </w:pPr>
      <w:ins w:id="816" w:author="Andrija Ilic" w:date="2015-09-14T16:03:00Z">
        <w:r>
          <w:rPr>
            <w:b/>
            <w:lang w:val="sr-Cyrl-RS"/>
          </w:rPr>
          <w:t>Ка</w:t>
        </w:r>
      </w:ins>
      <w:ins w:id="817" w:author="Andrija Ilic" w:date="2015-09-14T16:04:00Z">
        <w:r>
          <w:rPr>
            <w:b/>
            <w:lang w:val="sr-Latn-RS"/>
          </w:rPr>
          <w:t xml:space="preserve">ptcha </w:t>
        </w:r>
        <w:r>
          <w:rPr>
            <w:b/>
            <w:lang w:val="sr-Cyrl-RS"/>
          </w:rPr>
          <w:t>компонента</w:t>
        </w:r>
      </w:ins>
    </w:p>
    <w:p w14:paraId="1C4D8EE1" w14:textId="3B135F53" w:rsidR="00FA6F6E" w:rsidRDefault="00FA6F6E">
      <w:pPr>
        <w:tabs>
          <w:tab w:val="left" w:pos="939"/>
        </w:tabs>
        <w:jc w:val="both"/>
        <w:rPr>
          <w:ins w:id="818" w:author="Andrija Ilic" w:date="2015-09-14T16:18:00Z"/>
          <w:lang w:val="sr-Cyrl-RS"/>
        </w:rPr>
        <w:pPrChange w:id="819" w:author="Andrija Ilic" w:date="2015-09-14T16:05:00Z">
          <w:pPr>
            <w:pStyle w:val="ListParagraph"/>
            <w:numPr>
              <w:ilvl w:val="1"/>
              <w:numId w:val="49"/>
            </w:numPr>
            <w:ind w:left="1770" w:hanging="420"/>
          </w:pPr>
        </w:pPrChange>
      </w:pPr>
      <w:ins w:id="820" w:author="Andrija Ilic" w:date="2015-09-14T16:06:00Z">
        <w:r w:rsidRPr="00FA6F6E">
          <w:rPr>
            <w:lang w:val="sr-Cyrl-RS"/>
            <w:rPrChange w:id="821" w:author="Andrija Ilic" w:date="2015-09-14T16:06:00Z">
              <w:rPr>
                <w:b/>
                <w:lang w:val="sr-Cyrl-RS"/>
              </w:rPr>
            </w:rPrChange>
          </w:rPr>
          <w:t>Ка</w:t>
        </w:r>
        <w:r w:rsidRPr="00FA6F6E">
          <w:rPr>
            <w:lang w:val="sr-Latn-RS"/>
            <w:rPrChange w:id="822" w:author="Andrija Ilic" w:date="2015-09-14T16:06:00Z">
              <w:rPr>
                <w:b/>
                <w:lang w:val="sr-Latn-RS"/>
              </w:rPr>
            </w:rPrChange>
          </w:rPr>
          <w:t>ptcha</w:t>
        </w:r>
        <w:r>
          <w:rPr>
            <w:lang w:val="sr-Cyrl-RS"/>
          </w:rPr>
          <w:t xml:space="preserve"> се користи да се одреди да ли је корисник човек или програм. Тражи се од корисника да испише комбинацију бројева и слова </w:t>
        </w:r>
      </w:ins>
      <w:ins w:id="823" w:author="Andrija Ilic" w:date="2015-09-14T16:09:00Z">
        <w:r>
          <w:rPr>
            <w:lang w:val="sr-Cyrl-RS"/>
          </w:rPr>
          <w:t>која су приказана на искривљеној слици.</w:t>
        </w:r>
      </w:ins>
      <w:ins w:id="824" w:author="Andrija Ilic" w:date="2015-09-14T16:10:00Z">
        <w:r w:rsidR="004773B0">
          <w:rPr>
            <w:lang w:val="sr-Cyrl-RS"/>
          </w:rPr>
          <w:t xml:space="preserve"> Претпоставља се да рачунар није способан да реши тај тест, па се сваки корисник који унесе тачан одговор сматра</w:t>
        </w:r>
      </w:ins>
      <w:ins w:id="825" w:author="Andrija Ilic" w:date="2015-09-14T16:11:00Z">
        <w:r w:rsidR="004773B0">
          <w:rPr>
            <w:lang w:val="sr-Cyrl-RS"/>
          </w:rPr>
          <w:t xml:space="preserve"> човеком. На овај начин се спречава </w:t>
        </w:r>
      </w:ins>
      <w:ins w:id="826" w:author="Andrija Ilic" w:date="2015-09-14T16:12:00Z">
        <w:r w:rsidR="004773B0">
          <w:rPr>
            <w:lang w:val="sr-Cyrl-RS"/>
          </w:rPr>
          <w:t>аутоматско прављење великог броја регистрационих налога у јако кратком времену са циљем да се и</w:t>
        </w:r>
      </w:ins>
      <w:ins w:id="827" w:author="Andrija Ilic" w:date="2015-09-14T16:13:00Z">
        <w:r w:rsidR="004773B0">
          <w:rPr>
            <w:lang w:val="sr-Cyrl-RS"/>
          </w:rPr>
          <w:t>сцрпе ресурси у бази података и тиме блокира сајт</w:t>
        </w:r>
      </w:ins>
      <w:ins w:id="828" w:author="Andrija Ilic" w:date="2015-09-14T16:11:00Z">
        <w:r w:rsidR="004773B0">
          <w:rPr>
            <w:lang w:val="sr-Cyrl-RS"/>
          </w:rPr>
          <w:t xml:space="preserve">. </w:t>
        </w:r>
      </w:ins>
    </w:p>
    <w:p w14:paraId="5E214C0F" w14:textId="77777777" w:rsidR="002F14D6" w:rsidRDefault="002F14D6" w:rsidP="002F14D6">
      <w:pPr>
        <w:pStyle w:val="HTMLPreformatted"/>
        <w:shd w:val="clear" w:color="auto" w:fill="2B2B2B"/>
        <w:rPr>
          <w:ins w:id="829" w:author="Andrija Ilic" w:date="2015-09-14T16:18:00Z"/>
          <w:color w:val="A9B7C6"/>
          <w:sz w:val="18"/>
          <w:szCs w:val="18"/>
        </w:rPr>
      </w:pPr>
      <w:ins w:id="830" w:author="Andrija Ilic" w:date="2015-09-14T16:18:00Z">
        <w:r>
          <w:rPr>
            <w:color w:val="E8BF6A"/>
            <w:sz w:val="18"/>
            <w:szCs w:val="18"/>
          </w:rPr>
          <w:t>&lt;</w:t>
        </w:r>
        <w:r>
          <w:rPr>
            <w:b/>
            <w:bCs/>
            <w:color w:val="CC7832"/>
            <w:sz w:val="18"/>
            <w:szCs w:val="18"/>
          </w:rPr>
          <w:t>t</w:t>
        </w:r>
        <w:proofErr w:type="gramStart"/>
        <w:r>
          <w:rPr>
            <w:b/>
            <w:bCs/>
            <w:color w:val="CC7832"/>
            <w:sz w:val="18"/>
            <w:szCs w:val="18"/>
          </w:rPr>
          <w:t>:kaptchaimage</w:t>
        </w:r>
        <w:proofErr w:type="gramEnd"/>
        <w:r>
          <w:rPr>
            <w:b/>
            <w:bCs/>
            <w:color w:val="CC7832"/>
            <w:sz w:val="18"/>
            <w:szCs w:val="18"/>
          </w:rPr>
          <w:t xml:space="preserve"> </w:t>
        </w:r>
        <w:r>
          <w:rPr>
            <w:b/>
            <w:bCs/>
            <w:color w:val="D0D0FF"/>
            <w:sz w:val="18"/>
            <w:szCs w:val="18"/>
          </w:rPr>
          <w:t>t:id</w:t>
        </w:r>
        <w:r>
          <w:rPr>
            <w:color w:val="A5C261"/>
            <w:sz w:val="18"/>
            <w:szCs w:val="18"/>
          </w:rPr>
          <w:t>="kaptcha"</w:t>
        </w:r>
        <w:r>
          <w:rPr>
            <w:color w:val="E8BF6A"/>
            <w:sz w:val="18"/>
            <w:szCs w:val="18"/>
          </w:rPr>
          <w:t>/&gt;</w:t>
        </w:r>
        <w:r>
          <w:rPr>
            <w:color w:val="E8BF6A"/>
            <w:sz w:val="18"/>
            <w:szCs w:val="18"/>
          </w:rPr>
          <w:br/>
          <w:t xml:space="preserve"> &lt;</w:t>
        </w:r>
        <w:r>
          <w:rPr>
            <w:b/>
            <w:bCs/>
            <w:color w:val="CC7832"/>
            <w:sz w:val="18"/>
            <w:szCs w:val="18"/>
          </w:rPr>
          <w:t xml:space="preserve">t:kaptchafield </w:t>
        </w:r>
        <w:r>
          <w:rPr>
            <w:color w:val="BABABA"/>
            <w:sz w:val="18"/>
            <w:szCs w:val="18"/>
          </w:rPr>
          <w:t>t:image</w:t>
        </w:r>
        <w:r>
          <w:rPr>
            <w:color w:val="A5C261"/>
            <w:sz w:val="18"/>
            <w:szCs w:val="18"/>
          </w:rPr>
          <w:t xml:space="preserve">="kaptcha" </w:t>
        </w:r>
        <w:r>
          <w:rPr>
            <w:color w:val="BABABA"/>
            <w:sz w:val="18"/>
            <w:szCs w:val="18"/>
          </w:rPr>
          <w:t>visible</w:t>
        </w:r>
        <w:r>
          <w:rPr>
            <w:color w:val="A5C261"/>
            <w:sz w:val="18"/>
            <w:szCs w:val="18"/>
          </w:rPr>
          <w:t xml:space="preserve">="true" </w:t>
        </w:r>
        <w:r>
          <w:rPr>
            <w:color w:val="BABABA"/>
            <w:sz w:val="18"/>
            <w:szCs w:val="18"/>
          </w:rPr>
          <w:t>label</w:t>
        </w:r>
        <w:r>
          <w:rPr>
            <w:color w:val="A5C261"/>
            <w:sz w:val="18"/>
            <w:szCs w:val="18"/>
          </w:rPr>
          <w:t>="characters"</w:t>
        </w:r>
        <w:r>
          <w:rPr>
            <w:color w:val="E8BF6A"/>
            <w:sz w:val="18"/>
            <w:szCs w:val="18"/>
          </w:rPr>
          <w:t>/&gt;</w:t>
        </w:r>
      </w:ins>
    </w:p>
    <w:p w14:paraId="6B85C543" w14:textId="77777777" w:rsidR="002F14D6" w:rsidRDefault="002F14D6">
      <w:pPr>
        <w:tabs>
          <w:tab w:val="left" w:pos="939"/>
        </w:tabs>
        <w:jc w:val="both"/>
        <w:rPr>
          <w:ins w:id="831" w:author="Andrija Ilic" w:date="2015-09-14T16:17:00Z"/>
          <w:lang w:val="sr-Cyrl-RS"/>
        </w:rPr>
        <w:pPrChange w:id="832" w:author="Andrija Ilic" w:date="2015-09-14T16:05:00Z">
          <w:pPr>
            <w:pStyle w:val="ListParagraph"/>
            <w:numPr>
              <w:ilvl w:val="1"/>
              <w:numId w:val="49"/>
            </w:numPr>
            <w:ind w:left="1770" w:hanging="420"/>
          </w:pPr>
        </w:pPrChange>
      </w:pPr>
    </w:p>
    <w:p w14:paraId="664B8B3D" w14:textId="4B8D43DF" w:rsidR="004773B0" w:rsidRDefault="004773B0">
      <w:pPr>
        <w:tabs>
          <w:tab w:val="left" w:pos="939"/>
        </w:tabs>
        <w:jc w:val="both"/>
        <w:rPr>
          <w:ins w:id="833" w:author="Andrija Ilic" w:date="2015-09-14T16:17:00Z"/>
          <w:lang w:val="sr-Cyrl-RS"/>
        </w:rPr>
        <w:pPrChange w:id="834" w:author="Andrija Ilic" w:date="2015-09-14T16:05:00Z">
          <w:pPr>
            <w:pStyle w:val="ListParagraph"/>
            <w:numPr>
              <w:ilvl w:val="1"/>
              <w:numId w:val="49"/>
            </w:numPr>
            <w:ind w:left="1770" w:hanging="420"/>
          </w:pPr>
        </w:pPrChange>
      </w:pPr>
      <w:ins w:id="835" w:author="Andrija Ilic" w:date="2015-09-14T16:17:00Z">
        <w:r>
          <w:rPr>
            <w:noProof/>
          </w:rPr>
          <w:drawing>
            <wp:inline distT="0" distB="0" distL="0" distR="0" wp14:anchorId="321494CA" wp14:editId="4DD489C0">
              <wp:extent cx="2276793" cy="1200318"/>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Kapca.png"/>
                      <pic:cNvPicPr/>
                    </pic:nvPicPr>
                    <pic:blipFill>
                      <a:blip r:embed="rId17">
                        <a:extLst>
                          <a:ext uri="{28A0092B-C50C-407E-A947-70E740481C1C}">
                            <a14:useLocalDpi xmlns:a14="http://schemas.microsoft.com/office/drawing/2010/main" val="0"/>
                          </a:ext>
                        </a:extLst>
                      </a:blip>
                      <a:stretch>
                        <a:fillRect/>
                      </a:stretch>
                    </pic:blipFill>
                    <pic:spPr>
                      <a:xfrm>
                        <a:off x="0" y="0"/>
                        <a:ext cx="2276793" cy="1200318"/>
                      </a:xfrm>
                      <a:prstGeom prst="rect">
                        <a:avLst/>
                      </a:prstGeom>
                    </pic:spPr>
                  </pic:pic>
                </a:graphicData>
              </a:graphic>
            </wp:inline>
          </w:drawing>
        </w:r>
      </w:ins>
    </w:p>
    <w:p w14:paraId="6DB57A8A" w14:textId="401B2F7D" w:rsidR="004773B0" w:rsidRPr="004773B0" w:rsidRDefault="004773B0">
      <w:pPr>
        <w:tabs>
          <w:tab w:val="left" w:pos="939"/>
        </w:tabs>
        <w:jc w:val="both"/>
        <w:rPr>
          <w:ins w:id="836" w:author="Andrija Ilic" w:date="2015-09-14T16:13:00Z"/>
          <w:lang w:val="sr-Cyrl-RS"/>
        </w:rPr>
        <w:pPrChange w:id="837" w:author="Andrija Ilic" w:date="2015-09-14T16:05:00Z">
          <w:pPr>
            <w:pStyle w:val="ListParagraph"/>
            <w:numPr>
              <w:ilvl w:val="1"/>
              <w:numId w:val="49"/>
            </w:numPr>
            <w:ind w:left="1770" w:hanging="420"/>
          </w:pPr>
        </w:pPrChange>
      </w:pPr>
      <w:ins w:id="838" w:author="Andrija Ilic" w:date="2015-09-14T16:17:00Z">
        <w:r>
          <w:rPr>
            <w:lang w:val="sr-Cyrl-RS"/>
          </w:rPr>
          <w:t xml:space="preserve">Слика 8. </w:t>
        </w:r>
        <w:r w:rsidRPr="00291BC7">
          <w:rPr>
            <w:lang w:val="sr-Cyrl-RS"/>
          </w:rPr>
          <w:t>Ка</w:t>
        </w:r>
        <w:r w:rsidRPr="00291BC7">
          <w:rPr>
            <w:lang w:val="sr-Latn-RS"/>
          </w:rPr>
          <w:t>ptcha</w:t>
        </w:r>
      </w:ins>
    </w:p>
    <w:p w14:paraId="4F9F3408" w14:textId="02F90A6C" w:rsidR="002A1BEB" w:rsidRPr="00B3748B" w:rsidRDefault="00266081">
      <w:pPr>
        <w:pStyle w:val="ListParagraph"/>
        <w:numPr>
          <w:ilvl w:val="2"/>
          <w:numId w:val="49"/>
        </w:numPr>
        <w:tabs>
          <w:tab w:val="left" w:pos="939"/>
        </w:tabs>
        <w:jc w:val="both"/>
        <w:rPr>
          <w:ins w:id="839" w:author="Andrija Ilic" w:date="2015-09-14T16:20:00Z"/>
          <w:b/>
          <w:lang w:val="sr-Cyrl-RS"/>
        </w:rPr>
        <w:pPrChange w:id="840" w:author="Andrija Ilic" w:date="2015-09-14T16:20:00Z">
          <w:pPr>
            <w:pStyle w:val="ListParagraph"/>
            <w:numPr>
              <w:ilvl w:val="1"/>
              <w:numId w:val="49"/>
            </w:numPr>
            <w:ind w:left="1770" w:hanging="420"/>
          </w:pPr>
        </w:pPrChange>
      </w:pPr>
      <w:ins w:id="841" w:author="Andrija Ilic" w:date="2015-09-14T15:15:00Z">
        <w:r w:rsidRPr="00B3748B">
          <w:rPr>
            <w:b/>
            <w:lang w:val="sr-Cyrl-RS"/>
            <w:rPrChange w:id="842" w:author="Andrija Ilic" w:date="2015-09-14T21:53:00Z">
              <w:rPr>
                <w:lang w:val="sr-Cyrl-RS"/>
              </w:rPr>
            </w:rPrChange>
          </w:rPr>
          <w:t>Компоненте за приказ података</w:t>
        </w:r>
      </w:ins>
    </w:p>
    <w:p w14:paraId="5D7B4C0D" w14:textId="3A9036A9" w:rsidR="002A1BEB" w:rsidRDefault="008E36D8">
      <w:pPr>
        <w:tabs>
          <w:tab w:val="left" w:pos="939"/>
        </w:tabs>
        <w:jc w:val="both"/>
        <w:rPr>
          <w:ins w:id="843" w:author="Andrija Ilic" w:date="2015-09-14T16:37:00Z"/>
        </w:rPr>
        <w:pPrChange w:id="844" w:author="Andrija Ilic" w:date="2015-09-14T16:34:00Z">
          <w:pPr>
            <w:pStyle w:val="ListParagraph"/>
            <w:numPr>
              <w:ilvl w:val="1"/>
              <w:numId w:val="49"/>
            </w:numPr>
            <w:ind w:left="1770" w:hanging="420"/>
          </w:pPr>
        </w:pPrChange>
      </w:pPr>
      <w:ins w:id="845" w:author="Andrija Ilic" w:date="2015-09-14T16:34:00Z">
        <w:r w:rsidRPr="008E36D8">
          <w:rPr>
            <w:b/>
          </w:rPr>
          <w:t>Grid компонента</w:t>
        </w:r>
        <w:r>
          <w:t xml:space="preserve"> - </w:t>
        </w:r>
        <w:r w:rsidRPr="00291BC7">
          <w:t>представља</w:t>
        </w:r>
        <w:r>
          <w:t xml:space="preserve"> једну од сложенијих компонената за приказ података. Уз неке додатке ова компонента се може прилагодити и уносу података. Многа предефинисана понашање се нуде уз њу, као што су пагинација која се остварује имплементирањем метода за одређивање опсега и броја ентитета по страници. Могуће је направити табелу на основу модела који је дат у некој Java колекцији података, али осим овое најпростије употребе, могуће је табелу проширити новим колонама као и новим функционалностима, као што су сортирање и претраживање ентитета унутар табеле.</w:t>
        </w:r>
      </w:ins>
    </w:p>
    <w:p w14:paraId="35163ACE" w14:textId="77777777" w:rsidR="00E928B6" w:rsidRDefault="00E928B6" w:rsidP="00E928B6">
      <w:pPr>
        <w:pStyle w:val="HTMLPreformatted"/>
        <w:shd w:val="clear" w:color="auto" w:fill="2B2B2B"/>
        <w:rPr>
          <w:ins w:id="846" w:author="Andrija Ilic" w:date="2015-09-14T16:37:00Z"/>
          <w:color w:val="A9B7C6"/>
          <w:sz w:val="18"/>
          <w:szCs w:val="18"/>
        </w:rPr>
      </w:pPr>
      <w:ins w:id="847" w:author="Andrija Ilic" w:date="2015-09-14T16:37:00Z">
        <w:r>
          <w:rPr>
            <w:color w:val="E8BF6A"/>
            <w:sz w:val="18"/>
            <w:szCs w:val="18"/>
          </w:rPr>
          <w:t>&lt;</w:t>
        </w:r>
        <w:r>
          <w:rPr>
            <w:b/>
            <w:bCs/>
            <w:color w:val="CC7832"/>
            <w:sz w:val="18"/>
            <w:szCs w:val="18"/>
          </w:rPr>
          <w:t xml:space="preserve">t:grid </w:t>
        </w:r>
        <w:r>
          <w:rPr>
            <w:color w:val="BABABA"/>
            <w:sz w:val="18"/>
            <w:szCs w:val="18"/>
          </w:rPr>
          <w:t>t:source</w:t>
        </w:r>
        <w:r>
          <w:rPr>
            <w:color w:val="A5C261"/>
            <w:sz w:val="18"/>
            <w:szCs w:val="18"/>
          </w:rPr>
          <w:t xml:space="preserve">="students" </w:t>
        </w:r>
        <w:r>
          <w:rPr>
            <w:color w:val="BABABA"/>
            <w:sz w:val="18"/>
            <w:szCs w:val="18"/>
          </w:rPr>
          <w:t>exclude</w:t>
        </w:r>
        <w:r>
          <w:rPr>
            <w:color w:val="A5C261"/>
            <w:sz w:val="18"/>
            <w:szCs w:val="18"/>
          </w:rPr>
          <w:t xml:space="preserve">="programId" </w:t>
        </w:r>
        <w:r>
          <w:rPr>
            <w:color w:val="BABABA"/>
            <w:sz w:val="18"/>
            <w:szCs w:val="18"/>
          </w:rPr>
          <w:t>row</w:t>
        </w:r>
        <w:r>
          <w:rPr>
            <w:color w:val="A5C261"/>
            <w:sz w:val="18"/>
            <w:szCs w:val="18"/>
          </w:rPr>
          <w:t xml:space="preserve">="currentStudent" </w:t>
        </w:r>
        <w:r>
          <w:rPr>
            <w:color w:val="BABABA"/>
            <w:sz w:val="18"/>
            <w:szCs w:val="18"/>
          </w:rPr>
          <w:t>t:add</w:t>
        </w:r>
        <w:r>
          <w:rPr>
            <w:color w:val="A5C261"/>
            <w:sz w:val="18"/>
            <w:szCs w:val="18"/>
          </w:rPr>
          <w:t xml:space="preserve">="brojIndeksa,imePrezime,action" </w:t>
        </w:r>
        <w:r>
          <w:rPr>
            <w:color w:val="BABABA"/>
            <w:sz w:val="18"/>
            <w:szCs w:val="18"/>
          </w:rPr>
          <w:t>rowsPerPage</w:t>
        </w:r>
        <w:r>
          <w:rPr>
            <w:color w:val="A5C261"/>
            <w:sz w:val="18"/>
            <w:szCs w:val="18"/>
          </w:rPr>
          <w:t xml:space="preserve">="10" </w:t>
        </w:r>
        <w:r>
          <w:rPr>
            <w:color w:val="BABABA"/>
            <w:sz w:val="18"/>
            <w:szCs w:val="18"/>
          </w:rPr>
          <w:t>reorder</w:t>
        </w:r>
        <w:r>
          <w:rPr>
            <w:color w:val="A5C261"/>
            <w:sz w:val="18"/>
            <w:szCs w:val="18"/>
          </w:rPr>
          <w:t xml:space="preserve">="brojIndeksa,imePrezime,brojBodova,konacnaOcena,action" </w:t>
        </w:r>
        <w:r>
          <w:rPr>
            <w:color w:val="BABABA"/>
            <w:sz w:val="18"/>
            <w:szCs w:val="18"/>
          </w:rPr>
          <w:t>rowIndex</w:t>
        </w:r>
        <w:r>
          <w:rPr>
            <w:color w:val="A5C261"/>
            <w:sz w:val="18"/>
            <w:szCs w:val="18"/>
          </w:rPr>
          <w:t>="currentIndex"</w:t>
        </w:r>
        <w:r>
          <w:rPr>
            <w:color w:val="E8BF6A"/>
            <w:sz w:val="18"/>
            <w:szCs w:val="18"/>
          </w:rPr>
          <w:t>&gt;</w:t>
        </w:r>
        <w:r>
          <w:rPr>
            <w:color w:val="E8BF6A"/>
            <w:sz w:val="18"/>
            <w:szCs w:val="18"/>
          </w:rPr>
          <w:br/>
          <w:t xml:space="preserve">    &lt;p:brojIndeksaCell&gt;</w:t>
        </w:r>
        <w:r>
          <w:rPr>
            <w:color w:val="CC7832"/>
            <w:sz w:val="18"/>
            <w:szCs w:val="18"/>
          </w:rPr>
          <w:t>${currentStudent.studentId.brojIndeksa}</w:t>
        </w:r>
        <w:r>
          <w:rPr>
            <w:color w:val="E8BF6A"/>
            <w:sz w:val="18"/>
            <w:szCs w:val="18"/>
          </w:rPr>
          <w:t>&lt;/p:brojIndeksaCell&gt;</w:t>
        </w:r>
        <w:r>
          <w:rPr>
            <w:color w:val="E8BF6A"/>
            <w:sz w:val="18"/>
            <w:szCs w:val="18"/>
          </w:rPr>
          <w:br/>
          <w:t xml:space="preserve">    &lt;p:imePrezimeCell&gt;</w:t>
        </w:r>
        <w:r>
          <w:rPr>
            <w:color w:val="CC7832"/>
            <w:sz w:val="18"/>
            <w:szCs w:val="18"/>
          </w:rPr>
          <w:t>${currentStudent.studentId.ime} ${currentStudent.studentId.prezime}</w:t>
        </w:r>
        <w:r>
          <w:rPr>
            <w:color w:val="E8BF6A"/>
            <w:sz w:val="18"/>
            <w:szCs w:val="18"/>
          </w:rPr>
          <w:t>&lt;/p:imePrezimeCell&gt;</w:t>
        </w:r>
        <w:r>
          <w:rPr>
            <w:color w:val="E8BF6A"/>
            <w:sz w:val="18"/>
            <w:szCs w:val="18"/>
          </w:rPr>
          <w:br/>
          <w:t xml:space="preserve">    &lt;p:actionCell&gt;</w:t>
        </w:r>
        <w:r>
          <w:rPr>
            <w:color w:val="E8BF6A"/>
            <w:sz w:val="18"/>
            <w:szCs w:val="18"/>
          </w:rPr>
          <w:br/>
          <w:t xml:space="preserve">        &lt;</w:t>
        </w:r>
        <w:r>
          <w:rPr>
            <w:b/>
            <w:bCs/>
            <w:color w:val="CC7832"/>
            <w:sz w:val="18"/>
            <w:szCs w:val="18"/>
          </w:rPr>
          <w:t xml:space="preserve">t:jquery.dialogajaxlink </w:t>
        </w:r>
        <w:r>
          <w:rPr>
            <w:color w:val="BABABA"/>
            <w:sz w:val="18"/>
            <w:szCs w:val="18"/>
          </w:rPr>
          <w:t>t:dialog</w:t>
        </w:r>
        <w:r>
          <w:rPr>
            <w:color w:val="A5C261"/>
            <w:sz w:val="18"/>
            <w:szCs w:val="18"/>
          </w:rPr>
          <w:t xml:space="preserve">="myDialog" </w:t>
        </w:r>
        <w:r>
          <w:rPr>
            <w:color w:val="BABABA"/>
            <w:sz w:val="18"/>
            <w:szCs w:val="18"/>
          </w:rPr>
          <w:t>t:zone</w:t>
        </w:r>
        <w:r>
          <w:rPr>
            <w:color w:val="A5C261"/>
            <w:sz w:val="18"/>
            <w:szCs w:val="18"/>
          </w:rPr>
          <w:t>="detailZone"</w:t>
        </w:r>
        <w:r>
          <w:rPr>
            <w:color w:val="A5C261"/>
            <w:sz w:val="18"/>
            <w:szCs w:val="18"/>
          </w:rPr>
          <w:br/>
          <w:t xml:space="preserve">                             </w:t>
        </w:r>
        <w:r>
          <w:rPr>
            <w:color w:val="BABABA"/>
            <w:sz w:val="18"/>
            <w:szCs w:val="18"/>
          </w:rPr>
          <w:t>t:context</w:t>
        </w:r>
        <w:r>
          <w:rPr>
            <w:color w:val="A5C261"/>
            <w:sz w:val="18"/>
            <w:szCs w:val="18"/>
          </w:rPr>
          <w:t>="</w:t>
        </w:r>
        <w:r>
          <w:rPr>
            <w:color w:val="CC7832"/>
            <w:sz w:val="18"/>
            <w:szCs w:val="18"/>
          </w:rPr>
          <w:t>${currentIndex}</w:t>
        </w:r>
        <w:r>
          <w:rPr>
            <w:color w:val="A5C261"/>
            <w:sz w:val="18"/>
            <w:szCs w:val="18"/>
          </w:rPr>
          <w:t xml:space="preserve">" </w:t>
        </w:r>
        <w:r>
          <w:rPr>
            <w:color w:val="E8BF6A"/>
            <w:sz w:val="18"/>
            <w:szCs w:val="18"/>
          </w:rPr>
          <w:t>&gt;</w:t>
        </w:r>
        <w:r>
          <w:rPr>
            <w:color w:val="A9B7C6"/>
            <w:sz w:val="18"/>
            <w:szCs w:val="18"/>
          </w:rPr>
          <w:t>Detalji</w:t>
        </w:r>
        <w:r>
          <w:rPr>
            <w:color w:val="E8BF6A"/>
            <w:sz w:val="18"/>
            <w:szCs w:val="18"/>
          </w:rPr>
          <w:t>&lt;/</w:t>
        </w:r>
        <w:r>
          <w:rPr>
            <w:b/>
            <w:bCs/>
            <w:color w:val="CC7832"/>
            <w:sz w:val="18"/>
            <w:szCs w:val="18"/>
          </w:rPr>
          <w:t>t:jquery.dialogajaxlink</w:t>
        </w:r>
        <w:r>
          <w:rPr>
            <w:color w:val="E8BF6A"/>
            <w:sz w:val="18"/>
            <w:szCs w:val="18"/>
          </w:rPr>
          <w:t>&gt;</w:t>
        </w:r>
        <w:r>
          <w:rPr>
            <w:color w:val="E8BF6A"/>
            <w:sz w:val="18"/>
            <w:szCs w:val="18"/>
          </w:rPr>
          <w:br/>
          <w:t xml:space="preserve">    &lt;/p:actionCell&gt;</w:t>
        </w:r>
        <w:r>
          <w:rPr>
            <w:color w:val="E8BF6A"/>
            <w:sz w:val="18"/>
            <w:szCs w:val="18"/>
          </w:rPr>
          <w:br/>
          <w:t>&lt;/</w:t>
        </w:r>
        <w:r>
          <w:rPr>
            <w:b/>
            <w:bCs/>
            <w:color w:val="CC7832"/>
            <w:sz w:val="18"/>
            <w:szCs w:val="18"/>
          </w:rPr>
          <w:t>t:grid</w:t>
        </w:r>
        <w:r>
          <w:rPr>
            <w:color w:val="E8BF6A"/>
            <w:sz w:val="18"/>
            <w:szCs w:val="18"/>
          </w:rPr>
          <w:t>&gt;</w:t>
        </w:r>
      </w:ins>
    </w:p>
    <w:p w14:paraId="78B3A245" w14:textId="77777777" w:rsidR="00E928B6" w:rsidRPr="008E36D8" w:rsidRDefault="00E928B6">
      <w:pPr>
        <w:tabs>
          <w:tab w:val="left" w:pos="939"/>
        </w:tabs>
        <w:jc w:val="both"/>
        <w:rPr>
          <w:ins w:id="848" w:author="Andrija Ilic" w:date="2015-09-14T16:20:00Z"/>
          <w:b/>
          <w:lang w:val="sr-Cyrl-RS"/>
        </w:rPr>
        <w:pPrChange w:id="849" w:author="Andrija Ilic" w:date="2015-09-14T16:34:00Z">
          <w:pPr>
            <w:pStyle w:val="ListParagraph"/>
            <w:numPr>
              <w:ilvl w:val="1"/>
              <w:numId w:val="49"/>
            </w:numPr>
            <w:ind w:left="1770" w:hanging="420"/>
          </w:pPr>
        </w:pPrChange>
      </w:pPr>
    </w:p>
    <w:p w14:paraId="793CBC99" w14:textId="1931F690" w:rsidR="008E36D8" w:rsidRPr="00E928B6" w:rsidRDefault="008E36D8">
      <w:pPr>
        <w:tabs>
          <w:tab w:val="left" w:pos="939"/>
        </w:tabs>
        <w:jc w:val="both"/>
        <w:rPr>
          <w:ins w:id="850" w:author="Andrija Ilic" w:date="2015-09-14T16:36:00Z"/>
          <w:lang w:val="sr-Latn-RS"/>
          <w:rPrChange w:id="851" w:author="Andrija Ilic" w:date="2015-09-14T16:37:00Z">
            <w:rPr>
              <w:ins w:id="852" w:author="Andrija Ilic" w:date="2015-09-14T16:36:00Z"/>
              <w:lang w:val="sr-Cyrl-RS"/>
            </w:rPr>
          </w:rPrChange>
        </w:rPr>
        <w:pPrChange w:id="853" w:author="Andrija Ilic" w:date="2015-09-14T16:36:00Z">
          <w:pPr>
            <w:pStyle w:val="ListParagraph"/>
            <w:numPr>
              <w:ilvl w:val="1"/>
              <w:numId w:val="49"/>
            </w:numPr>
            <w:ind w:left="1770" w:hanging="420"/>
          </w:pPr>
        </w:pPrChange>
      </w:pPr>
      <w:ins w:id="854" w:author="Andrija Ilic" w:date="2015-09-14T16:36:00Z">
        <w:r>
          <w:rPr>
            <w:noProof/>
          </w:rPr>
          <w:lastRenderedPageBreak/>
          <w:drawing>
            <wp:inline distT="0" distB="0" distL="0" distR="0" wp14:anchorId="2CCCB5E6" wp14:editId="7A47A423">
              <wp:extent cx="5039428" cy="2791215"/>
              <wp:effectExtent l="0" t="0" r="0"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Grid.png"/>
                      <pic:cNvPicPr/>
                    </pic:nvPicPr>
                    <pic:blipFill>
                      <a:blip r:embed="rId18">
                        <a:extLst>
                          <a:ext uri="{28A0092B-C50C-407E-A947-70E740481C1C}">
                            <a14:useLocalDpi xmlns:a14="http://schemas.microsoft.com/office/drawing/2010/main" val="0"/>
                          </a:ext>
                        </a:extLst>
                      </a:blip>
                      <a:stretch>
                        <a:fillRect/>
                      </a:stretch>
                    </pic:blipFill>
                    <pic:spPr>
                      <a:xfrm>
                        <a:off x="0" y="0"/>
                        <a:ext cx="5039428" cy="2791215"/>
                      </a:xfrm>
                      <a:prstGeom prst="rect">
                        <a:avLst/>
                      </a:prstGeom>
                    </pic:spPr>
                  </pic:pic>
                </a:graphicData>
              </a:graphic>
            </wp:inline>
          </w:drawing>
        </w:r>
      </w:ins>
    </w:p>
    <w:p w14:paraId="299BEA61" w14:textId="75F8A11A" w:rsidR="002A1BEB" w:rsidRDefault="008E36D8">
      <w:pPr>
        <w:tabs>
          <w:tab w:val="left" w:pos="939"/>
        </w:tabs>
        <w:jc w:val="both"/>
        <w:rPr>
          <w:ins w:id="855" w:author="Andrija Ilic" w:date="2015-09-14T19:14:00Z"/>
          <w:lang w:val="sr-Cyrl-RS"/>
        </w:rPr>
        <w:pPrChange w:id="856" w:author="Andrija Ilic" w:date="2015-09-14T16:36:00Z">
          <w:pPr>
            <w:pStyle w:val="ListParagraph"/>
            <w:numPr>
              <w:ilvl w:val="1"/>
              <w:numId w:val="49"/>
            </w:numPr>
            <w:ind w:left="1770" w:hanging="420"/>
          </w:pPr>
        </w:pPrChange>
      </w:pPr>
      <w:ins w:id="857" w:author="Andrija Ilic" w:date="2015-09-14T16:36:00Z">
        <w:r w:rsidRPr="008E36D8">
          <w:rPr>
            <w:lang w:val="sr-Cyrl-RS"/>
            <w:rPrChange w:id="858" w:author="Andrija Ilic" w:date="2015-09-14T16:36:00Z">
              <w:rPr>
                <w:b/>
                <w:lang w:val="sr-Cyrl-RS"/>
              </w:rPr>
            </w:rPrChange>
          </w:rPr>
          <w:t>Слика</w:t>
        </w:r>
        <w:r w:rsidRPr="008E36D8">
          <w:rPr>
            <w:lang w:val="sr-Cyrl-RS"/>
          </w:rPr>
          <w:t xml:space="preserve"> 9 – Приказ студената</w:t>
        </w:r>
      </w:ins>
    </w:p>
    <w:p w14:paraId="1A7489B2" w14:textId="6F8768C4" w:rsidR="00B85ED5" w:rsidRPr="0024024A" w:rsidRDefault="00B85ED5">
      <w:pPr>
        <w:tabs>
          <w:tab w:val="left" w:pos="939"/>
        </w:tabs>
        <w:jc w:val="both"/>
        <w:rPr>
          <w:ins w:id="859" w:author="Andrija Ilic" w:date="2015-09-14T19:17:00Z"/>
          <w:rFonts w:cs="Times New Roman"/>
          <w:color w:val="333333"/>
          <w:szCs w:val="24"/>
          <w:shd w:val="clear" w:color="auto" w:fill="FFFFFF"/>
        </w:rPr>
        <w:pPrChange w:id="860" w:author="Andrija Ilic" w:date="2015-09-14T16:36:00Z">
          <w:pPr>
            <w:pStyle w:val="ListParagraph"/>
            <w:numPr>
              <w:ilvl w:val="1"/>
              <w:numId w:val="49"/>
            </w:numPr>
            <w:ind w:left="1770" w:hanging="420"/>
          </w:pPr>
        </w:pPrChange>
      </w:pPr>
      <w:ins w:id="861" w:author="Andrija Ilic" w:date="2015-09-14T19:14:00Z">
        <w:r>
          <w:rPr>
            <w:b/>
            <w:lang w:val="sr-Latn-RS"/>
          </w:rPr>
          <w:t xml:space="preserve">BeanDisplay </w:t>
        </w:r>
      </w:ins>
      <w:ins w:id="862" w:author="Andrija Ilic" w:date="2015-09-14T19:15:00Z">
        <w:r>
          <w:rPr>
            <w:b/>
            <w:lang w:val="sr-Latn-RS"/>
          </w:rPr>
          <w:t>–</w:t>
        </w:r>
      </w:ins>
      <w:ins w:id="863" w:author="Andrija Ilic" w:date="2015-09-14T19:14:00Z">
        <w:r>
          <w:rPr>
            <w:b/>
            <w:lang w:val="sr-Latn-RS"/>
          </w:rPr>
          <w:t xml:space="preserve"> </w:t>
        </w:r>
      </w:ins>
      <w:ins w:id="864" w:author="Andrija Ilic" w:date="2015-09-14T19:15:00Z">
        <w:r>
          <w:rPr>
            <w:lang w:val="sr-Cyrl-RS"/>
          </w:rPr>
          <w:t>служи за приказ</w:t>
        </w:r>
        <w:r w:rsidR="0055585C">
          <w:rPr>
            <w:lang w:val="sr-Cyrl-RS"/>
          </w:rPr>
          <w:t xml:space="preserve"> атрибута </w:t>
        </w:r>
      </w:ins>
      <w:ins w:id="865" w:author="Andrija Ilic" w:date="2015-09-14T19:16:00Z">
        <w:r w:rsidR="0055585C">
          <w:rPr>
            <w:lang w:val="sr-Latn-RS"/>
          </w:rPr>
          <w:t xml:space="preserve">bean-a, </w:t>
        </w:r>
        <w:r w:rsidR="0055585C">
          <w:rPr>
            <w:lang w:val="sr-Cyrl-RS"/>
          </w:rPr>
          <w:t xml:space="preserve">као основу користећи </w:t>
        </w:r>
        <w:r w:rsidR="0055585C">
          <w:rPr>
            <w:rFonts w:cs="Times New Roman"/>
            <w:color w:val="333333"/>
            <w:szCs w:val="24"/>
            <w:shd w:val="clear" w:color="auto" w:fill="FFFFFF"/>
          </w:rPr>
          <w:t>BeanModel.</w:t>
        </w:r>
      </w:ins>
      <w:ins w:id="866" w:author="Andrija Ilic" w:date="2015-09-14T19:17:00Z">
        <w:r w:rsidR="0055585C">
          <w:rPr>
            <w:rFonts w:cs="Times New Roman"/>
            <w:color w:val="333333"/>
            <w:szCs w:val="24"/>
            <w:shd w:val="clear" w:color="auto" w:fill="FFFFFF"/>
          </w:rPr>
          <w:t xml:space="preserve"> </w:t>
        </w:r>
        <w:r w:rsidR="0055585C">
          <w:rPr>
            <w:rFonts w:cs="Times New Roman"/>
            <w:color w:val="333333"/>
            <w:szCs w:val="24"/>
            <w:shd w:val="clear" w:color="auto" w:fill="FFFFFF"/>
            <w:lang w:val="sr-Cyrl-RS"/>
          </w:rPr>
          <w:t>Слика 12.</w:t>
        </w:r>
      </w:ins>
    </w:p>
    <w:p w14:paraId="403C9B65" w14:textId="77777777" w:rsidR="0055585C" w:rsidRDefault="0055585C" w:rsidP="0055585C">
      <w:pPr>
        <w:pStyle w:val="HTMLPreformatted"/>
        <w:shd w:val="clear" w:color="auto" w:fill="2B2B2B"/>
        <w:rPr>
          <w:ins w:id="867" w:author="Andrija Ilic" w:date="2015-09-14T19:17:00Z"/>
          <w:color w:val="A9B7C6"/>
          <w:sz w:val="18"/>
          <w:szCs w:val="18"/>
        </w:rPr>
      </w:pPr>
      <w:ins w:id="868" w:author="Andrija Ilic" w:date="2015-09-14T19:17:00Z">
        <w:r>
          <w:rPr>
            <w:color w:val="E8BF6A"/>
            <w:sz w:val="18"/>
            <w:szCs w:val="18"/>
          </w:rPr>
          <w:t>&lt;</w:t>
        </w:r>
        <w:r>
          <w:rPr>
            <w:b/>
            <w:bCs/>
            <w:color w:val="CC7832"/>
            <w:sz w:val="18"/>
            <w:szCs w:val="18"/>
          </w:rPr>
          <w:t>t</w:t>
        </w:r>
        <w:proofErr w:type="gramStart"/>
        <w:r>
          <w:rPr>
            <w:b/>
            <w:bCs/>
            <w:color w:val="CC7832"/>
            <w:sz w:val="18"/>
            <w:szCs w:val="18"/>
          </w:rPr>
          <w:t>:beandisplay</w:t>
        </w:r>
        <w:proofErr w:type="gramEnd"/>
        <w:r>
          <w:rPr>
            <w:b/>
            <w:bCs/>
            <w:color w:val="CC7832"/>
            <w:sz w:val="18"/>
            <w:szCs w:val="18"/>
          </w:rPr>
          <w:t xml:space="preserve"> </w:t>
        </w:r>
        <w:r>
          <w:rPr>
            <w:color w:val="BABABA"/>
            <w:sz w:val="18"/>
            <w:szCs w:val="18"/>
          </w:rPr>
          <w:t>object</w:t>
        </w:r>
        <w:r>
          <w:rPr>
            <w:color w:val="A5C261"/>
            <w:sz w:val="18"/>
            <w:szCs w:val="18"/>
          </w:rPr>
          <w:t xml:space="preserve">="currentStudent.studentId" </w:t>
        </w:r>
        <w:r>
          <w:rPr>
            <w:color w:val="BABABA"/>
            <w:sz w:val="18"/>
            <w:szCs w:val="18"/>
          </w:rPr>
          <w:t>exclude</w:t>
        </w:r>
        <w:r>
          <w:rPr>
            <w:color w:val="A5C261"/>
            <w:sz w:val="18"/>
            <w:szCs w:val="18"/>
          </w:rPr>
          <w:t xml:space="preserve">="id,password,activated,token,imageName" </w:t>
        </w:r>
        <w:r>
          <w:rPr>
            <w:color w:val="BABABA"/>
            <w:sz w:val="18"/>
            <w:szCs w:val="18"/>
          </w:rPr>
          <w:t>add</w:t>
        </w:r>
        <w:r>
          <w:rPr>
            <w:color w:val="A5C261"/>
            <w:sz w:val="18"/>
            <w:szCs w:val="18"/>
          </w:rPr>
          <w:t xml:space="preserve">="slika" </w:t>
        </w:r>
        <w:r>
          <w:rPr>
            <w:color w:val="BABABA"/>
            <w:sz w:val="18"/>
            <w:szCs w:val="18"/>
          </w:rPr>
          <w:t>reorder</w:t>
        </w:r>
        <w:r>
          <w:rPr>
            <w:color w:val="A5C261"/>
            <w:sz w:val="18"/>
            <w:szCs w:val="18"/>
          </w:rPr>
          <w:t>="slika"</w:t>
        </w:r>
        <w:r>
          <w:rPr>
            <w:color w:val="E8BF6A"/>
            <w:sz w:val="18"/>
            <w:szCs w:val="18"/>
          </w:rPr>
          <w:t>&gt;</w:t>
        </w:r>
        <w:r>
          <w:rPr>
            <w:color w:val="E8BF6A"/>
            <w:sz w:val="18"/>
            <w:szCs w:val="18"/>
          </w:rPr>
          <w:br/>
          <w:t xml:space="preserve">    &lt;p:slika&gt;</w:t>
        </w:r>
        <w:r>
          <w:rPr>
            <w:color w:val="E8BF6A"/>
            <w:sz w:val="18"/>
            <w:szCs w:val="18"/>
          </w:rPr>
          <w:br/>
          <w:t xml:space="preserve">        &lt;img </w:t>
        </w:r>
        <w:r>
          <w:rPr>
            <w:color w:val="BABABA"/>
            <w:sz w:val="18"/>
            <w:szCs w:val="18"/>
          </w:rPr>
          <w:t>width</w:t>
        </w:r>
        <w:r>
          <w:rPr>
            <w:color w:val="A5C261"/>
            <w:sz w:val="18"/>
            <w:szCs w:val="18"/>
          </w:rPr>
          <w:t xml:space="preserve">="150px" </w:t>
        </w:r>
        <w:r>
          <w:rPr>
            <w:color w:val="BABABA"/>
            <w:sz w:val="18"/>
            <w:szCs w:val="18"/>
          </w:rPr>
          <w:t>height</w:t>
        </w:r>
        <w:r>
          <w:rPr>
            <w:color w:val="A5C261"/>
            <w:sz w:val="18"/>
            <w:szCs w:val="18"/>
          </w:rPr>
          <w:t xml:space="preserve">="100px" </w:t>
        </w:r>
        <w:r>
          <w:rPr>
            <w:color w:val="BABABA"/>
            <w:sz w:val="18"/>
            <w:szCs w:val="18"/>
          </w:rPr>
          <w:t>src</w:t>
        </w:r>
        <w:r>
          <w:rPr>
            <w:color w:val="A5C261"/>
            <w:sz w:val="18"/>
            <w:szCs w:val="18"/>
          </w:rPr>
          <w:t>="</w:t>
        </w:r>
        <w:r>
          <w:rPr>
            <w:color w:val="CC7832"/>
            <w:sz w:val="18"/>
            <w:szCs w:val="18"/>
          </w:rPr>
          <w:t>${imageUrl}</w:t>
        </w:r>
        <w:r>
          <w:rPr>
            <w:color w:val="A5C261"/>
            <w:sz w:val="18"/>
            <w:szCs w:val="18"/>
          </w:rPr>
          <w:t xml:space="preserve">" </w:t>
        </w:r>
        <w:r>
          <w:rPr>
            <w:color w:val="E8BF6A"/>
            <w:sz w:val="18"/>
            <w:szCs w:val="18"/>
          </w:rPr>
          <w:t>/&gt;</w:t>
        </w:r>
        <w:r>
          <w:rPr>
            <w:color w:val="E8BF6A"/>
            <w:sz w:val="18"/>
            <w:szCs w:val="18"/>
          </w:rPr>
          <w:br/>
          <w:t xml:space="preserve">    &lt;/p:slika&gt;</w:t>
        </w:r>
        <w:r>
          <w:rPr>
            <w:color w:val="E8BF6A"/>
            <w:sz w:val="18"/>
            <w:szCs w:val="18"/>
          </w:rPr>
          <w:br/>
          <w:t>&lt;/</w:t>
        </w:r>
        <w:r>
          <w:rPr>
            <w:b/>
            <w:bCs/>
            <w:color w:val="CC7832"/>
            <w:sz w:val="18"/>
            <w:szCs w:val="18"/>
          </w:rPr>
          <w:t>t:beandisplay</w:t>
        </w:r>
        <w:r>
          <w:rPr>
            <w:color w:val="E8BF6A"/>
            <w:sz w:val="18"/>
            <w:szCs w:val="18"/>
          </w:rPr>
          <w:t>&gt;</w:t>
        </w:r>
      </w:ins>
    </w:p>
    <w:p w14:paraId="61AF3F58" w14:textId="77777777" w:rsidR="0055585C" w:rsidRPr="0055585C" w:rsidRDefault="0055585C">
      <w:pPr>
        <w:tabs>
          <w:tab w:val="left" w:pos="939"/>
        </w:tabs>
        <w:jc w:val="both"/>
        <w:rPr>
          <w:ins w:id="869" w:author="Andrija Ilic" w:date="2015-09-14T15:15:00Z"/>
          <w:lang w:val="sr-Cyrl-RS"/>
        </w:rPr>
        <w:pPrChange w:id="870" w:author="Andrija Ilic" w:date="2015-09-14T16:36:00Z">
          <w:pPr>
            <w:pStyle w:val="ListParagraph"/>
            <w:numPr>
              <w:ilvl w:val="1"/>
              <w:numId w:val="49"/>
            </w:numPr>
            <w:ind w:left="1770" w:hanging="420"/>
          </w:pPr>
        </w:pPrChange>
      </w:pPr>
    </w:p>
    <w:p w14:paraId="128378F3" w14:textId="18351113" w:rsidR="00791D6F" w:rsidRPr="00B3748B" w:rsidRDefault="002C76D2">
      <w:pPr>
        <w:pStyle w:val="ListParagraph"/>
        <w:numPr>
          <w:ilvl w:val="2"/>
          <w:numId w:val="49"/>
        </w:numPr>
        <w:tabs>
          <w:tab w:val="left" w:pos="939"/>
        </w:tabs>
        <w:jc w:val="both"/>
        <w:rPr>
          <w:ins w:id="871" w:author="Andrija Ilic" w:date="2015-09-14T16:44:00Z"/>
          <w:b/>
          <w:lang w:val="sr-Cyrl-RS"/>
        </w:rPr>
      </w:pPr>
      <w:ins w:id="872" w:author="Andrija Ilic" w:date="2015-09-14T16:41:00Z">
        <w:r w:rsidRPr="00B3748B">
          <w:rPr>
            <w:b/>
            <w:lang w:val="sr-Latn-RS"/>
          </w:rPr>
          <w:t>Ko</w:t>
        </w:r>
        <w:r w:rsidRPr="00B3748B">
          <w:rPr>
            <w:b/>
            <w:lang w:val="sr-Cyrl-RS"/>
          </w:rPr>
          <w:t>мпоненте за интеракцију</w:t>
        </w:r>
      </w:ins>
      <w:ins w:id="873" w:author="Andrija Ilic" w:date="2015-09-14T15:19:00Z">
        <w:r w:rsidR="00E707FD" w:rsidRPr="00B3748B">
          <w:rPr>
            <w:b/>
            <w:lang w:val="sr-Cyrl-RS"/>
            <w:rPrChange w:id="874" w:author="Andrija Ilic" w:date="2015-09-14T21:53:00Z">
              <w:rPr>
                <w:lang w:val="sr-Cyrl-RS"/>
              </w:rPr>
            </w:rPrChange>
          </w:rPr>
          <w:t>Т</w:t>
        </w:r>
        <w:r w:rsidR="00E707FD" w:rsidRPr="00B3748B">
          <w:rPr>
            <w:b/>
            <w:lang w:val="sr-Latn-RS"/>
            <w:rPrChange w:id="875" w:author="Andrija Ilic" w:date="2015-09-14T21:53:00Z">
              <w:rPr>
                <w:lang w:val="sr-Latn-RS"/>
              </w:rPr>
            </w:rPrChange>
          </w:rPr>
          <w:t xml:space="preserve">apestry jquery </w:t>
        </w:r>
        <w:r w:rsidR="00E707FD" w:rsidRPr="00B3748B">
          <w:rPr>
            <w:b/>
            <w:lang w:val="sr-Cyrl-RS"/>
            <w:rPrChange w:id="876" w:author="Andrija Ilic" w:date="2015-09-14T21:53:00Z">
              <w:rPr>
                <w:lang w:val="sr-Cyrl-RS"/>
              </w:rPr>
            </w:rPrChange>
          </w:rPr>
          <w:t>библиотека</w:t>
        </w:r>
      </w:ins>
    </w:p>
    <w:p w14:paraId="7DE2DB5C" w14:textId="537007CD" w:rsidR="00791D6F" w:rsidRDefault="00791D6F" w:rsidP="00791D6F">
      <w:pPr>
        <w:rPr>
          <w:ins w:id="877" w:author="Andrija Ilic" w:date="2015-09-14T16:44:00Z"/>
        </w:rPr>
      </w:pPr>
      <w:ins w:id="878" w:author="Andrija Ilic" w:date="2015-09-14T16:44:00Z">
        <w:r w:rsidRPr="00201FF6">
          <w:rPr>
            <w:b/>
          </w:rPr>
          <w:t>ActionLink</w:t>
        </w:r>
        <w:r>
          <w:rPr>
            <w:b/>
          </w:rPr>
          <w:t xml:space="preserve"> </w:t>
        </w:r>
        <w:r w:rsidRPr="00791D6F">
          <w:rPr>
            <w:b/>
            <w:rPrChange w:id="879" w:author="Andrija Ilic" w:date="2015-09-14T16:44:00Z">
              <w:rPr/>
            </w:rPrChange>
          </w:rPr>
          <w:t>-</w:t>
        </w:r>
        <w:r>
          <w:t xml:space="preserve"> окида акцију на серверској страни уз могуће освежење целе стране.</w:t>
        </w:r>
      </w:ins>
    </w:p>
    <w:p w14:paraId="030652C9" w14:textId="77777777" w:rsidR="00791D6F" w:rsidRDefault="00791D6F" w:rsidP="00791D6F">
      <w:pPr>
        <w:rPr>
          <w:ins w:id="880" w:author="Andrija Ilic" w:date="2015-09-14T16:46:00Z"/>
        </w:rPr>
      </w:pPr>
      <w:ins w:id="881" w:author="Andrija Ilic" w:date="2015-09-14T16:44:00Z">
        <w:r w:rsidRPr="00201FF6">
          <w:rPr>
            <w:b/>
          </w:rPr>
          <w:t>PageLink</w:t>
        </w:r>
        <w:r>
          <w:rPr>
            <w:b/>
          </w:rPr>
          <w:t xml:space="preserve"> – </w:t>
        </w:r>
        <w:r>
          <w:t>креира захтев за приказивање неке од страница из апликације.</w:t>
        </w:r>
      </w:ins>
    </w:p>
    <w:p w14:paraId="1E39A39B" w14:textId="77777777" w:rsidR="003228E4" w:rsidRDefault="003228E4" w:rsidP="003228E4">
      <w:pPr>
        <w:pStyle w:val="HTMLPreformatted"/>
        <w:shd w:val="clear" w:color="auto" w:fill="2B2B2B"/>
        <w:rPr>
          <w:ins w:id="882" w:author="Andrija Ilic" w:date="2015-09-14T16:46:00Z"/>
          <w:color w:val="A9B7C6"/>
          <w:sz w:val="18"/>
          <w:szCs w:val="18"/>
        </w:rPr>
      </w:pPr>
      <w:ins w:id="883" w:author="Andrija Ilic" w:date="2015-09-14T16:46:00Z">
        <w:r>
          <w:rPr>
            <w:color w:val="E8BF6A"/>
            <w:sz w:val="18"/>
            <w:szCs w:val="18"/>
          </w:rPr>
          <w:t>&lt;</w:t>
        </w:r>
        <w:r>
          <w:rPr>
            <w:b/>
            <w:bCs/>
            <w:color w:val="CC7832"/>
            <w:sz w:val="18"/>
            <w:szCs w:val="18"/>
          </w:rPr>
          <w:t>t</w:t>
        </w:r>
        <w:proofErr w:type="gramStart"/>
        <w:r>
          <w:rPr>
            <w:b/>
            <w:bCs/>
            <w:color w:val="CC7832"/>
            <w:sz w:val="18"/>
            <w:szCs w:val="18"/>
          </w:rPr>
          <w:t>:pagelink</w:t>
        </w:r>
        <w:proofErr w:type="gramEnd"/>
        <w:r>
          <w:rPr>
            <w:b/>
            <w:bCs/>
            <w:color w:val="CC7832"/>
            <w:sz w:val="18"/>
            <w:szCs w:val="18"/>
          </w:rPr>
          <w:t xml:space="preserve"> </w:t>
        </w:r>
        <w:r>
          <w:rPr>
            <w:color w:val="BABABA"/>
            <w:sz w:val="18"/>
            <w:szCs w:val="18"/>
          </w:rPr>
          <w:t>page</w:t>
        </w:r>
        <w:r>
          <w:rPr>
            <w:color w:val="A5C261"/>
            <w:sz w:val="18"/>
            <w:szCs w:val="18"/>
          </w:rPr>
          <w:t>="Index"</w:t>
        </w:r>
        <w:r>
          <w:rPr>
            <w:color w:val="E8BF6A"/>
            <w:sz w:val="18"/>
            <w:szCs w:val="18"/>
          </w:rPr>
          <w:t>&gt;</w:t>
        </w:r>
        <w:r>
          <w:rPr>
            <w:color w:val="CC7832"/>
            <w:sz w:val="18"/>
            <w:szCs w:val="18"/>
          </w:rPr>
          <w:t>${message:back-to-index-label}</w:t>
        </w:r>
        <w:r>
          <w:rPr>
            <w:color w:val="E8BF6A"/>
            <w:sz w:val="18"/>
            <w:szCs w:val="18"/>
          </w:rPr>
          <w:t>&lt;/</w:t>
        </w:r>
        <w:r>
          <w:rPr>
            <w:b/>
            <w:bCs/>
            <w:color w:val="CC7832"/>
            <w:sz w:val="18"/>
            <w:szCs w:val="18"/>
          </w:rPr>
          <w:t>t:pagelink</w:t>
        </w:r>
        <w:r>
          <w:rPr>
            <w:color w:val="E8BF6A"/>
            <w:sz w:val="18"/>
            <w:szCs w:val="18"/>
          </w:rPr>
          <w:t>&gt;</w:t>
        </w:r>
      </w:ins>
    </w:p>
    <w:p w14:paraId="244627C9" w14:textId="77777777" w:rsidR="003228E4" w:rsidRDefault="003228E4" w:rsidP="00791D6F">
      <w:pPr>
        <w:rPr>
          <w:ins w:id="884" w:author="Andrija Ilic" w:date="2015-09-14T16:46:00Z"/>
          <w:b/>
        </w:rPr>
      </w:pPr>
    </w:p>
    <w:p w14:paraId="24A28DF6" w14:textId="77777777" w:rsidR="00791D6F" w:rsidRDefault="00791D6F" w:rsidP="00791D6F">
      <w:pPr>
        <w:rPr>
          <w:ins w:id="885" w:author="Andrija Ilic" w:date="2015-09-14T16:45:00Z"/>
        </w:rPr>
      </w:pPr>
      <w:ins w:id="886" w:author="Andrija Ilic" w:date="2015-09-14T16:44:00Z">
        <w:r w:rsidRPr="00291BC7">
          <w:rPr>
            <w:b/>
          </w:rPr>
          <w:t xml:space="preserve">If – </w:t>
        </w:r>
        <w:r w:rsidRPr="00291BC7">
          <w:t>Условно приказивање садржаја компоненте</w:t>
        </w:r>
      </w:ins>
    </w:p>
    <w:p w14:paraId="556091DA" w14:textId="74C828AA" w:rsidR="00791D6F" w:rsidRDefault="00791D6F" w:rsidP="00791D6F">
      <w:pPr>
        <w:pStyle w:val="HTMLPreformatted"/>
        <w:shd w:val="clear" w:color="auto" w:fill="2B2B2B"/>
        <w:rPr>
          <w:ins w:id="887" w:author="Andrija Ilic" w:date="2015-09-14T16:45:00Z"/>
          <w:color w:val="A9B7C6"/>
          <w:sz w:val="18"/>
          <w:szCs w:val="18"/>
        </w:rPr>
      </w:pPr>
      <w:ins w:id="888" w:author="Andrija Ilic" w:date="2015-09-14T16:45:00Z">
        <w:r>
          <w:rPr>
            <w:color w:val="E8BF6A"/>
            <w:sz w:val="18"/>
            <w:szCs w:val="18"/>
          </w:rPr>
          <w:t>&lt;</w:t>
        </w:r>
        <w:r>
          <w:rPr>
            <w:b/>
            <w:bCs/>
            <w:color w:val="CC7832"/>
            <w:sz w:val="18"/>
            <w:szCs w:val="18"/>
          </w:rPr>
          <w:t>t</w:t>
        </w:r>
        <w:proofErr w:type="gramStart"/>
        <w:r>
          <w:rPr>
            <w:b/>
            <w:bCs/>
            <w:color w:val="CC7832"/>
            <w:sz w:val="18"/>
            <w:szCs w:val="18"/>
          </w:rPr>
          <w:t>:if</w:t>
        </w:r>
        <w:proofErr w:type="gramEnd"/>
        <w:r>
          <w:rPr>
            <w:b/>
            <w:bCs/>
            <w:color w:val="CC7832"/>
            <w:sz w:val="18"/>
            <w:szCs w:val="18"/>
          </w:rPr>
          <w:t xml:space="preserve"> </w:t>
        </w:r>
        <w:r>
          <w:rPr>
            <w:color w:val="BABABA"/>
            <w:sz w:val="18"/>
            <w:szCs w:val="18"/>
          </w:rPr>
          <w:t>test</w:t>
        </w:r>
        <w:r>
          <w:rPr>
            <w:color w:val="A5C261"/>
            <w:sz w:val="18"/>
            <w:szCs w:val="18"/>
          </w:rPr>
          <w:t>="showStudents"&gt; *** &lt;/t:if&gt;</w:t>
        </w:r>
      </w:ins>
    </w:p>
    <w:p w14:paraId="73650F0E" w14:textId="77777777" w:rsidR="003228E4" w:rsidRDefault="003228E4" w:rsidP="00791D6F">
      <w:pPr>
        <w:rPr>
          <w:ins w:id="889" w:author="Andrija Ilic" w:date="2015-09-14T16:46:00Z"/>
          <w:b/>
        </w:rPr>
      </w:pPr>
    </w:p>
    <w:p w14:paraId="58C3CDA7" w14:textId="20F3B68C" w:rsidR="00791D6F" w:rsidRDefault="00791D6F">
      <w:pPr>
        <w:rPr>
          <w:ins w:id="890" w:author="Andrija Ilic" w:date="2015-09-14T16:40:00Z"/>
          <w:b/>
          <w:lang w:val="sr-Cyrl-RS"/>
        </w:rPr>
        <w:pPrChange w:id="891" w:author="Andrija Ilic" w:date="2015-09-14T21:54:00Z">
          <w:pPr>
            <w:pStyle w:val="ListParagraph"/>
            <w:numPr>
              <w:ilvl w:val="2"/>
              <w:numId w:val="49"/>
            </w:numPr>
            <w:tabs>
              <w:tab w:val="left" w:pos="939"/>
            </w:tabs>
            <w:ind w:left="1800" w:hanging="720"/>
            <w:jc w:val="both"/>
          </w:pPr>
        </w:pPrChange>
      </w:pPr>
      <w:ins w:id="892" w:author="Andrija Ilic" w:date="2015-09-14T16:44:00Z">
        <w:r w:rsidRPr="00291BC7">
          <w:rPr>
            <w:b/>
          </w:rPr>
          <w:t xml:space="preserve">Loop </w:t>
        </w:r>
        <w:r>
          <w:rPr>
            <w:b/>
          </w:rPr>
          <w:t>–</w:t>
        </w:r>
        <w:r w:rsidRPr="00291BC7">
          <w:rPr>
            <w:b/>
          </w:rPr>
          <w:t xml:space="preserve"> </w:t>
        </w:r>
        <w:r w:rsidRPr="00291BC7">
          <w:t>пролазак кроз све елементе и приказивање садржаја</w:t>
        </w:r>
      </w:ins>
    </w:p>
    <w:p w14:paraId="379A4960" w14:textId="11FD31FB" w:rsidR="002C76D2" w:rsidRPr="007A6B73" w:rsidRDefault="002C76D2" w:rsidP="00E707FD">
      <w:pPr>
        <w:pStyle w:val="ListParagraph"/>
        <w:numPr>
          <w:ilvl w:val="2"/>
          <w:numId w:val="49"/>
        </w:numPr>
        <w:tabs>
          <w:tab w:val="left" w:pos="939"/>
        </w:tabs>
        <w:jc w:val="both"/>
        <w:rPr>
          <w:ins w:id="893" w:author="Andrija Ilic" w:date="2015-09-14T15:19:00Z"/>
          <w:b/>
          <w:lang w:val="sr-Cyrl-RS"/>
          <w:rPrChange w:id="894" w:author="Andrija Ilic" w:date="2015-09-14T15:20:00Z">
            <w:rPr>
              <w:ins w:id="895" w:author="Andrija Ilic" w:date="2015-09-14T15:19:00Z"/>
              <w:lang w:val="sr-Cyrl-RS"/>
            </w:rPr>
          </w:rPrChange>
        </w:rPr>
      </w:pPr>
      <w:ins w:id="896" w:author="Andrija Ilic" w:date="2015-09-14T16:41:00Z">
        <w:r w:rsidRPr="00291BC7">
          <w:rPr>
            <w:b/>
            <w:lang w:val="sr-Cyrl-RS"/>
          </w:rPr>
          <w:t>Т</w:t>
        </w:r>
        <w:r w:rsidR="00982070">
          <w:rPr>
            <w:b/>
            <w:lang w:val="sr-Latn-RS"/>
          </w:rPr>
          <w:t>apestry jQ</w:t>
        </w:r>
        <w:r w:rsidRPr="00291BC7">
          <w:rPr>
            <w:b/>
            <w:lang w:val="sr-Latn-RS"/>
          </w:rPr>
          <w:t xml:space="preserve">uery </w:t>
        </w:r>
        <w:r w:rsidRPr="00291BC7">
          <w:rPr>
            <w:b/>
            <w:lang w:val="sr-Cyrl-RS"/>
          </w:rPr>
          <w:t>библиотека</w:t>
        </w:r>
      </w:ins>
    </w:p>
    <w:p w14:paraId="683A3319" w14:textId="77777777" w:rsidR="00ED2B5B" w:rsidRDefault="00ED2B5B">
      <w:pPr>
        <w:tabs>
          <w:tab w:val="left" w:pos="939"/>
        </w:tabs>
        <w:jc w:val="both"/>
        <w:rPr>
          <w:ins w:id="897" w:author="Andrija Ilic" w:date="2015-09-14T18:14:00Z"/>
          <w:szCs w:val="24"/>
        </w:rPr>
        <w:pPrChange w:id="898" w:author="Andrija Ilic" w:date="2015-09-14T18:11:00Z">
          <w:pPr>
            <w:pStyle w:val="ListParagraph"/>
            <w:numPr>
              <w:ilvl w:val="1"/>
              <w:numId w:val="49"/>
            </w:numPr>
            <w:ind w:left="1770" w:hanging="420"/>
          </w:pPr>
        </w:pPrChange>
      </w:pPr>
      <w:ins w:id="899" w:author="Andrija Ilic" w:date="2015-09-14T18:13:00Z">
        <w:r>
          <w:rPr>
            <w:szCs w:val="24"/>
          </w:rPr>
          <w:t>Tapestry долази са две библиотеке Prototype и Scriptaculous уз помоћ којих су написане основне компонете оквира.</w:t>
        </w:r>
      </w:ins>
      <w:ins w:id="900" w:author="Andrija Ilic" w:date="2015-09-14T18:14:00Z">
        <w:r>
          <w:rPr>
            <w:szCs w:val="24"/>
          </w:rPr>
          <w:t xml:space="preserve"> </w:t>
        </w:r>
      </w:ins>
    </w:p>
    <w:p w14:paraId="4D507028" w14:textId="372CAE47" w:rsidR="00E707FD" w:rsidRDefault="00ED2B5B">
      <w:pPr>
        <w:tabs>
          <w:tab w:val="left" w:pos="939"/>
        </w:tabs>
        <w:jc w:val="both"/>
        <w:rPr>
          <w:ins w:id="901" w:author="Andrija Ilic" w:date="2015-09-14T18:23:00Z"/>
          <w:szCs w:val="24"/>
        </w:rPr>
        <w:pPrChange w:id="902" w:author="Andrija Ilic" w:date="2015-09-14T18:11:00Z">
          <w:pPr>
            <w:pStyle w:val="ListParagraph"/>
            <w:numPr>
              <w:ilvl w:val="1"/>
              <w:numId w:val="49"/>
            </w:numPr>
            <w:ind w:left="1770" w:hanging="420"/>
          </w:pPr>
        </w:pPrChange>
      </w:pPr>
      <w:ins w:id="903" w:author="Andrija Ilic" w:date="2015-09-14T18:11:00Z">
        <w:r w:rsidRPr="00ED2B5B">
          <w:rPr>
            <w:rFonts w:cs="Times New Roman"/>
            <w:color w:val="312E25"/>
            <w:szCs w:val="24"/>
            <w:shd w:val="clear" w:color="auto" w:fill="F5F3E5"/>
            <w:rPrChange w:id="904" w:author="Andrija Ilic" w:date="2015-09-14T18:12:00Z">
              <w:rPr>
                <w:rFonts w:ascii="Segoe UI" w:hAnsi="Segoe UI" w:cs="Segoe UI"/>
                <w:color w:val="312E25"/>
                <w:sz w:val="21"/>
                <w:szCs w:val="21"/>
                <w:shd w:val="clear" w:color="auto" w:fill="F5F3E5"/>
              </w:rPr>
            </w:rPrChange>
          </w:rPr>
          <w:t>"Tapestry5-jQuery"</w:t>
        </w:r>
        <w:r>
          <w:rPr>
            <w:rFonts w:eastAsia="Courier Std" w:cs="Courier Std"/>
            <w:color w:val="000000"/>
            <w:szCs w:val="24"/>
          </w:rPr>
          <w:t xml:space="preserve"> је библиотека отвореног кода за Tapestry 5 креирана од стране Atos WorldLine-a.</w:t>
        </w:r>
      </w:ins>
      <w:ins w:id="905" w:author="Andrija Ilic" w:date="2015-09-14T18:14:00Z">
        <w:r>
          <w:rPr>
            <w:rFonts w:eastAsia="Courier Std" w:cs="Courier Std"/>
            <w:color w:val="000000"/>
            <w:szCs w:val="24"/>
          </w:rPr>
          <w:t xml:space="preserve"> </w:t>
        </w:r>
        <w:r>
          <w:rPr>
            <w:rFonts w:eastAsia="Courier Std" w:cs="Courier Std"/>
            <w:color w:val="000000"/>
            <w:szCs w:val="24"/>
            <w:lang w:val="sr-Cyrl-RS"/>
          </w:rPr>
          <w:t xml:space="preserve">Она има за циљ да се омогући да се замени </w:t>
        </w:r>
        <w:r>
          <w:rPr>
            <w:szCs w:val="24"/>
          </w:rPr>
          <w:t>Prototype/Scriptaculous</w:t>
        </w:r>
      </w:ins>
      <w:ins w:id="906" w:author="Andrija Ilic" w:date="2015-09-14T18:15:00Z">
        <w:r>
          <w:rPr>
            <w:szCs w:val="24"/>
          </w:rPr>
          <w:t xml:space="preserve"> JS </w:t>
        </w:r>
        <w:r>
          <w:rPr>
            <w:szCs w:val="24"/>
            <w:lang w:val="sr-Cyrl-RS"/>
          </w:rPr>
          <w:t xml:space="preserve">слој </w:t>
        </w:r>
        <w:r>
          <w:rPr>
            <w:szCs w:val="24"/>
          </w:rPr>
          <w:lastRenderedPageBreak/>
          <w:t>Tapestry</w:t>
        </w:r>
        <w:r>
          <w:rPr>
            <w:szCs w:val="24"/>
            <w:lang w:val="sr-Cyrl-RS"/>
          </w:rPr>
          <w:t xml:space="preserve">-ја: све његове компоненте и </w:t>
        </w:r>
      </w:ins>
      <w:ins w:id="907" w:author="Andrija Ilic" w:date="2015-09-14T18:16:00Z">
        <w:r>
          <w:rPr>
            <w:szCs w:val="24"/>
            <w:lang w:val="sr-Cyrl-RS"/>
          </w:rPr>
          <w:t xml:space="preserve">остале </w:t>
        </w:r>
        <w:r>
          <w:rPr>
            <w:szCs w:val="24"/>
            <w:lang w:val="sr-Latn-RS"/>
          </w:rPr>
          <w:t xml:space="preserve">JS </w:t>
        </w:r>
        <w:r>
          <w:rPr>
            <w:szCs w:val="24"/>
            <w:lang w:val="sr-Cyrl-RS"/>
          </w:rPr>
          <w:t xml:space="preserve">интеракције. </w:t>
        </w:r>
      </w:ins>
      <w:ins w:id="908" w:author="Andrija Ilic" w:date="2015-09-14T18:17:00Z">
        <w:r>
          <w:rPr>
            <w:szCs w:val="24"/>
            <w:lang w:val="sr-Cyrl-RS"/>
          </w:rPr>
          <w:t xml:space="preserve">Она такође пружа напредни </w:t>
        </w:r>
      </w:ins>
      <w:ins w:id="909" w:author="Andrija Ilic" w:date="2015-09-14T18:19:00Z">
        <w:r>
          <w:rPr>
            <w:szCs w:val="24"/>
            <w:lang w:val="sr-Cyrl-RS"/>
          </w:rPr>
          <w:t xml:space="preserve">оквир </w:t>
        </w:r>
      </w:ins>
      <w:ins w:id="910" w:author="Andrija Ilic" w:date="2015-09-14T18:18:00Z">
        <w:r>
          <w:rPr>
            <w:szCs w:val="24"/>
            <w:lang w:val="sr-Cyrl-RS"/>
          </w:rPr>
          <w:t>интерфејс</w:t>
        </w:r>
      </w:ins>
      <w:ins w:id="911" w:author="Andrija Ilic" w:date="2015-09-14T18:19:00Z">
        <w:r>
          <w:rPr>
            <w:szCs w:val="24"/>
            <w:lang w:val="sr-Cyrl-RS"/>
          </w:rPr>
          <w:t xml:space="preserve"> компоненти за лако интегрисање </w:t>
        </w:r>
        <w:r>
          <w:rPr>
            <w:szCs w:val="24"/>
            <w:lang w:val="sr-Latn-RS"/>
          </w:rPr>
          <w:t xml:space="preserve">Ajax </w:t>
        </w:r>
        <w:r>
          <w:rPr>
            <w:szCs w:val="24"/>
            <w:lang w:val="sr-Cyrl-RS"/>
          </w:rPr>
          <w:t>могућности у</w:t>
        </w:r>
      </w:ins>
      <w:ins w:id="912" w:author="Andrija Ilic" w:date="2015-09-14T18:20:00Z">
        <w:r>
          <w:rPr>
            <w:szCs w:val="24"/>
            <w:lang w:val="sr-Cyrl-RS"/>
          </w:rPr>
          <w:t xml:space="preserve"> пословне аплик</w:t>
        </w:r>
      </w:ins>
      <w:ins w:id="913" w:author="Andrija Ilic" w:date="2015-09-14T18:19:00Z">
        <w:r>
          <w:rPr>
            <w:szCs w:val="24"/>
            <w:lang w:val="sr-Cyrl-RS"/>
          </w:rPr>
          <w:t xml:space="preserve">ације које користе </w:t>
        </w:r>
      </w:ins>
      <w:ins w:id="914" w:author="Andrija Ilic" w:date="2015-09-14T18:20:00Z">
        <w:r>
          <w:rPr>
            <w:szCs w:val="24"/>
          </w:rPr>
          <w:t>Tapestry</w:t>
        </w:r>
        <w:r>
          <w:rPr>
            <w:szCs w:val="24"/>
            <w:lang w:val="sr-Cyrl-RS"/>
          </w:rPr>
          <w:t xml:space="preserve">. </w:t>
        </w:r>
        <w:r>
          <w:rPr>
            <w:szCs w:val="24"/>
          </w:rPr>
          <w:t>[2]</w:t>
        </w:r>
      </w:ins>
    </w:p>
    <w:p w14:paraId="4C6532B6" w14:textId="5D7BAE27" w:rsidR="00EC3F94" w:rsidRDefault="00EC3F94">
      <w:pPr>
        <w:tabs>
          <w:tab w:val="left" w:pos="939"/>
        </w:tabs>
        <w:jc w:val="both"/>
        <w:rPr>
          <w:ins w:id="915" w:author="Andrija Ilic" w:date="2015-09-14T18:29:00Z"/>
          <w:szCs w:val="24"/>
          <w:lang w:val="sr-Cyrl-RS"/>
        </w:rPr>
        <w:pPrChange w:id="916" w:author="Andrija Ilic" w:date="2015-09-14T18:11:00Z">
          <w:pPr>
            <w:pStyle w:val="ListParagraph"/>
            <w:numPr>
              <w:ilvl w:val="1"/>
              <w:numId w:val="49"/>
            </w:numPr>
            <w:ind w:left="1770" w:hanging="420"/>
          </w:pPr>
        </w:pPrChange>
      </w:pPr>
      <w:ins w:id="917" w:author="Andrija Ilic" w:date="2015-09-14T18:24:00Z">
        <w:r>
          <w:rPr>
            <w:szCs w:val="24"/>
            <w:lang w:val="sr-Cyrl-RS"/>
          </w:rPr>
          <w:t>Додавање</w:t>
        </w:r>
      </w:ins>
      <w:ins w:id="918" w:author="Andrija Ilic" w:date="2015-09-14T18:26:00Z">
        <w:r>
          <w:rPr>
            <w:szCs w:val="24"/>
            <w:lang w:val="sr-Latn-RS"/>
          </w:rPr>
          <w:t xml:space="preserve"> </w:t>
        </w:r>
        <w:r w:rsidRPr="00291BC7">
          <w:rPr>
            <w:rFonts w:cs="Times New Roman"/>
            <w:color w:val="312E25"/>
            <w:szCs w:val="24"/>
            <w:shd w:val="clear" w:color="auto" w:fill="F5F3E5"/>
          </w:rPr>
          <w:t>"Tapestry5-jQuery"</w:t>
        </w:r>
        <w:r>
          <w:rPr>
            <w:rFonts w:eastAsia="Courier Std" w:cs="Courier Std"/>
            <w:color w:val="000000"/>
            <w:szCs w:val="24"/>
          </w:rPr>
          <w:t xml:space="preserve"> </w:t>
        </w:r>
      </w:ins>
      <w:ins w:id="919" w:author="Andrija Ilic" w:date="2015-09-14T18:24:00Z">
        <w:r>
          <w:rPr>
            <w:szCs w:val="24"/>
            <w:lang w:val="sr-Cyrl-RS"/>
          </w:rPr>
          <w:t xml:space="preserve"> библиотеке, </w:t>
        </w:r>
      </w:ins>
      <w:ins w:id="920" w:author="Andrija Ilic" w:date="2015-09-14T18:26:00Z">
        <w:r>
          <w:rPr>
            <w:szCs w:val="24"/>
            <w:lang w:val="sr-Cyrl-RS"/>
          </w:rPr>
          <w:t xml:space="preserve">с обзиром да је </w:t>
        </w:r>
      </w:ins>
      <w:ins w:id="921" w:author="Andrija Ilic" w:date="2015-09-14T18:27:00Z">
        <w:r>
          <w:rPr>
            <w:szCs w:val="24"/>
            <w:lang w:val="sr-Cyrl-RS"/>
          </w:rPr>
          <w:t xml:space="preserve">за структуру и праћење зависности коришћен </w:t>
        </w:r>
        <w:r>
          <w:rPr>
            <w:szCs w:val="24"/>
            <w:lang w:val="sr-Latn-RS"/>
          </w:rPr>
          <w:t xml:space="preserve">maven, </w:t>
        </w:r>
      </w:ins>
      <w:ins w:id="922" w:author="Andrija Ilic" w:date="2015-09-14T18:28:00Z">
        <w:r>
          <w:rPr>
            <w:szCs w:val="24"/>
            <w:lang w:val="sr-Cyrl-RS"/>
          </w:rPr>
          <w:t>врши се додавањем зависности у .</w:t>
        </w:r>
        <w:r>
          <w:rPr>
            <w:szCs w:val="24"/>
            <w:lang w:val="sr-Latn-RS"/>
          </w:rPr>
          <w:t xml:space="preserve">pom </w:t>
        </w:r>
        <w:r>
          <w:rPr>
            <w:szCs w:val="24"/>
            <w:lang w:val="sr-Cyrl-RS"/>
          </w:rPr>
          <w:t xml:space="preserve">фајлу: </w:t>
        </w:r>
      </w:ins>
    </w:p>
    <w:p w14:paraId="45CC27B6" w14:textId="77777777" w:rsidR="00EC3F94" w:rsidRDefault="00EC3F94" w:rsidP="00EC3F94">
      <w:pPr>
        <w:pStyle w:val="HTMLPreformatted"/>
        <w:shd w:val="clear" w:color="auto" w:fill="FFFFFF"/>
        <w:spacing w:line="432" w:lineRule="atLeast"/>
        <w:textAlignment w:val="baseline"/>
        <w:rPr>
          <w:ins w:id="923" w:author="Andrija Ilic" w:date="2015-09-14T18:29:00Z"/>
          <w:color w:val="000000"/>
          <w:sz w:val="21"/>
          <w:szCs w:val="21"/>
        </w:rPr>
      </w:pPr>
      <w:ins w:id="924" w:author="Andrija Ilic" w:date="2015-09-14T18:29:00Z">
        <w:r>
          <w:rPr>
            <w:color w:val="000000"/>
            <w:sz w:val="21"/>
            <w:szCs w:val="21"/>
          </w:rPr>
          <w:t>&lt;</w:t>
        </w:r>
        <w:proofErr w:type="gramStart"/>
        <w:r>
          <w:rPr>
            <w:color w:val="000000"/>
            <w:sz w:val="21"/>
            <w:szCs w:val="21"/>
          </w:rPr>
          <w:t>dependencies</w:t>
        </w:r>
        <w:proofErr w:type="gramEnd"/>
        <w:r>
          <w:rPr>
            <w:color w:val="000000"/>
            <w:sz w:val="21"/>
            <w:szCs w:val="21"/>
          </w:rPr>
          <w:t>&gt;</w:t>
        </w:r>
      </w:ins>
    </w:p>
    <w:p w14:paraId="441C3C6C" w14:textId="77777777" w:rsidR="00EC3F94" w:rsidRDefault="00EC3F94" w:rsidP="00EC3F94">
      <w:pPr>
        <w:pStyle w:val="HTMLPreformatted"/>
        <w:shd w:val="clear" w:color="auto" w:fill="FFFFFF"/>
        <w:spacing w:line="432" w:lineRule="atLeast"/>
        <w:textAlignment w:val="baseline"/>
        <w:rPr>
          <w:ins w:id="925" w:author="Andrija Ilic" w:date="2015-09-14T18:29:00Z"/>
          <w:color w:val="000000"/>
          <w:sz w:val="21"/>
          <w:szCs w:val="21"/>
        </w:rPr>
      </w:pPr>
      <w:ins w:id="926" w:author="Andrija Ilic" w:date="2015-09-14T18:29:00Z">
        <w:r>
          <w:rPr>
            <w:color w:val="000000"/>
            <w:sz w:val="21"/>
            <w:szCs w:val="21"/>
          </w:rPr>
          <w:tab/>
          <w:t xml:space="preserve">    ...</w:t>
        </w:r>
      </w:ins>
    </w:p>
    <w:p w14:paraId="0A46C3C5" w14:textId="77777777" w:rsidR="00EC3F94" w:rsidRDefault="00EC3F94" w:rsidP="00EC3F94">
      <w:pPr>
        <w:pStyle w:val="HTMLPreformatted"/>
        <w:shd w:val="clear" w:color="auto" w:fill="FFFFFF"/>
        <w:spacing w:line="432" w:lineRule="atLeast"/>
        <w:textAlignment w:val="baseline"/>
        <w:rPr>
          <w:ins w:id="927" w:author="Andrija Ilic" w:date="2015-09-14T18:29:00Z"/>
          <w:color w:val="000000"/>
          <w:sz w:val="21"/>
          <w:szCs w:val="21"/>
        </w:rPr>
      </w:pPr>
      <w:ins w:id="928" w:author="Andrija Ilic" w:date="2015-09-14T18:29:00Z">
        <w:r>
          <w:rPr>
            <w:color w:val="000000"/>
            <w:sz w:val="21"/>
            <w:szCs w:val="21"/>
          </w:rPr>
          <w:tab/>
          <w:t xml:space="preserve">    &lt;</w:t>
        </w:r>
        <w:proofErr w:type="gramStart"/>
        <w:r>
          <w:rPr>
            <w:color w:val="000000"/>
            <w:sz w:val="21"/>
            <w:szCs w:val="21"/>
          </w:rPr>
          <w:t>dependency</w:t>
        </w:r>
        <w:proofErr w:type="gramEnd"/>
        <w:r>
          <w:rPr>
            <w:color w:val="000000"/>
            <w:sz w:val="21"/>
            <w:szCs w:val="21"/>
          </w:rPr>
          <w:t>&gt;</w:t>
        </w:r>
      </w:ins>
    </w:p>
    <w:p w14:paraId="57D10973" w14:textId="77777777" w:rsidR="00EC3F94" w:rsidRDefault="00EC3F94" w:rsidP="00EC3F94">
      <w:pPr>
        <w:pStyle w:val="HTMLPreformatted"/>
        <w:shd w:val="clear" w:color="auto" w:fill="FFFFFF"/>
        <w:spacing w:line="432" w:lineRule="atLeast"/>
        <w:textAlignment w:val="baseline"/>
        <w:rPr>
          <w:ins w:id="929" w:author="Andrija Ilic" w:date="2015-09-14T18:29:00Z"/>
          <w:color w:val="000000"/>
          <w:sz w:val="21"/>
          <w:szCs w:val="21"/>
        </w:rPr>
      </w:pPr>
      <w:ins w:id="930" w:author="Andrija Ilic" w:date="2015-09-14T18:29:00Z">
        <w:r>
          <w:rPr>
            <w:color w:val="000000"/>
            <w:sz w:val="21"/>
            <w:szCs w:val="21"/>
          </w:rPr>
          <w:tab/>
          <w:t xml:space="preserve">        &lt;</w:t>
        </w:r>
        <w:proofErr w:type="gramStart"/>
        <w:r>
          <w:rPr>
            <w:color w:val="000000"/>
            <w:sz w:val="21"/>
            <w:szCs w:val="21"/>
          </w:rPr>
          <w:t>groupId&gt;</w:t>
        </w:r>
        <w:proofErr w:type="gramEnd"/>
        <w:r>
          <w:rPr>
            <w:color w:val="000000"/>
            <w:sz w:val="21"/>
            <w:szCs w:val="21"/>
          </w:rPr>
          <w:t>org.got5&lt;/groupId&gt;</w:t>
        </w:r>
      </w:ins>
    </w:p>
    <w:p w14:paraId="0964530D" w14:textId="77777777" w:rsidR="00EC3F94" w:rsidRDefault="00EC3F94" w:rsidP="00EC3F94">
      <w:pPr>
        <w:pStyle w:val="HTMLPreformatted"/>
        <w:shd w:val="clear" w:color="auto" w:fill="FFFFFF"/>
        <w:spacing w:line="432" w:lineRule="atLeast"/>
        <w:textAlignment w:val="baseline"/>
        <w:rPr>
          <w:ins w:id="931" w:author="Andrija Ilic" w:date="2015-09-14T18:29:00Z"/>
          <w:color w:val="000000"/>
          <w:sz w:val="21"/>
          <w:szCs w:val="21"/>
        </w:rPr>
      </w:pPr>
      <w:ins w:id="932" w:author="Andrija Ilic" w:date="2015-09-14T18:29:00Z">
        <w:r>
          <w:rPr>
            <w:color w:val="000000"/>
            <w:sz w:val="21"/>
            <w:szCs w:val="21"/>
          </w:rPr>
          <w:tab/>
          <w:t xml:space="preserve">        &lt;</w:t>
        </w:r>
        <w:proofErr w:type="gramStart"/>
        <w:r>
          <w:rPr>
            <w:color w:val="000000"/>
            <w:sz w:val="21"/>
            <w:szCs w:val="21"/>
          </w:rPr>
          <w:t>artifactId&gt;</w:t>
        </w:r>
        <w:proofErr w:type="gramEnd"/>
        <w:r>
          <w:rPr>
            <w:color w:val="000000"/>
            <w:sz w:val="21"/>
            <w:szCs w:val="21"/>
          </w:rPr>
          <w:t>tapestry5-jquery&lt;/artifactId&gt;</w:t>
        </w:r>
      </w:ins>
    </w:p>
    <w:p w14:paraId="68D2DE21" w14:textId="77777777" w:rsidR="00EC3F94" w:rsidRDefault="00EC3F94" w:rsidP="00EC3F94">
      <w:pPr>
        <w:pStyle w:val="HTMLPreformatted"/>
        <w:shd w:val="clear" w:color="auto" w:fill="FFFFFF"/>
        <w:spacing w:line="432" w:lineRule="atLeast"/>
        <w:textAlignment w:val="baseline"/>
        <w:rPr>
          <w:ins w:id="933" w:author="Andrija Ilic" w:date="2015-09-14T18:29:00Z"/>
          <w:color w:val="000000"/>
          <w:sz w:val="21"/>
          <w:szCs w:val="21"/>
        </w:rPr>
      </w:pPr>
      <w:ins w:id="934" w:author="Andrija Ilic" w:date="2015-09-14T18:29:00Z">
        <w:r>
          <w:rPr>
            <w:color w:val="000000"/>
            <w:sz w:val="21"/>
            <w:szCs w:val="21"/>
          </w:rPr>
          <w:tab/>
          <w:t xml:space="preserve">        &lt;version&gt;3.3.1&lt;/version&gt;</w:t>
        </w:r>
      </w:ins>
    </w:p>
    <w:p w14:paraId="7CA091F8" w14:textId="77777777" w:rsidR="00EC3F94" w:rsidRDefault="00EC3F94" w:rsidP="00EC3F94">
      <w:pPr>
        <w:pStyle w:val="HTMLPreformatted"/>
        <w:shd w:val="clear" w:color="auto" w:fill="FFFFFF"/>
        <w:spacing w:line="432" w:lineRule="atLeast"/>
        <w:textAlignment w:val="baseline"/>
        <w:rPr>
          <w:ins w:id="935" w:author="Andrija Ilic" w:date="2015-09-14T18:29:00Z"/>
          <w:color w:val="000000"/>
          <w:sz w:val="21"/>
          <w:szCs w:val="21"/>
        </w:rPr>
      </w:pPr>
      <w:ins w:id="936" w:author="Andrija Ilic" w:date="2015-09-14T18:29:00Z">
        <w:r>
          <w:rPr>
            <w:color w:val="000000"/>
            <w:sz w:val="21"/>
            <w:szCs w:val="21"/>
          </w:rPr>
          <w:tab/>
          <w:t xml:space="preserve">    &lt;/dependency&gt;</w:t>
        </w:r>
      </w:ins>
    </w:p>
    <w:p w14:paraId="370CCC35" w14:textId="77777777" w:rsidR="00EC3F94" w:rsidRDefault="00EC3F94" w:rsidP="00EC3F94">
      <w:pPr>
        <w:pStyle w:val="HTMLPreformatted"/>
        <w:shd w:val="clear" w:color="auto" w:fill="FFFFFF"/>
        <w:spacing w:line="432" w:lineRule="atLeast"/>
        <w:textAlignment w:val="baseline"/>
        <w:rPr>
          <w:ins w:id="937" w:author="Andrija Ilic" w:date="2015-09-14T18:29:00Z"/>
          <w:color w:val="000000"/>
          <w:sz w:val="21"/>
          <w:szCs w:val="21"/>
        </w:rPr>
      </w:pPr>
      <w:ins w:id="938" w:author="Andrija Ilic" w:date="2015-09-14T18:29:00Z">
        <w:r>
          <w:rPr>
            <w:color w:val="000000"/>
            <w:sz w:val="21"/>
            <w:szCs w:val="21"/>
          </w:rPr>
          <w:tab/>
          <w:t xml:space="preserve">    ...</w:t>
        </w:r>
      </w:ins>
    </w:p>
    <w:p w14:paraId="0102E380" w14:textId="77777777" w:rsidR="00EC3F94" w:rsidRDefault="00EC3F94" w:rsidP="00EC3F94">
      <w:pPr>
        <w:pStyle w:val="HTMLPreformatted"/>
        <w:shd w:val="clear" w:color="auto" w:fill="FFFFFF"/>
        <w:spacing w:line="432" w:lineRule="atLeast"/>
        <w:textAlignment w:val="baseline"/>
        <w:rPr>
          <w:ins w:id="939" w:author="Andrija Ilic" w:date="2015-09-14T18:29:00Z"/>
          <w:color w:val="000000"/>
          <w:sz w:val="21"/>
          <w:szCs w:val="21"/>
        </w:rPr>
      </w:pPr>
      <w:ins w:id="940" w:author="Andrija Ilic" w:date="2015-09-14T18:29:00Z">
        <w:r>
          <w:rPr>
            <w:color w:val="000000"/>
            <w:sz w:val="21"/>
            <w:szCs w:val="21"/>
          </w:rPr>
          <w:tab/>
          <w:t>&lt;/dependencies&gt;</w:t>
        </w:r>
      </w:ins>
    </w:p>
    <w:p w14:paraId="66DE5B99" w14:textId="77777777" w:rsidR="00EC3F94" w:rsidRDefault="00EC3F94" w:rsidP="00EC3F94">
      <w:pPr>
        <w:pStyle w:val="HTMLPreformatted"/>
        <w:shd w:val="clear" w:color="auto" w:fill="FFFFFF"/>
        <w:spacing w:line="432" w:lineRule="atLeast"/>
        <w:textAlignment w:val="baseline"/>
        <w:rPr>
          <w:ins w:id="941" w:author="Andrija Ilic" w:date="2015-09-14T18:29:00Z"/>
          <w:color w:val="000000"/>
          <w:sz w:val="21"/>
          <w:szCs w:val="21"/>
        </w:rPr>
      </w:pPr>
      <w:ins w:id="942" w:author="Andrija Ilic" w:date="2015-09-14T18:29:00Z">
        <w:r>
          <w:rPr>
            <w:color w:val="000000"/>
            <w:sz w:val="21"/>
            <w:szCs w:val="21"/>
          </w:rPr>
          <w:tab/>
        </w:r>
      </w:ins>
    </w:p>
    <w:p w14:paraId="7B6CDBF7" w14:textId="77777777" w:rsidR="00EC3F94" w:rsidRDefault="00EC3F94" w:rsidP="00EC3F94">
      <w:pPr>
        <w:pStyle w:val="HTMLPreformatted"/>
        <w:shd w:val="clear" w:color="auto" w:fill="FFFFFF"/>
        <w:spacing w:line="432" w:lineRule="atLeast"/>
        <w:textAlignment w:val="baseline"/>
        <w:rPr>
          <w:ins w:id="943" w:author="Andrija Ilic" w:date="2015-09-14T18:29:00Z"/>
          <w:color w:val="000000"/>
          <w:sz w:val="21"/>
          <w:szCs w:val="21"/>
        </w:rPr>
      </w:pPr>
      <w:ins w:id="944" w:author="Andrija Ilic" w:date="2015-09-14T18:29:00Z">
        <w:r>
          <w:rPr>
            <w:color w:val="000000"/>
            <w:sz w:val="21"/>
            <w:szCs w:val="21"/>
          </w:rPr>
          <w:tab/>
          <w:t>&lt;</w:t>
        </w:r>
        <w:proofErr w:type="gramStart"/>
        <w:r>
          <w:rPr>
            <w:color w:val="000000"/>
            <w:sz w:val="21"/>
            <w:szCs w:val="21"/>
          </w:rPr>
          <w:t>repositories</w:t>
        </w:r>
        <w:proofErr w:type="gramEnd"/>
        <w:r>
          <w:rPr>
            <w:color w:val="000000"/>
            <w:sz w:val="21"/>
            <w:szCs w:val="21"/>
          </w:rPr>
          <w:t>&gt;</w:t>
        </w:r>
      </w:ins>
    </w:p>
    <w:p w14:paraId="1A3F80CE" w14:textId="77777777" w:rsidR="00EC3F94" w:rsidRDefault="00EC3F94" w:rsidP="00EC3F94">
      <w:pPr>
        <w:pStyle w:val="HTMLPreformatted"/>
        <w:shd w:val="clear" w:color="auto" w:fill="FFFFFF"/>
        <w:spacing w:line="432" w:lineRule="atLeast"/>
        <w:textAlignment w:val="baseline"/>
        <w:rPr>
          <w:ins w:id="945" w:author="Andrija Ilic" w:date="2015-09-14T18:29:00Z"/>
          <w:color w:val="000000"/>
          <w:sz w:val="21"/>
          <w:szCs w:val="21"/>
        </w:rPr>
      </w:pPr>
      <w:ins w:id="946" w:author="Andrija Ilic" w:date="2015-09-14T18:29:00Z">
        <w:r>
          <w:rPr>
            <w:color w:val="000000"/>
            <w:sz w:val="21"/>
            <w:szCs w:val="21"/>
          </w:rPr>
          <w:tab/>
          <w:t xml:space="preserve">    ...</w:t>
        </w:r>
      </w:ins>
    </w:p>
    <w:p w14:paraId="113D0BDF" w14:textId="77777777" w:rsidR="00EC3F94" w:rsidRDefault="00EC3F94" w:rsidP="00EC3F94">
      <w:pPr>
        <w:pStyle w:val="HTMLPreformatted"/>
        <w:shd w:val="clear" w:color="auto" w:fill="FFFFFF"/>
        <w:spacing w:line="432" w:lineRule="atLeast"/>
        <w:textAlignment w:val="baseline"/>
        <w:rPr>
          <w:ins w:id="947" w:author="Andrija Ilic" w:date="2015-09-14T18:29:00Z"/>
          <w:color w:val="000000"/>
          <w:sz w:val="21"/>
          <w:szCs w:val="21"/>
        </w:rPr>
      </w:pPr>
      <w:ins w:id="948" w:author="Andrija Ilic" w:date="2015-09-14T18:29:00Z">
        <w:r>
          <w:rPr>
            <w:color w:val="000000"/>
            <w:sz w:val="21"/>
            <w:szCs w:val="21"/>
          </w:rPr>
          <w:tab/>
          <w:t xml:space="preserve">    &lt;</w:t>
        </w:r>
        <w:proofErr w:type="gramStart"/>
        <w:r>
          <w:rPr>
            <w:color w:val="000000"/>
            <w:sz w:val="21"/>
            <w:szCs w:val="21"/>
          </w:rPr>
          <w:t>repository</w:t>
        </w:r>
        <w:proofErr w:type="gramEnd"/>
        <w:r>
          <w:rPr>
            <w:color w:val="000000"/>
            <w:sz w:val="21"/>
            <w:szCs w:val="21"/>
          </w:rPr>
          <w:t>&gt;</w:t>
        </w:r>
      </w:ins>
    </w:p>
    <w:p w14:paraId="6DFD23DB" w14:textId="77777777" w:rsidR="00EC3F94" w:rsidRDefault="00EC3F94" w:rsidP="00EC3F94">
      <w:pPr>
        <w:pStyle w:val="HTMLPreformatted"/>
        <w:shd w:val="clear" w:color="auto" w:fill="FFFFFF"/>
        <w:spacing w:line="432" w:lineRule="atLeast"/>
        <w:textAlignment w:val="baseline"/>
        <w:rPr>
          <w:ins w:id="949" w:author="Andrija Ilic" w:date="2015-09-14T18:29:00Z"/>
          <w:color w:val="000000"/>
          <w:sz w:val="21"/>
          <w:szCs w:val="21"/>
        </w:rPr>
      </w:pPr>
      <w:ins w:id="950" w:author="Andrija Ilic" w:date="2015-09-14T18:29:00Z">
        <w:r>
          <w:rPr>
            <w:color w:val="000000"/>
            <w:sz w:val="21"/>
            <w:szCs w:val="21"/>
          </w:rPr>
          <w:tab/>
          <w:t xml:space="preserve">        &lt;</w:t>
        </w:r>
        <w:proofErr w:type="gramStart"/>
        <w:r>
          <w:rPr>
            <w:color w:val="000000"/>
            <w:sz w:val="21"/>
            <w:szCs w:val="21"/>
          </w:rPr>
          <w:t>id&gt;</w:t>
        </w:r>
        <w:proofErr w:type="gramEnd"/>
        <w:r>
          <w:rPr>
            <w:color w:val="000000"/>
            <w:sz w:val="21"/>
            <w:szCs w:val="21"/>
          </w:rPr>
          <w:t>devlab722-repo&lt;/id&gt;</w:t>
        </w:r>
      </w:ins>
    </w:p>
    <w:p w14:paraId="23556B17" w14:textId="77777777" w:rsidR="00EC3F94" w:rsidRDefault="00EC3F94" w:rsidP="00EC3F94">
      <w:pPr>
        <w:pStyle w:val="HTMLPreformatted"/>
        <w:shd w:val="clear" w:color="auto" w:fill="FFFFFF"/>
        <w:spacing w:line="432" w:lineRule="atLeast"/>
        <w:textAlignment w:val="baseline"/>
        <w:rPr>
          <w:ins w:id="951" w:author="Andrija Ilic" w:date="2015-09-14T18:29:00Z"/>
          <w:color w:val="000000"/>
          <w:sz w:val="21"/>
          <w:szCs w:val="21"/>
        </w:rPr>
      </w:pPr>
      <w:ins w:id="952" w:author="Andrija Ilic" w:date="2015-09-14T18:29:00Z">
        <w:r>
          <w:rPr>
            <w:color w:val="000000"/>
            <w:sz w:val="21"/>
            <w:szCs w:val="21"/>
          </w:rPr>
          <w:tab/>
          <w:t xml:space="preserve">        &lt;</w:t>
        </w:r>
        <w:proofErr w:type="gramStart"/>
        <w:r>
          <w:rPr>
            <w:color w:val="000000"/>
            <w:sz w:val="21"/>
            <w:szCs w:val="21"/>
          </w:rPr>
          <w:t>url</w:t>
        </w:r>
        <w:proofErr w:type="gramEnd"/>
        <w:r>
          <w:rPr>
            <w:color w:val="000000"/>
            <w:sz w:val="21"/>
            <w:szCs w:val="21"/>
          </w:rPr>
          <w:t>&gt;</w:t>
        </w:r>
      </w:ins>
    </w:p>
    <w:p w14:paraId="1EFA25CD" w14:textId="77777777" w:rsidR="00EC3F94" w:rsidRDefault="00EC3F94" w:rsidP="00EC3F94">
      <w:pPr>
        <w:pStyle w:val="HTMLPreformatted"/>
        <w:shd w:val="clear" w:color="auto" w:fill="FFFFFF"/>
        <w:spacing w:line="432" w:lineRule="atLeast"/>
        <w:textAlignment w:val="baseline"/>
        <w:rPr>
          <w:ins w:id="953" w:author="Andrija Ilic" w:date="2015-09-14T18:29:00Z"/>
          <w:color w:val="000000"/>
          <w:sz w:val="21"/>
          <w:szCs w:val="21"/>
        </w:rPr>
      </w:pPr>
      <w:ins w:id="954" w:author="Andrija Ilic" w:date="2015-09-14T18:29:00Z">
        <w:r>
          <w:rPr>
            <w:color w:val="000000"/>
            <w:sz w:val="21"/>
            <w:szCs w:val="21"/>
          </w:rPr>
          <w:tab/>
          <w:t xml:space="preserve">            http://nexus.devlab722.net/nexus/content/repositories/releases</w:t>
        </w:r>
      </w:ins>
    </w:p>
    <w:p w14:paraId="7D88F825" w14:textId="77777777" w:rsidR="00EC3F94" w:rsidRDefault="00EC3F94" w:rsidP="00EC3F94">
      <w:pPr>
        <w:pStyle w:val="HTMLPreformatted"/>
        <w:shd w:val="clear" w:color="auto" w:fill="FFFFFF"/>
        <w:spacing w:line="432" w:lineRule="atLeast"/>
        <w:textAlignment w:val="baseline"/>
        <w:rPr>
          <w:ins w:id="955" w:author="Andrija Ilic" w:date="2015-09-14T18:29:00Z"/>
          <w:color w:val="000000"/>
          <w:sz w:val="21"/>
          <w:szCs w:val="21"/>
        </w:rPr>
      </w:pPr>
      <w:ins w:id="956" w:author="Andrija Ilic" w:date="2015-09-14T18:29:00Z">
        <w:r>
          <w:rPr>
            <w:color w:val="000000"/>
            <w:sz w:val="21"/>
            <w:szCs w:val="21"/>
          </w:rPr>
          <w:tab/>
          <w:t xml:space="preserve">        &lt;/</w:t>
        </w:r>
        <w:proofErr w:type="gramStart"/>
        <w:r>
          <w:rPr>
            <w:color w:val="000000"/>
            <w:sz w:val="21"/>
            <w:szCs w:val="21"/>
          </w:rPr>
          <w:t>url</w:t>
        </w:r>
        <w:proofErr w:type="gramEnd"/>
        <w:r>
          <w:rPr>
            <w:color w:val="000000"/>
            <w:sz w:val="21"/>
            <w:szCs w:val="21"/>
          </w:rPr>
          <w:t>&gt;</w:t>
        </w:r>
      </w:ins>
    </w:p>
    <w:p w14:paraId="0AA49902" w14:textId="77777777" w:rsidR="00EC3F94" w:rsidRDefault="00EC3F94" w:rsidP="00EC3F94">
      <w:pPr>
        <w:pStyle w:val="HTMLPreformatted"/>
        <w:shd w:val="clear" w:color="auto" w:fill="FFFFFF"/>
        <w:spacing w:line="432" w:lineRule="atLeast"/>
        <w:textAlignment w:val="baseline"/>
        <w:rPr>
          <w:ins w:id="957" w:author="Andrija Ilic" w:date="2015-09-14T18:29:00Z"/>
          <w:color w:val="000000"/>
          <w:sz w:val="21"/>
          <w:szCs w:val="21"/>
        </w:rPr>
      </w:pPr>
      <w:ins w:id="958" w:author="Andrija Ilic" w:date="2015-09-14T18:29:00Z">
        <w:r>
          <w:rPr>
            <w:color w:val="000000"/>
            <w:sz w:val="21"/>
            <w:szCs w:val="21"/>
          </w:rPr>
          <w:tab/>
          <w:t xml:space="preserve">        &lt;</w:t>
        </w:r>
        <w:proofErr w:type="gramStart"/>
        <w:r>
          <w:rPr>
            <w:color w:val="000000"/>
            <w:sz w:val="21"/>
            <w:szCs w:val="21"/>
          </w:rPr>
          <w:t>snapshots</w:t>
        </w:r>
        <w:proofErr w:type="gramEnd"/>
        <w:r>
          <w:rPr>
            <w:color w:val="000000"/>
            <w:sz w:val="21"/>
            <w:szCs w:val="21"/>
          </w:rPr>
          <w:t>&gt;</w:t>
        </w:r>
      </w:ins>
    </w:p>
    <w:p w14:paraId="678E950D" w14:textId="77777777" w:rsidR="00EC3F94" w:rsidRDefault="00EC3F94" w:rsidP="00EC3F94">
      <w:pPr>
        <w:pStyle w:val="HTMLPreformatted"/>
        <w:shd w:val="clear" w:color="auto" w:fill="FFFFFF"/>
        <w:spacing w:line="432" w:lineRule="atLeast"/>
        <w:textAlignment w:val="baseline"/>
        <w:rPr>
          <w:ins w:id="959" w:author="Andrija Ilic" w:date="2015-09-14T18:29:00Z"/>
          <w:color w:val="000000"/>
          <w:sz w:val="21"/>
          <w:szCs w:val="21"/>
        </w:rPr>
      </w:pPr>
      <w:ins w:id="960" w:author="Andrija Ilic" w:date="2015-09-14T18:29:00Z">
        <w:r>
          <w:rPr>
            <w:color w:val="000000"/>
            <w:sz w:val="21"/>
            <w:szCs w:val="21"/>
          </w:rPr>
          <w:tab/>
          <w:t xml:space="preserve">            &lt;</w:t>
        </w:r>
        <w:proofErr w:type="gramStart"/>
        <w:r>
          <w:rPr>
            <w:color w:val="000000"/>
            <w:sz w:val="21"/>
            <w:szCs w:val="21"/>
          </w:rPr>
          <w:t>enabled&gt;</w:t>
        </w:r>
        <w:proofErr w:type="gramEnd"/>
        <w:r>
          <w:rPr>
            <w:color w:val="000000"/>
            <w:sz w:val="21"/>
            <w:szCs w:val="21"/>
          </w:rPr>
          <w:t>false&lt;/enabled&gt;</w:t>
        </w:r>
      </w:ins>
    </w:p>
    <w:p w14:paraId="63F8FDD2" w14:textId="77777777" w:rsidR="00EC3F94" w:rsidRDefault="00EC3F94" w:rsidP="00EC3F94">
      <w:pPr>
        <w:pStyle w:val="HTMLPreformatted"/>
        <w:shd w:val="clear" w:color="auto" w:fill="FFFFFF"/>
        <w:spacing w:line="432" w:lineRule="atLeast"/>
        <w:textAlignment w:val="baseline"/>
        <w:rPr>
          <w:ins w:id="961" w:author="Andrija Ilic" w:date="2015-09-14T18:29:00Z"/>
          <w:color w:val="000000"/>
          <w:sz w:val="21"/>
          <w:szCs w:val="21"/>
        </w:rPr>
      </w:pPr>
      <w:ins w:id="962" w:author="Andrija Ilic" w:date="2015-09-14T18:29:00Z">
        <w:r>
          <w:rPr>
            <w:color w:val="000000"/>
            <w:sz w:val="21"/>
            <w:szCs w:val="21"/>
          </w:rPr>
          <w:tab/>
          <w:t xml:space="preserve">        &lt;/snapshots&gt;</w:t>
        </w:r>
      </w:ins>
    </w:p>
    <w:p w14:paraId="622E42EB" w14:textId="77777777" w:rsidR="00EC3F94" w:rsidRDefault="00EC3F94" w:rsidP="00EC3F94">
      <w:pPr>
        <w:pStyle w:val="HTMLPreformatted"/>
        <w:shd w:val="clear" w:color="auto" w:fill="FFFFFF"/>
        <w:spacing w:line="432" w:lineRule="atLeast"/>
        <w:textAlignment w:val="baseline"/>
        <w:rPr>
          <w:ins w:id="963" w:author="Andrija Ilic" w:date="2015-09-14T18:29:00Z"/>
          <w:color w:val="000000"/>
          <w:sz w:val="21"/>
          <w:szCs w:val="21"/>
        </w:rPr>
      </w:pPr>
      <w:ins w:id="964" w:author="Andrija Ilic" w:date="2015-09-14T18:29:00Z">
        <w:r>
          <w:rPr>
            <w:color w:val="000000"/>
            <w:sz w:val="21"/>
            <w:szCs w:val="21"/>
          </w:rPr>
          <w:tab/>
          <w:t xml:space="preserve">    &lt;/repository&gt;</w:t>
        </w:r>
      </w:ins>
    </w:p>
    <w:p w14:paraId="23CA2536" w14:textId="77777777" w:rsidR="00EC3F94" w:rsidRDefault="00EC3F94" w:rsidP="00EC3F94">
      <w:pPr>
        <w:pStyle w:val="HTMLPreformatted"/>
        <w:shd w:val="clear" w:color="auto" w:fill="FFFFFF"/>
        <w:spacing w:line="432" w:lineRule="atLeast"/>
        <w:textAlignment w:val="baseline"/>
        <w:rPr>
          <w:ins w:id="965" w:author="Andrija Ilic" w:date="2015-09-14T18:29:00Z"/>
          <w:color w:val="000000"/>
          <w:sz w:val="21"/>
          <w:szCs w:val="21"/>
        </w:rPr>
      </w:pPr>
      <w:ins w:id="966" w:author="Andrija Ilic" w:date="2015-09-14T18:29:00Z">
        <w:r>
          <w:rPr>
            <w:color w:val="000000"/>
            <w:sz w:val="21"/>
            <w:szCs w:val="21"/>
          </w:rPr>
          <w:tab/>
        </w:r>
      </w:ins>
    </w:p>
    <w:p w14:paraId="1D025B6A" w14:textId="77777777" w:rsidR="00EC3F94" w:rsidRDefault="00EC3F94" w:rsidP="00EC3F94">
      <w:pPr>
        <w:pStyle w:val="HTMLPreformatted"/>
        <w:shd w:val="clear" w:color="auto" w:fill="FFFFFF"/>
        <w:spacing w:line="432" w:lineRule="atLeast"/>
        <w:textAlignment w:val="baseline"/>
        <w:rPr>
          <w:ins w:id="967" w:author="Andrija Ilic" w:date="2015-09-14T18:29:00Z"/>
          <w:color w:val="000000"/>
          <w:sz w:val="21"/>
          <w:szCs w:val="21"/>
        </w:rPr>
      </w:pPr>
      <w:ins w:id="968" w:author="Andrija Ilic" w:date="2015-09-14T18:29:00Z">
        <w:r>
          <w:rPr>
            <w:color w:val="000000"/>
            <w:sz w:val="21"/>
            <w:szCs w:val="21"/>
          </w:rPr>
          <w:tab/>
          <w:t xml:space="preserve">    &lt;</w:t>
        </w:r>
        <w:proofErr w:type="gramStart"/>
        <w:r>
          <w:rPr>
            <w:color w:val="000000"/>
            <w:sz w:val="21"/>
            <w:szCs w:val="21"/>
          </w:rPr>
          <w:t>repository</w:t>
        </w:r>
        <w:proofErr w:type="gramEnd"/>
        <w:r>
          <w:rPr>
            <w:color w:val="000000"/>
            <w:sz w:val="21"/>
            <w:szCs w:val="21"/>
          </w:rPr>
          <w:t>&gt;</w:t>
        </w:r>
      </w:ins>
    </w:p>
    <w:p w14:paraId="7E79C054" w14:textId="77777777" w:rsidR="00EC3F94" w:rsidRDefault="00EC3F94" w:rsidP="00EC3F94">
      <w:pPr>
        <w:pStyle w:val="HTMLPreformatted"/>
        <w:shd w:val="clear" w:color="auto" w:fill="FFFFFF"/>
        <w:spacing w:line="432" w:lineRule="atLeast"/>
        <w:textAlignment w:val="baseline"/>
        <w:rPr>
          <w:ins w:id="969" w:author="Andrija Ilic" w:date="2015-09-14T18:29:00Z"/>
          <w:color w:val="000000"/>
          <w:sz w:val="21"/>
          <w:szCs w:val="21"/>
        </w:rPr>
      </w:pPr>
      <w:ins w:id="970" w:author="Andrija Ilic" w:date="2015-09-14T18:29:00Z">
        <w:r>
          <w:rPr>
            <w:color w:val="000000"/>
            <w:sz w:val="21"/>
            <w:szCs w:val="21"/>
          </w:rPr>
          <w:tab/>
          <w:t xml:space="preserve">        &lt;</w:t>
        </w:r>
        <w:proofErr w:type="gramStart"/>
        <w:r>
          <w:rPr>
            <w:color w:val="000000"/>
            <w:sz w:val="21"/>
            <w:szCs w:val="21"/>
          </w:rPr>
          <w:t>id&gt;</w:t>
        </w:r>
        <w:proofErr w:type="gramEnd"/>
        <w:r>
          <w:rPr>
            <w:color w:val="000000"/>
            <w:sz w:val="21"/>
            <w:szCs w:val="21"/>
          </w:rPr>
          <w:t>devlab722-snapshot-repo&lt;/id&gt;</w:t>
        </w:r>
      </w:ins>
    </w:p>
    <w:p w14:paraId="1FD45A04" w14:textId="77777777" w:rsidR="00EC3F94" w:rsidRDefault="00EC3F94" w:rsidP="00EC3F94">
      <w:pPr>
        <w:pStyle w:val="HTMLPreformatted"/>
        <w:shd w:val="clear" w:color="auto" w:fill="FFFFFF"/>
        <w:spacing w:line="432" w:lineRule="atLeast"/>
        <w:textAlignment w:val="baseline"/>
        <w:rPr>
          <w:ins w:id="971" w:author="Andrija Ilic" w:date="2015-09-14T18:29:00Z"/>
          <w:color w:val="000000"/>
          <w:sz w:val="21"/>
          <w:szCs w:val="21"/>
        </w:rPr>
      </w:pPr>
      <w:ins w:id="972" w:author="Andrija Ilic" w:date="2015-09-14T18:29:00Z">
        <w:r>
          <w:rPr>
            <w:color w:val="000000"/>
            <w:sz w:val="21"/>
            <w:szCs w:val="21"/>
          </w:rPr>
          <w:tab/>
          <w:t xml:space="preserve">        &lt;</w:t>
        </w:r>
        <w:proofErr w:type="gramStart"/>
        <w:r>
          <w:rPr>
            <w:color w:val="000000"/>
            <w:sz w:val="21"/>
            <w:szCs w:val="21"/>
          </w:rPr>
          <w:t>url</w:t>
        </w:r>
        <w:proofErr w:type="gramEnd"/>
        <w:r>
          <w:rPr>
            <w:color w:val="000000"/>
            <w:sz w:val="21"/>
            <w:szCs w:val="21"/>
          </w:rPr>
          <w:t>&gt;</w:t>
        </w:r>
      </w:ins>
    </w:p>
    <w:p w14:paraId="308E1CE7" w14:textId="77777777" w:rsidR="00EC3F94" w:rsidRDefault="00EC3F94" w:rsidP="00EC3F94">
      <w:pPr>
        <w:pStyle w:val="HTMLPreformatted"/>
        <w:shd w:val="clear" w:color="auto" w:fill="FFFFFF"/>
        <w:spacing w:line="432" w:lineRule="atLeast"/>
        <w:textAlignment w:val="baseline"/>
        <w:rPr>
          <w:ins w:id="973" w:author="Andrija Ilic" w:date="2015-09-14T18:29:00Z"/>
          <w:color w:val="000000"/>
          <w:sz w:val="21"/>
          <w:szCs w:val="21"/>
        </w:rPr>
      </w:pPr>
      <w:ins w:id="974" w:author="Andrija Ilic" w:date="2015-09-14T18:29:00Z">
        <w:r>
          <w:rPr>
            <w:color w:val="000000"/>
            <w:sz w:val="21"/>
            <w:szCs w:val="21"/>
          </w:rPr>
          <w:lastRenderedPageBreak/>
          <w:tab/>
          <w:t xml:space="preserve">            http://nexus.devlab722.net/nexus/content/repositories/snapshots</w:t>
        </w:r>
      </w:ins>
    </w:p>
    <w:p w14:paraId="56F78E67" w14:textId="77777777" w:rsidR="00EC3F94" w:rsidRDefault="00EC3F94" w:rsidP="00EC3F94">
      <w:pPr>
        <w:pStyle w:val="HTMLPreformatted"/>
        <w:shd w:val="clear" w:color="auto" w:fill="FFFFFF"/>
        <w:spacing w:line="432" w:lineRule="atLeast"/>
        <w:textAlignment w:val="baseline"/>
        <w:rPr>
          <w:ins w:id="975" w:author="Andrija Ilic" w:date="2015-09-14T18:29:00Z"/>
          <w:color w:val="000000"/>
          <w:sz w:val="21"/>
          <w:szCs w:val="21"/>
        </w:rPr>
      </w:pPr>
      <w:ins w:id="976" w:author="Andrija Ilic" w:date="2015-09-14T18:29:00Z">
        <w:r>
          <w:rPr>
            <w:color w:val="000000"/>
            <w:sz w:val="21"/>
            <w:szCs w:val="21"/>
          </w:rPr>
          <w:tab/>
          <w:t xml:space="preserve">        &lt;/</w:t>
        </w:r>
        <w:proofErr w:type="gramStart"/>
        <w:r>
          <w:rPr>
            <w:color w:val="000000"/>
            <w:sz w:val="21"/>
            <w:szCs w:val="21"/>
          </w:rPr>
          <w:t>url</w:t>
        </w:r>
        <w:proofErr w:type="gramEnd"/>
        <w:r>
          <w:rPr>
            <w:color w:val="000000"/>
            <w:sz w:val="21"/>
            <w:szCs w:val="21"/>
          </w:rPr>
          <w:t>&gt;</w:t>
        </w:r>
      </w:ins>
    </w:p>
    <w:p w14:paraId="721EE001" w14:textId="77777777" w:rsidR="00EC3F94" w:rsidRDefault="00EC3F94" w:rsidP="00EC3F94">
      <w:pPr>
        <w:pStyle w:val="HTMLPreformatted"/>
        <w:shd w:val="clear" w:color="auto" w:fill="FFFFFF"/>
        <w:spacing w:line="432" w:lineRule="atLeast"/>
        <w:textAlignment w:val="baseline"/>
        <w:rPr>
          <w:ins w:id="977" w:author="Andrija Ilic" w:date="2015-09-14T18:29:00Z"/>
          <w:color w:val="000000"/>
          <w:sz w:val="21"/>
          <w:szCs w:val="21"/>
        </w:rPr>
      </w:pPr>
      <w:ins w:id="978" w:author="Andrija Ilic" w:date="2015-09-14T18:29:00Z">
        <w:r>
          <w:rPr>
            <w:color w:val="000000"/>
            <w:sz w:val="21"/>
            <w:szCs w:val="21"/>
          </w:rPr>
          <w:tab/>
          <w:t xml:space="preserve">        &lt;</w:t>
        </w:r>
        <w:proofErr w:type="gramStart"/>
        <w:r>
          <w:rPr>
            <w:color w:val="000000"/>
            <w:sz w:val="21"/>
            <w:szCs w:val="21"/>
          </w:rPr>
          <w:t>releases</w:t>
        </w:r>
        <w:proofErr w:type="gramEnd"/>
        <w:r>
          <w:rPr>
            <w:color w:val="000000"/>
            <w:sz w:val="21"/>
            <w:szCs w:val="21"/>
          </w:rPr>
          <w:t>&gt;</w:t>
        </w:r>
      </w:ins>
    </w:p>
    <w:p w14:paraId="2584775B" w14:textId="77777777" w:rsidR="00EC3F94" w:rsidRDefault="00EC3F94" w:rsidP="00EC3F94">
      <w:pPr>
        <w:pStyle w:val="HTMLPreformatted"/>
        <w:shd w:val="clear" w:color="auto" w:fill="FFFFFF"/>
        <w:spacing w:line="432" w:lineRule="atLeast"/>
        <w:textAlignment w:val="baseline"/>
        <w:rPr>
          <w:ins w:id="979" w:author="Andrija Ilic" w:date="2015-09-14T18:29:00Z"/>
          <w:color w:val="000000"/>
          <w:sz w:val="21"/>
          <w:szCs w:val="21"/>
        </w:rPr>
      </w:pPr>
      <w:ins w:id="980" w:author="Andrija Ilic" w:date="2015-09-14T18:29:00Z">
        <w:r>
          <w:rPr>
            <w:color w:val="000000"/>
            <w:sz w:val="21"/>
            <w:szCs w:val="21"/>
          </w:rPr>
          <w:tab/>
          <w:t xml:space="preserve">            &lt;</w:t>
        </w:r>
        <w:proofErr w:type="gramStart"/>
        <w:r>
          <w:rPr>
            <w:color w:val="000000"/>
            <w:sz w:val="21"/>
            <w:szCs w:val="21"/>
          </w:rPr>
          <w:t>enabled&gt;</w:t>
        </w:r>
        <w:proofErr w:type="gramEnd"/>
        <w:r>
          <w:rPr>
            <w:color w:val="000000"/>
            <w:sz w:val="21"/>
            <w:szCs w:val="21"/>
          </w:rPr>
          <w:t>false&lt;/enabled&gt;</w:t>
        </w:r>
      </w:ins>
    </w:p>
    <w:p w14:paraId="65E3B499" w14:textId="77777777" w:rsidR="00EC3F94" w:rsidRDefault="00EC3F94" w:rsidP="00EC3F94">
      <w:pPr>
        <w:pStyle w:val="HTMLPreformatted"/>
        <w:shd w:val="clear" w:color="auto" w:fill="FFFFFF"/>
        <w:spacing w:line="432" w:lineRule="atLeast"/>
        <w:textAlignment w:val="baseline"/>
        <w:rPr>
          <w:ins w:id="981" w:author="Andrija Ilic" w:date="2015-09-14T18:29:00Z"/>
          <w:color w:val="000000"/>
          <w:sz w:val="21"/>
          <w:szCs w:val="21"/>
        </w:rPr>
      </w:pPr>
      <w:ins w:id="982" w:author="Andrija Ilic" w:date="2015-09-14T18:29:00Z">
        <w:r>
          <w:rPr>
            <w:color w:val="000000"/>
            <w:sz w:val="21"/>
            <w:szCs w:val="21"/>
          </w:rPr>
          <w:tab/>
          <w:t xml:space="preserve">        &lt;/releases&gt;</w:t>
        </w:r>
      </w:ins>
    </w:p>
    <w:p w14:paraId="6B9449EA" w14:textId="77777777" w:rsidR="00EC3F94" w:rsidRDefault="00EC3F94" w:rsidP="00EC3F94">
      <w:pPr>
        <w:pStyle w:val="HTMLPreformatted"/>
        <w:shd w:val="clear" w:color="auto" w:fill="FFFFFF"/>
        <w:spacing w:line="432" w:lineRule="atLeast"/>
        <w:textAlignment w:val="baseline"/>
        <w:rPr>
          <w:ins w:id="983" w:author="Andrija Ilic" w:date="2015-09-14T18:29:00Z"/>
          <w:color w:val="000000"/>
          <w:sz w:val="21"/>
          <w:szCs w:val="21"/>
        </w:rPr>
      </w:pPr>
      <w:ins w:id="984" w:author="Andrija Ilic" w:date="2015-09-14T18:29:00Z">
        <w:r>
          <w:rPr>
            <w:color w:val="000000"/>
            <w:sz w:val="21"/>
            <w:szCs w:val="21"/>
          </w:rPr>
          <w:tab/>
          <w:t xml:space="preserve">    &lt;/repository&gt;</w:t>
        </w:r>
      </w:ins>
    </w:p>
    <w:p w14:paraId="32E48B46" w14:textId="77777777" w:rsidR="00EC3F94" w:rsidRDefault="00EC3F94" w:rsidP="00EC3F94">
      <w:pPr>
        <w:pStyle w:val="HTMLPreformatted"/>
        <w:shd w:val="clear" w:color="auto" w:fill="FFFFFF"/>
        <w:spacing w:line="432" w:lineRule="atLeast"/>
        <w:textAlignment w:val="baseline"/>
        <w:rPr>
          <w:ins w:id="985" w:author="Andrija Ilic" w:date="2015-09-14T18:29:00Z"/>
          <w:color w:val="000000"/>
          <w:sz w:val="21"/>
          <w:szCs w:val="21"/>
        </w:rPr>
      </w:pPr>
      <w:ins w:id="986" w:author="Andrija Ilic" w:date="2015-09-14T18:29:00Z">
        <w:r>
          <w:rPr>
            <w:color w:val="000000"/>
            <w:sz w:val="21"/>
            <w:szCs w:val="21"/>
          </w:rPr>
          <w:tab/>
          <w:t xml:space="preserve">    ...</w:t>
        </w:r>
      </w:ins>
    </w:p>
    <w:p w14:paraId="52B4271D" w14:textId="77777777" w:rsidR="00EC3F94" w:rsidRDefault="00EC3F94" w:rsidP="00EC3F94">
      <w:pPr>
        <w:pStyle w:val="HTMLPreformatted"/>
        <w:shd w:val="clear" w:color="auto" w:fill="FFFFFF"/>
        <w:spacing w:line="432" w:lineRule="atLeast"/>
        <w:textAlignment w:val="baseline"/>
        <w:rPr>
          <w:ins w:id="987" w:author="Andrija Ilic" w:date="2015-09-14T18:29:00Z"/>
          <w:color w:val="000000"/>
          <w:sz w:val="21"/>
          <w:szCs w:val="21"/>
        </w:rPr>
      </w:pPr>
      <w:ins w:id="988" w:author="Andrija Ilic" w:date="2015-09-14T18:29:00Z">
        <w:r>
          <w:rPr>
            <w:color w:val="000000"/>
            <w:sz w:val="21"/>
            <w:szCs w:val="21"/>
          </w:rPr>
          <w:tab/>
          <w:t xml:space="preserve">&lt;/repositories&gt; </w:t>
        </w:r>
      </w:ins>
    </w:p>
    <w:p w14:paraId="2866C9D0" w14:textId="613C8024" w:rsidR="00982070" w:rsidRDefault="00982070">
      <w:pPr>
        <w:pStyle w:val="Heading3"/>
        <w:rPr>
          <w:ins w:id="989" w:author="Andrija Ilic" w:date="2015-09-14T21:54:00Z"/>
          <w:lang w:val="sr-Cyrl-RS"/>
        </w:rPr>
        <w:pPrChange w:id="990" w:author="Andrija Ilic" w:date="2015-09-14T21:54:00Z">
          <w:pPr>
            <w:pStyle w:val="ListParagraph"/>
            <w:numPr>
              <w:ilvl w:val="1"/>
              <w:numId w:val="49"/>
            </w:numPr>
            <w:ind w:left="1770" w:hanging="420"/>
          </w:pPr>
        </w:pPrChange>
      </w:pPr>
      <w:ins w:id="991" w:author="Andrija Ilic" w:date="2015-09-14T18:57:00Z">
        <w:r>
          <w:rPr>
            <w:lang w:val="sr-Cyrl-RS"/>
          </w:rPr>
          <w:t xml:space="preserve">2.3.5.1 </w:t>
        </w:r>
      </w:ins>
      <w:ins w:id="992" w:author="Andrija Ilic" w:date="2015-09-14T18:56:00Z">
        <w:r>
          <w:rPr>
            <w:lang w:val="sr-Cyrl-RS"/>
          </w:rPr>
          <w:t>Основне компоненте</w:t>
        </w:r>
      </w:ins>
    </w:p>
    <w:p w14:paraId="690CD518" w14:textId="77777777" w:rsidR="00B3748B" w:rsidRPr="00B3748B" w:rsidRDefault="00B3748B">
      <w:pPr>
        <w:rPr>
          <w:ins w:id="993" w:author="Andrija Ilic" w:date="2015-09-14T18:33:00Z"/>
          <w:lang w:val="sr-Cyrl-RS"/>
          <w:rPrChange w:id="994" w:author="Andrija Ilic" w:date="2015-09-14T21:54:00Z">
            <w:rPr>
              <w:ins w:id="995" w:author="Andrija Ilic" w:date="2015-09-14T18:33:00Z"/>
              <w:lang w:val="sr-Latn-RS"/>
            </w:rPr>
          </w:rPrChange>
        </w:rPr>
        <w:pPrChange w:id="996" w:author="Andrija Ilic" w:date="2015-09-14T21:54:00Z">
          <w:pPr>
            <w:pStyle w:val="ListParagraph"/>
            <w:numPr>
              <w:ilvl w:val="1"/>
              <w:numId w:val="49"/>
            </w:numPr>
            <w:ind w:left="1770" w:hanging="420"/>
          </w:pPr>
        </w:pPrChange>
      </w:pPr>
    </w:p>
    <w:p w14:paraId="56CA68D6" w14:textId="284599E5" w:rsidR="002E4D5C" w:rsidRPr="002E4D5C" w:rsidRDefault="002E4D5C" w:rsidP="002E4D5C">
      <w:pPr>
        <w:autoSpaceDE w:val="0"/>
        <w:spacing w:line="180" w:lineRule="atLeast"/>
        <w:rPr>
          <w:ins w:id="997" w:author="Andrija Ilic" w:date="2015-09-14T18:33:00Z"/>
          <w:szCs w:val="24"/>
          <w:lang w:val="sr-Cyrl-RS"/>
          <w:rPrChange w:id="998" w:author="Andrija Ilic" w:date="2015-09-14T18:42:00Z">
            <w:rPr>
              <w:ins w:id="999" w:author="Andrija Ilic" w:date="2015-09-14T18:33:00Z"/>
              <w:szCs w:val="24"/>
            </w:rPr>
          </w:rPrChange>
        </w:rPr>
      </w:pPr>
      <w:ins w:id="1000" w:author="Andrija Ilic" w:date="2015-09-14T18:33:00Z">
        <w:r w:rsidRPr="002E4D5C">
          <w:rPr>
            <w:b/>
            <w:lang w:val="sr-Latn-RS"/>
            <w:rPrChange w:id="1001" w:author="Andrija Ilic" w:date="2015-09-14T18:33:00Z">
              <w:rPr>
                <w:lang w:val="sr-Latn-RS"/>
              </w:rPr>
            </w:rPrChange>
          </w:rPr>
          <w:t>Zone</w:t>
        </w:r>
        <w:r>
          <w:rPr>
            <w:b/>
            <w:lang w:val="sr-Latn-RS"/>
          </w:rPr>
          <w:t xml:space="preserve"> </w:t>
        </w:r>
        <w:r>
          <w:rPr>
            <w:b/>
            <w:lang w:val="sr-Cyrl-RS"/>
          </w:rPr>
          <w:t>компонента -</w:t>
        </w:r>
        <w:r>
          <w:rPr>
            <w:b/>
            <w:lang w:val="sr-Latn-RS"/>
          </w:rPr>
          <w:t xml:space="preserve"> </w:t>
        </w:r>
        <w:r>
          <w:rPr>
            <w:rFonts w:eastAsia="Courier Std" w:cs="Courier Std"/>
            <w:color w:val="000000"/>
            <w:szCs w:val="24"/>
          </w:rPr>
          <w:t>Ако желимо да изменимо само одређени део странице, без освежења целокупног садржаја који може трајати дуго, користимо zone комоненту и на одређени догађај, који обрађујемо у контролеру, можемо променити модел који се односи на све компонете унутар zone тага, након чега ће се освежити изглед само тог дела стране са новим подацима. Комонента је искоришћена при избору критеријума,</w:t>
        </w:r>
      </w:ins>
      <w:ins w:id="1002" w:author="Andrija Ilic" w:date="2015-09-14T18:42:00Z">
        <w:r>
          <w:rPr>
            <w:rFonts w:eastAsia="Courier Std" w:cs="Courier Std"/>
            <w:color w:val="000000"/>
            <w:szCs w:val="24"/>
            <w:lang w:val="sr-Cyrl-RS"/>
          </w:rPr>
          <w:t xml:space="preserve"> након одабира предмета </w:t>
        </w:r>
      </w:ins>
      <w:ins w:id="1003" w:author="Andrija Ilic" w:date="2015-09-14T18:43:00Z">
        <w:r w:rsidR="00E00750">
          <w:rPr>
            <w:rFonts w:eastAsia="Courier Std" w:cs="Courier Std"/>
            <w:color w:val="000000"/>
            <w:szCs w:val="24"/>
            <w:lang w:val="sr-Cyrl-RS"/>
          </w:rPr>
          <w:t>приказују се активности за одабрани програм</w:t>
        </w:r>
      </w:ins>
      <w:ins w:id="1004" w:author="Andrija Ilic" w:date="2015-09-14T18:42:00Z">
        <w:r>
          <w:rPr>
            <w:rFonts w:eastAsia="Courier Std" w:cs="Courier Std"/>
            <w:color w:val="000000"/>
            <w:szCs w:val="24"/>
            <w:lang w:val="sr-Cyrl-RS"/>
          </w:rPr>
          <w:t xml:space="preserve"> као</w:t>
        </w:r>
      </w:ins>
      <w:ins w:id="1005" w:author="Andrija Ilic" w:date="2015-09-14T18:33:00Z">
        <w:r>
          <w:rPr>
            <w:rFonts w:eastAsia="Courier Std" w:cs="Courier Std"/>
            <w:color w:val="000000"/>
            <w:szCs w:val="24"/>
          </w:rPr>
          <w:t xml:space="preserve"> што је приказано на слици 10.</w:t>
        </w:r>
      </w:ins>
      <w:ins w:id="1006" w:author="Andrija Ilic" w:date="2015-09-14T18:42:00Z">
        <w:r>
          <w:rPr>
            <w:rFonts w:eastAsia="Courier Std" w:cs="Courier Std"/>
            <w:color w:val="000000"/>
            <w:szCs w:val="24"/>
          </w:rPr>
          <w:t xml:space="preserve"> </w:t>
        </w:r>
      </w:ins>
    </w:p>
    <w:p w14:paraId="7D98EAD2" w14:textId="77777777" w:rsidR="002E4D5C" w:rsidRDefault="002E4D5C" w:rsidP="002E4D5C">
      <w:pPr>
        <w:pStyle w:val="HTMLPreformatted"/>
        <w:shd w:val="clear" w:color="auto" w:fill="2B2B2B"/>
        <w:rPr>
          <w:ins w:id="1007" w:author="Andrija Ilic" w:date="2015-09-14T18:38:00Z"/>
          <w:color w:val="A9B7C6"/>
          <w:sz w:val="18"/>
          <w:szCs w:val="18"/>
        </w:rPr>
      </w:pPr>
      <w:ins w:id="1008" w:author="Andrija Ilic" w:date="2015-09-14T18:38:00Z">
        <w:r>
          <w:rPr>
            <w:color w:val="E8BF6A"/>
            <w:sz w:val="18"/>
            <w:szCs w:val="18"/>
          </w:rPr>
          <w:t>&lt;</w:t>
        </w:r>
        <w:r>
          <w:rPr>
            <w:b/>
            <w:bCs/>
            <w:color w:val="CC7832"/>
            <w:sz w:val="18"/>
            <w:szCs w:val="18"/>
          </w:rPr>
          <w:t xml:space="preserve">t:zone </w:t>
        </w:r>
        <w:r>
          <w:rPr>
            <w:b/>
            <w:bCs/>
            <w:color w:val="D0D0FF"/>
            <w:sz w:val="18"/>
            <w:szCs w:val="18"/>
          </w:rPr>
          <w:t>t:id</w:t>
        </w:r>
        <w:r>
          <w:rPr>
            <w:color w:val="A5C261"/>
            <w:sz w:val="18"/>
            <w:szCs w:val="18"/>
          </w:rPr>
          <w:t xml:space="preserve">="activityZone" </w:t>
        </w:r>
        <w:r>
          <w:rPr>
            <w:color w:val="BABABA"/>
            <w:sz w:val="18"/>
            <w:szCs w:val="18"/>
          </w:rPr>
          <w:t>id</w:t>
        </w:r>
        <w:r>
          <w:rPr>
            <w:color w:val="A5C261"/>
            <w:sz w:val="18"/>
            <w:szCs w:val="18"/>
          </w:rPr>
          <w:t xml:space="preserve">="activityZone" </w:t>
        </w:r>
        <w:r>
          <w:rPr>
            <w:color w:val="BABABA"/>
            <w:sz w:val="18"/>
            <w:szCs w:val="18"/>
          </w:rPr>
          <w:t>style</w:t>
        </w:r>
        <w:r>
          <w:rPr>
            <w:color w:val="A5C261"/>
            <w:sz w:val="18"/>
            <w:szCs w:val="18"/>
          </w:rPr>
          <w:t>="</w:t>
        </w:r>
        <w:r>
          <w:rPr>
            <w:color w:val="9876AA"/>
            <w:sz w:val="18"/>
            <w:szCs w:val="18"/>
          </w:rPr>
          <w:t>display</w:t>
        </w:r>
        <w:r>
          <w:rPr>
            <w:color w:val="A9B7C6"/>
            <w:sz w:val="18"/>
            <w:szCs w:val="18"/>
          </w:rPr>
          <w:t>: inline</w:t>
        </w:r>
        <w:r>
          <w:rPr>
            <w:color w:val="CC7832"/>
            <w:sz w:val="18"/>
            <w:szCs w:val="18"/>
          </w:rPr>
          <w:t>;</w:t>
        </w:r>
        <w:r>
          <w:rPr>
            <w:color w:val="A5C261"/>
            <w:sz w:val="18"/>
            <w:szCs w:val="18"/>
          </w:rPr>
          <w:t>"</w:t>
        </w:r>
        <w:r>
          <w:rPr>
            <w:color w:val="E8BF6A"/>
            <w:sz w:val="18"/>
            <w:szCs w:val="18"/>
          </w:rPr>
          <w:t>&gt;</w:t>
        </w:r>
        <w:r>
          <w:rPr>
            <w:color w:val="E8BF6A"/>
            <w:sz w:val="18"/>
            <w:szCs w:val="18"/>
          </w:rPr>
          <w:br/>
          <w:t xml:space="preserve">    &lt;</w:t>
        </w:r>
        <w:r>
          <w:rPr>
            <w:b/>
            <w:bCs/>
            <w:color w:val="CC7832"/>
            <w:sz w:val="18"/>
            <w:szCs w:val="18"/>
          </w:rPr>
          <w:t xml:space="preserve">t:if </w:t>
        </w:r>
        <w:r>
          <w:rPr>
            <w:color w:val="BABABA"/>
            <w:sz w:val="18"/>
            <w:szCs w:val="18"/>
          </w:rPr>
          <w:t>test</w:t>
        </w:r>
        <w:r>
          <w:rPr>
            <w:color w:val="A5C261"/>
            <w:sz w:val="18"/>
            <w:szCs w:val="18"/>
          </w:rPr>
          <w:t>="selectedPredmet"</w:t>
        </w:r>
        <w:r>
          <w:rPr>
            <w:color w:val="E8BF6A"/>
            <w:sz w:val="18"/>
            <w:szCs w:val="18"/>
          </w:rPr>
          <w:t>&gt;</w:t>
        </w:r>
        <w:r>
          <w:rPr>
            <w:color w:val="E8BF6A"/>
            <w:sz w:val="18"/>
            <w:szCs w:val="18"/>
          </w:rPr>
          <w:br/>
          <w:t xml:space="preserve">        &lt;div </w:t>
        </w:r>
        <w:r>
          <w:rPr>
            <w:color w:val="BABABA"/>
            <w:sz w:val="18"/>
            <w:szCs w:val="18"/>
          </w:rPr>
          <w:t>class</w:t>
        </w:r>
        <w:r>
          <w:rPr>
            <w:color w:val="A5C261"/>
            <w:sz w:val="18"/>
            <w:szCs w:val="18"/>
          </w:rPr>
          <w:t>="row"</w:t>
        </w:r>
        <w:r>
          <w:rPr>
            <w:color w:val="E8BF6A"/>
            <w:sz w:val="18"/>
            <w:szCs w:val="18"/>
          </w:rPr>
          <w:t>&gt;</w:t>
        </w:r>
        <w:r>
          <w:rPr>
            <w:color w:val="E8BF6A"/>
            <w:sz w:val="18"/>
            <w:szCs w:val="18"/>
          </w:rPr>
          <w:br/>
          <w:t xml:space="preserve">            &lt;</w:t>
        </w:r>
        <w:r>
          <w:rPr>
            <w:b/>
            <w:bCs/>
            <w:color w:val="CC7832"/>
            <w:sz w:val="18"/>
            <w:szCs w:val="18"/>
          </w:rPr>
          <w:t xml:space="preserve">t:label </w:t>
        </w:r>
        <w:r>
          <w:rPr>
            <w:color w:val="BABABA"/>
            <w:sz w:val="18"/>
            <w:szCs w:val="18"/>
          </w:rPr>
          <w:t>for</w:t>
        </w:r>
        <w:r>
          <w:rPr>
            <w:color w:val="A5C261"/>
            <w:sz w:val="18"/>
            <w:szCs w:val="18"/>
          </w:rPr>
          <w:t>="activity"</w:t>
        </w:r>
        <w:r>
          <w:rPr>
            <w:color w:val="E8BF6A"/>
            <w:sz w:val="18"/>
            <w:szCs w:val="18"/>
          </w:rPr>
          <w:t>/&gt;</w:t>
        </w:r>
        <w:r>
          <w:rPr>
            <w:color w:val="A9B7C6"/>
            <w:sz w:val="18"/>
            <w:szCs w:val="18"/>
          </w:rPr>
          <w:t>:</w:t>
        </w:r>
        <w:r>
          <w:rPr>
            <w:color w:val="A9B7C6"/>
            <w:sz w:val="18"/>
            <w:szCs w:val="18"/>
          </w:rPr>
          <w:br/>
          <w:t xml:space="preserve">            </w:t>
        </w:r>
        <w:r>
          <w:rPr>
            <w:color w:val="E8BF6A"/>
            <w:sz w:val="18"/>
            <w:szCs w:val="18"/>
          </w:rPr>
          <w:t>&lt;</w:t>
        </w:r>
        <w:r>
          <w:rPr>
            <w:b/>
            <w:bCs/>
            <w:color w:val="CC7832"/>
            <w:sz w:val="18"/>
            <w:szCs w:val="18"/>
          </w:rPr>
          <w:t xml:space="preserve">select </w:t>
        </w:r>
        <w:r>
          <w:rPr>
            <w:b/>
            <w:bCs/>
            <w:color w:val="D0D0FF"/>
            <w:sz w:val="18"/>
            <w:szCs w:val="18"/>
          </w:rPr>
          <w:t>t:type</w:t>
        </w:r>
        <w:r>
          <w:rPr>
            <w:color w:val="A5C261"/>
            <w:sz w:val="18"/>
            <w:szCs w:val="18"/>
          </w:rPr>
          <w:t xml:space="preserve">="select" </w:t>
        </w:r>
        <w:r>
          <w:rPr>
            <w:color w:val="BABABA"/>
            <w:sz w:val="18"/>
            <w:szCs w:val="18"/>
          </w:rPr>
          <w:t>t:id</w:t>
        </w:r>
        <w:r>
          <w:rPr>
            <w:color w:val="A5C261"/>
            <w:sz w:val="18"/>
            <w:szCs w:val="18"/>
          </w:rPr>
          <w:t xml:space="preserve">="activity" </w:t>
        </w:r>
        <w:r>
          <w:rPr>
            <w:color w:val="BABABA"/>
            <w:sz w:val="18"/>
            <w:szCs w:val="18"/>
          </w:rPr>
          <w:t>value</w:t>
        </w:r>
        <w:r>
          <w:rPr>
            <w:color w:val="A5C261"/>
            <w:sz w:val="18"/>
            <w:szCs w:val="18"/>
          </w:rPr>
          <w:t xml:space="preserve">="selectedActivity" </w:t>
        </w:r>
        <w:r>
          <w:rPr>
            <w:color w:val="BABABA"/>
            <w:sz w:val="18"/>
            <w:szCs w:val="18"/>
          </w:rPr>
          <w:t>t:model</w:t>
        </w:r>
        <w:r>
          <w:rPr>
            <w:color w:val="A5C261"/>
            <w:sz w:val="18"/>
            <w:szCs w:val="18"/>
          </w:rPr>
          <w:t xml:space="preserve">="activitySelectModel" </w:t>
        </w:r>
        <w:r>
          <w:rPr>
            <w:color w:val="BABABA"/>
            <w:sz w:val="18"/>
            <w:szCs w:val="18"/>
          </w:rPr>
          <w:t>encoder</w:t>
        </w:r>
        <w:r>
          <w:rPr>
            <w:color w:val="A5C261"/>
            <w:sz w:val="18"/>
            <w:szCs w:val="18"/>
          </w:rPr>
          <w:t xml:space="preserve">="activityEncoder" </w:t>
        </w:r>
        <w:r>
          <w:rPr>
            <w:color w:val="BABABA"/>
            <w:sz w:val="18"/>
            <w:szCs w:val="18"/>
          </w:rPr>
          <w:t>t:blankOption</w:t>
        </w:r>
        <w:r>
          <w:rPr>
            <w:color w:val="A5C261"/>
            <w:sz w:val="18"/>
            <w:szCs w:val="18"/>
          </w:rPr>
          <w:t xml:space="preserve">="ALWAYS" </w:t>
        </w:r>
        <w:r>
          <w:rPr>
            <w:color w:val="BABABA"/>
            <w:sz w:val="18"/>
            <w:szCs w:val="18"/>
          </w:rPr>
          <w:t>t:blankLabel</w:t>
        </w:r>
        <w:r>
          <w:rPr>
            <w:color w:val="A5C261"/>
            <w:sz w:val="18"/>
            <w:szCs w:val="18"/>
          </w:rPr>
          <w:t xml:space="preserve">="Izaberi..." </w:t>
        </w:r>
        <w:r>
          <w:rPr>
            <w:color w:val="BABABA"/>
            <w:sz w:val="18"/>
            <w:szCs w:val="18"/>
          </w:rPr>
          <w:t>t:validate</w:t>
        </w:r>
        <w:r>
          <w:rPr>
            <w:color w:val="A5C261"/>
            <w:sz w:val="18"/>
            <w:szCs w:val="18"/>
          </w:rPr>
          <w:t xml:space="preserve">="required" </w:t>
        </w:r>
        <w:r>
          <w:rPr>
            <w:color w:val="BABABA"/>
            <w:sz w:val="18"/>
            <w:szCs w:val="18"/>
          </w:rPr>
          <w:t>t:zone</w:t>
        </w:r>
        <w:r>
          <w:rPr>
            <w:color w:val="A5C261"/>
            <w:sz w:val="18"/>
            <w:szCs w:val="18"/>
          </w:rPr>
          <w:t>="activityZone"</w:t>
        </w:r>
        <w:r>
          <w:rPr>
            <w:color w:val="E8BF6A"/>
            <w:sz w:val="18"/>
            <w:szCs w:val="18"/>
          </w:rPr>
          <w:t>/&gt;</w:t>
        </w:r>
        <w:r>
          <w:rPr>
            <w:color w:val="E8BF6A"/>
            <w:sz w:val="18"/>
            <w:szCs w:val="18"/>
          </w:rPr>
          <w:br/>
          <w:t xml:space="preserve">        &lt;/div&gt;</w:t>
        </w:r>
        <w:r>
          <w:rPr>
            <w:color w:val="E8BF6A"/>
            <w:sz w:val="18"/>
            <w:szCs w:val="18"/>
          </w:rPr>
          <w:br/>
          <w:t xml:space="preserve">        &lt;div </w:t>
        </w:r>
        <w:r>
          <w:rPr>
            <w:color w:val="BABABA"/>
            <w:sz w:val="18"/>
            <w:szCs w:val="18"/>
          </w:rPr>
          <w:t>class</w:t>
        </w:r>
        <w:r>
          <w:rPr>
            <w:color w:val="A5C261"/>
            <w:sz w:val="18"/>
            <w:szCs w:val="18"/>
          </w:rPr>
          <w:t>="row"</w:t>
        </w:r>
        <w:r>
          <w:rPr>
            <w:color w:val="E8BF6A"/>
            <w:sz w:val="18"/>
            <w:szCs w:val="18"/>
          </w:rPr>
          <w:t>&gt;</w:t>
        </w:r>
        <w:r>
          <w:rPr>
            <w:color w:val="E8BF6A"/>
            <w:sz w:val="18"/>
            <w:szCs w:val="18"/>
          </w:rPr>
          <w:br/>
          <w:t xml:space="preserve">            &lt;</w:t>
        </w:r>
        <w:r>
          <w:rPr>
            <w:b/>
            <w:bCs/>
            <w:color w:val="CC7832"/>
            <w:sz w:val="18"/>
            <w:szCs w:val="18"/>
          </w:rPr>
          <w:t xml:space="preserve">input </w:t>
        </w:r>
        <w:r>
          <w:rPr>
            <w:b/>
            <w:bCs/>
            <w:color w:val="D0D0FF"/>
            <w:sz w:val="18"/>
            <w:szCs w:val="18"/>
          </w:rPr>
          <w:t>t:type</w:t>
        </w:r>
        <w:r>
          <w:rPr>
            <w:color w:val="A5C261"/>
            <w:sz w:val="18"/>
            <w:szCs w:val="18"/>
          </w:rPr>
          <w:t xml:space="preserve">="upload" </w:t>
        </w:r>
        <w:r>
          <w:rPr>
            <w:color w:val="BABABA"/>
            <w:sz w:val="18"/>
            <w:szCs w:val="18"/>
          </w:rPr>
          <w:t>t:id</w:t>
        </w:r>
        <w:r>
          <w:rPr>
            <w:color w:val="A5C261"/>
            <w:sz w:val="18"/>
            <w:szCs w:val="18"/>
          </w:rPr>
          <w:t xml:space="preserve">="file" </w:t>
        </w:r>
        <w:r>
          <w:rPr>
            <w:color w:val="BABABA"/>
            <w:sz w:val="18"/>
            <w:szCs w:val="18"/>
          </w:rPr>
          <w:t>t:value</w:t>
        </w:r>
        <w:r>
          <w:rPr>
            <w:color w:val="A5C261"/>
            <w:sz w:val="18"/>
            <w:szCs w:val="18"/>
          </w:rPr>
          <w:t xml:space="preserve">="file" </w:t>
        </w:r>
        <w:r>
          <w:rPr>
            <w:color w:val="BABABA"/>
            <w:sz w:val="18"/>
            <w:szCs w:val="18"/>
          </w:rPr>
          <w:t>validate</w:t>
        </w:r>
        <w:r>
          <w:rPr>
            <w:color w:val="A5C261"/>
            <w:sz w:val="18"/>
            <w:szCs w:val="18"/>
          </w:rPr>
          <w:t xml:space="preserve">="required" </w:t>
        </w:r>
        <w:r>
          <w:rPr>
            <w:color w:val="BABABA"/>
            <w:sz w:val="18"/>
            <w:szCs w:val="18"/>
          </w:rPr>
          <w:t>t:zone</w:t>
        </w:r>
        <w:r>
          <w:rPr>
            <w:color w:val="A5C261"/>
            <w:sz w:val="18"/>
            <w:szCs w:val="18"/>
          </w:rPr>
          <w:t>="activityZone"</w:t>
        </w:r>
        <w:r>
          <w:rPr>
            <w:color w:val="E8BF6A"/>
            <w:sz w:val="18"/>
            <w:szCs w:val="18"/>
          </w:rPr>
          <w:t>/&gt;</w:t>
        </w:r>
        <w:r>
          <w:rPr>
            <w:color w:val="E8BF6A"/>
            <w:sz w:val="18"/>
            <w:szCs w:val="18"/>
          </w:rPr>
          <w:br/>
          <w:t xml:space="preserve">        &lt;/div&gt;</w:t>
        </w:r>
        <w:r>
          <w:rPr>
            <w:color w:val="E8BF6A"/>
            <w:sz w:val="18"/>
            <w:szCs w:val="18"/>
          </w:rPr>
          <w:br/>
          <w:t xml:space="preserve">    &lt;/</w:t>
        </w:r>
        <w:r>
          <w:rPr>
            <w:b/>
            <w:bCs/>
            <w:color w:val="CC7832"/>
            <w:sz w:val="18"/>
            <w:szCs w:val="18"/>
          </w:rPr>
          <w:t>t:if</w:t>
        </w:r>
        <w:r>
          <w:rPr>
            <w:color w:val="E8BF6A"/>
            <w:sz w:val="18"/>
            <w:szCs w:val="18"/>
          </w:rPr>
          <w:t>&gt;</w:t>
        </w:r>
        <w:r>
          <w:rPr>
            <w:color w:val="E8BF6A"/>
            <w:sz w:val="18"/>
            <w:szCs w:val="18"/>
          </w:rPr>
          <w:br/>
          <w:t>&lt;/</w:t>
        </w:r>
        <w:r>
          <w:rPr>
            <w:b/>
            <w:bCs/>
            <w:color w:val="CC7832"/>
            <w:sz w:val="18"/>
            <w:szCs w:val="18"/>
          </w:rPr>
          <w:t>t:zone</w:t>
        </w:r>
        <w:r>
          <w:rPr>
            <w:color w:val="E8BF6A"/>
            <w:sz w:val="18"/>
            <w:szCs w:val="18"/>
          </w:rPr>
          <w:t>&gt;</w:t>
        </w:r>
      </w:ins>
    </w:p>
    <w:p w14:paraId="23B8C730" w14:textId="5A42FC00" w:rsidR="002E4D5C" w:rsidRDefault="002E4D5C">
      <w:pPr>
        <w:tabs>
          <w:tab w:val="left" w:pos="939"/>
        </w:tabs>
        <w:jc w:val="both"/>
        <w:rPr>
          <w:ins w:id="1009" w:author="Andrija Ilic" w:date="2015-09-14T18:36:00Z"/>
          <w:b/>
          <w:lang w:val="sr-Latn-RS"/>
        </w:rPr>
        <w:pPrChange w:id="1010" w:author="Andrija Ilic" w:date="2015-09-14T18:11:00Z">
          <w:pPr>
            <w:pStyle w:val="ListParagraph"/>
            <w:numPr>
              <w:ilvl w:val="1"/>
              <w:numId w:val="49"/>
            </w:numPr>
            <w:ind w:left="1770" w:hanging="420"/>
          </w:pPr>
        </w:pPrChange>
      </w:pPr>
    </w:p>
    <w:p w14:paraId="5F21221E" w14:textId="77777777" w:rsidR="002E4D5C" w:rsidRDefault="002E4D5C" w:rsidP="002E4D5C">
      <w:pPr>
        <w:pStyle w:val="HTMLPreformatted"/>
        <w:shd w:val="clear" w:color="auto" w:fill="2B2B2B"/>
        <w:rPr>
          <w:ins w:id="1011" w:author="Andrija Ilic" w:date="2015-09-14T18:39:00Z"/>
          <w:color w:val="A9B7C6"/>
          <w:sz w:val="18"/>
          <w:szCs w:val="18"/>
        </w:rPr>
      </w:pPr>
      <w:ins w:id="1012" w:author="Andrija Ilic" w:date="2015-09-14T18:39:00Z">
        <w:r>
          <w:rPr>
            <w:color w:val="A9B7C6"/>
            <w:sz w:val="18"/>
            <w:szCs w:val="18"/>
          </w:rPr>
          <w:t xml:space="preserve">Object </w:t>
        </w:r>
        <w:proofErr w:type="gramStart"/>
        <w:r>
          <w:rPr>
            <w:color w:val="FFC66D"/>
            <w:sz w:val="18"/>
            <w:szCs w:val="18"/>
          </w:rPr>
          <w:t>onValueChangedFromPredmet</w:t>
        </w:r>
        <w:r>
          <w:rPr>
            <w:color w:val="A9B7C6"/>
            <w:sz w:val="18"/>
            <w:szCs w:val="18"/>
          </w:rPr>
          <w:t>(</w:t>
        </w:r>
        <w:proofErr w:type="gramEnd"/>
        <w:r>
          <w:rPr>
            <w:color w:val="A9B7C6"/>
            <w:sz w:val="18"/>
            <w:szCs w:val="18"/>
          </w:rPr>
          <w:t>Predmet predmet) {</w:t>
        </w:r>
        <w:r>
          <w:rPr>
            <w:color w:val="A9B7C6"/>
            <w:sz w:val="18"/>
            <w:szCs w:val="18"/>
          </w:rPr>
          <w:br/>
          <w:t xml:space="preserve">    </w:t>
        </w:r>
        <w:r>
          <w:rPr>
            <w:color w:val="9876AA"/>
            <w:sz w:val="18"/>
            <w:szCs w:val="18"/>
          </w:rPr>
          <w:t xml:space="preserve">selectedPredmet </w:t>
        </w:r>
        <w:r>
          <w:rPr>
            <w:color w:val="A9B7C6"/>
            <w:sz w:val="18"/>
            <w:szCs w:val="18"/>
          </w:rPr>
          <w:t>= predmet</w:t>
        </w:r>
        <w:r>
          <w:rPr>
            <w:color w:val="CC7832"/>
            <w:sz w:val="18"/>
            <w:szCs w:val="18"/>
          </w:rPr>
          <w:t>;</w:t>
        </w:r>
        <w:r>
          <w:rPr>
            <w:color w:val="CC7832"/>
            <w:sz w:val="18"/>
            <w:szCs w:val="18"/>
          </w:rPr>
          <w:br/>
          <w:t xml:space="preserve">    </w:t>
        </w:r>
        <w:r>
          <w:rPr>
            <w:color w:val="A9B7C6"/>
            <w:sz w:val="18"/>
            <w:szCs w:val="18"/>
          </w:rPr>
          <w:t xml:space="preserve">List&lt;Aktivnost&gt; activities = </w:t>
        </w:r>
        <w:r>
          <w:rPr>
            <w:color w:val="9876AA"/>
            <w:sz w:val="18"/>
            <w:szCs w:val="18"/>
          </w:rPr>
          <w:t>adminService</w:t>
        </w:r>
        <w:r>
          <w:rPr>
            <w:color w:val="A9B7C6"/>
            <w:sz w:val="18"/>
            <w:szCs w:val="18"/>
          </w:rPr>
          <w:t>.vratiAktivnosti(</w:t>
        </w:r>
        <w:r>
          <w:rPr>
            <w:color w:val="9876AA"/>
            <w:sz w:val="18"/>
            <w:szCs w:val="18"/>
          </w:rPr>
          <w:t>adminService</w:t>
        </w:r>
        <w:r>
          <w:rPr>
            <w:color w:val="A9B7C6"/>
            <w:sz w:val="18"/>
            <w:szCs w:val="18"/>
          </w:rPr>
          <w:t>.findProgram(</w:t>
        </w:r>
        <w:r>
          <w:rPr>
            <w:color w:val="9876AA"/>
            <w:sz w:val="18"/>
            <w:szCs w:val="18"/>
          </w:rPr>
          <w:t>selectedPredmet</w:t>
        </w:r>
        <w:r>
          <w:rPr>
            <w:color w:val="A9B7C6"/>
            <w:sz w:val="18"/>
            <w:szCs w:val="18"/>
          </w:rPr>
          <w:t>.getId()</w:t>
        </w:r>
        <w:r>
          <w:rPr>
            <w:color w:val="CC7832"/>
            <w:sz w:val="18"/>
            <w:szCs w:val="18"/>
          </w:rPr>
          <w:t xml:space="preserve">, </w:t>
        </w:r>
        <w:r>
          <w:rPr>
            <w:color w:val="9876AA"/>
            <w:sz w:val="18"/>
            <w:szCs w:val="18"/>
          </w:rPr>
          <w:t>year</w:t>
        </w:r>
        <w:r>
          <w:rPr>
            <w:color w:val="A9B7C6"/>
            <w:sz w:val="18"/>
            <w:szCs w:val="18"/>
          </w:rPr>
          <w:t>))</w:t>
        </w:r>
        <w:r>
          <w:rPr>
            <w:color w:val="CC7832"/>
            <w:sz w:val="18"/>
            <w:szCs w:val="18"/>
          </w:rPr>
          <w:t>;</w:t>
        </w:r>
        <w:r>
          <w:rPr>
            <w:color w:val="CC7832"/>
            <w:sz w:val="18"/>
            <w:szCs w:val="18"/>
          </w:rPr>
          <w:br/>
          <w:t xml:space="preserve">    </w:t>
        </w:r>
        <w:r>
          <w:rPr>
            <w:color w:val="9876AA"/>
            <w:sz w:val="18"/>
            <w:szCs w:val="18"/>
          </w:rPr>
          <w:t xml:space="preserve">activitySelectModel </w:t>
        </w:r>
        <w:r>
          <w:rPr>
            <w:color w:val="A9B7C6"/>
            <w:sz w:val="18"/>
            <w:szCs w:val="18"/>
          </w:rPr>
          <w:t xml:space="preserve">= </w:t>
        </w:r>
        <w:r>
          <w:rPr>
            <w:color w:val="9876AA"/>
            <w:sz w:val="18"/>
            <w:szCs w:val="18"/>
          </w:rPr>
          <w:t>selectModelFactory</w:t>
        </w:r>
        <w:r>
          <w:rPr>
            <w:color w:val="A9B7C6"/>
            <w:sz w:val="18"/>
            <w:szCs w:val="18"/>
          </w:rPr>
          <w:t>.create(activities</w:t>
        </w:r>
        <w:r>
          <w:rPr>
            <w:color w:val="CC7832"/>
            <w:sz w:val="18"/>
            <w:szCs w:val="18"/>
          </w:rPr>
          <w:t xml:space="preserve">, </w:t>
        </w:r>
        <w:r>
          <w:rPr>
            <w:color w:val="6A8759"/>
            <w:sz w:val="18"/>
            <w:szCs w:val="18"/>
          </w:rPr>
          <w:t>"TipAktivnosti"</w:t>
        </w:r>
        <w:r>
          <w:rPr>
            <w:color w:val="A9B7C6"/>
            <w:sz w:val="18"/>
            <w:szCs w:val="18"/>
          </w:rPr>
          <w:t>)</w:t>
        </w:r>
        <w:r>
          <w:rPr>
            <w:color w:val="CC7832"/>
            <w:sz w:val="18"/>
            <w:szCs w:val="18"/>
          </w:rPr>
          <w:t>;</w:t>
        </w:r>
        <w:r>
          <w:rPr>
            <w:color w:val="CC7832"/>
            <w:sz w:val="18"/>
            <w:szCs w:val="18"/>
          </w:rPr>
          <w:br/>
          <w:t xml:space="preserve">    return </w:t>
        </w:r>
        <w:r>
          <w:rPr>
            <w:color w:val="9876AA"/>
            <w:sz w:val="18"/>
            <w:szCs w:val="18"/>
          </w:rPr>
          <w:t>activityZone</w:t>
        </w:r>
        <w:r>
          <w:rPr>
            <w:color w:val="A9B7C6"/>
            <w:sz w:val="18"/>
            <w:szCs w:val="18"/>
          </w:rPr>
          <w:t>.getBody()</w:t>
        </w:r>
        <w:r>
          <w:rPr>
            <w:color w:val="CC7832"/>
            <w:sz w:val="18"/>
            <w:szCs w:val="18"/>
          </w:rPr>
          <w:t>;</w:t>
        </w:r>
        <w:r>
          <w:rPr>
            <w:color w:val="CC7832"/>
            <w:sz w:val="18"/>
            <w:szCs w:val="18"/>
          </w:rPr>
          <w:br/>
        </w:r>
        <w:r>
          <w:rPr>
            <w:color w:val="A9B7C6"/>
            <w:sz w:val="18"/>
            <w:szCs w:val="18"/>
          </w:rPr>
          <w:t>}</w:t>
        </w:r>
      </w:ins>
    </w:p>
    <w:p w14:paraId="6D1FF2CC" w14:textId="77777777" w:rsidR="002E4D5C" w:rsidRDefault="002E4D5C">
      <w:pPr>
        <w:tabs>
          <w:tab w:val="left" w:pos="939"/>
        </w:tabs>
        <w:jc w:val="both"/>
        <w:rPr>
          <w:ins w:id="1013" w:author="Andrija Ilic" w:date="2015-09-14T18:47:00Z"/>
          <w:b/>
          <w:lang w:val="sr-Latn-RS"/>
        </w:rPr>
        <w:pPrChange w:id="1014" w:author="Andrija Ilic" w:date="2015-09-14T18:11:00Z">
          <w:pPr>
            <w:pStyle w:val="ListParagraph"/>
            <w:numPr>
              <w:ilvl w:val="1"/>
              <w:numId w:val="49"/>
            </w:numPr>
            <w:ind w:left="1770" w:hanging="420"/>
          </w:pPr>
        </w:pPrChange>
      </w:pPr>
    </w:p>
    <w:p w14:paraId="4CFF2F01" w14:textId="4C469F29" w:rsidR="00E00750" w:rsidRPr="00E00750" w:rsidRDefault="00E00750">
      <w:pPr>
        <w:tabs>
          <w:tab w:val="left" w:pos="939"/>
        </w:tabs>
        <w:jc w:val="both"/>
        <w:rPr>
          <w:ins w:id="1015" w:author="Andrija Ilic" w:date="2015-09-14T18:36:00Z"/>
          <w:b/>
          <w:lang w:val="sr-Cyrl-RS"/>
          <w:rPrChange w:id="1016" w:author="Andrija Ilic" w:date="2015-09-14T18:47:00Z">
            <w:rPr>
              <w:ins w:id="1017" w:author="Andrija Ilic" w:date="2015-09-14T18:36:00Z"/>
              <w:b/>
              <w:lang w:val="sr-Latn-RS"/>
            </w:rPr>
          </w:rPrChange>
        </w:rPr>
        <w:pPrChange w:id="1018" w:author="Andrija Ilic" w:date="2015-09-14T18:11:00Z">
          <w:pPr>
            <w:pStyle w:val="ListParagraph"/>
            <w:numPr>
              <w:ilvl w:val="1"/>
              <w:numId w:val="49"/>
            </w:numPr>
            <w:ind w:left="1770" w:hanging="420"/>
          </w:pPr>
        </w:pPrChange>
      </w:pPr>
      <w:ins w:id="1019" w:author="Andrija Ilic" w:date="2015-09-14T18:47:00Z">
        <w:r>
          <w:rPr>
            <w:b/>
            <w:noProof/>
          </w:rPr>
          <w:lastRenderedPageBreak/>
          <w:drawing>
            <wp:inline distT="0" distB="0" distL="0" distR="0" wp14:anchorId="135B6A0B" wp14:editId="742650FB">
              <wp:extent cx="2353003" cy="1057423"/>
              <wp:effectExtent l="0" t="0" r="0"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yone1.png"/>
                      <pic:cNvPicPr/>
                    </pic:nvPicPr>
                    <pic:blipFill>
                      <a:blip r:embed="rId19">
                        <a:extLst>
                          <a:ext uri="{28A0092B-C50C-407E-A947-70E740481C1C}">
                            <a14:useLocalDpi xmlns:a14="http://schemas.microsoft.com/office/drawing/2010/main" val="0"/>
                          </a:ext>
                        </a:extLst>
                      </a:blip>
                      <a:stretch>
                        <a:fillRect/>
                      </a:stretch>
                    </pic:blipFill>
                    <pic:spPr>
                      <a:xfrm>
                        <a:off x="0" y="0"/>
                        <a:ext cx="2353003" cy="1057423"/>
                      </a:xfrm>
                      <a:prstGeom prst="rect">
                        <a:avLst/>
                      </a:prstGeom>
                    </pic:spPr>
                  </pic:pic>
                </a:graphicData>
              </a:graphic>
            </wp:inline>
          </w:drawing>
        </w:r>
        <w:r>
          <w:rPr>
            <w:b/>
            <w:lang w:val="sr-Cyrl-RS"/>
          </w:rPr>
          <w:t xml:space="preserve"> </w:t>
        </w:r>
        <w:r>
          <w:rPr>
            <w:b/>
            <w:noProof/>
          </w:rPr>
          <w:drawing>
            <wp:inline distT="0" distB="0" distL="0" distR="0" wp14:anchorId="5B0346C8" wp14:editId="27878622">
              <wp:extent cx="2915057" cy="1800476"/>
              <wp:effectExtent l="0" t="0" r="0"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yone2.png"/>
                      <pic:cNvPicPr/>
                    </pic:nvPicPr>
                    <pic:blipFill>
                      <a:blip r:embed="rId20">
                        <a:extLst>
                          <a:ext uri="{28A0092B-C50C-407E-A947-70E740481C1C}">
                            <a14:useLocalDpi xmlns:a14="http://schemas.microsoft.com/office/drawing/2010/main" val="0"/>
                          </a:ext>
                        </a:extLst>
                      </a:blip>
                      <a:stretch>
                        <a:fillRect/>
                      </a:stretch>
                    </pic:blipFill>
                    <pic:spPr>
                      <a:xfrm>
                        <a:off x="0" y="0"/>
                        <a:ext cx="2915057" cy="1800476"/>
                      </a:xfrm>
                      <a:prstGeom prst="rect">
                        <a:avLst/>
                      </a:prstGeom>
                    </pic:spPr>
                  </pic:pic>
                </a:graphicData>
              </a:graphic>
            </wp:inline>
          </w:drawing>
        </w:r>
      </w:ins>
    </w:p>
    <w:p w14:paraId="7DB27A23" w14:textId="4B5668CC" w:rsidR="002E4D5C" w:rsidRDefault="00E00750">
      <w:pPr>
        <w:tabs>
          <w:tab w:val="left" w:pos="939"/>
        </w:tabs>
        <w:jc w:val="both"/>
        <w:rPr>
          <w:ins w:id="1020" w:author="Andrija Ilic" w:date="2015-09-14T18:48:00Z"/>
          <w:lang w:val="sr-Cyrl-RS"/>
        </w:rPr>
        <w:pPrChange w:id="1021" w:author="Andrija Ilic" w:date="2015-09-14T18:11:00Z">
          <w:pPr>
            <w:pStyle w:val="ListParagraph"/>
            <w:numPr>
              <w:ilvl w:val="1"/>
              <w:numId w:val="49"/>
            </w:numPr>
            <w:ind w:left="1770" w:hanging="420"/>
          </w:pPr>
        </w:pPrChange>
      </w:pPr>
      <w:ins w:id="1022" w:author="Andrija Ilic" w:date="2015-09-14T18:46:00Z">
        <w:r>
          <w:rPr>
            <w:lang w:val="sr-Cyrl-RS"/>
          </w:rPr>
          <w:t xml:space="preserve">Слика 10. </w:t>
        </w:r>
      </w:ins>
      <w:ins w:id="1023" w:author="Andrija Ilic" w:date="2015-09-14T18:47:00Z">
        <w:r>
          <w:rPr>
            <w:lang w:val="sr-Cyrl-RS"/>
          </w:rPr>
          <w:t xml:space="preserve">Коришћење </w:t>
        </w:r>
        <w:r w:rsidRPr="00E00750">
          <w:rPr>
            <w:lang w:val="sr-Latn-RS"/>
            <w:rPrChange w:id="1024" w:author="Andrija Ilic" w:date="2015-09-14T18:47:00Z">
              <w:rPr>
                <w:b/>
                <w:lang w:val="sr-Latn-RS"/>
              </w:rPr>
            </w:rPrChange>
          </w:rPr>
          <w:t>Zone</w:t>
        </w:r>
        <w:r>
          <w:rPr>
            <w:lang w:val="sr-Cyrl-RS"/>
          </w:rPr>
          <w:t xml:space="preserve"> компоненте</w:t>
        </w:r>
      </w:ins>
    </w:p>
    <w:p w14:paraId="049BF025" w14:textId="752D35EF" w:rsidR="00274857" w:rsidRDefault="00274857">
      <w:pPr>
        <w:pStyle w:val="Heading3"/>
        <w:rPr>
          <w:ins w:id="1025" w:author="Andrija Ilic" w:date="2015-09-14T18:50:00Z"/>
          <w:rFonts w:eastAsia="Courier Std"/>
          <w:color w:val="000000"/>
          <w:szCs w:val="24"/>
        </w:rPr>
        <w:pPrChange w:id="1026" w:author="Andrija Ilic" w:date="2015-09-14T18:48:00Z">
          <w:pPr>
            <w:pStyle w:val="ListParagraph"/>
            <w:numPr>
              <w:ilvl w:val="1"/>
              <w:numId w:val="49"/>
            </w:numPr>
            <w:ind w:left="1770" w:hanging="420"/>
          </w:pPr>
        </w:pPrChange>
      </w:pPr>
      <w:ins w:id="1027" w:author="Andrija Ilic" w:date="2015-09-14T18:48:00Z">
        <w:r w:rsidRPr="00274857">
          <w:rPr>
            <w:rFonts w:ascii="Times New Roman" w:eastAsia="Courier Std" w:hAnsi="Times New Roman"/>
            <w:sz w:val="24"/>
            <w:rPrChange w:id="1028" w:author="Andrija Ilic" w:date="2015-09-14T18:49:00Z">
              <w:rPr>
                <w:rFonts w:eastAsia="Courier Std"/>
                <w:b/>
                <w:bCs/>
              </w:rPr>
            </w:rPrChange>
          </w:rPr>
          <w:t>DataField</w:t>
        </w:r>
        <w:r w:rsidRPr="00274857">
          <w:rPr>
            <w:rFonts w:ascii="Times New Roman" w:eastAsia="Courier Std" w:hAnsi="Times New Roman"/>
            <w:sz w:val="24"/>
            <w:lang w:val="sr-Cyrl-RS"/>
            <w:rPrChange w:id="1029" w:author="Andrija Ilic" w:date="2015-09-14T18:49:00Z">
              <w:rPr>
                <w:rFonts w:eastAsia="Courier Std"/>
                <w:b/>
                <w:bCs/>
                <w:lang w:val="sr-Cyrl-RS"/>
              </w:rPr>
            </w:rPrChange>
          </w:rPr>
          <w:t xml:space="preserve"> - </w:t>
        </w:r>
        <w:r w:rsidRPr="00274857">
          <w:rPr>
            <w:rFonts w:ascii="Times New Roman" w:eastAsia="Courier Std" w:hAnsi="Times New Roman"/>
            <w:b w:val="0"/>
            <w:color w:val="000000"/>
            <w:sz w:val="24"/>
            <w:szCs w:val="24"/>
            <w:rPrChange w:id="1030" w:author="Andrija Ilic" w:date="2015-09-14T18:49:00Z">
              <w:rPr>
                <w:rFonts w:eastAsia="Courier Std" w:cs="Courier Std"/>
                <w:b/>
                <w:bCs/>
                <w:color w:val="000000"/>
                <w:szCs w:val="24"/>
              </w:rPr>
            </w:rPrChange>
          </w:rPr>
          <w:t>сложена компонета која омогућава лако манипулисање датумима. Омогућава визуелно лаку навигацију кр</w:t>
        </w:r>
        <w:r w:rsidR="000A34D6">
          <w:rPr>
            <w:rFonts w:ascii="Times New Roman" w:eastAsia="Courier Std" w:hAnsi="Times New Roman"/>
            <w:b w:val="0"/>
            <w:color w:val="000000"/>
            <w:sz w:val="24"/>
            <w:szCs w:val="24"/>
            <w:rPrChange w:id="1031" w:author="Andrija Ilic" w:date="2015-09-14T18:49:00Z">
              <w:rPr>
                <w:rFonts w:eastAsia="Courier Std"/>
                <w:bCs/>
                <w:color w:val="000000"/>
                <w:szCs w:val="24"/>
              </w:rPr>
            </w:rPrChange>
          </w:rPr>
          <w:t>оз дане, месеце и године. Њен и</w:t>
        </w:r>
      </w:ins>
      <w:ins w:id="1032" w:author="Andrija Ilic" w:date="2015-09-14T18:49:00Z">
        <w:r w:rsidR="000A34D6">
          <w:rPr>
            <w:rFonts w:ascii="Times New Roman" w:eastAsia="Courier Std" w:hAnsi="Times New Roman"/>
            <w:b w:val="0"/>
            <w:color w:val="000000"/>
            <w:sz w:val="24"/>
            <w:szCs w:val="24"/>
            <w:lang w:val="sr-Cyrl-RS"/>
          </w:rPr>
          <w:t>з</w:t>
        </w:r>
      </w:ins>
      <w:ins w:id="1033" w:author="Andrija Ilic" w:date="2015-09-14T18:48:00Z">
        <w:r w:rsidRPr="00274857">
          <w:rPr>
            <w:rFonts w:ascii="Times New Roman" w:eastAsia="Courier Std" w:hAnsi="Times New Roman"/>
            <w:b w:val="0"/>
            <w:color w:val="000000"/>
            <w:sz w:val="24"/>
            <w:szCs w:val="24"/>
            <w:rPrChange w:id="1034" w:author="Andrija Ilic" w:date="2015-09-14T18:49:00Z">
              <w:rPr>
                <w:rFonts w:eastAsia="Courier Std" w:cs="Courier Std"/>
                <w:b/>
                <w:bCs/>
                <w:color w:val="000000"/>
                <w:szCs w:val="24"/>
              </w:rPr>
            </w:rPrChange>
          </w:rPr>
          <w:t xml:space="preserve">глед приказан је на слици </w:t>
        </w:r>
      </w:ins>
      <w:ins w:id="1035" w:author="Andrija Ilic" w:date="2015-09-14T18:49:00Z">
        <w:r>
          <w:rPr>
            <w:rFonts w:ascii="Times New Roman" w:eastAsia="Courier Std" w:hAnsi="Times New Roman"/>
            <w:b w:val="0"/>
            <w:color w:val="000000"/>
            <w:sz w:val="24"/>
            <w:szCs w:val="24"/>
          </w:rPr>
          <w:t>11</w:t>
        </w:r>
      </w:ins>
      <w:ins w:id="1036" w:author="Andrija Ilic" w:date="2015-09-14T18:48:00Z">
        <w:r w:rsidRPr="00274857">
          <w:rPr>
            <w:rFonts w:ascii="Times New Roman" w:eastAsia="Courier Std" w:hAnsi="Times New Roman"/>
            <w:b w:val="0"/>
            <w:color w:val="000000"/>
            <w:sz w:val="24"/>
            <w:szCs w:val="24"/>
            <w:rPrChange w:id="1037" w:author="Andrija Ilic" w:date="2015-09-14T18:49:00Z">
              <w:rPr>
                <w:rFonts w:eastAsia="Courier Std" w:cs="Courier Std"/>
                <w:b/>
                <w:bCs/>
                <w:color w:val="000000"/>
                <w:szCs w:val="24"/>
              </w:rPr>
            </w:rPrChange>
          </w:rPr>
          <w:t>.</w:t>
        </w:r>
      </w:ins>
    </w:p>
    <w:p w14:paraId="7BE8C45A" w14:textId="77777777" w:rsidR="000A34D6" w:rsidRDefault="000A34D6" w:rsidP="000A34D6">
      <w:pPr>
        <w:pStyle w:val="HTMLPreformatted"/>
        <w:shd w:val="clear" w:color="auto" w:fill="2B2B2B"/>
        <w:rPr>
          <w:ins w:id="1038" w:author="Andrija Ilic" w:date="2015-09-14T18:50:00Z"/>
          <w:color w:val="A9B7C6"/>
          <w:sz w:val="18"/>
          <w:szCs w:val="18"/>
        </w:rPr>
      </w:pPr>
      <w:ins w:id="1039" w:author="Andrija Ilic" w:date="2015-09-14T18:50:00Z">
        <w:r>
          <w:rPr>
            <w:color w:val="E8BF6A"/>
            <w:sz w:val="18"/>
            <w:szCs w:val="18"/>
          </w:rPr>
          <w:t>&lt;</w:t>
        </w:r>
        <w:r>
          <w:rPr>
            <w:b/>
            <w:bCs/>
            <w:color w:val="CC7832"/>
            <w:sz w:val="18"/>
            <w:szCs w:val="18"/>
          </w:rPr>
          <w:t>t</w:t>
        </w:r>
        <w:proofErr w:type="gramStart"/>
        <w:r>
          <w:rPr>
            <w:b/>
            <w:bCs/>
            <w:color w:val="CC7832"/>
            <w:sz w:val="18"/>
            <w:szCs w:val="18"/>
          </w:rPr>
          <w:t>:datefield</w:t>
        </w:r>
        <w:proofErr w:type="gramEnd"/>
        <w:r>
          <w:rPr>
            <w:b/>
            <w:bCs/>
            <w:color w:val="CC7832"/>
            <w:sz w:val="18"/>
            <w:szCs w:val="18"/>
          </w:rPr>
          <w:t xml:space="preserve"> </w:t>
        </w:r>
        <w:r>
          <w:rPr>
            <w:b/>
            <w:bCs/>
            <w:color w:val="D0D0FF"/>
            <w:sz w:val="18"/>
            <w:szCs w:val="18"/>
          </w:rPr>
          <w:t>t:id</w:t>
        </w:r>
        <w:r>
          <w:rPr>
            <w:color w:val="A5C261"/>
            <w:sz w:val="18"/>
            <w:szCs w:val="18"/>
          </w:rPr>
          <w:t xml:space="preserve">="datum" </w:t>
        </w:r>
        <w:r>
          <w:rPr>
            <w:color w:val="BABABA"/>
            <w:sz w:val="18"/>
            <w:szCs w:val="18"/>
          </w:rPr>
          <w:t>value</w:t>
        </w:r>
        <w:r>
          <w:rPr>
            <w:color w:val="A5C261"/>
            <w:sz w:val="18"/>
            <w:szCs w:val="18"/>
          </w:rPr>
          <w:t xml:space="preserve">="activity.datum" </w:t>
        </w:r>
        <w:r>
          <w:rPr>
            <w:color w:val="BABABA"/>
            <w:sz w:val="18"/>
            <w:szCs w:val="18"/>
          </w:rPr>
          <w:t>validate</w:t>
        </w:r>
        <w:r>
          <w:rPr>
            <w:color w:val="A5C261"/>
            <w:sz w:val="18"/>
            <w:szCs w:val="18"/>
          </w:rPr>
          <w:t>="required"</w:t>
        </w:r>
        <w:r>
          <w:rPr>
            <w:color w:val="E8BF6A"/>
            <w:sz w:val="18"/>
            <w:szCs w:val="18"/>
          </w:rPr>
          <w:t>/&gt;</w:t>
        </w:r>
      </w:ins>
    </w:p>
    <w:p w14:paraId="22563792" w14:textId="77777777" w:rsidR="000A34D6" w:rsidRDefault="000A34D6">
      <w:pPr>
        <w:rPr>
          <w:ins w:id="1040" w:author="Andrija Ilic" w:date="2015-09-14T18:52:00Z"/>
        </w:rPr>
        <w:pPrChange w:id="1041" w:author="Andrija Ilic" w:date="2015-09-14T18:50:00Z">
          <w:pPr>
            <w:pStyle w:val="ListParagraph"/>
            <w:numPr>
              <w:ilvl w:val="1"/>
              <w:numId w:val="49"/>
            </w:numPr>
            <w:ind w:left="1770" w:hanging="420"/>
          </w:pPr>
        </w:pPrChange>
      </w:pPr>
    </w:p>
    <w:p w14:paraId="1025FE4F" w14:textId="284599E5" w:rsidR="000A34D6" w:rsidRDefault="000A34D6">
      <w:pPr>
        <w:rPr>
          <w:ins w:id="1042" w:author="Andrija Ilic" w:date="2015-09-14T18:50:00Z"/>
        </w:rPr>
        <w:pPrChange w:id="1043" w:author="Andrija Ilic" w:date="2015-09-14T18:50:00Z">
          <w:pPr>
            <w:pStyle w:val="ListParagraph"/>
            <w:numPr>
              <w:ilvl w:val="1"/>
              <w:numId w:val="49"/>
            </w:numPr>
            <w:ind w:left="1770" w:hanging="420"/>
          </w:pPr>
        </w:pPrChange>
      </w:pPr>
      <w:ins w:id="1044" w:author="Andrija Ilic" w:date="2015-09-14T18:52:00Z">
        <w:r>
          <w:rPr>
            <w:noProof/>
          </w:rPr>
          <w:drawing>
            <wp:inline distT="0" distB="0" distL="0" distR="0" wp14:anchorId="2ED3F100" wp14:editId="2F482887">
              <wp:extent cx="2857899" cy="2467319"/>
              <wp:effectExtent l="0" t="0" r="0"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дф.png"/>
                      <pic:cNvPicPr/>
                    </pic:nvPicPr>
                    <pic:blipFill>
                      <a:blip r:embed="rId21">
                        <a:extLst>
                          <a:ext uri="{28A0092B-C50C-407E-A947-70E740481C1C}">
                            <a14:useLocalDpi xmlns:a14="http://schemas.microsoft.com/office/drawing/2010/main" val="0"/>
                          </a:ext>
                        </a:extLst>
                      </a:blip>
                      <a:stretch>
                        <a:fillRect/>
                      </a:stretch>
                    </pic:blipFill>
                    <pic:spPr>
                      <a:xfrm>
                        <a:off x="0" y="0"/>
                        <a:ext cx="2857899" cy="2467319"/>
                      </a:xfrm>
                      <a:prstGeom prst="rect">
                        <a:avLst/>
                      </a:prstGeom>
                    </pic:spPr>
                  </pic:pic>
                </a:graphicData>
              </a:graphic>
            </wp:inline>
          </w:drawing>
        </w:r>
      </w:ins>
    </w:p>
    <w:p w14:paraId="2BC1B878" w14:textId="04D73CBE" w:rsidR="000A34D6" w:rsidRDefault="000A34D6">
      <w:pPr>
        <w:rPr>
          <w:ins w:id="1045" w:author="Andrija Ilic" w:date="2015-09-14T18:53:00Z"/>
          <w:rFonts w:eastAsia="Courier Std" w:cs="Times New Roman"/>
          <w:lang w:val="sr-Cyrl-RS"/>
        </w:rPr>
        <w:pPrChange w:id="1046" w:author="Andrija Ilic" w:date="2015-09-14T18:50:00Z">
          <w:pPr>
            <w:pStyle w:val="ListParagraph"/>
            <w:numPr>
              <w:ilvl w:val="1"/>
              <w:numId w:val="49"/>
            </w:numPr>
            <w:ind w:left="1770" w:hanging="420"/>
          </w:pPr>
        </w:pPrChange>
      </w:pPr>
      <w:ins w:id="1047" w:author="Andrija Ilic" w:date="2015-09-14T18:50:00Z">
        <w:r>
          <w:rPr>
            <w:lang w:val="sr-Cyrl-RS"/>
          </w:rPr>
          <w:t xml:space="preserve">Слика 11. Изглед </w:t>
        </w:r>
        <w:r w:rsidRPr="00291BC7">
          <w:rPr>
            <w:rFonts w:eastAsia="Courier Std" w:cs="Times New Roman"/>
          </w:rPr>
          <w:t>DataField</w:t>
        </w:r>
        <w:r>
          <w:rPr>
            <w:rFonts w:eastAsia="Courier Std" w:cs="Times New Roman"/>
            <w:lang w:val="sr-Cyrl-RS"/>
          </w:rPr>
          <w:t xml:space="preserve"> компоненте</w:t>
        </w:r>
      </w:ins>
    </w:p>
    <w:p w14:paraId="6FA53863" w14:textId="291E99AD" w:rsidR="009148FD" w:rsidRPr="009148FD" w:rsidRDefault="009148FD" w:rsidP="009148FD">
      <w:pPr>
        <w:pStyle w:val="Heading3"/>
        <w:rPr>
          <w:ins w:id="1048" w:author="Andrija Ilic" w:date="2015-09-14T18:57:00Z"/>
          <w:rFonts w:ascii="Times New Roman" w:hAnsi="Times New Roman"/>
          <w:sz w:val="24"/>
          <w:szCs w:val="24"/>
          <w:lang w:val="sr-Cyrl-RS"/>
          <w:rPrChange w:id="1049" w:author="Andrija Ilic" w:date="2015-09-14T18:58:00Z">
            <w:rPr>
              <w:ins w:id="1050" w:author="Andrija Ilic" w:date="2015-09-14T18:57:00Z"/>
              <w:lang w:val="sr-Cyrl-RS"/>
            </w:rPr>
          </w:rPrChange>
        </w:rPr>
      </w:pPr>
      <w:ins w:id="1051" w:author="Andrija Ilic" w:date="2015-09-14T18:57:00Z">
        <w:r w:rsidRPr="009148FD">
          <w:rPr>
            <w:rFonts w:ascii="Times New Roman" w:hAnsi="Times New Roman"/>
            <w:sz w:val="24"/>
            <w:szCs w:val="24"/>
            <w:lang w:val="sr-Cyrl-RS"/>
            <w:rPrChange w:id="1052" w:author="Andrija Ilic" w:date="2015-09-14T18:58:00Z">
              <w:rPr>
                <w:lang w:val="sr-Cyrl-RS"/>
              </w:rPr>
            </w:rPrChange>
          </w:rPr>
          <w:t xml:space="preserve">2.3.5.2 </w:t>
        </w:r>
      </w:ins>
      <w:ins w:id="1053" w:author="Andrija Ilic" w:date="2015-09-14T18:58:00Z">
        <w:r w:rsidRPr="009148FD">
          <w:rPr>
            <w:rFonts w:ascii="Times New Roman" w:eastAsia="Courier Std" w:hAnsi="Times New Roman"/>
            <w:sz w:val="24"/>
            <w:szCs w:val="24"/>
            <w:lang w:val="sr-Latn-RS"/>
            <w:rPrChange w:id="1054" w:author="Andrija Ilic" w:date="2015-09-14T18:58:00Z">
              <w:rPr>
                <w:rFonts w:eastAsia="Courier Std"/>
                <w:b w:val="0"/>
                <w:lang w:val="sr-Latn-RS"/>
              </w:rPr>
            </w:rPrChange>
          </w:rPr>
          <w:t>jQuery</w:t>
        </w:r>
        <w:r w:rsidRPr="009148FD">
          <w:rPr>
            <w:rFonts w:ascii="Times New Roman" w:eastAsia="Courier Std" w:hAnsi="Times New Roman"/>
            <w:b w:val="0"/>
            <w:sz w:val="24"/>
            <w:szCs w:val="24"/>
            <w:lang w:val="sr-Latn-RS"/>
            <w:rPrChange w:id="1055" w:author="Andrija Ilic" w:date="2015-09-14T18:58:00Z">
              <w:rPr>
                <w:rFonts w:eastAsia="Courier Std"/>
                <w:b w:val="0"/>
                <w:lang w:val="sr-Latn-RS"/>
              </w:rPr>
            </w:rPrChange>
          </w:rPr>
          <w:t xml:space="preserve"> </w:t>
        </w:r>
        <w:r w:rsidRPr="009148FD">
          <w:rPr>
            <w:rFonts w:ascii="Times New Roman" w:eastAsia="Courier Std" w:hAnsi="Times New Roman"/>
            <w:b w:val="0"/>
            <w:sz w:val="24"/>
            <w:szCs w:val="24"/>
            <w:lang w:val="sr-Cyrl-RS"/>
            <w:rPrChange w:id="1056" w:author="Andrija Ilic" w:date="2015-09-14T18:58:00Z">
              <w:rPr>
                <w:rFonts w:eastAsia="Courier Std"/>
                <w:b w:val="0"/>
                <w:lang w:val="sr-Cyrl-RS"/>
              </w:rPr>
            </w:rPrChange>
          </w:rPr>
          <w:t xml:space="preserve"> </w:t>
        </w:r>
      </w:ins>
      <w:ins w:id="1057" w:author="Andrija Ilic" w:date="2015-09-14T18:57:00Z">
        <w:r w:rsidRPr="009148FD">
          <w:rPr>
            <w:rFonts w:ascii="Times New Roman" w:hAnsi="Times New Roman"/>
            <w:sz w:val="24"/>
            <w:szCs w:val="24"/>
            <w:lang w:val="sr-Cyrl-RS"/>
            <w:rPrChange w:id="1058" w:author="Andrija Ilic" w:date="2015-09-14T18:58:00Z">
              <w:rPr>
                <w:lang w:val="sr-Cyrl-RS"/>
              </w:rPr>
            </w:rPrChange>
          </w:rPr>
          <w:t>компоненте</w:t>
        </w:r>
      </w:ins>
    </w:p>
    <w:p w14:paraId="4B0A928E" w14:textId="77777777" w:rsidR="009148FD" w:rsidRPr="009148FD" w:rsidRDefault="009148FD">
      <w:pPr>
        <w:rPr>
          <w:ins w:id="1059" w:author="Andrija Ilic" w:date="2015-09-14T18:57:00Z"/>
          <w:rFonts w:eastAsia="Courier Std" w:cs="Times New Roman"/>
          <w:b/>
          <w:lang w:val="sr-Cyrl-RS"/>
          <w:rPrChange w:id="1060" w:author="Andrija Ilic" w:date="2015-09-14T19:02:00Z">
            <w:rPr>
              <w:ins w:id="1061" w:author="Andrija Ilic" w:date="2015-09-14T18:57:00Z"/>
              <w:rFonts w:eastAsia="Courier Std" w:cs="Times New Roman"/>
              <w:b/>
              <w:lang w:val="sr-Latn-RS"/>
            </w:rPr>
          </w:rPrChange>
        </w:rPr>
        <w:pPrChange w:id="1062" w:author="Andrija Ilic" w:date="2015-09-14T18:50:00Z">
          <w:pPr>
            <w:pStyle w:val="ListParagraph"/>
            <w:numPr>
              <w:ilvl w:val="1"/>
              <w:numId w:val="49"/>
            </w:numPr>
            <w:ind w:left="1770" w:hanging="420"/>
          </w:pPr>
        </w:pPrChange>
      </w:pPr>
    </w:p>
    <w:p w14:paraId="51456DB1" w14:textId="5B355708" w:rsidR="00E146F4" w:rsidRPr="00B85ED5" w:rsidRDefault="00E146F4">
      <w:pPr>
        <w:rPr>
          <w:ins w:id="1063" w:author="Andrija Ilic" w:date="2015-09-14T19:03:00Z"/>
          <w:rFonts w:eastAsia="Courier Std" w:cs="Times New Roman"/>
          <w:lang w:val="sr-Latn-RS"/>
          <w:rPrChange w:id="1064" w:author="Andrija Ilic" w:date="2015-09-14T19:04:00Z">
            <w:rPr>
              <w:ins w:id="1065" w:author="Andrija Ilic" w:date="2015-09-14T19:03:00Z"/>
              <w:rFonts w:eastAsia="Courier Std" w:cs="Times New Roman"/>
              <w:lang w:val="sr-Cyrl-RS"/>
            </w:rPr>
          </w:rPrChange>
        </w:rPr>
        <w:pPrChange w:id="1066" w:author="Andrija Ilic" w:date="2015-09-14T18:50:00Z">
          <w:pPr>
            <w:pStyle w:val="ListParagraph"/>
            <w:numPr>
              <w:ilvl w:val="1"/>
              <w:numId w:val="49"/>
            </w:numPr>
            <w:ind w:left="1770" w:hanging="420"/>
          </w:pPr>
        </w:pPrChange>
      </w:pPr>
      <w:ins w:id="1067" w:author="Andrija Ilic" w:date="2015-09-14T18:53:00Z">
        <w:r>
          <w:rPr>
            <w:rFonts w:eastAsia="Courier Std" w:cs="Times New Roman"/>
            <w:b/>
            <w:lang w:val="sr-Latn-RS"/>
          </w:rPr>
          <w:t xml:space="preserve">jQuery Dialog </w:t>
        </w:r>
      </w:ins>
      <w:ins w:id="1068" w:author="Andrija Ilic" w:date="2015-09-14T19:03:00Z">
        <w:r w:rsidR="009148FD">
          <w:rPr>
            <w:rFonts w:eastAsia="Courier Std" w:cs="Times New Roman"/>
            <w:b/>
            <w:lang w:val="sr-Latn-RS"/>
          </w:rPr>
          <w:t>–</w:t>
        </w:r>
      </w:ins>
      <w:ins w:id="1069" w:author="Andrija Ilic" w:date="2015-09-14T18:53:00Z">
        <w:r>
          <w:rPr>
            <w:rFonts w:eastAsia="Courier Std" w:cs="Times New Roman"/>
            <w:b/>
            <w:lang w:val="sr-Latn-RS"/>
          </w:rPr>
          <w:t xml:space="preserve"> </w:t>
        </w:r>
      </w:ins>
      <w:ins w:id="1070" w:author="Andrija Ilic" w:date="2015-09-14T19:02:00Z">
        <w:r w:rsidR="009148FD">
          <w:rPr>
            <w:rFonts w:eastAsia="Courier Std" w:cs="Times New Roman"/>
            <w:lang w:val="sr-Cyrl-RS"/>
          </w:rPr>
          <w:t xml:space="preserve">компонента </w:t>
        </w:r>
      </w:ins>
      <w:ins w:id="1071" w:author="Andrija Ilic" w:date="2015-09-14T19:03:00Z">
        <w:r w:rsidR="009148FD">
          <w:rPr>
            <w:rFonts w:eastAsia="Courier Std" w:cs="Times New Roman"/>
            <w:lang w:val="sr-Cyrl-RS"/>
          </w:rPr>
          <w:t>која омогућава приказ посебног прозора на страни</w:t>
        </w:r>
      </w:ins>
      <w:ins w:id="1072" w:author="Andrija Ilic" w:date="2015-09-14T19:04:00Z">
        <w:r w:rsidR="00B85ED5">
          <w:rPr>
            <w:rFonts w:eastAsia="Courier Std" w:cs="Times New Roman"/>
            <w:lang w:val="sr-Latn-RS"/>
          </w:rPr>
          <w:t xml:space="preserve">. </w:t>
        </w:r>
      </w:ins>
    </w:p>
    <w:p w14:paraId="2823754D" w14:textId="77777777" w:rsidR="009148FD" w:rsidRDefault="009148FD" w:rsidP="009148FD">
      <w:pPr>
        <w:pStyle w:val="HTMLPreformatted"/>
        <w:shd w:val="clear" w:color="auto" w:fill="2B2B2B"/>
        <w:rPr>
          <w:ins w:id="1073" w:author="Andrija Ilic" w:date="2015-09-14T19:04:00Z"/>
          <w:color w:val="A9B7C6"/>
          <w:sz w:val="18"/>
          <w:szCs w:val="18"/>
        </w:rPr>
      </w:pPr>
      <w:ins w:id="1074" w:author="Andrija Ilic" w:date="2015-09-14T19:04:00Z">
        <w:r>
          <w:rPr>
            <w:color w:val="E8BF6A"/>
            <w:sz w:val="18"/>
            <w:szCs w:val="18"/>
          </w:rPr>
          <w:t>&lt;</w:t>
        </w:r>
        <w:r>
          <w:rPr>
            <w:b/>
            <w:bCs/>
            <w:color w:val="CC7832"/>
            <w:sz w:val="18"/>
            <w:szCs w:val="18"/>
          </w:rPr>
          <w:t xml:space="preserve">t:jquery.dialog </w:t>
        </w:r>
        <w:r>
          <w:rPr>
            <w:color w:val="BABABA"/>
            <w:sz w:val="18"/>
            <w:szCs w:val="18"/>
          </w:rPr>
          <w:t>t:clientId</w:t>
        </w:r>
        <w:r>
          <w:rPr>
            <w:color w:val="A5C261"/>
            <w:sz w:val="18"/>
            <w:szCs w:val="18"/>
          </w:rPr>
          <w:t xml:space="preserve">="myDialog" </w:t>
        </w:r>
        <w:r>
          <w:rPr>
            <w:color w:val="BABABA"/>
            <w:sz w:val="18"/>
            <w:szCs w:val="18"/>
          </w:rPr>
          <w:t>t:params</w:t>
        </w:r>
        <w:r>
          <w:rPr>
            <w:color w:val="A5C261"/>
            <w:sz w:val="18"/>
            <w:szCs w:val="18"/>
          </w:rPr>
          <w:t>="dialogParam"</w:t>
        </w:r>
        <w:r>
          <w:rPr>
            <w:color w:val="E8BF6A"/>
            <w:sz w:val="18"/>
            <w:szCs w:val="18"/>
          </w:rPr>
          <w:t>&gt;</w:t>
        </w:r>
        <w:r>
          <w:rPr>
            <w:color w:val="E8BF6A"/>
            <w:sz w:val="18"/>
            <w:szCs w:val="18"/>
          </w:rPr>
          <w:br/>
          <w:t xml:space="preserve">    &lt;</w:t>
        </w:r>
        <w:r>
          <w:rPr>
            <w:b/>
            <w:bCs/>
            <w:color w:val="CC7832"/>
            <w:sz w:val="18"/>
            <w:szCs w:val="18"/>
          </w:rPr>
          <w:t xml:space="preserve">t:zone </w:t>
        </w:r>
        <w:r>
          <w:rPr>
            <w:b/>
            <w:bCs/>
            <w:color w:val="D0D0FF"/>
            <w:sz w:val="18"/>
            <w:szCs w:val="18"/>
          </w:rPr>
          <w:t>t:id</w:t>
        </w:r>
        <w:r>
          <w:rPr>
            <w:color w:val="A5C261"/>
            <w:sz w:val="18"/>
            <w:szCs w:val="18"/>
          </w:rPr>
          <w:t>="detailZone"</w:t>
        </w:r>
        <w:r>
          <w:rPr>
            <w:color w:val="E8BF6A"/>
            <w:sz w:val="18"/>
            <w:szCs w:val="18"/>
          </w:rPr>
          <w:t>&gt;</w:t>
        </w:r>
        <w:r>
          <w:rPr>
            <w:color w:val="E8BF6A"/>
            <w:sz w:val="18"/>
            <w:szCs w:val="18"/>
          </w:rPr>
          <w:br/>
          <w:t xml:space="preserve">        &lt;div&gt;</w:t>
        </w:r>
        <w:r>
          <w:rPr>
            <w:color w:val="E8BF6A"/>
            <w:sz w:val="18"/>
            <w:szCs w:val="18"/>
          </w:rPr>
          <w:br/>
          <w:t xml:space="preserve">            &lt;</w:t>
        </w:r>
        <w:r>
          <w:rPr>
            <w:b/>
            <w:bCs/>
            <w:color w:val="CC7832"/>
            <w:sz w:val="18"/>
            <w:szCs w:val="18"/>
          </w:rPr>
          <w:t xml:space="preserve">t:if </w:t>
        </w:r>
        <w:r>
          <w:rPr>
            <w:color w:val="BABABA"/>
            <w:sz w:val="18"/>
            <w:szCs w:val="18"/>
          </w:rPr>
          <w:t>t:test</w:t>
        </w:r>
        <w:r>
          <w:rPr>
            <w:color w:val="A5C261"/>
            <w:sz w:val="18"/>
            <w:szCs w:val="18"/>
          </w:rPr>
          <w:t>="currentStudent"</w:t>
        </w:r>
        <w:r>
          <w:rPr>
            <w:color w:val="E8BF6A"/>
            <w:sz w:val="18"/>
            <w:szCs w:val="18"/>
          </w:rPr>
          <w:t>&gt;</w:t>
        </w:r>
        <w:r>
          <w:rPr>
            <w:color w:val="E8BF6A"/>
            <w:sz w:val="18"/>
            <w:szCs w:val="18"/>
          </w:rPr>
          <w:br/>
          <w:t xml:space="preserve">                &lt;</w:t>
        </w:r>
        <w:r>
          <w:rPr>
            <w:b/>
            <w:bCs/>
            <w:color w:val="CC7832"/>
            <w:sz w:val="18"/>
            <w:szCs w:val="18"/>
          </w:rPr>
          <w:t xml:space="preserve">t:beandisplay </w:t>
        </w:r>
        <w:r>
          <w:rPr>
            <w:color w:val="BABABA"/>
            <w:sz w:val="18"/>
            <w:szCs w:val="18"/>
          </w:rPr>
          <w:t>object</w:t>
        </w:r>
        <w:r>
          <w:rPr>
            <w:color w:val="A5C261"/>
            <w:sz w:val="18"/>
            <w:szCs w:val="18"/>
          </w:rPr>
          <w:t xml:space="preserve">="currentStudent.studentId" </w:t>
        </w:r>
        <w:r>
          <w:rPr>
            <w:color w:val="BABABA"/>
            <w:sz w:val="18"/>
            <w:szCs w:val="18"/>
          </w:rPr>
          <w:t>exclude</w:t>
        </w:r>
        <w:r>
          <w:rPr>
            <w:color w:val="A5C261"/>
            <w:sz w:val="18"/>
            <w:szCs w:val="18"/>
          </w:rPr>
          <w:t xml:space="preserve">="id,password,activated,token,imageName" </w:t>
        </w:r>
        <w:r>
          <w:rPr>
            <w:color w:val="BABABA"/>
            <w:sz w:val="18"/>
            <w:szCs w:val="18"/>
          </w:rPr>
          <w:t>add</w:t>
        </w:r>
        <w:r>
          <w:rPr>
            <w:color w:val="A5C261"/>
            <w:sz w:val="18"/>
            <w:szCs w:val="18"/>
          </w:rPr>
          <w:t xml:space="preserve">="slika" </w:t>
        </w:r>
        <w:r>
          <w:rPr>
            <w:color w:val="BABABA"/>
            <w:sz w:val="18"/>
            <w:szCs w:val="18"/>
          </w:rPr>
          <w:t>reorder</w:t>
        </w:r>
        <w:r>
          <w:rPr>
            <w:color w:val="A5C261"/>
            <w:sz w:val="18"/>
            <w:szCs w:val="18"/>
          </w:rPr>
          <w:t>="slika"</w:t>
        </w:r>
        <w:r>
          <w:rPr>
            <w:color w:val="E8BF6A"/>
            <w:sz w:val="18"/>
            <w:szCs w:val="18"/>
          </w:rPr>
          <w:t>&gt;</w:t>
        </w:r>
        <w:r>
          <w:rPr>
            <w:color w:val="E8BF6A"/>
            <w:sz w:val="18"/>
            <w:szCs w:val="18"/>
          </w:rPr>
          <w:br/>
          <w:t xml:space="preserve">                    &lt;p:slika&gt;</w:t>
        </w:r>
        <w:r>
          <w:rPr>
            <w:color w:val="E8BF6A"/>
            <w:sz w:val="18"/>
            <w:szCs w:val="18"/>
          </w:rPr>
          <w:br/>
          <w:t xml:space="preserve">                        &lt;img </w:t>
        </w:r>
        <w:r>
          <w:rPr>
            <w:color w:val="BABABA"/>
            <w:sz w:val="18"/>
            <w:szCs w:val="18"/>
          </w:rPr>
          <w:t>width</w:t>
        </w:r>
        <w:r>
          <w:rPr>
            <w:color w:val="A5C261"/>
            <w:sz w:val="18"/>
            <w:szCs w:val="18"/>
          </w:rPr>
          <w:t xml:space="preserve">="150px" </w:t>
        </w:r>
        <w:r>
          <w:rPr>
            <w:color w:val="BABABA"/>
            <w:sz w:val="18"/>
            <w:szCs w:val="18"/>
          </w:rPr>
          <w:t>height</w:t>
        </w:r>
        <w:r>
          <w:rPr>
            <w:color w:val="A5C261"/>
            <w:sz w:val="18"/>
            <w:szCs w:val="18"/>
          </w:rPr>
          <w:t xml:space="preserve">="100px" </w:t>
        </w:r>
        <w:r>
          <w:rPr>
            <w:color w:val="BABABA"/>
            <w:sz w:val="18"/>
            <w:szCs w:val="18"/>
          </w:rPr>
          <w:t>src</w:t>
        </w:r>
        <w:r>
          <w:rPr>
            <w:color w:val="A5C261"/>
            <w:sz w:val="18"/>
            <w:szCs w:val="18"/>
          </w:rPr>
          <w:t>="</w:t>
        </w:r>
        <w:r>
          <w:rPr>
            <w:color w:val="CC7832"/>
            <w:sz w:val="18"/>
            <w:szCs w:val="18"/>
          </w:rPr>
          <w:t>${imageUrl}</w:t>
        </w:r>
        <w:r>
          <w:rPr>
            <w:color w:val="A5C261"/>
            <w:sz w:val="18"/>
            <w:szCs w:val="18"/>
          </w:rPr>
          <w:t xml:space="preserve">" </w:t>
        </w:r>
        <w:r>
          <w:rPr>
            <w:color w:val="E8BF6A"/>
            <w:sz w:val="18"/>
            <w:szCs w:val="18"/>
          </w:rPr>
          <w:t>/&gt;</w:t>
        </w:r>
        <w:r>
          <w:rPr>
            <w:color w:val="E8BF6A"/>
            <w:sz w:val="18"/>
            <w:szCs w:val="18"/>
          </w:rPr>
          <w:br/>
          <w:t xml:space="preserve">                    &lt;/p:slika&gt;</w:t>
        </w:r>
        <w:r>
          <w:rPr>
            <w:color w:val="E8BF6A"/>
            <w:sz w:val="18"/>
            <w:szCs w:val="18"/>
          </w:rPr>
          <w:br/>
          <w:t xml:space="preserve">                &lt;/</w:t>
        </w:r>
        <w:r>
          <w:rPr>
            <w:b/>
            <w:bCs/>
            <w:color w:val="CC7832"/>
            <w:sz w:val="18"/>
            <w:szCs w:val="18"/>
          </w:rPr>
          <w:t>t:beandisplay</w:t>
        </w:r>
        <w:r>
          <w:rPr>
            <w:color w:val="E8BF6A"/>
            <w:sz w:val="18"/>
            <w:szCs w:val="18"/>
          </w:rPr>
          <w:t>&gt;</w:t>
        </w:r>
        <w:r>
          <w:rPr>
            <w:color w:val="E8BF6A"/>
            <w:sz w:val="18"/>
            <w:szCs w:val="18"/>
          </w:rPr>
          <w:br/>
          <w:t xml:space="preserve">            &lt;/</w:t>
        </w:r>
        <w:r>
          <w:rPr>
            <w:b/>
            <w:bCs/>
            <w:color w:val="CC7832"/>
            <w:sz w:val="18"/>
            <w:szCs w:val="18"/>
          </w:rPr>
          <w:t>t:if</w:t>
        </w:r>
        <w:r>
          <w:rPr>
            <w:color w:val="E8BF6A"/>
            <w:sz w:val="18"/>
            <w:szCs w:val="18"/>
          </w:rPr>
          <w:t>&gt;</w:t>
        </w:r>
        <w:r>
          <w:rPr>
            <w:color w:val="E8BF6A"/>
            <w:sz w:val="18"/>
            <w:szCs w:val="18"/>
          </w:rPr>
          <w:br/>
          <w:t xml:space="preserve">        &lt;/div&gt;</w:t>
        </w:r>
        <w:r>
          <w:rPr>
            <w:color w:val="E8BF6A"/>
            <w:sz w:val="18"/>
            <w:szCs w:val="18"/>
          </w:rPr>
          <w:br/>
        </w:r>
        <w:r>
          <w:rPr>
            <w:color w:val="E8BF6A"/>
            <w:sz w:val="18"/>
            <w:szCs w:val="18"/>
          </w:rPr>
          <w:lastRenderedPageBreak/>
          <w:t xml:space="preserve">        &lt;br/&gt;&lt;/</w:t>
        </w:r>
        <w:r>
          <w:rPr>
            <w:b/>
            <w:bCs/>
            <w:color w:val="CC7832"/>
            <w:sz w:val="18"/>
            <w:szCs w:val="18"/>
          </w:rPr>
          <w:t>t:zone</w:t>
        </w:r>
        <w:r>
          <w:rPr>
            <w:color w:val="E8BF6A"/>
            <w:sz w:val="18"/>
            <w:szCs w:val="18"/>
          </w:rPr>
          <w:t>&gt;</w:t>
        </w:r>
        <w:r>
          <w:rPr>
            <w:color w:val="E8BF6A"/>
            <w:sz w:val="18"/>
            <w:szCs w:val="18"/>
          </w:rPr>
          <w:br/>
          <w:t>&lt;/</w:t>
        </w:r>
        <w:r>
          <w:rPr>
            <w:b/>
            <w:bCs/>
            <w:color w:val="CC7832"/>
            <w:sz w:val="18"/>
            <w:szCs w:val="18"/>
          </w:rPr>
          <w:t>t:jquery.dialog</w:t>
        </w:r>
        <w:r>
          <w:rPr>
            <w:color w:val="E8BF6A"/>
            <w:sz w:val="18"/>
            <w:szCs w:val="18"/>
          </w:rPr>
          <w:t>&gt;</w:t>
        </w:r>
      </w:ins>
    </w:p>
    <w:p w14:paraId="4A904F3A" w14:textId="7778A55D" w:rsidR="009148FD" w:rsidRDefault="00B85ED5">
      <w:pPr>
        <w:rPr>
          <w:ins w:id="1075" w:author="Andrija Ilic" w:date="2015-09-14T19:06:00Z"/>
          <w:lang w:val="sr-Cyrl-RS"/>
        </w:rPr>
        <w:pPrChange w:id="1076" w:author="Andrija Ilic" w:date="2015-09-14T18:50:00Z">
          <w:pPr>
            <w:pStyle w:val="ListParagraph"/>
            <w:numPr>
              <w:ilvl w:val="1"/>
              <w:numId w:val="49"/>
            </w:numPr>
            <w:ind w:left="1770" w:hanging="420"/>
          </w:pPr>
        </w:pPrChange>
      </w:pPr>
      <w:ins w:id="1077" w:author="Andrija Ilic" w:date="2015-09-14T19:05:00Z">
        <w:r>
          <w:rPr>
            <w:noProof/>
          </w:rPr>
          <w:drawing>
            <wp:inline distT="0" distB="0" distL="0" distR="0" wp14:anchorId="24200E16" wp14:editId="7158C242">
              <wp:extent cx="5732145" cy="3112135"/>
              <wp:effectExtent l="0" t="0" r="190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дф.png"/>
                      <pic:cNvPicPr/>
                    </pic:nvPicPr>
                    <pic:blipFill>
                      <a:blip r:embed="rId22">
                        <a:extLst>
                          <a:ext uri="{28A0092B-C50C-407E-A947-70E740481C1C}">
                            <a14:useLocalDpi xmlns:a14="http://schemas.microsoft.com/office/drawing/2010/main" val="0"/>
                          </a:ext>
                        </a:extLst>
                      </a:blip>
                      <a:stretch>
                        <a:fillRect/>
                      </a:stretch>
                    </pic:blipFill>
                    <pic:spPr>
                      <a:xfrm>
                        <a:off x="0" y="0"/>
                        <a:ext cx="5732145" cy="3112135"/>
                      </a:xfrm>
                      <a:prstGeom prst="rect">
                        <a:avLst/>
                      </a:prstGeom>
                    </pic:spPr>
                  </pic:pic>
                </a:graphicData>
              </a:graphic>
            </wp:inline>
          </w:drawing>
        </w:r>
        <w:r>
          <w:rPr>
            <w:lang w:val="sr-Cyrl-RS"/>
          </w:rPr>
          <w:t>Слика 12. Приказ информација о студенту</w:t>
        </w:r>
      </w:ins>
      <w:ins w:id="1078" w:author="Andrija Ilic" w:date="2015-09-14T19:06:00Z">
        <w:r>
          <w:rPr>
            <w:lang w:val="sr-Cyrl-RS"/>
          </w:rPr>
          <w:t>.</w:t>
        </w:r>
      </w:ins>
    </w:p>
    <w:p w14:paraId="1F37B6FF" w14:textId="51B4A6EC" w:rsidR="00B85ED5" w:rsidRDefault="00B85ED5" w:rsidP="00B85ED5">
      <w:pPr>
        <w:pStyle w:val="Heading3"/>
        <w:shd w:val="clear" w:color="auto" w:fill="F5F3E5"/>
        <w:spacing w:before="0"/>
        <w:textAlignment w:val="baseline"/>
        <w:rPr>
          <w:ins w:id="1079" w:author="Andrija Ilic" w:date="2015-09-14T19:13:00Z"/>
          <w:rStyle w:val="apple-converted-space"/>
          <w:rFonts w:ascii="Times New Roman" w:hAnsi="Times New Roman"/>
          <w:b w:val="0"/>
          <w:bCs w:val="0"/>
          <w:sz w:val="24"/>
          <w:szCs w:val="24"/>
          <w:lang w:val="sr-Cyrl-RS"/>
        </w:rPr>
      </w:pPr>
      <w:ins w:id="1080" w:author="Andrija Ilic" w:date="2015-09-14T19:06:00Z">
        <w:r w:rsidRPr="00B85ED5">
          <w:rPr>
            <w:rFonts w:ascii="Times New Roman" w:hAnsi="Times New Roman"/>
            <w:bCs w:val="0"/>
            <w:sz w:val="24"/>
            <w:szCs w:val="24"/>
            <w:rPrChange w:id="1081" w:author="Andrija Ilic" w:date="2015-09-14T19:07:00Z">
              <w:rPr>
                <w:rFonts w:ascii="Georgia" w:hAnsi="Georgia"/>
                <w:b w:val="0"/>
                <w:bCs w:val="0"/>
                <w:color w:val="569D2F"/>
                <w:sz w:val="32"/>
                <w:szCs w:val="32"/>
              </w:rPr>
            </w:rPrChange>
          </w:rPr>
          <w:t>DataTables</w:t>
        </w:r>
        <w:r w:rsidRPr="00B85ED5">
          <w:rPr>
            <w:rStyle w:val="apple-converted-space"/>
            <w:rFonts w:ascii="Times New Roman" w:hAnsi="Times New Roman"/>
            <w:bCs w:val="0"/>
            <w:sz w:val="24"/>
            <w:szCs w:val="24"/>
            <w:rPrChange w:id="1082" w:author="Andrija Ilic" w:date="2015-09-14T19:07:00Z">
              <w:rPr>
                <w:rStyle w:val="apple-converted-space"/>
                <w:rFonts w:ascii="Georgia" w:hAnsi="Georgia"/>
                <w:b w:val="0"/>
                <w:bCs w:val="0"/>
                <w:color w:val="569D2F"/>
                <w:sz w:val="32"/>
                <w:szCs w:val="32"/>
              </w:rPr>
            </w:rPrChange>
          </w:rPr>
          <w:t> </w:t>
        </w:r>
      </w:ins>
      <w:ins w:id="1083" w:author="Andrija Ilic" w:date="2015-09-14T19:08:00Z">
        <w:r>
          <w:rPr>
            <w:rStyle w:val="apple-converted-space"/>
            <w:rFonts w:ascii="Times New Roman" w:hAnsi="Times New Roman"/>
            <w:bCs w:val="0"/>
            <w:sz w:val="24"/>
            <w:szCs w:val="24"/>
            <w:lang w:val="sr-Cyrl-RS"/>
          </w:rPr>
          <w:t>–</w:t>
        </w:r>
      </w:ins>
      <w:ins w:id="1084" w:author="Andrija Ilic" w:date="2015-09-14T19:07:00Z">
        <w:r>
          <w:rPr>
            <w:rStyle w:val="apple-converted-space"/>
            <w:rFonts w:ascii="Times New Roman" w:hAnsi="Times New Roman"/>
            <w:bCs w:val="0"/>
            <w:sz w:val="24"/>
            <w:szCs w:val="24"/>
            <w:lang w:val="sr-Cyrl-RS"/>
          </w:rPr>
          <w:t xml:space="preserve"> </w:t>
        </w:r>
        <w:r>
          <w:rPr>
            <w:rStyle w:val="apple-converted-space"/>
            <w:rFonts w:ascii="Times New Roman" w:hAnsi="Times New Roman"/>
            <w:b w:val="0"/>
            <w:bCs w:val="0"/>
            <w:sz w:val="24"/>
            <w:szCs w:val="24"/>
            <w:lang w:val="sr-Cyrl-RS"/>
          </w:rPr>
          <w:t xml:space="preserve">компонента </w:t>
        </w:r>
      </w:ins>
      <w:ins w:id="1085" w:author="Andrija Ilic" w:date="2015-09-14T19:08:00Z">
        <w:r>
          <w:rPr>
            <w:rStyle w:val="apple-converted-space"/>
            <w:rFonts w:ascii="Times New Roman" w:hAnsi="Times New Roman"/>
            <w:b w:val="0"/>
            <w:bCs w:val="0"/>
            <w:sz w:val="24"/>
            <w:szCs w:val="24"/>
            <w:lang w:val="sr-Cyrl-RS"/>
          </w:rPr>
          <w:t xml:space="preserve">за приказ динамичне табеле, слична </w:t>
        </w:r>
      </w:ins>
      <w:ins w:id="1086" w:author="Andrija Ilic" w:date="2015-09-14T19:13:00Z">
        <w:r>
          <w:rPr>
            <w:rStyle w:val="apple-converted-space"/>
            <w:rFonts w:ascii="Times New Roman" w:hAnsi="Times New Roman"/>
            <w:b w:val="0"/>
            <w:bCs w:val="0"/>
            <w:sz w:val="24"/>
            <w:szCs w:val="24"/>
            <w:lang w:val="sr-Cyrl-RS"/>
          </w:rPr>
          <w:t xml:space="preserve">је </w:t>
        </w:r>
      </w:ins>
      <w:ins w:id="1087" w:author="Andrija Ilic" w:date="2015-09-14T19:08:00Z">
        <w:r>
          <w:rPr>
            <w:rStyle w:val="apple-converted-space"/>
            <w:rFonts w:ascii="Times New Roman" w:hAnsi="Times New Roman"/>
            <w:b w:val="0"/>
            <w:bCs w:val="0"/>
            <w:sz w:val="24"/>
            <w:szCs w:val="24"/>
            <w:lang w:val="sr-Latn-RS"/>
          </w:rPr>
          <w:t xml:space="preserve">Grid </w:t>
        </w:r>
        <w:r>
          <w:rPr>
            <w:rStyle w:val="apple-converted-space"/>
            <w:rFonts w:ascii="Times New Roman" w:hAnsi="Times New Roman"/>
            <w:b w:val="0"/>
            <w:bCs w:val="0"/>
            <w:sz w:val="24"/>
            <w:szCs w:val="24"/>
            <w:lang w:val="sr-Cyrl-RS"/>
          </w:rPr>
          <w:t>компоненти</w:t>
        </w:r>
      </w:ins>
      <w:ins w:id="1088" w:author="Andrija Ilic" w:date="2015-09-14T19:13:00Z">
        <w:r>
          <w:rPr>
            <w:rStyle w:val="apple-converted-space"/>
            <w:rFonts w:ascii="Times New Roman" w:hAnsi="Times New Roman"/>
            <w:b w:val="0"/>
            <w:bCs w:val="0"/>
            <w:sz w:val="24"/>
            <w:szCs w:val="24"/>
            <w:lang w:val="sr-Cyrl-RS"/>
          </w:rPr>
          <w:t>.</w:t>
        </w:r>
      </w:ins>
    </w:p>
    <w:p w14:paraId="7CA779BA" w14:textId="77777777" w:rsidR="00B85ED5" w:rsidRPr="00B85ED5" w:rsidRDefault="00B85ED5">
      <w:pPr>
        <w:rPr>
          <w:ins w:id="1089" w:author="Andrija Ilic" w:date="2015-09-14T19:06:00Z"/>
          <w:b/>
          <w:bCs/>
          <w:lang w:val="sr-Cyrl-RS"/>
          <w:rPrChange w:id="1090" w:author="Andrija Ilic" w:date="2015-09-14T19:13:00Z">
            <w:rPr>
              <w:ins w:id="1091" w:author="Andrija Ilic" w:date="2015-09-14T19:06:00Z"/>
              <w:rFonts w:ascii="Georgia" w:hAnsi="Georgia"/>
              <w:b w:val="0"/>
              <w:bCs w:val="0"/>
              <w:color w:val="569D2F"/>
              <w:sz w:val="32"/>
              <w:szCs w:val="32"/>
            </w:rPr>
          </w:rPrChange>
        </w:rPr>
        <w:pPrChange w:id="1092" w:author="Andrija Ilic" w:date="2015-09-14T19:13:00Z">
          <w:pPr>
            <w:pStyle w:val="Heading3"/>
            <w:shd w:val="clear" w:color="auto" w:fill="F5F3E5"/>
            <w:spacing w:before="0"/>
            <w:textAlignment w:val="baseline"/>
          </w:pPr>
        </w:pPrChange>
      </w:pPr>
    </w:p>
    <w:p w14:paraId="0A36095B" w14:textId="77777777" w:rsidR="00B85ED5" w:rsidRDefault="00B85ED5" w:rsidP="00B85ED5">
      <w:pPr>
        <w:pStyle w:val="HTMLPreformatted"/>
        <w:shd w:val="clear" w:color="auto" w:fill="2B2B2B"/>
        <w:rPr>
          <w:ins w:id="1093" w:author="Andrija Ilic" w:date="2015-09-14T19:09:00Z"/>
          <w:color w:val="A9B7C6"/>
          <w:sz w:val="18"/>
          <w:szCs w:val="18"/>
        </w:rPr>
      </w:pPr>
      <w:ins w:id="1094" w:author="Andrija Ilic" w:date="2015-09-14T19:09:00Z">
        <w:r>
          <w:rPr>
            <w:color w:val="E8BF6A"/>
            <w:sz w:val="18"/>
            <w:szCs w:val="18"/>
          </w:rPr>
          <w:t>&lt;</w:t>
        </w:r>
        <w:r>
          <w:rPr>
            <w:b/>
            <w:bCs/>
            <w:color w:val="CC7832"/>
            <w:sz w:val="18"/>
            <w:szCs w:val="18"/>
          </w:rPr>
          <w:t xml:space="preserve">table </w:t>
        </w:r>
        <w:r>
          <w:rPr>
            <w:b/>
            <w:bCs/>
            <w:color w:val="D0D0FF"/>
            <w:sz w:val="18"/>
            <w:szCs w:val="18"/>
          </w:rPr>
          <w:t>t:type</w:t>
        </w:r>
        <w:r>
          <w:rPr>
            <w:color w:val="A5C261"/>
            <w:sz w:val="18"/>
            <w:szCs w:val="18"/>
          </w:rPr>
          <w:t xml:space="preserve">="jquery/datatable" </w:t>
        </w:r>
        <w:r>
          <w:rPr>
            <w:color w:val="BABABA"/>
            <w:sz w:val="18"/>
            <w:szCs w:val="18"/>
          </w:rPr>
          <w:t>t:id</w:t>
        </w:r>
        <w:r>
          <w:rPr>
            <w:color w:val="A5C261"/>
            <w:sz w:val="18"/>
            <w:szCs w:val="18"/>
          </w:rPr>
          <w:t xml:space="preserve">="activitiesdt" </w:t>
        </w:r>
        <w:r>
          <w:rPr>
            <w:color w:val="BABABA"/>
            <w:sz w:val="18"/>
            <w:szCs w:val="18"/>
          </w:rPr>
          <w:t>t:source</w:t>
        </w:r>
        <w:r>
          <w:rPr>
            <w:color w:val="A5C261"/>
            <w:sz w:val="18"/>
            <w:szCs w:val="18"/>
          </w:rPr>
          <w:t xml:space="preserve">="activities" </w:t>
        </w:r>
        <w:r>
          <w:rPr>
            <w:color w:val="BABABA"/>
            <w:sz w:val="18"/>
            <w:szCs w:val="18"/>
          </w:rPr>
          <w:t>t:row</w:t>
        </w:r>
        <w:r>
          <w:rPr>
            <w:color w:val="A5C261"/>
            <w:sz w:val="18"/>
            <w:szCs w:val="18"/>
          </w:rPr>
          <w:t>="activity"</w:t>
        </w:r>
        <w:r>
          <w:rPr>
            <w:color w:val="A5C261"/>
            <w:sz w:val="18"/>
            <w:szCs w:val="18"/>
          </w:rPr>
          <w:br/>
          <w:t xml:space="preserve">   </w:t>
        </w:r>
        <w:r>
          <w:rPr>
            <w:color w:val="BABABA"/>
            <w:sz w:val="18"/>
            <w:szCs w:val="18"/>
          </w:rPr>
          <w:t>t:rowsPerPage</w:t>
        </w:r>
        <w:r>
          <w:rPr>
            <w:color w:val="A5C261"/>
            <w:sz w:val="18"/>
            <w:szCs w:val="18"/>
          </w:rPr>
          <w:t xml:space="preserve">="5" </w:t>
        </w:r>
        <w:r>
          <w:rPr>
            <w:color w:val="BABABA"/>
            <w:sz w:val="18"/>
            <w:szCs w:val="18"/>
          </w:rPr>
          <w:t>t:add</w:t>
        </w:r>
        <w:r>
          <w:rPr>
            <w:color w:val="A5C261"/>
            <w:sz w:val="18"/>
            <w:szCs w:val="18"/>
          </w:rPr>
          <w:t xml:space="preserve">="brojIndeksa,imePrezime,datum,aktivnost,pregledao" </w:t>
        </w:r>
        <w:r>
          <w:rPr>
            <w:color w:val="BABABA"/>
            <w:sz w:val="18"/>
            <w:szCs w:val="18"/>
          </w:rPr>
          <w:t>t:reorder</w:t>
        </w:r>
        <w:r>
          <w:rPr>
            <w:color w:val="A5C261"/>
            <w:sz w:val="18"/>
            <w:szCs w:val="18"/>
          </w:rPr>
          <w:t xml:space="preserve">="brojIndeksa,imePrezime, datum, brojPoena,pregledao" </w:t>
        </w:r>
        <w:r>
          <w:rPr>
            <w:color w:val="BABABA"/>
            <w:sz w:val="18"/>
            <w:szCs w:val="18"/>
          </w:rPr>
          <w:t>t:options</w:t>
        </w:r>
        <w:r>
          <w:rPr>
            <w:color w:val="A5C261"/>
            <w:sz w:val="18"/>
            <w:szCs w:val="18"/>
          </w:rPr>
          <w:t xml:space="preserve">="options" </w:t>
        </w:r>
        <w:r>
          <w:rPr>
            <w:color w:val="BABABA"/>
            <w:sz w:val="18"/>
            <w:szCs w:val="18"/>
          </w:rPr>
          <w:t>t:zone</w:t>
        </w:r>
        <w:r>
          <w:rPr>
            <w:color w:val="A5C261"/>
            <w:sz w:val="18"/>
            <w:szCs w:val="18"/>
          </w:rPr>
          <w:t>="activityZone"</w:t>
        </w:r>
        <w:r>
          <w:rPr>
            <w:color w:val="E8BF6A"/>
            <w:sz w:val="18"/>
            <w:szCs w:val="18"/>
          </w:rPr>
          <w:t>&gt;</w:t>
        </w:r>
        <w:r>
          <w:rPr>
            <w:color w:val="E8BF6A"/>
            <w:sz w:val="18"/>
            <w:szCs w:val="18"/>
          </w:rPr>
          <w:br/>
          <w:t xml:space="preserve">    &lt;p:brojIndeksaCell&gt;</w:t>
        </w:r>
        <w:r>
          <w:rPr>
            <w:color w:val="CC7832"/>
            <w:sz w:val="18"/>
            <w:szCs w:val="18"/>
          </w:rPr>
          <w:t>${activity.student.brojIndeksa}</w:t>
        </w:r>
        <w:r>
          <w:rPr>
            <w:color w:val="E8BF6A"/>
            <w:sz w:val="18"/>
            <w:szCs w:val="18"/>
          </w:rPr>
          <w:t>&lt;/p:brojIndeksaCell&gt;</w:t>
        </w:r>
        <w:r>
          <w:rPr>
            <w:color w:val="E8BF6A"/>
            <w:sz w:val="18"/>
            <w:szCs w:val="18"/>
          </w:rPr>
          <w:br/>
          <w:t xml:space="preserve">    &lt;p:imePrezimeCell&gt;</w:t>
        </w:r>
        <w:r>
          <w:rPr>
            <w:color w:val="CC7832"/>
            <w:sz w:val="18"/>
            <w:szCs w:val="18"/>
          </w:rPr>
          <w:t>${activity.student.ime} ${activity.student.prezime}</w:t>
        </w:r>
        <w:r>
          <w:rPr>
            <w:color w:val="E8BF6A"/>
            <w:sz w:val="18"/>
            <w:szCs w:val="18"/>
          </w:rPr>
          <w:t>&lt;/p:imePrezimeCell&gt;</w:t>
        </w:r>
        <w:r>
          <w:rPr>
            <w:color w:val="E8BF6A"/>
            <w:sz w:val="18"/>
            <w:szCs w:val="18"/>
          </w:rPr>
          <w:br/>
          <w:t xml:space="preserve">    &lt;p:datumCell&gt;</w:t>
        </w:r>
        <w:r>
          <w:rPr>
            <w:color w:val="CC7832"/>
            <w:sz w:val="18"/>
            <w:szCs w:val="18"/>
          </w:rPr>
          <w:t>${activity.aktivnost.datum}</w:t>
        </w:r>
        <w:r>
          <w:rPr>
            <w:color w:val="E8BF6A"/>
            <w:sz w:val="18"/>
            <w:szCs w:val="18"/>
          </w:rPr>
          <w:t>&lt;/p:datumCell&gt;</w:t>
        </w:r>
        <w:r>
          <w:rPr>
            <w:color w:val="E8BF6A"/>
            <w:sz w:val="18"/>
            <w:szCs w:val="18"/>
          </w:rPr>
          <w:br/>
          <w:t xml:space="preserve">    &lt;p:aktivnostCell&gt;</w:t>
        </w:r>
        <w:r>
          <w:rPr>
            <w:color w:val="CC7832"/>
            <w:sz w:val="18"/>
            <w:szCs w:val="18"/>
          </w:rPr>
          <w:t>${activity.aktivnost.tipAktivnosti.nazivAktivnosti}</w:t>
        </w:r>
        <w:r>
          <w:rPr>
            <w:color w:val="E8BF6A"/>
            <w:sz w:val="18"/>
            <w:szCs w:val="18"/>
          </w:rPr>
          <w:t>&lt;/p:aktivnostCell&gt;</w:t>
        </w:r>
        <w:r>
          <w:rPr>
            <w:color w:val="E8BF6A"/>
            <w:sz w:val="18"/>
            <w:szCs w:val="18"/>
          </w:rPr>
          <w:br/>
          <w:t xml:space="preserve">    &lt;p:pregledaoCell&gt;</w:t>
        </w:r>
        <w:r>
          <w:rPr>
            <w:color w:val="CC7832"/>
            <w:sz w:val="18"/>
            <w:szCs w:val="18"/>
          </w:rPr>
          <w:t>${activity.pregledao.ime} ${activity.pregledao.prezime}</w:t>
        </w:r>
        <w:r>
          <w:rPr>
            <w:color w:val="E8BF6A"/>
            <w:sz w:val="18"/>
            <w:szCs w:val="18"/>
          </w:rPr>
          <w:t>&lt;/p:pregledaoCell&gt;</w:t>
        </w:r>
        <w:r>
          <w:rPr>
            <w:color w:val="E8BF6A"/>
            <w:sz w:val="18"/>
            <w:szCs w:val="18"/>
          </w:rPr>
          <w:br/>
          <w:t>&lt;/</w:t>
        </w:r>
        <w:r>
          <w:rPr>
            <w:b/>
            <w:bCs/>
            <w:color w:val="CC7832"/>
            <w:sz w:val="18"/>
            <w:szCs w:val="18"/>
          </w:rPr>
          <w:t>table</w:t>
        </w:r>
        <w:r>
          <w:rPr>
            <w:color w:val="E8BF6A"/>
            <w:sz w:val="18"/>
            <w:szCs w:val="18"/>
          </w:rPr>
          <w:t>&gt;</w:t>
        </w:r>
      </w:ins>
    </w:p>
    <w:p w14:paraId="748A44A7" w14:textId="77777777" w:rsidR="00B85ED5" w:rsidRPr="00B85ED5" w:rsidRDefault="00B85ED5">
      <w:pPr>
        <w:rPr>
          <w:ins w:id="1095" w:author="Andrija Ilic" w:date="2015-09-14T19:05:00Z"/>
          <w:lang w:val="sr-Latn-RS"/>
        </w:rPr>
        <w:pPrChange w:id="1096" w:author="Andrija Ilic" w:date="2015-09-14T18:50:00Z">
          <w:pPr>
            <w:pStyle w:val="ListParagraph"/>
            <w:numPr>
              <w:ilvl w:val="1"/>
              <w:numId w:val="49"/>
            </w:numPr>
            <w:ind w:left="1770" w:hanging="420"/>
          </w:pPr>
        </w:pPrChange>
      </w:pPr>
    </w:p>
    <w:p w14:paraId="75215BA1" w14:textId="7BBF803C" w:rsidR="00B85ED5" w:rsidRPr="00B85ED5" w:rsidRDefault="00B85ED5">
      <w:pPr>
        <w:rPr>
          <w:ins w:id="1097" w:author="Andrija Ilic" w:date="2015-09-14T19:12:00Z"/>
          <w:lang w:val="sr-Cyrl-RS"/>
          <w:rPrChange w:id="1098" w:author="Andrija Ilic" w:date="2015-09-14T19:13:00Z">
            <w:rPr>
              <w:ins w:id="1099" w:author="Andrija Ilic" w:date="2015-09-14T19:12:00Z"/>
              <w:lang w:val="sr-Latn-RS"/>
            </w:rPr>
          </w:rPrChange>
        </w:rPr>
        <w:pPrChange w:id="1100" w:author="Andrija Ilic" w:date="2015-09-14T18:50:00Z">
          <w:pPr>
            <w:pStyle w:val="ListParagraph"/>
            <w:numPr>
              <w:ilvl w:val="1"/>
              <w:numId w:val="49"/>
            </w:numPr>
            <w:ind w:left="1770" w:hanging="420"/>
          </w:pPr>
        </w:pPrChange>
      </w:pPr>
      <w:ins w:id="1101" w:author="Andrija Ilic" w:date="2015-09-14T19:12:00Z">
        <w:r>
          <w:rPr>
            <w:noProof/>
          </w:rPr>
          <w:drawing>
            <wp:inline distT="0" distB="0" distL="0" distR="0" wp14:anchorId="5EDF74A8" wp14:editId="0F85F0ED">
              <wp:extent cx="5732145" cy="1628775"/>
              <wp:effectExtent l="0" t="0" r="1905"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дф.png"/>
                      <pic:cNvPicPr/>
                    </pic:nvPicPr>
                    <pic:blipFill>
                      <a:blip r:embed="rId23">
                        <a:extLst>
                          <a:ext uri="{28A0092B-C50C-407E-A947-70E740481C1C}">
                            <a14:useLocalDpi xmlns:a14="http://schemas.microsoft.com/office/drawing/2010/main" val="0"/>
                          </a:ext>
                        </a:extLst>
                      </a:blip>
                      <a:stretch>
                        <a:fillRect/>
                      </a:stretch>
                    </pic:blipFill>
                    <pic:spPr>
                      <a:xfrm>
                        <a:off x="0" y="0"/>
                        <a:ext cx="5732145" cy="1628775"/>
                      </a:xfrm>
                      <a:prstGeom prst="rect">
                        <a:avLst/>
                      </a:prstGeom>
                    </pic:spPr>
                  </pic:pic>
                </a:graphicData>
              </a:graphic>
            </wp:inline>
          </w:drawing>
        </w:r>
      </w:ins>
      <w:ins w:id="1102" w:author="Andrija Ilic" w:date="2015-09-14T19:13:00Z">
        <w:r>
          <w:rPr>
            <w:lang w:val="sr-Cyrl-RS"/>
          </w:rPr>
          <w:t>Слика 13. Приказ активности</w:t>
        </w:r>
      </w:ins>
    </w:p>
    <w:p w14:paraId="20787AE9" w14:textId="77777777" w:rsidR="00B85ED5" w:rsidRPr="009148FD" w:rsidRDefault="00B85ED5">
      <w:pPr>
        <w:rPr>
          <w:ins w:id="1103" w:author="Andrija Ilic" w:date="2015-09-14T13:44:00Z"/>
          <w:lang w:val="sr-Latn-RS"/>
          <w:rPrChange w:id="1104" w:author="Andrija Ilic" w:date="2015-09-14T19:04:00Z">
            <w:rPr>
              <w:ins w:id="1105" w:author="Andrija Ilic" w:date="2015-09-14T13:44:00Z"/>
            </w:rPr>
          </w:rPrChange>
        </w:rPr>
        <w:pPrChange w:id="1106" w:author="Andrija Ilic" w:date="2015-09-14T18:50:00Z">
          <w:pPr>
            <w:pStyle w:val="ListParagraph"/>
            <w:numPr>
              <w:ilvl w:val="1"/>
              <w:numId w:val="49"/>
            </w:numPr>
            <w:ind w:left="1770" w:hanging="420"/>
          </w:pPr>
        </w:pPrChange>
      </w:pPr>
    </w:p>
    <w:p w14:paraId="18B42FB4" w14:textId="2E50D0E4" w:rsidR="000320E2" w:rsidRPr="003007E7" w:rsidRDefault="00405AC1">
      <w:pPr>
        <w:pStyle w:val="Heading1"/>
        <w:numPr>
          <w:ilvl w:val="0"/>
          <w:numId w:val="49"/>
        </w:numPr>
        <w:jc w:val="center"/>
        <w:rPr>
          <w:ins w:id="1107" w:author="Andrija Ilic" w:date="2015-09-14T13:44:00Z"/>
          <w:rPrChange w:id="1108" w:author="Andrija Ilic" w:date="2015-09-14T16:52:00Z">
            <w:rPr>
              <w:ins w:id="1109" w:author="Andrija Ilic" w:date="2015-09-14T13:44:00Z"/>
            </w:rPr>
          </w:rPrChange>
        </w:rPr>
        <w:pPrChange w:id="1110" w:author="Andrija Ilic" w:date="2015-09-14T16:53:00Z">
          <w:pPr>
            <w:pStyle w:val="ListParagraph"/>
            <w:numPr>
              <w:ilvl w:val="1"/>
              <w:numId w:val="49"/>
            </w:numPr>
            <w:ind w:left="1770" w:hanging="420"/>
          </w:pPr>
        </w:pPrChange>
      </w:pPr>
      <w:ins w:id="1111" w:author="Andrija Ilic" w:date="2015-09-14T22:37:00Z">
        <w:r>
          <w:rPr>
            <w:lang w:val="sr-Cyrl-RS"/>
          </w:rPr>
          <w:lastRenderedPageBreak/>
          <w:t>Кратак преглед осталих технологија</w:t>
        </w:r>
      </w:ins>
    </w:p>
    <w:p w14:paraId="2D8CD8E8" w14:textId="702DBF7B" w:rsidR="002A60DA" w:rsidRPr="002A60DA" w:rsidDel="002A60DA" w:rsidRDefault="002A60DA">
      <w:pPr>
        <w:rPr>
          <w:del w:id="1112" w:author="Andrija Ilic" w:date="2015-09-06T19:36:00Z"/>
          <w:rPrChange w:id="1113" w:author="Andrija Ilic" w:date="2015-09-06T19:35:00Z">
            <w:rPr>
              <w:del w:id="1114" w:author="Andrija Ilic" w:date="2015-09-06T19:36:00Z"/>
            </w:rPr>
          </w:rPrChange>
        </w:rPr>
        <w:pPrChange w:id="1115" w:author="Andrija Ilic" w:date="2015-09-06T19:35:00Z">
          <w:pPr>
            <w:pStyle w:val="Heading1"/>
            <w:jc w:val="center"/>
          </w:pPr>
        </w:pPrChange>
      </w:pPr>
    </w:p>
    <w:p w14:paraId="3D67CD0E" w14:textId="2617B830" w:rsidR="007255E6" w:rsidRPr="007255E6" w:rsidDel="002A60DA" w:rsidRDefault="007255E6" w:rsidP="007255E6">
      <w:pPr>
        <w:rPr>
          <w:del w:id="1116" w:author="Andrija Ilic" w:date="2015-09-06T19:36:00Z"/>
        </w:rPr>
      </w:pPr>
      <w:commentRangeStart w:id="1117"/>
    </w:p>
    <w:p w14:paraId="52327930" w14:textId="6124276B" w:rsidR="00A2596B" w:rsidRPr="00B04DFD" w:rsidDel="002A60DA" w:rsidRDefault="007255E6" w:rsidP="007255E6">
      <w:pPr>
        <w:jc w:val="both"/>
        <w:rPr>
          <w:del w:id="1118" w:author="Andrija Ilic" w:date="2015-09-06T19:35:00Z"/>
        </w:rPr>
      </w:pPr>
      <w:commentRangeStart w:id="1119"/>
      <w:del w:id="1120" w:author="Andrija Ilic" w:date="2015-09-06T19:35:00Z">
        <w:r w:rsidDel="002A60DA">
          <w:delText xml:space="preserve">Рад описује пројектовање </w:delText>
        </w:r>
        <w:commentRangeEnd w:id="1119"/>
        <w:r w:rsidR="0060385F" w:rsidDel="002A60DA">
          <w:rPr>
            <w:rStyle w:val="CommentReference"/>
          </w:rPr>
          <w:commentReference w:id="1119"/>
        </w:r>
        <w:r w:rsidDel="002A60DA">
          <w:delText>с</w:delText>
        </w:r>
      </w:del>
      <w:ins w:id="1121" w:author="Boni" w:date="2014-09-08T01:07:00Z">
        <w:del w:id="1122" w:author="Andrija Ilic" w:date="2015-09-06T19:35:00Z">
          <w:r w:rsidR="008C513E" w:rsidDel="002A60DA">
            <w:delText>Веб апликације омогућавају с</w:delText>
          </w:r>
        </w:del>
      </w:ins>
      <w:ins w:id="1123" w:author="Boni" w:date="2014-09-08T01:08:00Z">
        <w:del w:id="1124" w:author="Andrija Ilic" w:date="2015-09-06T19:35:00Z">
          <w:r w:rsidR="008C513E" w:rsidDel="002A60DA">
            <w:delText xml:space="preserve">вима да уз поседовање интернет конекције и интернет претраживача приступе </w:delText>
          </w:r>
        </w:del>
      </w:ins>
      <w:ins w:id="1125" w:author="Boni" w:date="2014-09-08T01:23:00Z">
        <w:del w:id="1126" w:author="Andrija Ilic" w:date="2015-09-06T19:35:00Z">
          <w:r w:rsidR="00B04DFD" w:rsidDel="002A60DA">
            <w:delText>софтвер</w:delText>
          </w:r>
        </w:del>
      </w:ins>
      <w:ins w:id="1127" w:author="Boni" w:date="2014-09-08T01:24:00Z">
        <w:del w:id="1128" w:author="Andrija Ilic" w:date="2015-09-06T19:35:00Z">
          <w:r w:rsidR="00B04DFD" w:rsidDel="002A60DA">
            <w:delText>ском систму</w:delText>
          </w:r>
        </w:del>
      </w:ins>
      <w:ins w:id="1129" w:author="Boni" w:date="2014-09-08T01:08:00Z">
        <w:del w:id="1130" w:author="Andrija Ilic" w:date="2015-09-06T19:35:00Z">
          <w:r w:rsidR="008C513E" w:rsidDel="002A60DA">
            <w:delText>.</w:delText>
          </w:r>
        </w:del>
      </w:ins>
      <w:ins w:id="1131" w:author="Boni" w:date="2014-09-08T01:11:00Z">
        <w:del w:id="1132" w:author="Andrija Ilic" w:date="2015-09-06T19:35:00Z">
          <w:r w:rsidR="008C513E" w:rsidDel="002A60DA">
            <w:delText xml:space="preserve"> Ова структура омогућава израду </w:delText>
          </w:r>
          <w:r w:rsidR="00A2596B" w:rsidDel="002A60DA">
            <w:delText>апликација различитих намена</w:delText>
          </w:r>
        </w:del>
      </w:ins>
      <w:ins w:id="1133" w:author="Boni" w:date="2014-09-08T01:13:00Z">
        <w:del w:id="1134" w:author="Andrija Ilic" w:date="2015-09-06T19:35:00Z">
          <w:r w:rsidR="00A2596B" w:rsidDel="002A60DA">
            <w:delText>.</w:delText>
          </w:r>
        </w:del>
      </w:ins>
      <w:ins w:id="1135" w:author="Boni" w:date="2014-09-08T01:08:00Z">
        <w:del w:id="1136" w:author="Andrija Ilic" w:date="2015-09-06T19:35:00Z">
          <w:r w:rsidR="008C513E" w:rsidDel="002A60DA">
            <w:delText xml:space="preserve"> </w:delText>
          </w:r>
        </w:del>
      </w:ins>
      <w:ins w:id="1137" w:author="Boni" w:date="2014-09-08T01:13:00Z">
        <w:del w:id="1138" w:author="Andrija Ilic" w:date="2015-09-06T19:35:00Z">
          <w:r w:rsidR="00A2596B" w:rsidDel="002A60DA">
            <w:delText>С</w:delText>
          </w:r>
        </w:del>
      </w:ins>
      <w:del w:id="1139" w:author="Andrija Ilic" w:date="2015-09-06T19:35:00Z">
        <w:r w:rsidDel="002A60DA">
          <w:delText>офтверског система за праћење продаје</w:delText>
        </w:r>
      </w:del>
      <w:ins w:id="1140" w:author="Boni" w:date="2014-09-08T01:13:00Z">
        <w:del w:id="1141" w:author="Andrija Ilic" w:date="2015-09-06T19:35:00Z">
          <w:r w:rsidR="00A2596B" w:rsidDel="002A60DA">
            <w:delText xml:space="preserve"> клијентима </w:delText>
          </w:r>
        </w:del>
      </w:ins>
      <w:ins w:id="1142" w:author="Boni" w:date="2014-09-08T01:14:00Z">
        <w:del w:id="1143" w:author="Andrija Ilic" w:date="2015-09-06T19:35:00Z">
          <w:r w:rsidR="00A2596B" w:rsidDel="002A60DA">
            <w:delText>пружа могућности продаје робе и услуга физичким и правним лицима</w:delText>
          </w:r>
        </w:del>
      </w:ins>
      <w:del w:id="1144" w:author="Andrija Ilic" w:date="2015-09-06T19:35:00Z">
        <w:r w:rsidDel="002A60DA">
          <w:delText>.</w:delText>
        </w:r>
      </w:del>
      <w:ins w:id="1145" w:author="Boni" w:date="2014-09-08T01:15:00Z">
        <w:del w:id="1146" w:author="Andrija Ilic" w:date="2015-09-06T19:35:00Z">
          <w:r w:rsidR="00A2596B" w:rsidDel="002A60DA">
            <w:delText xml:space="preserve"> </w:delText>
          </w:r>
        </w:del>
      </w:ins>
      <w:ins w:id="1147" w:author="Boni" w:date="2014-09-08T01:25:00Z">
        <w:del w:id="1148" w:author="Andrija Ilic" w:date="2015-09-06T19:35:00Z">
          <w:r w:rsidR="00B04DFD" w:rsidDel="002A60DA">
            <w:delText>Клијентски део овог система је интернет претраживач док серверски део система је развијен уз помоћ Tapestry 5 оквира</w:delText>
          </w:r>
        </w:del>
      </w:ins>
      <w:ins w:id="1149" w:author="Boni" w:date="2014-09-08T01:26:00Z">
        <w:del w:id="1150" w:author="Andrija Ilic" w:date="2015-09-06T19:35:00Z">
          <w:r w:rsidR="00B04DFD" w:rsidDel="002A60DA">
            <w:delText>.</w:delText>
          </w:r>
        </w:del>
      </w:ins>
      <w:del w:id="1151" w:author="Andrija Ilic" w:date="2015-09-06T19:35:00Z">
        <w:r w:rsidDel="002A60DA">
          <w:delText xml:space="preserve"> У развоју </w:delText>
        </w:r>
      </w:del>
      <w:ins w:id="1152" w:author="Boni" w:date="2014-09-08T01:16:00Z">
        <w:del w:id="1153" w:author="Andrija Ilic" w:date="2015-09-06T19:35:00Z">
          <w:r w:rsidR="00A2596B" w:rsidDel="002A60DA">
            <w:delText xml:space="preserve">овог система </w:delText>
          </w:r>
        </w:del>
      </w:ins>
      <w:del w:id="1154" w:author="Andrija Ilic" w:date="2015-09-06T19:35:00Z">
        <w:r w:rsidDel="002A60DA">
          <w:delText xml:space="preserve">је </w:delText>
        </w:r>
        <w:commentRangeStart w:id="1155"/>
        <w:r w:rsidDel="002A60DA">
          <w:delText xml:space="preserve">коришћена </w:delText>
        </w:r>
      </w:del>
      <w:ins w:id="1156" w:author="Boni" w:date="2014-09-08T01:16:00Z">
        <w:del w:id="1157" w:author="Andrija Ilic" w:date="2015-09-06T19:35:00Z">
          <w:r w:rsidR="00A2596B" w:rsidDel="002A60DA">
            <w:delText xml:space="preserve">је </w:delText>
          </w:r>
        </w:del>
      </w:ins>
      <w:ins w:id="1158" w:author="Boni" w:date="2014-09-06T20:12:00Z">
        <w:del w:id="1159" w:author="Andrija Ilic" w:date="2015-09-06T19:35:00Z">
          <w:r w:rsidR="00B42DB3" w:rsidDel="002A60DA">
            <w:delText xml:space="preserve">упрошћена </w:delText>
          </w:r>
        </w:del>
      </w:ins>
      <w:del w:id="1160" w:author="Andrija Ilic" w:date="2015-09-06T19:35:00Z">
        <w:r w:rsidDel="002A60DA">
          <w:delText>Ларманова метода</w:delText>
        </w:r>
        <w:commentRangeEnd w:id="1155"/>
        <w:r w:rsidR="0060385F" w:rsidDel="002A60DA">
          <w:rPr>
            <w:rStyle w:val="CommentReference"/>
          </w:rPr>
          <w:commentReference w:id="1155"/>
        </w:r>
        <w:r w:rsidDel="002A60DA">
          <w:delText>, са акцентом на фази имплементације у којој је коришћен Tapestry 5 оквир са додатком jQuery компонената.</w:delText>
        </w:r>
      </w:del>
      <w:ins w:id="1161" w:author="Boni" w:date="2014-09-07T01:08:00Z">
        <w:del w:id="1162" w:author="Andrija Ilic" w:date="2015-09-06T19:35:00Z">
          <w:r w:rsidR="00536B2B" w:rsidDel="002A60DA">
            <w:delText xml:space="preserve"> Кори</w:delText>
          </w:r>
        </w:del>
      </w:ins>
      <w:ins w:id="1163" w:author="Boni" w:date="2014-09-07T01:09:00Z">
        <w:del w:id="1164" w:author="Andrija Ilic" w:date="2015-09-06T19:35:00Z">
          <w:r w:rsidR="00536B2B" w:rsidDel="002A60DA">
            <w:delText xml:space="preserve">шћењем </w:delText>
          </w:r>
        </w:del>
      </w:ins>
      <w:ins w:id="1165" w:author="Boni" w:date="2014-09-08T00:13:00Z">
        <w:del w:id="1166" w:author="Andrija Ilic" w:date="2015-09-06T19:35:00Z">
          <w:r w:rsidR="009C6E04" w:rsidDel="002A60DA">
            <w:delText xml:space="preserve">овог оквира </w:delText>
          </w:r>
        </w:del>
      </w:ins>
      <w:ins w:id="1167" w:author="Boni" w:date="2014-09-08T01:03:00Z">
        <w:del w:id="1168" w:author="Andrija Ilic" w:date="2015-09-06T19:35:00Z">
          <w:r w:rsidR="008C513E" w:rsidDel="002A60DA">
            <w:delText>лако је раслојити делове једне веб апликације на њен кориснички интерфејс, по</w:delText>
          </w:r>
        </w:del>
      </w:ins>
      <w:ins w:id="1169" w:author="Boni" w:date="2014-09-08T01:20:00Z">
        <w:del w:id="1170" w:author="Andrija Ilic" w:date="2015-09-06T19:35:00Z">
          <w:r w:rsidR="00A2596B" w:rsidDel="002A60DA">
            <w:delText>с</w:delText>
          </w:r>
        </w:del>
      </w:ins>
      <w:ins w:id="1171" w:author="Boni" w:date="2014-09-08T01:03:00Z">
        <w:del w:id="1172" w:author="Andrija Ilic" w:date="2015-09-06T19:35:00Z">
          <w:r w:rsidR="008C513E" w:rsidDel="002A60DA">
            <w:delText xml:space="preserve">ловну логику и </w:delText>
          </w:r>
        </w:del>
      </w:ins>
      <w:ins w:id="1173" w:author="Boni" w:date="2014-09-08T01:05:00Z">
        <w:del w:id="1174" w:author="Andrija Ilic" w:date="2015-09-06T19:35:00Z">
          <w:r w:rsidR="008C513E" w:rsidDel="002A60DA">
            <w:delText>складиште података. Ове логичке целине су јасно груписане унутар оквира на странице затим контролер</w:delText>
          </w:r>
        </w:del>
      </w:ins>
      <w:ins w:id="1175" w:author="Boni" w:date="2014-09-08T01:06:00Z">
        <w:del w:id="1176" w:author="Andrija Ilic" w:date="2015-09-06T19:35:00Z">
          <w:r w:rsidR="008C513E" w:rsidDel="002A60DA">
            <w:delText>е тих страница и сервисе који се измеђуосталог могу искористити за комуникацију са базом</w:delText>
          </w:r>
        </w:del>
      </w:ins>
      <w:ins w:id="1177" w:author="Boni" w:date="2014-09-08T01:17:00Z">
        <w:del w:id="1178" w:author="Andrija Ilic" w:date="2015-09-06T19:35:00Z">
          <w:r w:rsidR="00A2596B" w:rsidDel="002A60DA">
            <w:delText>. Клијент</w:delText>
          </w:r>
        </w:del>
      </w:ins>
      <w:ins w:id="1179" w:author="Boni" w:date="2014-09-08T01:18:00Z">
        <w:del w:id="1180" w:author="Andrija Ilic" w:date="2015-09-06T19:35:00Z">
          <w:r w:rsidR="00A2596B" w:rsidDel="002A60DA">
            <w:delText xml:space="preserve">ски интерфејс се састоји из компонената </w:delText>
          </w:r>
        </w:del>
      </w:ins>
      <w:ins w:id="1181" w:author="Boni" w:date="2014-09-08T01:19:00Z">
        <w:del w:id="1182" w:author="Andrija Ilic" w:date="2015-09-06T19:35:00Z">
          <w:r w:rsidR="00A2596B" w:rsidDel="002A60DA">
            <w:delText>чија се намена и понашање временом устали</w:delText>
          </w:r>
        </w:del>
      </w:ins>
      <w:ins w:id="1183" w:author="Boni" w:date="2014-09-08T01:20:00Z">
        <w:del w:id="1184" w:author="Andrija Ilic" w:date="2015-09-06T19:35:00Z">
          <w:r w:rsidR="00A2596B" w:rsidDel="002A60DA">
            <w:delText>ло. Зато су оне унутар ок</w:delText>
          </w:r>
        </w:del>
      </w:ins>
      <w:ins w:id="1185" w:author="Boni" w:date="2014-09-08T01:21:00Z">
        <w:del w:id="1186" w:author="Andrija Ilic" w:date="2015-09-06T19:35:00Z">
          <w:r w:rsidR="00A2596B" w:rsidDel="002A60DA">
            <w:delText xml:space="preserve">вира предефинисане и </w:delText>
          </w:r>
        </w:del>
      </w:ins>
      <w:ins w:id="1187" w:author="Boni" w:date="2014-09-08T01:26:00Z">
        <w:del w:id="1188" w:author="Andrija Ilic" w:date="2015-09-06T19:35:00Z">
          <w:r w:rsidR="00B04DFD" w:rsidDel="002A60DA">
            <w:delText>р</w:delText>
          </w:r>
        </w:del>
      </w:ins>
      <w:ins w:id="1189" w:author="Boni" w:date="2014-09-08T01:21:00Z">
        <w:del w:id="1190" w:author="Andrija Ilic" w:date="2015-09-06T19:35:00Z">
          <w:r w:rsidR="00A2596B" w:rsidDel="002A60DA">
            <w:delText xml:space="preserve">уковање тим компонентама </w:delText>
          </w:r>
          <w:r w:rsidR="00B04DFD" w:rsidDel="002A60DA">
            <w:delText>је јасно дефинисано</w:delText>
          </w:r>
        </w:del>
      </w:ins>
      <w:ins w:id="1191" w:author="Boni" w:date="2014-09-08T01:22:00Z">
        <w:del w:id="1192" w:author="Andrija Ilic" w:date="2015-09-06T19:35:00Z">
          <w:r w:rsidR="00B04DFD" w:rsidDel="002A60DA">
            <w:delText xml:space="preserve">. Оне су основни елемент сваке странице клијентског </w:delText>
          </w:r>
        </w:del>
      </w:ins>
      <w:ins w:id="1193" w:author="Boni" w:date="2014-09-08T01:23:00Z">
        <w:del w:id="1194" w:author="Andrija Ilic" w:date="2015-09-06T19:35:00Z">
          <w:r w:rsidR="00B04DFD" w:rsidDel="002A60DA">
            <w:delText>дела док се серверки део састоји из Јаva класа које обрађују логику саме апликације.</w:delText>
          </w:r>
        </w:del>
      </w:ins>
    </w:p>
    <w:commentRangeEnd w:id="1117"/>
    <w:p w14:paraId="755FFDE0" w14:textId="6329A0FE" w:rsidR="007255E6" w:rsidRPr="007255E6" w:rsidDel="002A60DA" w:rsidRDefault="0060385F" w:rsidP="007255E6">
      <w:pPr>
        <w:jc w:val="both"/>
        <w:rPr>
          <w:del w:id="1195" w:author="Andrija Ilic" w:date="2015-09-06T19:35:00Z"/>
        </w:rPr>
      </w:pPr>
      <w:del w:id="1196" w:author="Andrija Ilic" w:date="2015-09-06T19:35:00Z">
        <w:r w:rsidDel="002A60DA">
          <w:rPr>
            <w:rStyle w:val="CommentReference"/>
          </w:rPr>
          <w:commentReference w:id="1117"/>
        </w:r>
        <w:r w:rsidR="007255E6" w:rsidDel="002A60DA">
          <w:delText>У другом поглављу су описане карактеристике</w:delText>
        </w:r>
        <w:r w:rsidR="007D4D24" w:rsidDel="002A60DA">
          <w:delText xml:space="preserve"> Tapestry 5 оквира, и компоненте које су коришћене приликом импементације.</w:delText>
        </w:r>
        <w:r w:rsidR="007255E6" w:rsidDel="002A60DA">
          <w:delText xml:space="preserve"> </w:delText>
        </w:r>
      </w:del>
    </w:p>
    <w:p w14:paraId="7E9B799A" w14:textId="1EA3F9FF" w:rsidR="006F7F98" w:rsidDel="002A60DA" w:rsidRDefault="007255E6" w:rsidP="007255E6">
      <w:pPr>
        <w:jc w:val="both"/>
        <w:rPr>
          <w:del w:id="1197" w:author="Andrija Ilic" w:date="2015-09-06T19:35:00Z"/>
        </w:rPr>
      </w:pPr>
      <w:del w:id="1198" w:author="Andrija Ilic" w:date="2015-09-06T19:35:00Z">
        <w:r w:rsidDel="002A60DA">
          <w:delText>У трећем по</w:delText>
        </w:r>
        <w:r w:rsidRPr="007255E6" w:rsidDel="002A60DA">
          <w:delText>глављу</w:delText>
        </w:r>
        <w:r w:rsidR="007D4D24" w:rsidDel="002A60DA">
          <w:delText xml:space="preserve"> је</w:delText>
        </w:r>
        <w:r w:rsidRPr="007255E6" w:rsidDel="002A60DA">
          <w:delText xml:space="preserve"> </w:delText>
        </w:r>
        <w:r w:rsidDel="002A60DA">
          <w:delText>приказана</w:delText>
        </w:r>
        <w:r w:rsidRPr="007255E6" w:rsidDel="002A60DA">
          <w:delText xml:space="preserve"> упр</w:delText>
        </w:r>
        <w:r w:rsidR="007D4D24" w:rsidDel="002A60DA">
          <w:delText>о</w:delText>
        </w:r>
        <w:r w:rsidRPr="007255E6" w:rsidDel="002A60DA">
          <w:delText>шћена Ларман</w:delText>
        </w:r>
        <w:r w:rsidDel="002A60DA">
          <w:delText>o</w:delText>
        </w:r>
        <w:r w:rsidRPr="007255E6" w:rsidDel="002A60DA">
          <w:delText>ва мет</w:delText>
        </w:r>
        <w:r w:rsidDel="002A60DA">
          <w:delText>o</w:delText>
        </w:r>
        <w:r w:rsidRPr="007255E6" w:rsidDel="002A60DA">
          <w:delText>да разв</w:delText>
        </w:r>
        <w:r w:rsidR="007D4D24" w:rsidDel="002A60DA">
          <w:delText>о</w:delText>
        </w:r>
        <w:r w:rsidRPr="007255E6" w:rsidDel="002A60DA">
          <w:delText>ја с</w:delText>
        </w:r>
        <w:r w:rsidR="007D4D24" w:rsidDel="002A60DA">
          <w:delText>о</w:delText>
        </w:r>
        <w:r w:rsidRPr="007255E6" w:rsidDel="002A60DA">
          <w:delText>фтвера. Ларман</w:delText>
        </w:r>
        <w:r w:rsidR="00D11944" w:rsidDel="002A60DA">
          <w:delText>о</w:delText>
        </w:r>
        <w:r w:rsidRPr="007255E6" w:rsidDel="002A60DA">
          <w:delText>ва мет</w:delText>
        </w:r>
        <w:r w:rsidR="00D11944" w:rsidDel="002A60DA">
          <w:delText>о</w:delText>
        </w:r>
        <w:r w:rsidRPr="007255E6" w:rsidDel="002A60DA">
          <w:delText>да се саст</w:delText>
        </w:r>
        <w:r w:rsidR="00D11944" w:rsidDel="002A60DA">
          <w:delText>о</w:delText>
        </w:r>
        <w:r w:rsidRPr="007255E6" w:rsidDel="002A60DA">
          <w:delText>ји из пет фаза разв</w:delText>
        </w:r>
        <w:r w:rsidR="00D11944" w:rsidDel="002A60DA">
          <w:delText>о</w:delText>
        </w:r>
        <w:r w:rsidRPr="007255E6" w:rsidDel="002A60DA">
          <w:delText>ја с</w:delText>
        </w:r>
        <w:r w:rsidR="00D11944" w:rsidDel="002A60DA">
          <w:delText>о</w:delText>
        </w:r>
        <w:r w:rsidRPr="007255E6" w:rsidDel="002A60DA">
          <w:delText>фтвера: Прикупља</w:delText>
        </w:r>
        <w:r w:rsidR="00D11944" w:rsidDel="002A60DA">
          <w:delText>њ</w:delText>
        </w:r>
        <w:r w:rsidRPr="007255E6" w:rsidDel="002A60DA">
          <w:delText>а к</w:delText>
        </w:r>
        <w:r w:rsidR="00D11944" w:rsidDel="002A60DA">
          <w:delText>о</w:delText>
        </w:r>
        <w:r w:rsidRPr="007255E6" w:rsidDel="002A60DA">
          <w:delText>рисничких захтева, Анализе, Пр</w:delText>
        </w:r>
        <w:r w:rsidR="00D11944" w:rsidDel="002A60DA">
          <w:delText>о</w:delText>
        </w:r>
        <w:r w:rsidRPr="007255E6" w:rsidDel="002A60DA">
          <w:delText>јект</w:delText>
        </w:r>
        <w:r w:rsidR="00D11944" w:rsidDel="002A60DA">
          <w:delText>о</w:delText>
        </w:r>
        <w:r w:rsidRPr="007255E6" w:rsidDel="002A60DA">
          <w:delText>ва</w:delText>
        </w:r>
        <w:r w:rsidR="00D11944" w:rsidDel="002A60DA">
          <w:delText>њ</w:delText>
        </w:r>
        <w:r w:rsidRPr="007255E6" w:rsidDel="002A60DA">
          <w:delText>а, Имплементације и Тестира</w:delText>
        </w:r>
        <w:r w:rsidR="006036E4" w:rsidDel="002A60DA">
          <w:delText>њ</w:delText>
        </w:r>
        <w:r w:rsidRPr="007255E6" w:rsidDel="002A60DA">
          <w:delText>а. Прикупља</w:delText>
        </w:r>
        <w:r w:rsidR="00136A59" w:rsidDel="002A60DA">
          <w:delText>њ</w:delText>
        </w:r>
        <w:r w:rsidRPr="007255E6" w:rsidDel="002A60DA">
          <w:delText>е захтева представља фазу сарад</w:delText>
        </w:r>
        <w:r w:rsidDel="002A60DA">
          <w:delText>њ</w:delText>
        </w:r>
        <w:r w:rsidRPr="007255E6" w:rsidDel="002A60DA">
          <w:delText>е између пр</w:delText>
        </w:r>
        <w:r w:rsidDel="002A60DA">
          <w:delText>о</w:delText>
        </w:r>
        <w:r w:rsidRPr="007255E6" w:rsidDel="002A60DA">
          <w:delText>јектанта и струч</w:delText>
        </w:r>
        <w:r w:rsidDel="002A60DA">
          <w:delText>њ</w:delText>
        </w:r>
        <w:r w:rsidRPr="007255E6" w:rsidDel="002A60DA">
          <w:delText>ака к</w:delText>
        </w:r>
        <w:r w:rsidDel="002A60DA">
          <w:delText>о</w:delText>
        </w:r>
        <w:r w:rsidRPr="007255E6" w:rsidDel="002A60DA">
          <w:delText>ји п</w:delText>
        </w:r>
        <w:r w:rsidDel="002A60DA">
          <w:delText>о</w:delText>
        </w:r>
        <w:r w:rsidRPr="007255E6" w:rsidDel="002A60DA">
          <w:delText>знаје д</w:delText>
        </w:r>
        <w:r w:rsidDel="002A60DA">
          <w:delText>о</w:delText>
        </w:r>
        <w:r w:rsidRPr="007255E6" w:rsidDel="002A60DA">
          <w:delText>мен пр</w:delText>
        </w:r>
        <w:r w:rsidDel="002A60DA">
          <w:delText>о</w:delText>
        </w:r>
        <w:r w:rsidRPr="007255E6" w:rsidDel="002A60DA">
          <w:delText xml:space="preserve">блема. Фаза анализе </w:delText>
        </w:r>
        <w:r w:rsidDel="002A60DA">
          <w:delText>о</w:delText>
        </w:r>
        <w:r w:rsidRPr="007255E6" w:rsidDel="002A60DA">
          <w:delText>писује л</w:delText>
        </w:r>
        <w:r w:rsidDel="002A60DA">
          <w:delText>о</w:delText>
        </w:r>
        <w:r w:rsidRPr="007255E6" w:rsidDel="002A60DA">
          <w:delText>гичку структуру и п</w:delText>
        </w:r>
        <w:r w:rsidDel="002A60DA">
          <w:delText>о</w:delText>
        </w:r>
        <w:r w:rsidRPr="007255E6" w:rsidDel="002A60DA">
          <w:delText>наша</w:delText>
        </w:r>
        <w:r w:rsidDel="002A60DA">
          <w:delText>њ</w:delText>
        </w:r>
        <w:r w:rsidRPr="007255E6" w:rsidDel="002A60DA">
          <w:delText>е с</w:delText>
        </w:r>
        <w:r w:rsidDel="002A60DA">
          <w:delText>о</w:delText>
        </w:r>
        <w:r w:rsidRPr="007255E6" w:rsidDel="002A60DA">
          <w:delText>фтверск</w:delText>
        </w:r>
        <w:r w:rsidDel="002A60DA">
          <w:delText>о</w:delText>
        </w:r>
        <w:r w:rsidRPr="007255E6" w:rsidDel="002A60DA">
          <w:delText>г система. У фази пр</w:delText>
        </w:r>
        <w:r w:rsidDel="002A60DA">
          <w:delText>о</w:delText>
        </w:r>
        <w:r w:rsidRPr="007255E6" w:rsidDel="002A60DA">
          <w:delText>јектпва</w:delText>
        </w:r>
        <w:r w:rsidDel="002A60DA">
          <w:delText>њ</w:delText>
        </w:r>
        <w:r w:rsidRPr="007255E6" w:rsidDel="002A60DA">
          <w:delText xml:space="preserve">а се </w:delText>
        </w:r>
        <w:r w:rsidDel="002A60DA">
          <w:delText>о</w:delText>
        </w:r>
        <w:r w:rsidRPr="007255E6" w:rsidDel="002A60DA">
          <w:delText>писује физичка структура и п</w:delText>
        </w:r>
        <w:r w:rsidDel="002A60DA">
          <w:delText>о</w:delText>
        </w:r>
        <w:r w:rsidRPr="007255E6" w:rsidDel="002A60DA">
          <w:delText>наша</w:delText>
        </w:r>
        <w:r w:rsidR="00401497" w:rsidDel="002A60DA">
          <w:delText>њ</w:delText>
        </w:r>
        <w:r w:rsidRPr="007255E6" w:rsidDel="002A60DA">
          <w:delText>е с</w:delText>
        </w:r>
        <w:r w:rsidDel="002A60DA">
          <w:delText>о</w:delText>
        </w:r>
        <w:r w:rsidRPr="007255E6" w:rsidDel="002A60DA">
          <w:delText>фтверск</w:delText>
        </w:r>
        <w:r w:rsidDel="002A60DA">
          <w:delText>о</w:delText>
        </w:r>
        <w:r w:rsidRPr="007255E6" w:rsidDel="002A60DA">
          <w:delText>г система, д</w:delText>
        </w:r>
        <w:r w:rsidDel="002A60DA">
          <w:delText>о</w:delText>
        </w:r>
        <w:r w:rsidRPr="007255E6" w:rsidDel="002A60DA">
          <w:delText>к се у фази имплементације врши к</w:delText>
        </w:r>
        <w:r w:rsidDel="002A60DA">
          <w:delText>о</w:delText>
        </w:r>
        <w:r w:rsidRPr="007255E6" w:rsidDel="002A60DA">
          <w:delText>дира</w:delText>
        </w:r>
        <w:r w:rsidDel="002A60DA">
          <w:delText>њ</w:delText>
        </w:r>
        <w:r w:rsidRPr="007255E6" w:rsidDel="002A60DA">
          <w:delText>е с</w:delText>
        </w:r>
        <w:r w:rsidDel="002A60DA">
          <w:delText>о</w:delText>
        </w:r>
        <w:r w:rsidRPr="007255E6" w:rsidDel="002A60DA">
          <w:delText>фтверск</w:delText>
        </w:r>
        <w:r w:rsidR="00A80476" w:rsidDel="002A60DA">
          <w:delText>о</w:delText>
        </w:r>
        <w:r w:rsidRPr="007255E6" w:rsidDel="002A60DA">
          <w:delText xml:space="preserve">г система. </w:delText>
        </w:r>
      </w:del>
    </w:p>
    <w:p w14:paraId="2D94F345" w14:textId="612EC6D8" w:rsidR="00CE5988" w:rsidDel="002A60DA" w:rsidRDefault="00CE5988" w:rsidP="007255E6">
      <w:pPr>
        <w:jc w:val="both"/>
        <w:rPr>
          <w:del w:id="1199" w:author="Andrija Ilic" w:date="2015-09-06T19:35:00Z"/>
        </w:rPr>
      </w:pPr>
      <w:del w:id="1200" w:author="Andrija Ilic" w:date="2015-09-06T19:35:00Z">
        <w:r w:rsidDel="002A60DA">
          <w:delText xml:space="preserve">Фаза имплементације обухвата коришћење више технологија, као би ситем у целости био функционалан и задовољио тражене карактеристике. База података имплементирана је уз помоћ mysqla, табеле сз </w:delText>
        </w:r>
      </w:del>
      <w:ins w:id="1201" w:author="Boni" w:date="2014-09-07T00:56:00Z">
        <w:del w:id="1202" w:author="Andrija Ilic" w:date="2015-09-06T19:35:00Z">
          <w:r w:rsidR="000549F1" w:rsidDel="002A60DA">
            <w:delText xml:space="preserve">су </w:delText>
          </w:r>
        </w:del>
      </w:ins>
      <w:del w:id="1203" w:author="Andrija Ilic" w:date="2015-09-06T19:35:00Z">
        <w:r w:rsidDel="002A60DA">
          <w:delText xml:space="preserve">креиране на основу концептуалног модела. За комуникацију са базом коришћен ке Hibernate оквир. Он је ентитеима (Java класама) уз помоћ анотација продружио одређене табеле у бази. Целокупни упити над базом као и одговори су на објектном нивоу и у њима посредује Hibernate оквир који је исконфигурисан уз помоћ анотација. Сесија се отвара и затвара приликом сваког новог упита. А комплетни резултати упита су класе ентитети који се не морају додатно трансвормисати као слогови базе. </w:delText>
        </w:r>
      </w:del>
    </w:p>
    <w:p w14:paraId="46456E51" w14:textId="68DF5EC6" w:rsidR="00CE5988" w:rsidDel="002A60DA" w:rsidRDefault="00CE5988" w:rsidP="007255E6">
      <w:pPr>
        <w:jc w:val="both"/>
        <w:rPr>
          <w:del w:id="1204" w:author="Andrija Ilic" w:date="2015-09-06T19:35:00Z"/>
        </w:rPr>
      </w:pPr>
      <w:commentRangeStart w:id="1205"/>
      <w:del w:id="1206" w:author="Andrija Ilic" w:date="2015-09-06T19:35:00Z">
        <w:r w:rsidDel="002A60DA">
          <w:delText>Језгро система представља Tapestry оквир.</w:delText>
        </w:r>
      </w:del>
      <w:ins w:id="1207" w:author="Boni" w:date="2014-09-07T01:10:00Z">
        <w:del w:id="1208" w:author="Andrija Ilic" w:date="2015-09-06T19:35:00Z">
          <w:r w:rsidR="00536B2B" w:rsidDel="002A60DA">
            <w:delText xml:space="preserve"> </w:delText>
          </w:r>
        </w:del>
      </w:ins>
      <w:ins w:id="1209" w:author="Boni" w:date="2014-09-07T01:13:00Z">
        <w:del w:id="1210" w:author="Andrija Ilic" w:date="2015-09-06T19:35:00Z">
          <w:r w:rsidR="00536B2B" w:rsidDel="002A60DA">
            <w:delText xml:space="preserve">Креирање web апликације </w:delText>
          </w:r>
        </w:del>
      </w:ins>
      <w:del w:id="1211" w:author="Andrija Ilic" w:date="2015-09-06T19:35:00Z">
        <w:r w:rsidDel="002A60DA">
          <w:delText xml:space="preserve"> Целокупни Http протокол је под његовом контролом. </w:delText>
        </w:r>
      </w:del>
      <w:ins w:id="1212" w:author="Boni" w:date="2014-09-08T00:15:00Z">
        <w:del w:id="1213" w:author="Andrija Ilic" w:date="2015-09-06T19:35:00Z">
          <w:r w:rsidR="009C6E04" w:rsidDel="002A60DA">
            <w:delText xml:space="preserve">Из угла корисника </w:delText>
          </w:r>
        </w:del>
      </w:ins>
      <w:ins w:id="1214" w:author="Boni" w:date="2014-09-08T00:16:00Z">
        <w:del w:id="1215" w:author="Andrija Ilic" w:date="2015-09-06T19:35:00Z">
          <w:r w:rsidR="009C6E04" w:rsidDel="002A60DA">
            <w:delText>систем се састоји из веб страница</w:delText>
          </w:r>
          <w:r w:rsidR="005F5A0D" w:rsidDel="002A60DA">
            <w:delText xml:space="preserve"> са којима </w:delText>
          </w:r>
        </w:del>
      </w:ins>
      <w:ins w:id="1216" w:author="Boni" w:date="2014-09-08T00:17:00Z">
        <w:del w:id="1217" w:author="Andrija Ilic" w:date="2015-09-06T19:35:00Z">
          <w:r w:rsidR="005F5A0D" w:rsidDel="002A60DA">
            <w:delText>остварују интеракцију. Сваки догађај изазван од стране корисника</w:delText>
          </w:r>
        </w:del>
      </w:ins>
      <w:ins w:id="1218" w:author="Boni" w:date="2014-09-08T00:18:00Z">
        <w:del w:id="1219" w:author="Andrija Ilic" w:date="2015-09-06T19:35:00Z">
          <w:r w:rsidR="005F5A0D" w:rsidDel="002A60DA">
            <w:delText xml:space="preserve"> обрађује се унутар контролера странице. </w:delText>
          </w:r>
        </w:del>
      </w:ins>
      <w:ins w:id="1220" w:author="Boni" w:date="2014-09-08T00:19:00Z">
        <w:del w:id="1221" w:author="Andrija Ilic" w:date="2015-09-06T19:35:00Z">
          <w:r w:rsidR="005F5A0D" w:rsidDel="002A60DA">
            <w:delText xml:space="preserve">Ови конторолери су ништа друго до POJO класе. </w:delText>
          </w:r>
        </w:del>
      </w:ins>
      <w:del w:id="1222" w:author="Andrija Ilic" w:date="2015-09-06T19:35:00Z">
        <w:r w:rsidDel="002A60DA">
          <w:delText xml:space="preserve">Комуникација клинета и сервера је сведена на руковање јава методама које одговарају позиву са клијентске стране. Тако да нема додатних имплементација </w:delText>
        </w:r>
        <w:r w:rsidR="00031F49" w:rsidDel="002A60DA">
          <w:delText>које се тичу обраде requeta и responsa типичних зa http протокол.</w:delText>
        </w:r>
      </w:del>
    </w:p>
    <w:p w14:paraId="70A5E181" w14:textId="1BD83C14" w:rsidR="00F032FF" w:rsidRPr="00F032FF" w:rsidDel="002A60DA" w:rsidRDefault="00F032FF" w:rsidP="007255E6">
      <w:pPr>
        <w:jc w:val="both"/>
        <w:rPr>
          <w:del w:id="1223" w:author="Andrija Ilic" w:date="2015-09-06T19:35:00Z"/>
        </w:rPr>
      </w:pPr>
      <w:del w:id="1224" w:author="Andrija Ilic" w:date="2015-09-06T19:35:00Z">
        <w:r w:rsidDel="002A60DA">
          <w:delText>Компоненте Tapestry оквира замењују html тагове, што за писање и руковање сложенијим табелама у многоме убрзава и упрошћава имплементацију и  контролу. Већина компоненти ипак одговара обичним html таговима али за обраду догађаја насталих њиховим руковањем имамо одређено назване или анотиране java методе.</w:delText>
        </w:r>
      </w:del>
    </w:p>
    <w:commentRangeEnd w:id="1205"/>
    <w:p w14:paraId="26C90807" w14:textId="2C58248F" w:rsidR="007255E6" w:rsidDel="002A60DA" w:rsidRDefault="0060385F" w:rsidP="007255E6">
      <w:pPr>
        <w:jc w:val="both"/>
        <w:rPr>
          <w:del w:id="1225" w:author="Andrija Ilic" w:date="2015-09-06T19:35:00Z"/>
          <w:sz w:val="22"/>
        </w:rPr>
      </w:pPr>
      <w:del w:id="1226" w:author="Andrija Ilic" w:date="2015-09-06T19:35:00Z">
        <w:r w:rsidDel="002A60DA">
          <w:rPr>
            <w:rStyle w:val="CommentReference"/>
          </w:rPr>
          <w:commentReference w:id="1205"/>
        </w:r>
      </w:del>
      <w:ins w:id="1227" w:author="Boni" w:date="2014-09-06T20:14:00Z">
        <w:del w:id="1228" w:author="Andrija Ilic" w:date="2015-09-06T19:35:00Z">
          <w:r w:rsidR="004971E7" w:rsidRPr="007255E6" w:rsidDel="002A60DA">
            <w:delText xml:space="preserve"> </w:delText>
          </w:r>
        </w:del>
      </w:ins>
      <w:del w:id="1229" w:author="Andrija Ilic" w:date="2015-09-06T19:35:00Z">
        <w:r w:rsidR="007255E6" w:rsidRPr="007255E6" w:rsidDel="002A60DA">
          <w:delText>У четврт</w:delText>
        </w:r>
        <w:r w:rsidR="007255E6" w:rsidDel="002A60DA">
          <w:delText>о</w:delText>
        </w:r>
        <w:r w:rsidR="007255E6" w:rsidRPr="007255E6" w:rsidDel="002A60DA">
          <w:delText>м п</w:delText>
        </w:r>
        <w:r w:rsidR="007255E6" w:rsidDel="002A60DA">
          <w:delText>о</w:delText>
        </w:r>
        <w:r w:rsidR="007255E6" w:rsidRPr="007255E6" w:rsidDel="002A60DA">
          <w:delText xml:space="preserve">глављу су дата завршна </w:delText>
        </w:r>
        <w:commentRangeStart w:id="1230"/>
        <w:r w:rsidR="007255E6" w:rsidRPr="007255E6" w:rsidDel="002A60DA">
          <w:delText>разматра</w:delText>
        </w:r>
        <w:r w:rsidR="007255E6" w:rsidDel="002A60DA">
          <w:delText>њ</w:delText>
        </w:r>
        <w:r w:rsidR="007255E6" w:rsidRPr="007255E6" w:rsidDel="002A60DA">
          <w:delText xml:space="preserve">а </w:delText>
        </w:r>
        <w:commentRangeEnd w:id="1230"/>
        <w:r w:rsidDel="002A60DA">
          <w:rPr>
            <w:rStyle w:val="CommentReference"/>
          </w:rPr>
          <w:commentReference w:id="1230"/>
        </w:r>
        <w:r w:rsidR="007255E6" w:rsidRPr="007255E6" w:rsidDel="002A60DA">
          <w:delText>у вези са рад</w:delText>
        </w:r>
        <w:r w:rsidR="007255E6" w:rsidDel="002A60DA">
          <w:delText>о</w:delText>
        </w:r>
        <w:r w:rsidR="007255E6" w:rsidRPr="007255E6" w:rsidDel="002A60DA">
          <w:delText>м</w:delText>
        </w:r>
        <w:r w:rsidR="007255E6" w:rsidDel="002A60DA">
          <w:rPr>
            <w:sz w:val="22"/>
          </w:rPr>
          <w:delText>.</w:delText>
        </w:r>
      </w:del>
    </w:p>
    <w:p w14:paraId="0945B942" w14:textId="4C7F5232" w:rsidR="00CE5988" w:rsidDel="002A60DA" w:rsidRDefault="00CE5988" w:rsidP="007255E6">
      <w:pPr>
        <w:jc w:val="both"/>
        <w:rPr>
          <w:del w:id="1231" w:author="Andrija Ilic" w:date="2015-09-06T19:35:00Z"/>
          <w:sz w:val="22"/>
        </w:rPr>
      </w:pPr>
    </w:p>
    <w:p w14:paraId="52E0BBBE" w14:textId="4B81369C" w:rsidR="00CE5988" w:rsidDel="002A60DA" w:rsidRDefault="00CE5988" w:rsidP="007255E6">
      <w:pPr>
        <w:jc w:val="both"/>
        <w:rPr>
          <w:del w:id="1232" w:author="Andrija Ilic" w:date="2015-09-06T19:35:00Z"/>
          <w:sz w:val="22"/>
        </w:rPr>
      </w:pPr>
    </w:p>
    <w:p w14:paraId="128F4CA8" w14:textId="3718CE79" w:rsidR="00CE5988" w:rsidDel="002A60DA" w:rsidRDefault="00CE5988" w:rsidP="007255E6">
      <w:pPr>
        <w:jc w:val="both"/>
        <w:rPr>
          <w:del w:id="1233" w:author="Andrija Ilic" w:date="2015-09-06T19:35:00Z"/>
          <w:sz w:val="22"/>
        </w:rPr>
      </w:pPr>
    </w:p>
    <w:p w14:paraId="1E7C7A56" w14:textId="4DB5BC97" w:rsidR="00CE5988" w:rsidRPr="00CE5988" w:rsidDel="002A60DA" w:rsidRDefault="00CE5988" w:rsidP="007255E6">
      <w:pPr>
        <w:jc w:val="both"/>
        <w:rPr>
          <w:del w:id="1234" w:author="Andrija Ilic" w:date="2015-09-06T19:35:00Z"/>
        </w:rPr>
      </w:pPr>
    </w:p>
    <w:p w14:paraId="286DFCA7" w14:textId="5010D561" w:rsidR="0078654E" w:rsidDel="002A60DA" w:rsidRDefault="0078654E" w:rsidP="00B816C0">
      <w:pPr>
        <w:pStyle w:val="Heading1"/>
        <w:jc w:val="center"/>
        <w:rPr>
          <w:ins w:id="1235" w:author="Boni" w:date="2014-09-08T03:09:00Z"/>
          <w:del w:id="1236" w:author="Andrija Ilic" w:date="2015-09-06T19:35:00Z"/>
        </w:rPr>
      </w:pPr>
      <w:bookmarkStart w:id="1237" w:name="_Toc395217750"/>
      <w:bookmarkStart w:id="1238" w:name="_Toc395217803"/>
      <w:bookmarkStart w:id="1239" w:name="_Toc397909059"/>
    </w:p>
    <w:p w14:paraId="1E824A1E" w14:textId="30D6D2FD" w:rsidR="0078654E" w:rsidDel="002A60DA" w:rsidRDefault="0078654E" w:rsidP="00B816C0">
      <w:pPr>
        <w:pStyle w:val="Heading1"/>
        <w:jc w:val="center"/>
        <w:rPr>
          <w:ins w:id="1240" w:author="Boni" w:date="2014-09-08T03:09:00Z"/>
          <w:del w:id="1241" w:author="Andrija Ilic" w:date="2015-09-06T19:35:00Z"/>
        </w:rPr>
      </w:pPr>
    </w:p>
    <w:p w14:paraId="07622443" w14:textId="3C690B34" w:rsidR="0078654E" w:rsidDel="002A60DA" w:rsidRDefault="0078654E" w:rsidP="00B816C0">
      <w:pPr>
        <w:pStyle w:val="Heading1"/>
        <w:jc w:val="center"/>
        <w:rPr>
          <w:ins w:id="1242" w:author="Boni" w:date="2014-09-08T03:09:00Z"/>
          <w:del w:id="1243" w:author="Andrija Ilic" w:date="2015-09-06T19:35:00Z"/>
        </w:rPr>
      </w:pPr>
    </w:p>
    <w:p w14:paraId="5B15DD21" w14:textId="24DF94D2" w:rsidR="0078654E" w:rsidDel="002A60DA" w:rsidRDefault="0078654E" w:rsidP="00B816C0">
      <w:pPr>
        <w:pStyle w:val="Heading1"/>
        <w:jc w:val="center"/>
        <w:rPr>
          <w:ins w:id="1244" w:author="Boni" w:date="2014-09-08T03:09:00Z"/>
          <w:del w:id="1245" w:author="Andrija Ilic" w:date="2015-09-06T19:35:00Z"/>
        </w:rPr>
      </w:pPr>
    </w:p>
    <w:p w14:paraId="70D11D11" w14:textId="305D0858" w:rsidR="0078654E" w:rsidDel="002A60DA" w:rsidRDefault="0078654E" w:rsidP="00B816C0">
      <w:pPr>
        <w:pStyle w:val="Heading1"/>
        <w:jc w:val="center"/>
        <w:rPr>
          <w:ins w:id="1246" w:author="Boni" w:date="2014-09-08T03:09:00Z"/>
          <w:del w:id="1247" w:author="Andrija Ilic" w:date="2015-09-06T19:35:00Z"/>
        </w:rPr>
      </w:pPr>
    </w:p>
    <w:p w14:paraId="21550C77" w14:textId="7C15D974" w:rsidR="0078654E" w:rsidDel="002A60DA" w:rsidRDefault="0078654E" w:rsidP="00B816C0">
      <w:pPr>
        <w:pStyle w:val="Heading1"/>
        <w:jc w:val="center"/>
        <w:rPr>
          <w:ins w:id="1248" w:author="Boni" w:date="2014-09-08T03:09:00Z"/>
          <w:del w:id="1249" w:author="Andrija Ilic" w:date="2015-09-06T19:35:00Z"/>
        </w:rPr>
      </w:pPr>
    </w:p>
    <w:p w14:paraId="56CBEB4D" w14:textId="6D442DE6" w:rsidR="0078654E" w:rsidDel="002A60DA" w:rsidRDefault="0078654E" w:rsidP="00B816C0">
      <w:pPr>
        <w:pStyle w:val="Heading1"/>
        <w:jc w:val="center"/>
        <w:rPr>
          <w:ins w:id="1250" w:author="Boni" w:date="2014-09-08T03:09:00Z"/>
          <w:del w:id="1251" w:author="Andrija Ilic" w:date="2015-09-06T19:35:00Z"/>
        </w:rPr>
      </w:pPr>
    </w:p>
    <w:p w14:paraId="680EBA0B" w14:textId="6BA1CD02" w:rsidR="0078654E" w:rsidDel="002A60DA" w:rsidRDefault="0078654E" w:rsidP="00B816C0">
      <w:pPr>
        <w:pStyle w:val="Heading1"/>
        <w:jc w:val="center"/>
        <w:rPr>
          <w:ins w:id="1252" w:author="Boni" w:date="2014-09-08T03:09:00Z"/>
          <w:del w:id="1253" w:author="Andrija Ilic" w:date="2015-09-06T19:35:00Z"/>
        </w:rPr>
      </w:pPr>
    </w:p>
    <w:p w14:paraId="1804265E" w14:textId="3942BAB1" w:rsidR="0078654E" w:rsidDel="002A60DA" w:rsidRDefault="0078654E" w:rsidP="00B816C0">
      <w:pPr>
        <w:pStyle w:val="Heading1"/>
        <w:jc w:val="center"/>
        <w:rPr>
          <w:ins w:id="1254" w:author="Boni" w:date="2014-09-08T03:09:00Z"/>
          <w:del w:id="1255" w:author="Andrija Ilic" w:date="2015-09-06T19:35:00Z"/>
        </w:rPr>
      </w:pPr>
    </w:p>
    <w:p w14:paraId="7240ACFA" w14:textId="5000E09B" w:rsidR="0078654E" w:rsidDel="002A60DA" w:rsidRDefault="0078654E" w:rsidP="00B816C0">
      <w:pPr>
        <w:pStyle w:val="Heading1"/>
        <w:jc w:val="center"/>
        <w:rPr>
          <w:ins w:id="1256" w:author="Boni" w:date="2014-09-08T03:09:00Z"/>
          <w:del w:id="1257" w:author="Andrija Ilic" w:date="2015-09-06T19:35:00Z"/>
        </w:rPr>
      </w:pPr>
    </w:p>
    <w:p w14:paraId="3638E1F1" w14:textId="4CB57F03" w:rsidR="0078654E" w:rsidDel="002A60DA" w:rsidRDefault="0078654E" w:rsidP="00B816C0">
      <w:pPr>
        <w:pStyle w:val="Heading1"/>
        <w:jc w:val="center"/>
        <w:rPr>
          <w:ins w:id="1258" w:author="Boni" w:date="2014-09-08T03:09:00Z"/>
          <w:del w:id="1259" w:author="Andrija Ilic" w:date="2015-09-06T19:35:00Z"/>
        </w:rPr>
      </w:pPr>
    </w:p>
    <w:p w14:paraId="3F409C6A" w14:textId="69D674B9" w:rsidR="0078654E" w:rsidDel="002A60DA" w:rsidRDefault="0078654E" w:rsidP="00B816C0">
      <w:pPr>
        <w:pStyle w:val="Heading1"/>
        <w:jc w:val="center"/>
        <w:rPr>
          <w:ins w:id="1260" w:author="Boni" w:date="2014-09-08T03:09:00Z"/>
          <w:del w:id="1261" w:author="Andrija Ilic" w:date="2015-09-06T19:35:00Z"/>
        </w:rPr>
      </w:pPr>
    </w:p>
    <w:p w14:paraId="2CBD5B63" w14:textId="6348C6DB" w:rsidR="0078654E" w:rsidDel="002A60DA" w:rsidRDefault="0078654E" w:rsidP="00B816C0">
      <w:pPr>
        <w:pStyle w:val="Heading1"/>
        <w:jc w:val="center"/>
        <w:rPr>
          <w:ins w:id="1262" w:author="Boni" w:date="2014-09-08T03:09:00Z"/>
          <w:del w:id="1263" w:author="Andrija Ilic" w:date="2015-09-06T19:35:00Z"/>
        </w:rPr>
      </w:pPr>
    </w:p>
    <w:p w14:paraId="7767A660" w14:textId="7A019DBE" w:rsidR="0078654E" w:rsidDel="002A60DA" w:rsidRDefault="0078654E" w:rsidP="00B816C0">
      <w:pPr>
        <w:pStyle w:val="Heading1"/>
        <w:jc w:val="center"/>
        <w:rPr>
          <w:ins w:id="1264" w:author="Boni" w:date="2014-09-08T03:09:00Z"/>
          <w:del w:id="1265" w:author="Andrija Ilic" w:date="2015-09-06T19:35:00Z"/>
        </w:rPr>
      </w:pPr>
    </w:p>
    <w:p w14:paraId="5E66A0AB" w14:textId="2B0D683A" w:rsidR="0078654E" w:rsidDel="002A60DA" w:rsidRDefault="0078654E" w:rsidP="00B816C0">
      <w:pPr>
        <w:pStyle w:val="Heading1"/>
        <w:jc w:val="center"/>
        <w:rPr>
          <w:ins w:id="1266" w:author="Boni" w:date="2014-09-08T03:09:00Z"/>
          <w:del w:id="1267" w:author="Andrija Ilic" w:date="2015-09-06T19:35:00Z"/>
        </w:rPr>
      </w:pPr>
    </w:p>
    <w:p w14:paraId="222E9A43" w14:textId="3C64499E" w:rsidR="0078654E" w:rsidDel="002A60DA" w:rsidRDefault="0078654E" w:rsidP="00B816C0">
      <w:pPr>
        <w:pStyle w:val="Heading1"/>
        <w:jc w:val="center"/>
        <w:rPr>
          <w:ins w:id="1268" w:author="Boni" w:date="2014-09-08T03:09:00Z"/>
          <w:del w:id="1269" w:author="Andrija Ilic" w:date="2015-09-06T19:35:00Z"/>
        </w:rPr>
      </w:pPr>
    </w:p>
    <w:p w14:paraId="70E0C385" w14:textId="6E69165A" w:rsidR="0078654E" w:rsidDel="002A60DA" w:rsidRDefault="0078654E" w:rsidP="00B816C0">
      <w:pPr>
        <w:pStyle w:val="Heading1"/>
        <w:jc w:val="center"/>
        <w:rPr>
          <w:ins w:id="1270" w:author="Boni" w:date="2014-09-08T03:09:00Z"/>
          <w:del w:id="1271" w:author="Andrija Ilic" w:date="2015-09-06T19:35:00Z"/>
        </w:rPr>
      </w:pPr>
    </w:p>
    <w:p w14:paraId="79B9B495" w14:textId="508B605F" w:rsidR="0078654E" w:rsidDel="002A60DA" w:rsidRDefault="0078654E" w:rsidP="00B816C0">
      <w:pPr>
        <w:pStyle w:val="Heading1"/>
        <w:jc w:val="center"/>
        <w:rPr>
          <w:ins w:id="1272" w:author="Boni" w:date="2014-09-08T03:09:00Z"/>
          <w:del w:id="1273" w:author="Andrija Ilic" w:date="2015-09-06T19:35:00Z"/>
        </w:rPr>
      </w:pPr>
    </w:p>
    <w:p w14:paraId="6451AE4A" w14:textId="0DFD0916" w:rsidR="0078654E" w:rsidDel="002A60DA" w:rsidRDefault="0078654E" w:rsidP="00B816C0">
      <w:pPr>
        <w:pStyle w:val="Heading1"/>
        <w:jc w:val="center"/>
        <w:rPr>
          <w:ins w:id="1274" w:author="Boni" w:date="2014-09-08T03:09:00Z"/>
          <w:del w:id="1275" w:author="Andrija Ilic" w:date="2015-09-06T19:35:00Z"/>
        </w:rPr>
      </w:pPr>
    </w:p>
    <w:p w14:paraId="2C9837F5" w14:textId="3F524C09" w:rsidR="0078654E" w:rsidDel="002A60DA" w:rsidRDefault="0078654E" w:rsidP="00B816C0">
      <w:pPr>
        <w:pStyle w:val="Heading1"/>
        <w:jc w:val="center"/>
        <w:rPr>
          <w:ins w:id="1276" w:author="Boni" w:date="2014-09-08T03:09:00Z"/>
          <w:del w:id="1277" w:author="Andrija Ilic" w:date="2015-09-06T19:35:00Z"/>
        </w:rPr>
      </w:pPr>
    </w:p>
    <w:p w14:paraId="66A77B22" w14:textId="533BD434" w:rsidR="0078654E" w:rsidDel="002A60DA" w:rsidRDefault="0078654E" w:rsidP="00B816C0">
      <w:pPr>
        <w:pStyle w:val="Heading1"/>
        <w:jc w:val="center"/>
        <w:rPr>
          <w:ins w:id="1278" w:author="Boni" w:date="2014-09-08T03:09:00Z"/>
          <w:del w:id="1279" w:author="Andrija Ilic" w:date="2015-09-06T19:35:00Z"/>
        </w:rPr>
      </w:pPr>
    </w:p>
    <w:p w14:paraId="422BABFB" w14:textId="3948AE0D" w:rsidR="0078654E" w:rsidDel="002A60DA" w:rsidRDefault="0078654E" w:rsidP="00B816C0">
      <w:pPr>
        <w:pStyle w:val="Heading1"/>
        <w:jc w:val="center"/>
        <w:rPr>
          <w:ins w:id="1280" w:author="Boni" w:date="2014-09-08T03:09:00Z"/>
          <w:del w:id="1281" w:author="Andrija Ilic" w:date="2015-09-06T19:35:00Z"/>
        </w:rPr>
      </w:pPr>
    </w:p>
    <w:p w14:paraId="207193DA" w14:textId="3449F66D" w:rsidR="0078654E" w:rsidDel="002A60DA" w:rsidRDefault="0078654E" w:rsidP="00B816C0">
      <w:pPr>
        <w:pStyle w:val="Heading1"/>
        <w:jc w:val="center"/>
        <w:rPr>
          <w:ins w:id="1282" w:author="Boni" w:date="2014-09-08T03:09:00Z"/>
          <w:del w:id="1283" w:author="Andrija Ilic" w:date="2015-09-06T19:35:00Z"/>
        </w:rPr>
      </w:pPr>
    </w:p>
    <w:p w14:paraId="4041D99A" w14:textId="7701CF7E" w:rsidR="0078654E" w:rsidDel="002A60DA" w:rsidRDefault="0078654E" w:rsidP="00B816C0">
      <w:pPr>
        <w:pStyle w:val="Heading1"/>
        <w:jc w:val="center"/>
        <w:rPr>
          <w:ins w:id="1284" w:author="Boni" w:date="2014-09-08T03:09:00Z"/>
          <w:del w:id="1285" w:author="Andrija Ilic" w:date="2015-09-06T19:36:00Z"/>
        </w:rPr>
      </w:pPr>
    </w:p>
    <w:p w14:paraId="3945C6C2" w14:textId="77777777" w:rsidR="0078654E" w:rsidRDefault="0078654E" w:rsidP="00B816C0">
      <w:pPr>
        <w:pStyle w:val="Heading1"/>
        <w:jc w:val="center"/>
        <w:rPr>
          <w:ins w:id="1286" w:author="Boni" w:date="2014-09-08T03:09:00Z"/>
        </w:rPr>
      </w:pPr>
    </w:p>
    <w:p w14:paraId="44E6C3D6" w14:textId="78B5DDA5" w:rsidR="00E9331A" w:rsidDel="002A60DA" w:rsidRDefault="00E724D0" w:rsidP="00B816C0">
      <w:pPr>
        <w:pStyle w:val="Heading1"/>
        <w:jc w:val="center"/>
        <w:rPr>
          <w:del w:id="1287" w:author="Andrija Ilic" w:date="2015-09-06T19:35:00Z"/>
        </w:rPr>
      </w:pPr>
      <w:del w:id="1288" w:author="Andrija Ilic" w:date="2015-09-06T19:35:00Z">
        <w:r w:rsidDel="002A60DA">
          <w:delText xml:space="preserve">2. </w:delText>
        </w:r>
        <w:r w:rsidR="00E9331A" w:rsidDel="002A60DA">
          <w:delText>Tapestry 5.3</w:delText>
        </w:r>
        <w:bookmarkEnd w:id="1237"/>
        <w:bookmarkEnd w:id="1238"/>
        <w:bookmarkEnd w:id="1239"/>
      </w:del>
    </w:p>
    <w:p w14:paraId="63F3CDE5" w14:textId="47C07DC2" w:rsidR="006C5206" w:rsidDel="002A60DA" w:rsidRDefault="006C5206" w:rsidP="006C5206">
      <w:pPr>
        <w:rPr>
          <w:del w:id="1289" w:author="Andrija Ilic" w:date="2015-09-06T19:35:00Z"/>
        </w:rPr>
      </w:pPr>
    </w:p>
    <w:p w14:paraId="1B2EAC46" w14:textId="15FA0CE3" w:rsidR="00252993" w:rsidDel="002A60DA" w:rsidRDefault="0060385F">
      <w:pPr>
        <w:jc w:val="both"/>
        <w:rPr>
          <w:del w:id="1290" w:author="Andrija Ilic" w:date="2015-09-06T19:35:00Z"/>
        </w:rPr>
        <w:pPrChange w:id="1291" w:author="Boni" w:date="2014-09-07T23:04:00Z">
          <w:pPr/>
        </w:pPrChange>
      </w:pPr>
      <w:ins w:id="1292" w:author="Java" w:date="2014-09-04T09:36:00Z">
        <w:del w:id="1293" w:author="Andrija Ilic" w:date="2015-09-06T19:35:00Z">
          <w:r w:rsidDel="002A60DA">
            <w:delText xml:space="preserve">Tapestry </w:delText>
          </w:r>
        </w:del>
      </w:ins>
      <w:del w:id="1294" w:author="Andrija Ilic" w:date="2015-09-06T19:35:00Z">
        <w:r w:rsidR="006C5206" w:rsidDel="002A60DA">
          <w:delText xml:space="preserve">Овај оквир је развијен у Java програмском језику. Представља </w:delText>
        </w:r>
        <w:commentRangeStart w:id="1295"/>
        <w:r w:rsidR="006C5206" w:rsidDel="002A60DA">
          <w:delText>окружење</w:delText>
        </w:r>
      </w:del>
      <w:ins w:id="1296" w:author="Boni" w:date="2014-09-07T01:15:00Z">
        <w:del w:id="1297" w:author="Andrija Ilic" w:date="2015-09-06T19:35:00Z">
          <w:r w:rsidR="00536B2B" w:rsidDel="002A60DA">
            <w:delText>оквир</w:delText>
          </w:r>
        </w:del>
      </w:ins>
      <w:del w:id="1298" w:author="Andrija Ilic" w:date="2015-09-06T19:35:00Z">
        <w:r w:rsidR="006C5206" w:rsidDel="002A60DA">
          <w:delText xml:space="preserve"> </w:delText>
        </w:r>
      </w:del>
      <w:commentRangeEnd w:id="1295"/>
      <w:ins w:id="1299" w:author="Boni" w:date="2014-09-06T20:05:00Z">
        <w:del w:id="1300" w:author="Andrija Ilic" w:date="2015-09-06T19:35:00Z">
          <w:r w:rsidR="00B42DB3" w:rsidDel="002A60DA">
            <w:delText xml:space="preserve"> </w:delText>
          </w:r>
        </w:del>
      </w:ins>
      <w:del w:id="1301" w:author="Andrija Ilic" w:date="2015-09-06T19:35:00Z">
        <w:r w:rsidDel="002A60DA">
          <w:rPr>
            <w:rStyle w:val="CommentReference"/>
          </w:rPr>
          <w:commentReference w:id="1295"/>
        </w:r>
        <w:r w:rsidR="006C5206" w:rsidDel="002A60DA">
          <w:delText>за развијање веб апликација. Његова предност јесте што омогућава да се заобиђе HTTP протокол у кодирању, и тиме знатно убрза и олакша развој. Комуникација између серверске и клијентске стране, виђено из угла програмера своди се на обраду захтева директно унутар метода Java класе</w:delText>
        </w:r>
        <w:r w:rsidR="005E2CB0" w:rsidDel="002A60DA">
          <w:delText xml:space="preserve">. </w:delText>
        </w:r>
      </w:del>
    </w:p>
    <w:p w14:paraId="6893CA5A" w14:textId="3AF2F12E" w:rsidR="005E2CB0" w:rsidDel="002A60DA" w:rsidRDefault="005E2CB0" w:rsidP="006C5206">
      <w:pPr>
        <w:rPr>
          <w:del w:id="1302" w:author="Andrija Ilic" w:date="2015-09-06T19:35:00Z"/>
        </w:rPr>
      </w:pPr>
      <w:del w:id="1303" w:author="Andrija Ilic" w:date="2015-09-06T19:35:00Z">
        <w:r w:rsidDel="002A60DA">
          <w:delText>Сама структура Tapestry оквира састоји се из веб страница. Контрола сваке странице остварује се тако што страница има свој темплејт и класу.</w:delText>
        </w:r>
      </w:del>
    </w:p>
    <w:p w14:paraId="08C6BF22" w14:textId="52061F37" w:rsidR="005E2CB0" w:rsidDel="002A60DA" w:rsidRDefault="005E2CB0" w:rsidP="006C5206">
      <w:pPr>
        <w:rPr>
          <w:ins w:id="1304" w:author="Boni" w:date="2014-09-07T23:10:00Z"/>
          <w:del w:id="1305" w:author="Andrija Ilic" w:date="2015-09-06T19:35:00Z"/>
        </w:rPr>
      </w:pPr>
      <w:del w:id="1306" w:author="Andrija Ilic" w:date="2015-09-06T19:35:00Z">
        <w:r w:rsidDel="002A60DA">
          <w:delText>-Темплејт странице је xml документ који се састоји из HTML кода и екстензија и компоненти које су део Tapestry оквира.</w:delText>
        </w:r>
      </w:del>
    </w:p>
    <w:p w14:paraId="4B9F260F" w14:textId="12F1D156" w:rsidR="00252993" w:rsidDel="002A60DA" w:rsidRDefault="00E5101C">
      <w:pPr>
        <w:jc w:val="both"/>
        <w:rPr>
          <w:del w:id="1307" w:author="Andrija Ilic" w:date="2015-09-06T19:35:00Z"/>
        </w:rPr>
        <w:pPrChange w:id="1308" w:author="Boni" w:date="2014-09-07T23:13:00Z">
          <w:pPr/>
        </w:pPrChange>
      </w:pPr>
      <w:ins w:id="1309" w:author="Boni" w:date="2014-09-07T23:10:00Z">
        <w:del w:id="1310" w:author="Andrija Ilic" w:date="2015-09-06T19:35:00Z">
          <w:r w:rsidDel="002A60DA">
            <w:delText>Један од најчешћих проблема у развоју веб апликација представља одвајање презентационог слоја од п</w:delText>
          </w:r>
        </w:del>
      </w:ins>
      <w:ins w:id="1311" w:author="Boni" w:date="2014-09-07T23:14:00Z">
        <w:del w:id="1312" w:author="Andrija Ilic" w:date="2015-09-06T19:35:00Z">
          <w:r w:rsidDel="002A60DA">
            <w:delText>о</w:delText>
          </w:r>
        </w:del>
      </w:ins>
      <w:ins w:id="1313" w:author="Boni" w:date="2014-09-07T23:10:00Z">
        <w:del w:id="1314" w:author="Andrija Ilic" w:date="2015-09-06T19:35:00Z">
          <w:r w:rsidDel="002A60DA">
            <w:delText>сл</w:delText>
          </w:r>
        </w:del>
      </w:ins>
      <w:ins w:id="1315" w:author="Boni" w:date="2014-09-07T23:11:00Z">
        <w:del w:id="1316" w:author="Andrija Ilic" w:date="2015-09-06T19:35:00Z">
          <w:r w:rsidDel="002A60DA">
            <w:delText>о</w:delText>
          </w:r>
        </w:del>
      </w:ins>
      <w:ins w:id="1317" w:author="Boni" w:date="2014-09-07T23:10:00Z">
        <w:del w:id="1318" w:author="Andrija Ilic" w:date="2015-09-06T19:35:00Z">
          <w:r w:rsidDel="002A60DA">
            <w:delText>вне л</w:delText>
          </w:r>
        </w:del>
      </w:ins>
      <w:ins w:id="1319" w:author="Boni" w:date="2014-09-07T23:11:00Z">
        <w:del w:id="1320" w:author="Andrija Ilic" w:date="2015-09-06T19:35:00Z">
          <w:r w:rsidDel="002A60DA">
            <w:delText>о</w:delText>
          </w:r>
        </w:del>
      </w:ins>
      <w:ins w:id="1321" w:author="Boni" w:date="2014-09-07T23:10:00Z">
        <w:del w:id="1322" w:author="Andrija Ilic" w:date="2015-09-06T19:35:00Z">
          <w:r w:rsidDel="002A60DA">
            <w:delText>гике. Ов</w:delText>
          </w:r>
        </w:del>
      </w:ins>
      <w:ins w:id="1323" w:author="Boni" w:date="2014-09-07T23:11:00Z">
        <w:del w:id="1324" w:author="Andrija Ilic" w:date="2015-09-06T19:35:00Z">
          <w:r w:rsidDel="002A60DA">
            <w:delText>о</w:delText>
          </w:r>
        </w:del>
      </w:ins>
      <w:ins w:id="1325" w:author="Boni" w:date="2014-09-07T23:10:00Z">
        <w:del w:id="1326" w:author="Andrija Ilic" w:date="2015-09-06T19:35:00Z">
          <w:r w:rsidDel="002A60DA">
            <w:delText xml:space="preserve"> </w:delText>
          </w:r>
        </w:del>
      </w:ins>
      <w:ins w:id="1327" w:author="Boni" w:date="2014-09-07T23:11:00Z">
        <w:del w:id="1328" w:author="Andrija Ilic" w:date="2015-09-06T19:35:00Z">
          <w:r w:rsidDel="002A60DA">
            <w:delText>о</w:delText>
          </w:r>
        </w:del>
      </w:ins>
      <w:ins w:id="1329" w:author="Boni" w:date="2014-09-07T23:10:00Z">
        <w:del w:id="1330" w:author="Andrija Ilic" w:date="2015-09-06T19:35:00Z">
          <w:r w:rsidDel="002A60DA">
            <w:delText>дваја</w:delText>
          </w:r>
        </w:del>
      </w:ins>
      <w:ins w:id="1331" w:author="Boni" w:date="2014-09-07T23:11:00Z">
        <w:del w:id="1332" w:author="Andrija Ilic" w:date="2015-09-06T19:35:00Z">
          <w:r w:rsidDel="002A60DA">
            <w:delText>њ</w:delText>
          </w:r>
        </w:del>
      </w:ins>
      <w:ins w:id="1333" w:author="Boni" w:date="2014-09-07T23:10:00Z">
        <w:del w:id="1334" w:author="Andrija Ilic" w:date="2015-09-06T19:35:00Z">
          <w:r w:rsidDel="002A60DA">
            <w:delText xml:space="preserve">е је у Tapestry </w:delText>
          </w:r>
        </w:del>
      </w:ins>
      <w:ins w:id="1335" w:author="Boni" w:date="2014-09-07T23:11:00Z">
        <w:del w:id="1336" w:author="Andrija Ilic" w:date="2015-09-06T19:35:00Z">
          <w:r w:rsidDel="002A60DA">
            <w:delText>о</w:delText>
          </w:r>
        </w:del>
      </w:ins>
      <w:ins w:id="1337" w:author="Boni" w:date="2014-09-07T23:10:00Z">
        <w:del w:id="1338" w:author="Andrija Ilic" w:date="2015-09-06T19:35:00Z">
          <w:r w:rsidDel="002A60DA">
            <w:delText>квиру једн</w:delText>
          </w:r>
        </w:del>
      </w:ins>
      <w:ins w:id="1339" w:author="Boni" w:date="2014-09-07T23:11:00Z">
        <w:del w:id="1340" w:author="Andrija Ilic" w:date="2015-09-06T19:35:00Z">
          <w:r w:rsidDel="002A60DA">
            <w:delText>о</w:delText>
          </w:r>
        </w:del>
      </w:ins>
      <w:ins w:id="1341" w:author="Boni" w:date="2014-09-07T23:10:00Z">
        <w:del w:id="1342" w:author="Andrija Ilic" w:date="2015-09-06T19:35:00Z">
          <w:r w:rsidDel="002A60DA">
            <w:delText>ставн</w:delText>
          </w:r>
        </w:del>
      </w:ins>
      <w:ins w:id="1343" w:author="Boni" w:date="2014-09-07T23:11:00Z">
        <w:del w:id="1344" w:author="Andrija Ilic" w:date="2015-09-06T19:35:00Z">
          <w:r w:rsidDel="002A60DA">
            <w:delText>о</w:delText>
          </w:r>
        </w:del>
      </w:ins>
      <w:ins w:id="1345" w:author="Boni" w:date="2014-09-07T23:10:00Z">
        <w:del w:id="1346" w:author="Andrija Ilic" w:date="2015-09-06T19:35:00Z">
          <w:r w:rsidDel="002A60DA">
            <w:delText xml:space="preserve"> имплементиран</w:delText>
          </w:r>
        </w:del>
      </w:ins>
      <w:ins w:id="1347" w:author="Boni" w:date="2014-09-07T23:11:00Z">
        <w:del w:id="1348" w:author="Andrija Ilic" w:date="2015-09-06T19:35:00Z">
          <w:r w:rsidDel="002A60DA">
            <w:delText>о</w:delText>
          </w:r>
        </w:del>
      </w:ins>
      <w:ins w:id="1349" w:author="Boni" w:date="2014-09-07T23:10:00Z">
        <w:del w:id="1350" w:author="Andrija Ilic" w:date="2015-09-06T19:35:00Z">
          <w:r w:rsidDel="002A60DA">
            <w:delText>, јер свака Tapestry страница има св</w:delText>
          </w:r>
        </w:del>
      </w:ins>
      <w:ins w:id="1351" w:author="Boni" w:date="2014-09-07T23:11:00Z">
        <w:del w:id="1352" w:author="Andrija Ilic" w:date="2015-09-06T19:35:00Z">
          <w:r w:rsidDel="002A60DA">
            <w:delText>о</w:delText>
          </w:r>
        </w:del>
      </w:ins>
      <w:ins w:id="1353" w:author="Boni" w:date="2014-09-07T23:10:00Z">
        <w:del w:id="1354" w:author="Andrija Ilic" w:date="2015-09-06T19:35:00Z">
          <w:r w:rsidDel="002A60DA">
            <w:delText xml:space="preserve">ј </w:delText>
          </w:r>
        </w:del>
      </w:ins>
      <w:ins w:id="1355" w:author="Boni" w:date="2014-09-07T23:11:00Z">
        <w:del w:id="1356" w:author="Andrija Ilic" w:date="2015-09-06T19:35:00Z">
          <w:r w:rsidDel="002A60DA">
            <w:delText>о</w:delText>
          </w:r>
        </w:del>
      </w:ins>
      <w:ins w:id="1357" w:author="Boni" w:date="2014-09-07T23:10:00Z">
        <w:del w:id="1358" w:author="Andrija Ilic" w:date="2015-09-06T19:35:00Z">
          <w:r w:rsidDel="002A60DA">
            <w:delText>бразац (template) и Јава класу. Образац је XML д</w:delText>
          </w:r>
        </w:del>
      </w:ins>
      <w:ins w:id="1359" w:author="Boni" w:date="2014-09-07T23:11:00Z">
        <w:del w:id="1360" w:author="Andrija Ilic" w:date="2015-09-06T19:35:00Z">
          <w:r w:rsidDel="002A60DA">
            <w:delText>о</w:delText>
          </w:r>
        </w:del>
      </w:ins>
      <w:ins w:id="1361" w:author="Boni" w:date="2014-09-07T23:10:00Z">
        <w:del w:id="1362" w:author="Andrija Ilic" w:date="2015-09-06T19:35:00Z">
          <w:r w:rsidDel="002A60DA">
            <w:delText>кумент, сличан XHTML д</w:delText>
          </w:r>
        </w:del>
      </w:ins>
      <w:ins w:id="1363" w:author="Boni" w:date="2014-09-07T23:11:00Z">
        <w:del w:id="1364" w:author="Andrija Ilic" w:date="2015-09-06T19:35:00Z">
          <w:r w:rsidDel="002A60DA">
            <w:delText>о</w:delText>
          </w:r>
        </w:del>
      </w:ins>
      <w:ins w:id="1365" w:author="Boni" w:date="2014-09-07T23:10:00Z">
        <w:del w:id="1366" w:author="Andrija Ilic" w:date="2015-09-06T19:35:00Z">
          <w:r w:rsidDel="002A60DA">
            <w:delText>кументу са мал</w:delText>
          </w:r>
        </w:del>
      </w:ins>
      <w:ins w:id="1367" w:author="Boni" w:date="2014-09-07T23:11:00Z">
        <w:del w:id="1368" w:author="Andrija Ilic" w:date="2015-09-06T19:35:00Z">
          <w:r w:rsidDel="002A60DA">
            <w:delText>о</w:delText>
          </w:r>
        </w:del>
      </w:ins>
      <w:ins w:id="1369" w:author="Boni" w:date="2014-09-07T23:10:00Z">
        <w:del w:id="1370" w:author="Andrija Ilic" w:date="2015-09-06T19:35:00Z">
          <w:r w:rsidDel="002A60DA">
            <w:delText xml:space="preserve"> више елемената нег</w:delText>
          </w:r>
        </w:del>
      </w:ins>
      <w:ins w:id="1371" w:author="Boni" w:date="2014-09-07T23:11:00Z">
        <w:del w:id="1372" w:author="Andrija Ilic" w:date="2015-09-06T19:35:00Z">
          <w:r w:rsidDel="002A60DA">
            <w:delText>о</w:delText>
          </w:r>
        </w:del>
      </w:ins>
      <w:ins w:id="1373" w:author="Boni" w:date="2014-09-07T23:10:00Z">
        <w:del w:id="1374" w:author="Andrija Ilic" w:date="2015-09-06T19:35:00Z">
          <w:r w:rsidDel="002A60DA">
            <w:delText xml:space="preserve"> шт</w:delText>
          </w:r>
        </w:del>
      </w:ins>
      <w:ins w:id="1375" w:author="Boni" w:date="2014-09-07T23:11:00Z">
        <w:del w:id="1376" w:author="Andrija Ilic" w:date="2015-09-06T19:35:00Z">
          <w:r w:rsidDel="002A60DA">
            <w:delText>о</w:delText>
          </w:r>
        </w:del>
      </w:ins>
      <w:ins w:id="1377" w:author="Boni" w:date="2014-09-07T23:10:00Z">
        <w:del w:id="1378" w:author="Andrija Ilic" w:date="2015-09-06T19:35:00Z">
          <w:r w:rsidDel="002A60DA">
            <w:delText xml:space="preserve"> XHTML садржи. Образац има екстензију .tml (Tapestry Markup Language) и м</w:delText>
          </w:r>
        </w:del>
      </w:ins>
      <w:ins w:id="1379" w:author="Boni" w:date="2014-09-07T23:11:00Z">
        <w:del w:id="1380" w:author="Andrija Ilic" w:date="2015-09-06T19:35:00Z">
          <w:r w:rsidDel="002A60DA">
            <w:delText>о</w:delText>
          </w:r>
        </w:del>
      </w:ins>
      <w:ins w:id="1381" w:author="Boni" w:date="2014-09-07T23:10:00Z">
        <w:del w:id="1382" w:author="Andrija Ilic" w:date="2015-09-06T19:35:00Z">
          <w:r w:rsidDel="002A60DA">
            <w:delText>ра бити ваљан</w:delText>
          </w:r>
        </w:del>
      </w:ins>
      <w:ins w:id="1383" w:author="Boni" w:date="2014-09-07T23:11:00Z">
        <w:del w:id="1384" w:author="Andrija Ilic" w:date="2015-09-06T19:35:00Z">
          <w:r w:rsidDel="002A60DA">
            <w:delText>о</w:delText>
          </w:r>
        </w:del>
      </w:ins>
      <w:ins w:id="1385" w:author="Boni" w:date="2014-09-07T23:10:00Z">
        <w:del w:id="1386" w:author="Andrija Ilic" w:date="2015-09-06T19:35:00Z">
          <w:r w:rsidDel="002A60DA">
            <w:delText xml:space="preserve"> ф</w:delText>
          </w:r>
        </w:del>
      </w:ins>
      <w:ins w:id="1387" w:author="Boni" w:date="2014-09-07T23:14:00Z">
        <w:del w:id="1388" w:author="Andrija Ilic" w:date="2015-09-06T19:35:00Z">
          <w:r w:rsidDel="002A60DA">
            <w:delText>о</w:delText>
          </w:r>
        </w:del>
      </w:ins>
      <w:ins w:id="1389" w:author="Boni" w:date="2014-09-07T23:10:00Z">
        <w:del w:id="1390" w:author="Andrija Ilic" w:date="2015-09-06T19:35:00Z">
          <w:r w:rsidDel="002A60DA">
            <w:delText>рмиран XML д</w:delText>
          </w:r>
        </w:del>
      </w:ins>
      <w:ins w:id="1391" w:author="Boni" w:date="2014-09-07T23:14:00Z">
        <w:del w:id="1392" w:author="Andrija Ilic" w:date="2015-09-06T19:35:00Z">
          <w:r w:rsidDel="002A60DA">
            <w:delText>о</w:delText>
          </w:r>
        </w:del>
      </w:ins>
      <w:ins w:id="1393" w:author="Boni" w:date="2014-09-07T23:10:00Z">
        <w:del w:id="1394" w:author="Andrija Ilic" w:date="2015-09-06T19:35:00Z">
          <w:r w:rsidDel="002A60DA">
            <w:delText>кумент, шт</w:delText>
          </w:r>
        </w:del>
      </w:ins>
      <w:ins w:id="1395" w:author="Boni" w:date="2014-09-07T23:11:00Z">
        <w:del w:id="1396" w:author="Andrija Ilic" w:date="2015-09-06T19:35:00Z">
          <w:r w:rsidDel="002A60DA">
            <w:delText>о</w:delText>
          </w:r>
        </w:del>
      </w:ins>
      <w:ins w:id="1397" w:author="Boni" w:date="2014-09-07T23:10:00Z">
        <w:del w:id="1398" w:author="Andrija Ilic" w:date="2015-09-06T19:35:00Z">
          <w:r w:rsidDel="002A60DA">
            <w:delText xml:space="preserve"> значи да сваки елемент м</w:delText>
          </w:r>
        </w:del>
      </w:ins>
      <w:ins w:id="1399" w:author="Boni" w:date="2014-09-07T23:12:00Z">
        <w:del w:id="1400" w:author="Andrija Ilic" w:date="2015-09-06T19:35:00Z">
          <w:r w:rsidDel="002A60DA">
            <w:delText>о</w:delText>
          </w:r>
        </w:del>
      </w:ins>
      <w:ins w:id="1401" w:author="Boni" w:date="2014-09-07T23:10:00Z">
        <w:del w:id="1402" w:author="Andrija Ilic" w:date="2015-09-06T19:35:00Z">
          <w:r w:rsidDel="002A60DA">
            <w:delText>ра бити празан или пр</w:delText>
          </w:r>
        </w:del>
      </w:ins>
      <w:ins w:id="1403" w:author="Boni" w:date="2014-09-07T23:12:00Z">
        <w:del w:id="1404" w:author="Andrija Ilic" w:date="2015-09-06T19:35:00Z">
          <w:r w:rsidDel="002A60DA">
            <w:delText>о</w:delText>
          </w:r>
        </w:del>
      </w:ins>
      <w:ins w:id="1405" w:author="Boni" w:date="2014-09-07T23:10:00Z">
        <w:del w:id="1406" w:author="Andrija Ilic" w:date="2015-09-06T19:35:00Z">
          <w:r w:rsidDel="002A60DA">
            <w:delText>писн</w:delText>
          </w:r>
        </w:del>
      </w:ins>
      <w:ins w:id="1407" w:author="Boni" w:date="2014-09-07T23:12:00Z">
        <w:del w:id="1408" w:author="Andrija Ilic" w:date="2015-09-06T19:35:00Z">
          <w:r w:rsidDel="002A60DA">
            <w:delText>о</w:delText>
          </w:r>
        </w:del>
      </w:ins>
      <w:ins w:id="1409" w:author="Boni" w:date="2014-09-07T23:10:00Z">
        <w:del w:id="1410" w:author="Andrija Ilic" w:date="2015-09-06T19:35:00Z">
          <w:r w:rsidDel="002A60DA">
            <w:delText xml:space="preserve"> затв</w:delText>
          </w:r>
        </w:del>
      </w:ins>
      <w:ins w:id="1411" w:author="Boni" w:date="2014-09-07T23:12:00Z">
        <w:del w:id="1412" w:author="Andrija Ilic" w:date="2015-09-06T19:35:00Z">
          <w:r w:rsidDel="002A60DA">
            <w:delText>о</w:delText>
          </w:r>
        </w:del>
      </w:ins>
      <w:ins w:id="1413" w:author="Boni" w:date="2014-09-07T23:10:00Z">
        <w:del w:id="1414" w:author="Andrija Ilic" w:date="2015-09-06T19:35:00Z">
          <w:r w:rsidDel="002A60DA">
            <w:delText>рен (</w:delText>
          </w:r>
          <w:r w:rsidDel="002A60DA">
            <w:rPr>
              <w:rFonts w:ascii="Courier New" w:hAnsi="Courier New" w:cs="Courier New"/>
              <w:sz w:val="20"/>
              <w:szCs w:val="20"/>
            </w:rPr>
            <w:delText xml:space="preserve">&lt;img src=””/&gt; </w:delText>
          </w:r>
          <w:r w:rsidDel="002A60DA">
            <w:delText xml:space="preserve">или </w:delText>
          </w:r>
          <w:r w:rsidDel="002A60DA">
            <w:rPr>
              <w:rFonts w:ascii="Courier New" w:hAnsi="Courier New" w:cs="Courier New"/>
              <w:sz w:val="20"/>
              <w:szCs w:val="20"/>
            </w:rPr>
            <w:delText xml:space="preserve">&lt;img src=””&gt;&lt;/img&gt; </w:delText>
          </w:r>
          <w:r w:rsidDel="002A60DA">
            <w:delText>,али никак</w:delText>
          </w:r>
        </w:del>
      </w:ins>
      <w:ins w:id="1415" w:author="Boni" w:date="2014-09-07T23:12:00Z">
        <w:del w:id="1416" w:author="Andrija Ilic" w:date="2015-09-06T19:35:00Z">
          <w:r w:rsidDel="002A60DA">
            <w:delText>о</w:delText>
          </w:r>
        </w:del>
      </w:ins>
      <w:ins w:id="1417" w:author="Boni" w:date="2014-09-07T23:10:00Z">
        <w:del w:id="1418" w:author="Andrija Ilic" w:date="2015-09-06T19:35:00Z">
          <w:r w:rsidDel="002A60DA">
            <w:delText xml:space="preserve"> </w:delText>
          </w:r>
          <w:r w:rsidDel="002A60DA">
            <w:rPr>
              <w:rFonts w:ascii="Courier New" w:hAnsi="Courier New" w:cs="Courier New"/>
              <w:sz w:val="20"/>
              <w:szCs w:val="20"/>
            </w:rPr>
            <w:delText>&lt;img src=””&gt;</w:delText>
          </w:r>
          <w:r w:rsidDel="002A60DA">
            <w:delText>) и све вредн</w:delText>
          </w:r>
        </w:del>
      </w:ins>
      <w:ins w:id="1419" w:author="Boni" w:date="2014-09-07T23:12:00Z">
        <w:del w:id="1420" w:author="Andrija Ilic" w:date="2015-09-06T19:35:00Z">
          <w:r w:rsidDel="002A60DA">
            <w:delText>о</w:delText>
          </w:r>
        </w:del>
      </w:ins>
      <w:ins w:id="1421" w:author="Boni" w:date="2014-09-07T23:10:00Z">
        <w:del w:id="1422" w:author="Andrija Ilic" w:date="2015-09-06T19:35:00Z">
          <w:r w:rsidDel="002A60DA">
            <w:delText>сти атрибута м</w:delText>
          </w:r>
        </w:del>
      </w:ins>
      <w:ins w:id="1423" w:author="Boni" w:date="2014-09-07T23:12:00Z">
        <w:del w:id="1424" w:author="Andrija Ilic" w:date="2015-09-06T19:35:00Z">
          <w:r w:rsidDel="002A60DA">
            <w:delText>о</w:delText>
          </w:r>
        </w:del>
      </w:ins>
      <w:ins w:id="1425" w:author="Boni" w:date="2014-09-07T23:10:00Z">
        <w:del w:id="1426" w:author="Andrija Ilic" w:date="2015-09-06T19:35:00Z">
          <w:r w:rsidDel="002A60DA">
            <w:delText>рају бити п</w:delText>
          </w:r>
        </w:del>
      </w:ins>
      <w:ins w:id="1427" w:author="Boni" w:date="2014-09-07T23:12:00Z">
        <w:del w:id="1428" w:author="Andrija Ilic" w:date="2015-09-06T19:35:00Z">
          <w:r w:rsidDel="002A60DA">
            <w:delText>о</w:delText>
          </w:r>
        </w:del>
      </w:ins>
      <w:ins w:id="1429" w:author="Boni" w:date="2014-09-07T23:10:00Z">
        <w:del w:id="1430" w:author="Andrija Ilic" w:date="2015-09-06T19:35:00Z">
          <w:r w:rsidDel="002A60DA">
            <w:delText>д нав</w:delText>
          </w:r>
        </w:del>
      </w:ins>
      <w:ins w:id="1431" w:author="Boni" w:date="2014-09-07T23:12:00Z">
        <w:del w:id="1432" w:author="Andrija Ilic" w:date="2015-09-06T19:35:00Z">
          <w:r w:rsidDel="002A60DA">
            <w:delText>о</w:delText>
          </w:r>
        </w:del>
      </w:ins>
      <w:ins w:id="1433" w:author="Boni" w:date="2014-09-07T23:10:00Z">
        <w:del w:id="1434" w:author="Andrija Ilic" w:date="2015-09-06T19:35:00Z">
          <w:r w:rsidDel="002A60DA">
            <w:delText xml:space="preserve">дницима. </w:delText>
          </w:r>
        </w:del>
      </w:ins>
    </w:p>
    <w:p w14:paraId="3383FBD2" w14:textId="30AAD86E" w:rsidR="005E2CB0" w:rsidDel="002A60DA" w:rsidRDefault="005E2CB0" w:rsidP="006C5206">
      <w:pPr>
        <w:rPr>
          <w:ins w:id="1435" w:author="Boni" w:date="2014-09-07T23:12:00Z"/>
          <w:del w:id="1436" w:author="Andrija Ilic" w:date="2015-09-06T19:35:00Z"/>
        </w:rPr>
      </w:pPr>
      <w:del w:id="1437" w:author="Andrija Ilic" w:date="2015-09-06T19:35:00Z">
        <w:r w:rsidDel="002A60DA">
          <w:delText>-Класа странице је уствари</w:delText>
        </w:r>
      </w:del>
    </w:p>
    <w:p w14:paraId="6960701E" w14:textId="4C09D650" w:rsidR="00252993" w:rsidDel="002A60DA" w:rsidRDefault="009720B2">
      <w:pPr>
        <w:jc w:val="both"/>
        <w:rPr>
          <w:ins w:id="1438" w:author="Boni" w:date="2014-09-07T23:12:00Z"/>
          <w:del w:id="1439" w:author="Andrija Ilic" w:date="2015-09-06T19:35:00Z"/>
        </w:rPr>
        <w:pPrChange w:id="1440" w:author="Boni" w:date="2014-09-07T23:13:00Z">
          <w:pPr/>
        </w:pPrChange>
      </w:pPr>
      <w:ins w:id="1441" w:author="Boni" w:date="2014-09-08T19:09:00Z">
        <w:del w:id="1442" w:author="Andrija Ilic" w:date="2015-09-06T19:35:00Z">
          <w:r w:rsidDel="002A60DA">
            <w:delText>Класа странице</w:delText>
          </w:r>
        </w:del>
      </w:ins>
      <w:ins w:id="1443" w:author="Boni" w:date="2014-09-07T23:12:00Z">
        <w:del w:id="1444" w:author="Andrija Ilic" w:date="2015-09-06T19:35:00Z">
          <w:r w:rsidR="00E5101C" w:rsidDel="002A60DA">
            <w:delText xml:space="preserve"> мора да има, за одговарајуће п</w:delText>
          </w:r>
        </w:del>
      </w:ins>
      <w:ins w:id="1445" w:author="Boni" w:date="2014-09-07T23:13:00Z">
        <w:del w:id="1446" w:author="Andrija Ilic" w:date="2015-09-06T19:35:00Z">
          <w:r w:rsidR="00E5101C" w:rsidDel="002A60DA">
            <w:delText>о</w:delText>
          </w:r>
        </w:del>
      </w:ins>
      <w:ins w:id="1447" w:author="Boni" w:date="2014-09-07T23:12:00Z">
        <w:del w:id="1448" w:author="Andrija Ilic" w:date="2015-09-06T19:35:00Z">
          <w:r w:rsidR="00E5101C" w:rsidDel="002A60DA">
            <w:delText>јављива</w:delText>
          </w:r>
        </w:del>
      </w:ins>
      <w:ins w:id="1449" w:author="Boni" w:date="2014-09-07T23:13:00Z">
        <w:del w:id="1450" w:author="Andrija Ilic" w:date="2015-09-06T19:35:00Z">
          <w:r w:rsidR="00E5101C" w:rsidDel="002A60DA">
            <w:delText>њ</w:delText>
          </w:r>
        </w:del>
      </w:ins>
      <w:ins w:id="1451" w:author="Boni" w:date="2014-09-07T23:12:00Z">
        <w:del w:id="1452" w:author="Andrija Ilic" w:date="2015-09-06T19:35:00Z">
          <w:r w:rsidR="00E5101C" w:rsidDel="002A60DA">
            <w:delText xml:space="preserve">е </w:delText>
          </w:r>
        </w:del>
      </w:ins>
      <w:ins w:id="1453" w:author="Boni" w:date="2014-09-07T23:13:00Z">
        <w:del w:id="1454" w:author="Andrija Ilic" w:date="2015-09-06T19:35:00Z">
          <w:r w:rsidR="00E5101C" w:rsidDel="002A60DA">
            <w:delText>о</w:delText>
          </w:r>
        </w:del>
      </w:ins>
      <w:ins w:id="1455" w:author="Boni" w:date="2014-09-07T23:12:00Z">
        <w:del w:id="1456" w:author="Andrija Ilic" w:date="2015-09-06T19:35:00Z">
          <w:r w:rsidR="00E5101C" w:rsidDel="002A60DA">
            <w:delText>дређен</w:delText>
          </w:r>
        </w:del>
      </w:ins>
      <w:ins w:id="1457" w:author="Boni" w:date="2014-09-07T23:13:00Z">
        <w:del w:id="1458" w:author="Andrija Ilic" w:date="2015-09-06T19:35:00Z">
          <w:r w:rsidR="00E5101C" w:rsidDel="002A60DA">
            <w:delText>о</w:delText>
          </w:r>
        </w:del>
      </w:ins>
      <w:ins w:id="1459" w:author="Boni" w:date="2014-09-07T23:12:00Z">
        <w:del w:id="1460" w:author="Andrija Ilic" w:date="2015-09-06T19:35:00Z">
          <w:r w:rsidR="00E5101C" w:rsidDel="002A60DA">
            <w:delText>г типа п</w:delText>
          </w:r>
        </w:del>
      </w:ins>
      <w:ins w:id="1461" w:author="Boni" w:date="2014-09-07T23:13:00Z">
        <w:del w:id="1462" w:author="Andrija Ilic" w:date="2015-09-06T19:35:00Z">
          <w:r w:rsidR="00E5101C" w:rsidDel="002A60DA">
            <w:delText>о</w:delText>
          </w:r>
        </w:del>
      </w:ins>
      <w:ins w:id="1463" w:author="Boni" w:date="2014-09-07T23:12:00Z">
        <w:del w:id="1464" w:author="Andrija Ilic" w:date="2015-09-06T19:35:00Z">
          <w:r w:rsidR="00E5101C" w:rsidDel="002A60DA">
            <w:delText xml:space="preserve">датка на </w:delText>
          </w:r>
        </w:del>
      </w:ins>
      <w:ins w:id="1465" w:author="Boni" w:date="2014-09-07T23:13:00Z">
        <w:del w:id="1466" w:author="Andrija Ilic" w:date="2015-09-06T19:35:00Z">
          <w:r w:rsidR="00E5101C" w:rsidDel="002A60DA">
            <w:delText>о</w:delText>
          </w:r>
        </w:del>
      </w:ins>
      <w:ins w:id="1467" w:author="Boni" w:date="2014-09-07T23:12:00Z">
        <w:del w:id="1468" w:author="Andrija Ilic" w:date="2015-09-06T19:35:00Z">
          <w:r w:rsidR="00E5101C" w:rsidDel="002A60DA">
            <w:delText xml:space="preserve">бразац страници ( </w:delText>
          </w:r>
          <w:r w:rsidR="00E5101C" w:rsidDel="002A60DA">
            <w:rPr>
              <w:sz w:val="20"/>
              <w:szCs w:val="20"/>
            </w:rPr>
            <w:delText xml:space="preserve">${tip} </w:delText>
          </w:r>
          <w:r w:rsidR="00E5101C" w:rsidDel="002A60DA">
            <w:delText xml:space="preserve">), </w:delText>
          </w:r>
        </w:del>
      </w:ins>
      <w:ins w:id="1469" w:author="Boni" w:date="2014-09-07T23:15:00Z">
        <w:del w:id="1470" w:author="Andrija Ilic" w:date="2015-09-06T19:35:00Z">
          <w:r w:rsidR="00E5101C" w:rsidDel="002A60DA">
            <w:delText>о</w:delText>
          </w:r>
        </w:del>
      </w:ins>
      <w:ins w:id="1471" w:author="Boni" w:date="2014-09-07T23:12:00Z">
        <w:del w:id="1472" w:author="Andrija Ilic" w:date="2015-09-06T19:35:00Z">
          <w:r w:rsidR="00E5101C" w:rsidDel="002A60DA">
            <w:delText>дг</w:delText>
          </w:r>
        </w:del>
      </w:ins>
      <w:ins w:id="1473" w:author="Boni" w:date="2014-09-07T23:13:00Z">
        <w:del w:id="1474" w:author="Andrija Ilic" w:date="2015-09-06T19:35:00Z">
          <w:r w:rsidR="00E5101C" w:rsidDel="002A60DA">
            <w:delText>о</w:delText>
          </w:r>
        </w:del>
      </w:ins>
      <w:ins w:id="1475" w:author="Boni" w:date="2014-09-07T23:12:00Z">
        <w:del w:id="1476" w:author="Andrija Ilic" w:date="2015-09-06T19:35:00Z">
          <w:r w:rsidR="00E5101C" w:rsidDel="002A60DA">
            <w:delText>варајући тип (н</w:delText>
          </w:r>
        </w:del>
      </w:ins>
      <w:ins w:id="1477" w:author="Boni" w:date="2014-09-07T23:15:00Z">
        <w:del w:id="1478" w:author="Andrija Ilic" w:date="2015-09-06T19:35:00Z">
          <w:r w:rsidR="00E5101C" w:rsidDel="002A60DA">
            <w:delText>п</w:delText>
          </w:r>
        </w:del>
      </w:ins>
      <w:ins w:id="1479" w:author="Boni" w:date="2014-09-07T23:12:00Z">
        <w:del w:id="1480" w:author="Andrija Ilic" w:date="2015-09-06T19:35:00Z">
          <w:r w:rsidR="00E5101C" w:rsidDel="002A60DA">
            <w:delText>р. private String tip) са get и set мет</w:delText>
          </w:r>
        </w:del>
      </w:ins>
      <w:ins w:id="1481" w:author="Boni" w:date="2014-09-07T23:15:00Z">
        <w:del w:id="1482" w:author="Andrija Ilic" w:date="2015-09-06T19:35:00Z">
          <w:r w:rsidR="00E5101C" w:rsidDel="002A60DA">
            <w:delText>о</w:delText>
          </w:r>
        </w:del>
      </w:ins>
      <w:ins w:id="1483" w:author="Boni" w:date="2014-09-07T23:12:00Z">
        <w:del w:id="1484" w:author="Andrija Ilic" w:date="2015-09-06T19:35:00Z">
          <w:r w:rsidR="00E5101C" w:rsidDel="002A60DA">
            <w:delText>дама (getTip() и setTip(String tip)). П</w:delText>
          </w:r>
        </w:del>
      </w:ins>
      <w:ins w:id="1485" w:author="Boni" w:date="2014-09-07T23:13:00Z">
        <w:del w:id="1486" w:author="Andrija Ilic" w:date="2015-09-06T19:35:00Z">
          <w:r w:rsidR="00E5101C" w:rsidDel="002A60DA">
            <w:delText>о</w:delText>
          </w:r>
        </w:del>
      </w:ins>
      <w:ins w:id="1487" w:author="Boni" w:date="2014-09-07T23:12:00Z">
        <w:del w:id="1488" w:author="Andrija Ilic" w:date="2015-09-06T19:35:00Z">
          <w:r w:rsidR="00E5101C" w:rsidDel="002A60DA">
            <w:delText xml:space="preserve">датак на </w:delText>
          </w:r>
        </w:del>
      </w:ins>
      <w:ins w:id="1489" w:author="Boni" w:date="2014-09-07T23:13:00Z">
        <w:del w:id="1490" w:author="Andrija Ilic" w:date="2015-09-06T19:35:00Z">
          <w:r w:rsidR="00E5101C" w:rsidDel="002A60DA">
            <w:delText>о</w:delText>
          </w:r>
        </w:del>
      </w:ins>
      <w:ins w:id="1491" w:author="Boni" w:date="2014-09-07T23:12:00Z">
        <w:del w:id="1492" w:author="Andrija Ilic" w:date="2015-09-06T19:35:00Z">
          <w:r w:rsidR="00E5101C" w:rsidDel="002A60DA">
            <w:delText>бразац страници узима п</w:delText>
          </w:r>
        </w:del>
      </w:ins>
      <w:ins w:id="1493" w:author="Boni" w:date="2014-09-07T23:13:00Z">
        <w:del w:id="1494" w:author="Andrija Ilic" w:date="2015-09-06T19:35:00Z">
          <w:r w:rsidR="00E5101C" w:rsidDel="002A60DA">
            <w:delText>о</w:delText>
          </w:r>
        </w:del>
      </w:ins>
      <w:ins w:id="1495" w:author="Boni" w:date="2014-09-07T23:12:00Z">
        <w:del w:id="1496" w:author="Andrija Ilic" w:date="2015-09-06T19:35:00Z">
          <w:r w:rsidR="00E5101C" w:rsidDel="002A60DA">
            <w:delText>датке из Јава класе прек</w:delText>
          </w:r>
        </w:del>
      </w:ins>
      <w:ins w:id="1497" w:author="Boni" w:date="2014-09-07T23:13:00Z">
        <w:del w:id="1498" w:author="Andrija Ilic" w:date="2015-09-06T19:35:00Z">
          <w:r w:rsidR="00E5101C" w:rsidDel="002A60DA">
            <w:delText>о</w:delText>
          </w:r>
        </w:del>
      </w:ins>
      <w:ins w:id="1499" w:author="Boni" w:date="2014-09-07T23:12:00Z">
        <w:del w:id="1500" w:author="Andrija Ilic" w:date="2015-09-06T19:35:00Z">
          <w:r w:rsidR="00E5101C" w:rsidDel="002A60DA">
            <w:delText xml:space="preserve"> get мет</w:delText>
          </w:r>
        </w:del>
      </w:ins>
      <w:ins w:id="1501" w:author="Boni" w:date="2014-09-07T23:13:00Z">
        <w:del w:id="1502" w:author="Andrija Ilic" w:date="2015-09-06T19:35:00Z">
          <w:r w:rsidR="00E5101C" w:rsidDel="002A60DA">
            <w:delText>о</w:delText>
          </w:r>
        </w:del>
      </w:ins>
      <w:ins w:id="1503" w:author="Boni" w:date="2014-09-07T23:12:00Z">
        <w:del w:id="1504" w:author="Andrija Ilic" w:date="2015-09-06T19:35:00Z">
          <w:r w:rsidR="00E5101C" w:rsidDel="002A60DA">
            <w:delText>де. Ов</w:delText>
          </w:r>
        </w:del>
      </w:ins>
      <w:ins w:id="1505" w:author="Boni" w:date="2014-09-07T23:13:00Z">
        <w:del w:id="1506" w:author="Andrija Ilic" w:date="2015-09-06T19:35:00Z">
          <w:r w:rsidR="00E5101C" w:rsidDel="002A60DA">
            <w:delText>о</w:delText>
          </w:r>
        </w:del>
      </w:ins>
      <w:ins w:id="1507" w:author="Boni" w:date="2014-09-07T23:12:00Z">
        <w:del w:id="1508" w:author="Andrija Ilic" w:date="2015-09-06T19:35:00Z">
          <w:r w:rsidR="00E5101C" w:rsidDel="002A60DA">
            <w:delText xml:space="preserve"> је најпр</w:delText>
          </w:r>
        </w:del>
      </w:ins>
      <w:ins w:id="1509" w:author="Boni" w:date="2014-09-07T23:13:00Z">
        <w:del w:id="1510" w:author="Andrija Ilic" w:date="2015-09-06T19:35:00Z">
          <w:r w:rsidR="00E5101C" w:rsidDel="002A60DA">
            <w:delText>о</w:delText>
          </w:r>
        </w:del>
      </w:ins>
      <w:ins w:id="1511" w:author="Boni" w:date="2014-09-07T23:12:00Z">
        <w:del w:id="1512" w:author="Andrija Ilic" w:date="2015-09-06T19:35:00Z">
          <w:r w:rsidR="00E5101C" w:rsidDel="002A60DA">
            <w:delText>стији и п</w:delText>
          </w:r>
        </w:del>
      </w:ins>
      <w:ins w:id="1513" w:author="Boni" w:date="2014-09-07T23:13:00Z">
        <w:del w:id="1514" w:author="Andrija Ilic" w:date="2015-09-06T19:35:00Z">
          <w:r w:rsidR="00E5101C" w:rsidDel="002A60DA">
            <w:delText>о</w:delText>
          </w:r>
        </w:del>
      </w:ins>
      <w:ins w:id="1515" w:author="Boni" w:date="2014-09-07T23:12:00Z">
        <w:del w:id="1516" w:author="Andrija Ilic" w:date="2015-09-06T19:35:00Z">
          <w:r w:rsidR="00E5101C" w:rsidDel="002A60DA">
            <w:delText>четни пример у једн</w:delText>
          </w:r>
        </w:del>
      </w:ins>
      <w:ins w:id="1517" w:author="Boni" w:date="2014-09-07T23:13:00Z">
        <w:del w:id="1518" w:author="Andrija Ilic" w:date="2015-09-06T19:35:00Z">
          <w:r w:rsidR="00E5101C" w:rsidDel="002A60DA">
            <w:delText>о</w:delText>
          </w:r>
        </w:del>
      </w:ins>
      <w:ins w:id="1519" w:author="Boni" w:date="2014-09-07T23:12:00Z">
        <w:del w:id="1520" w:author="Andrija Ilic" w:date="2015-09-06T19:35:00Z">
          <w:r w:rsidR="00E5101C" w:rsidDel="002A60DA">
            <w:delText>ј Tapestry апликацији. [4]</w:delText>
          </w:r>
        </w:del>
      </w:ins>
    </w:p>
    <w:p w14:paraId="33BA1E05" w14:textId="306F9C65" w:rsidR="00E5101C" w:rsidRPr="00E5101C" w:rsidDel="002A60DA" w:rsidRDefault="00E5101C" w:rsidP="006C5206">
      <w:pPr>
        <w:rPr>
          <w:del w:id="1521" w:author="Andrija Ilic" w:date="2015-09-06T19:35:00Z"/>
        </w:rPr>
      </w:pPr>
    </w:p>
    <w:p w14:paraId="061E679B" w14:textId="44CFA6A8" w:rsidR="005E2CB0" w:rsidDel="002A60DA" w:rsidRDefault="005E2CB0" w:rsidP="006C5206">
      <w:pPr>
        <w:rPr>
          <w:del w:id="1522" w:author="Andrija Ilic" w:date="2015-09-06T19:35:00Z"/>
        </w:rPr>
      </w:pPr>
    </w:p>
    <w:p w14:paraId="57796B37" w14:textId="49F69581" w:rsidR="00D60E97" w:rsidDel="002A60DA" w:rsidRDefault="00D60E97" w:rsidP="00D60E97">
      <w:pPr>
        <w:pStyle w:val="Heading2"/>
        <w:rPr>
          <w:del w:id="1523" w:author="Andrija Ilic" w:date="2015-09-06T19:35:00Z"/>
        </w:rPr>
      </w:pPr>
      <w:bookmarkStart w:id="1524" w:name="_Toc397909060"/>
      <w:del w:id="1525" w:author="Andrija Ilic" w:date="2015-09-06T19:35:00Z">
        <w:r w:rsidDel="002A60DA">
          <w:delText>2.1 Основне к</w:delText>
        </w:r>
      </w:del>
      <w:ins w:id="1526" w:author="Boni" w:date="2014-09-08T22:39:00Z">
        <w:del w:id="1527" w:author="Andrija Ilic" w:date="2015-09-06T19:35:00Z">
          <w:r w:rsidR="007356B2" w:rsidDel="002A60DA">
            <w:delText>К</w:delText>
          </w:r>
        </w:del>
      </w:ins>
      <w:del w:id="1528" w:author="Andrija Ilic" w:date="2015-09-06T19:35:00Z">
        <w:r w:rsidDel="002A60DA">
          <w:delText>омпоненте Tapestry оквира</w:delText>
        </w:r>
        <w:bookmarkEnd w:id="1524"/>
      </w:del>
    </w:p>
    <w:p w14:paraId="681308E0" w14:textId="2784D177" w:rsidR="00D60E97" w:rsidDel="002A60DA" w:rsidRDefault="00D60E97" w:rsidP="00D60E97">
      <w:pPr>
        <w:rPr>
          <w:del w:id="1529" w:author="Andrija Ilic" w:date="2015-09-06T19:35:00Z"/>
        </w:rPr>
      </w:pPr>
    </w:p>
    <w:p w14:paraId="3D4868CB" w14:textId="06DE3A90" w:rsidR="00D60E97" w:rsidDel="002A60DA" w:rsidRDefault="00D60E97" w:rsidP="00D60E97">
      <w:pPr>
        <w:rPr>
          <w:del w:id="1530" w:author="Andrija Ilic" w:date="2015-09-06T19:35:00Z"/>
          <w:rFonts w:eastAsia="Calibri" w:cs="Calibri"/>
          <w:color w:val="000000"/>
          <w:szCs w:val="24"/>
        </w:rPr>
      </w:pPr>
      <w:del w:id="1531" w:author="Andrija Ilic" w:date="2015-09-06T19:35:00Z">
        <w:r w:rsidDel="002A60DA">
          <w:rPr>
            <w:rFonts w:eastAsia="Calibri" w:cs="Calibri"/>
            <w:color w:val="000000"/>
            <w:szCs w:val="24"/>
          </w:rPr>
          <w:delText xml:space="preserve">U Tapestry апликацијама сви елементи на веб страници (форме, линкови, поља за унос, итд.) су представљени помоћу компоненти. </w:delText>
        </w:r>
      </w:del>
    </w:p>
    <w:p w14:paraId="1DE91169" w14:textId="167949C2" w:rsidR="00D60E97" w:rsidDel="002A60DA" w:rsidRDefault="00D60E97" w:rsidP="00D60E97">
      <w:pPr>
        <w:rPr>
          <w:del w:id="1532" w:author="Andrija Ilic" w:date="2015-09-06T19:35:00Z"/>
          <w:rFonts w:eastAsia="Calibri" w:cs="Calibri"/>
          <w:color w:val="000000"/>
          <w:szCs w:val="24"/>
        </w:rPr>
      </w:pPr>
    </w:p>
    <w:p w14:paraId="114D9E92" w14:textId="5052D9A5" w:rsidR="00D60E97" w:rsidDel="002A60DA" w:rsidRDefault="00D60E97" w:rsidP="00D60E97">
      <w:pPr>
        <w:rPr>
          <w:del w:id="1533" w:author="Andrija Ilic" w:date="2015-09-06T19:35:00Z"/>
          <w:rFonts w:eastAsia="Calibri" w:cs="Calibri"/>
          <w:color w:val="000000"/>
          <w:szCs w:val="24"/>
        </w:rPr>
      </w:pPr>
      <w:del w:id="1534" w:author="Andrija Ilic" w:date="2015-09-06T19:35:00Z">
        <w:r w:rsidDel="002A60DA">
          <w:rPr>
            <w:rFonts w:eastAsia="Calibri" w:cs="Calibri"/>
            <w:color w:val="000000"/>
            <w:szCs w:val="24"/>
          </w:rPr>
          <w:delText xml:space="preserve">Tapestry оквир је базиран на компонентама а не на операцијама. Већина веб технологија је базирана на операцијама. Tapestry апликације су састављене из страница које могу да се састоје из мањих компоненти. Компоненте могу да се састоје </w:delText>
        </w:r>
        <w:r w:rsidR="006125DD" w:rsidDel="002A60DA">
          <w:rPr>
            <w:rFonts w:eastAsia="Calibri" w:cs="Calibri"/>
            <w:color w:val="000000"/>
            <w:szCs w:val="24"/>
          </w:rPr>
          <w:delText>из више компоненти. (Слика 1) [3</w:delText>
        </w:r>
        <w:r w:rsidDel="002A60DA">
          <w:rPr>
            <w:rFonts w:eastAsia="Calibri" w:cs="Calibri"/>
            <w:color w:val="000000"/>
            <w:szCs w:val="24"/>
          </w:rPr>
          <w:delText>]</w:delText>
        </w:r>
      </w:del>
    </w:p>
    <w:p w14:paraId="69C90E12" w14:textId="15747F09" w:rsidR="00D60E97" w:rsidDel="002A60DA" w:rsidRDefault="00D60E97" w:rsidP="00D60E97">
      <w:pPr>
        <w:rPr>
          <w:del w:id="1535" w:author="Andrija Ilic" w:date="2015-09-06T19:35:00Z"/>
          <w:rFonts w:eastAsia="Calibri" w:cs="Calibri"/>
          <w:color w:val="000000"/>
          <w:szCs w:val="24"/>
        </w:rPr>
      </w:pPr>
    </w:p>
    <w:p w14:paraId="612DA9DF" w14:textId="7EC75765" w:rsidR="00D60E97" w:rsidDel="002A60DA" w:rsidRDefault="00D60E97" w:rsidP="00D60E97">
      <w:pPr>
        <w:rPr>
          <w:del w:id="1536" w:author="Andrija Ilic" w:date="2015-09-06T19:35:00Z"/>
          <w:rFonts w:eastAsia="Calibri" w:cs="Calibri"/>
          <w:color w:val="000000"/>
          <w:szCs w:val="24"/>
        </w:rPr>
      </w:pPr>
      <w:del w:id="1537" w:author="Andrija Ilic" w:date="2015-09-06T19:35:00Z">
        <w:r w:rsidDel="002A60DA">
          <w:rPr>
            <w:noProof/>
          </w:rPr>
          <w:drawing>
            <wp:anchor distT="0" distB="0" distL="0" distR="0" simplePos="0" relativeHeight="251660288" behindDoc="0" locked="0" layoutInCell="1" allowOverlap="1" wp14:anchorId="29BB0417" wp14:editId="0698A945">
              <wp:simplePos x="0" y="0"/>
              <wp:positionH relativeFrom="column">
                <wp:align>center</wp:align>
              </wp:positionH>
              <wp:positionV relativeFrom="paragraph">
                <wp:posOffset>0</wp:posOffset>
              </wp:positionV>
              <wp:extent cx="3009265" cy="1969135"/>
              <wp:effectExtent l="19050" t="0" r="635" b="0"/>
              <wp:wrapTopAndBottom/>
              <wp:docPr id="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srcRect/>
                      <a:stretch>
                        <a:fillRect/>
                      </a:stretch>
                    </pic:blipFill>
                    <pic:spPr bwMode="auto">
                      <a:xfrm>
                        <a:off x="0" y="0"/>
                        <a:ext cx="3009265" cy="1969135"/>
                      </a:xfrm>
                      <a:prstGeom prst="rect">
                        <a:avLst/>
                      </a:prstGeom>
                      <a:solidFill>
                        <a:srgbClr val="FFFFFF"/>
                      </a:solidFill>
                      <a:ln w="9525">
                        <a:noFill/>
                        <a:miter lim="800000"/>
                        <a:headEnd/>
                        <a:tailEnd/>
                      </a:ln>
                    </pic:spPr>
                  </pic:pic>
                </a:graphicData>
              </a:graphic>
            </wp:anchor>
          </w:drawing>
        </w:r>
        <w:r w:rsidDel="002A60DA">
          <w:rPr>
            <w:rFonts w:eastAsia="Calibri" w:cs="Calibri"/>
            <w:color w:val="000000"/>
            <w:szCs w:val="24"/>
          </w:rPr>
          <w:delText>Слика 1. Дијаграм к</w:delText>
        </w:r>
        <w:r w:rsidR="00974C1D" w:rsidDel="002A60DA">
          <w:rPr>
            <w:rFonts w:eastAsia="Calibri" w:cs="Calibri"/>
            <w:color w:val="000000"/>
            <w:szCs w:val="24"/>
          </w:rPr>
          <w:delText>ласа који приказује р</w:delText>
        </w:r>
        <w:r w:rsidDel="002A60DA">
          <w:rPr>
            <w:rFonts w:eastAsia="Calibri" w:cs="Calibri"/>
            <w:color w:val="000000"/>
            <w:szCs w:val="24"/>
          </w:rPr>
          <w:delText>елације између апликације, странице и компоненте</w:delText>
        </w:r>
      </w:del>
    </w:p>
    <w:p w14:paraId="2FDAA7FB" w14:textId="4070C995" w:rsidR="00D60E97" w:rsidDel="002A60DA" w:rsidRDefault="00D60E97" w:rsidP="00D60E97">
      <w:pPr>
        <w:rPr>
          <w:del w:id="1538" w:author="Andrija Ilic" w:date="2015-09-06T19:35:00Z"/>
          <w:rFonts w:eastAsia="Calibri" w:cs="Calibri"/>
          <w:color w:val="000000"/>
          <w:szCs w:val="24"/>
        </w:rPr>
      </w:pPr>
    </w:p>
    <w:p w14:paraId="726B0519" w14:textId="45EB8C59" w:rsidR="00252993" w:rsidDel="002A60DA" w:rsidRDefault="00D60E97">
      <w:pPr>
        <w:jc w:val="both"/>
        <w:rPr>
          <w:del w:id="1539" w:author="Andrija Ilic" w:date="2015-09-06T19:35:00Z"/>
          <w:rFonts w:eastAsia="Calibri" w:cs="Calibri"/>
          <w:color w:val="000000"/>
          <w:szCs w:val="24"/>
        </w:rPr>
        <w:pPrChange w:id="1540" w:author="Boni" w:date="2014-09-07T22:52:00Z">
          <w:pPr/>
        </w:pPrChange>
      </w:pPr>
      <w:del w:id="1541" w:author="Andrija Ilic" w:date="2015-09-06T19:35:00Z">
        <w:r w:rsidDel="002A60DA">
          <w:rPr>
            <w:rFonts w:eastAsia="Calibri" w:cs="Calibri"/>
            <w:color w:val="000000"/>
            <w:szCs w:val="24"/>
          </w:rPr>
          <w:delText>Компоненте могу имти један или више именованих параметара који  служе да детаљније опишу компоненту. Као и параметри Java метода, параметри Tapestry компоненте могу бити улазно излазни. Компонента може да чита параметар и да прикаже вредност, или да упише параметар да постави вредност. Компоненте као што су форма и компоненте форме (TextField, Checkbox, RadiGroup, итд</w:delText>
        </w:r>
        <w:r w:rsidDel="002A60DA">
          <w:rPr>
            <w:rFonts w:ascii="Calibri" w:eastAsia="Calibri" w:hAnsi="Calibri" w:cs="Calibri"/>
            <w:color w:val="000000"/>
            <w:sz w:val="22"/>
          </w:rPr>
          <w:delText xml:space="preserve"> </w:delText>
        </w:r>
        <w:r w:rsidDel="002A60DA">
          <w:rPr>
            <w:rFonts w:eastAsia="Calibri" w:cs="Calibri"/>
            <w:color w:val="000000"/>
            <w:szCs w:val="24"/>
          </w:rPr>
          <w:delText>) лако се трансформишу у HTML тагове. Општа динамика позива компоненти Tapestry  оквира приказана је дијаграмом секвенц</w:delText>
        </w:r>
        <w:r w:rsidR="006125DD" w:rsidDel="002A60DA">
          <w:rPr>
            <w:rFonts w:eastAsia="Calibri" w:cs="Calibri"/>
            <w:color w:val="000000"/>
            <w:szCs w:val="24"/>
          </w:rPr>
          <w:delText>и који је дат на Слици 2 [3]</w:delText>
        </w:r>
      </w:del>
    </w:p>
    <w:p w14:paraId="0EAF83C6" w14:textId="78741EE6" w:rsidR="00D60E97" w:rsidDel="002A60DA" w:rsidRDefault="00D60E97" w:rsidP="00D60E97">
      <w:pPr>
        <w:rPr>
          <w:del w:id="1542" w:author="Andrija Ilic" w:date="2015-09-06T19:35:00Z"/>
          <w:rFonts w:eastAsia="Calibri" w:cs="Calibri"/>
          <w:color w:val="000000"/>
          <w:szCs w:val="24"/>
        </w:rPr>
      </w:pPr>
    </w:p>
    <w:p w14:paraId="7E5F07C9" w14:textId="37860016" w:rsidR="00D60E97" w:rsidDel="002A60DA" w:rsidRDefault="00D60E97" w:rsidP="00D60E97">
      <w:pPr>
        <w:rPr>
          <w:del w:id="1543" w:author="Andrija Ilic" w:date="2015-09-06T19:35:00Z"/>
          <w:rFonts w:eastAsia="Calibri" w:cs="Calibri"/>
          <w:color w:val="000000"/>
          <w:szCs w:val="24"/>
        </w:rPr>
      </w:pPr>
      <w:del w:id="1544" w:author="Andrija Ilic" w:date="2015-09-06T19:35:00Z">
        <w:r w:rsidDel="002A60DA">
          <w:rPr>
            <w:noProof/>
          </w:rPr>
          <w:drawing>
            <wp:anchor distT="0" distB="0" distL="0" distR="0" simplePos="0" relativeHeight="251661312" behindDoc="0" locked="0" layoutInCell="1" allowOverlap="1" wp14:anchorId="29A27769" wp14:editId="58CBCB96">
              <wp:simplePos x="0" y="0"/>
              <wp:positionH relativeFrom="column">
                <wp:align>center</wp:align>
              </wp:positionH>
              <wp:positionV relativeFrom="paragraph">
                <wp:posOffset>0</wp:posOffset>
              </wp:positionV>
              <wp:extent cx="4946650" cy="3112770"/>
              <wp:effectExtent l="19050" t="0" r="6350" b="0"/>
              <wp:wrapTopAndBottom/>
              <wp:docPr id="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srcRect/>
                      <a:stretch>
                        <a:fillRect/>
                      </a:stretch>
                    </pic:blipFill>
                    <pic:spPr bwMode="auto">
                      <a:xfrm>
                        <a:off x="0" y="0"/>
                        <a:ext cx="4946650" cy="3112770"/>
                      </a:xfrm>
                      <a:prstGeom prst="rect">
                        <a:avLst/>
                      </a:prstGeom>
                      <a:solidFill>
                        <a:srgbClr val="FFFFFF"/>
                      </a:solidFill>
                      <a:ln w="9525">
                        <a:noFill/>
                        <a:miter lim="800000"/>
                        <a:headEnd/>
                        <a:tailEnd/>
                      </a:ln>
                    </pic:spPr>
                  </pic:pic>
                </a:graphicData>
              </a:graphic>
            </wp:anchor>
          </w:drawing>
        </w:r>
        <w:r w:rsidDel="002A60DA">
          <w:rPr>
            <w:rFonts w:eastAsia="Calibri" w:cs="Calibri"/>
            <w:color w:val="000000"/>
            <w:szCs w:val="24"/>
          </w:rPr>
          <w:delText>Слика 2. Секвенцни дијаграм Tapestry оквира</w:delText>
        </w:r>
      </w:del>
    </w:p>
    <w:p w14:paraId="1EBAA774" w14:textId="734FF58D" w:rsidR="00D60E97" w:rsidDel="002A60DA" w:rsidRDefault="00D60E97" w:rsidP="00D60E97">
      <w:pPr>
        <w:rPr>
          <w:del w:id="1545" w:author="Andrija Ilic" w:date="2015-09-06T19:35:00Z"/>
          <w:rFonts w:eastAsia="Calibri" w:cs="Calibri"/>
          <w:color w:val="000000"/>
          <w:szCs w:val="24"/>
        </w:rPr>
      </w:pPr>
    </w:p>
    <w:p w14:paraId="79B6C350" w14:textId="052CD536" w:rsidR="00252993" w:rsidDel="002A60DA" w:rsidRDefault="005E67E1">
      <w:pPr>
        <w:pStyle w:val="Heading2"/>
        <w:rPr>
          <w:ins w:id="1546" w:author="Boni" w:date="2014-09-07T23:31:00Z"/>
          <w:del w:id="1547" w:author="Andrija Ilic" w:date="2015-09-06T19:35:00Z"/>
        </w:rPr>
        <w:pPrChange w:id="1548" w:author="Boni" w:date="2014-09-08T22:40:00Z">
          <w:pPr/>
        </w:pPrChange>
      </w:pPr>
      <w:bookmarkStart w:id="1549" w:name="_Toc397909061"/>
      <w:ins w:id="1550" w:author="Boni" w:date="2014-09-07T23:31:00Z">
        <w:del w:id="1551" w:author="Andrija Ilic" w:date="2015-09-06T19:35:00Z">
          <w:r w:rsidDel="002A60DA">
            <w:delText>2.</w:delText>
          </w:r>
        </w:del>
      </w:ins>
      <w:ins w:id="1552" w:author="Boni" w:date="2014-09-08T00:02:00Z">
        <w:del w:id="1553" w:author="Andrija Ilic" w:date="2015-09-06T19:35:00Z">
          <w:r w:rsidR="009E64C2" w:rsidDel="002A60DA">
            <w:delText>2</w:delText>
          </w:r>
        </w:del>
      </w:ins>
      <w:ins w:id="1554" w:author="Boni" w:date="2014-09-07T23:31:00Z">
        <w:del w:id="1555" w:author="Andrija Ilic" w:date="2015-09-06T19:35:00Z">
          <w:r w:rsidDel="002A60DA">
            <w:delText xml:space="preserve"> Начини дефинисања компоненти</w:delText>
          </w:r>
        </w:del>
      </w:ins>
      <w:ins w:id="1556" w:author="Boni" w:date="2014-09-07T23:36:00Z">
        <w:del w:id="1557" w:author="Andrija Ilic" w:date="2015-09-06T19:35:00Z">
          <w:r w:rsidR="00201FF6" w:rsidDel="002A60DA">
            <w:delText xml:space="preserve"> и преглед компоненти</w:delText>
          </w:r>
        </w:del>
      </w:ins>
      <w:bookmarkEnd w:id="1549"/>
    </w:p>
    <w:p w14:paraId="736FBA69" w14:textId="7DAAC9EC" w:rsidR="00252993" w:rsidDel="002A60DA" w:rsidRDefault="00252993">
      <w:pPr>
        <w:rPr>
          <w:ins w:id="1558" w:author="Boni" w:date="2014-09-07T23:31:00Z"/>
          <w:del w:id="1559" w:author="Andrija Ilic" w:date="2015-09-06T19:35:00Z"/>
        </w:rPr>
      </w:pPr>
    </w:p>
    <w:p w14:paraId="204F5325" w14:textId="481D9770" w:rsidR="00D60E97" w:rsidDel="002A60DA" w:rsidRDefault="00B24EC5" w:rsidP="00D60E97">
      <w:pPr>
        <w:rPr>
          <w:ins w:id="1560" w:author="Boni" w:date="2014-09-07T23:27:00Z"/>
          <w:del w:id="1561" w:author="Andrija Ilic" w:date="2015-09-06T19:35:00Z"/>
        </w:rPr>
      </w:pPr>
      <w:ins w:id="1562" w:author="Boni" w:date="2014-09-07T23:26:00Z">
        <w:del w:id="1563" w:author="Andrija Ilic" w:date="2015-09-06T19:35:00Z">
          <w:r w:rsidDel="002A60DA">
            <w:delText xml:space="preserve">Компоненте се дефинишу </w:delText>
          </w:r>
          <w:r w:rsidR="005E67E1" w:rsidDel="002A60DA">
            <w:delText xml:space="preserve">коришћењм xml елемената унутар Tapestry </w:delText>
          </w:r>
        </w:del>
      </w:ins>
      <w:ins w:id="1564" w:author="Boni" w:date="2014-09-07T23:27:00Z">
        <w:del w:id="1565" w:author="Andrija Ilic" w:date="2015-09-06T19:35:00Z">
          <w:r w:rsidR="005E67E1" w:rsidDel="002A60DA">
            <w:delText>простора за имена.</w:delText>
          </w:r>
        </w:del>
      </w:ins>
    </w:p>
    <w:p w14:paraId="1E3575CE" w14:textId="7AF25DDC" w:rsidR="00252993" w:rsidDel="002A60DA" w:rsidRDefault="005E67E1">
      <w:pPr>
        <w:pStyle w:val="CodeStyle"/>
        <w:rPr>
          <w:ins w:id="1566" w:author="Boni" w:date="2014-09-07T23:33:00Z"/>
          <w:del w:id="1567" w:author="Andrija Ilic" w:date="2015-09-06T19:35:00Z"/>
        </w:rPr>
        <w:pPrChange w:id="1568" w:author="Boni" w:date="2014-09-07T23:27:00Z">
          <w:pPr/>
        </w:pPrChange>
      </w:pPr>
      <w:ins w:id="1569" w:author="Boni" w:date="2014-09-07T23:27:00Z">
        <w:del w:id="1570" w:author="Andrija Ilic" w:date="2015-09-06T19:35:00Z">
          <w:r w:rsidDel="002A60DA">
            <w:delText>&lt;t:textfield t:value="message"/&gt;</w:delText>
          </w:r>
        </w:del>
      </w:ins>
    </w:p>
    <w:p w14:paraId="03F51EA1" w14:textId="3F07B7C2" w:rsidR="00252993" w:rsidDel="002A60DA" w:rsidRDefault="00252993">
      <w:pPr>
        <w:pStyle w:val="NoSpacing"/>
        <w:rPr>
          <w:ins w:id="1571" w:author="Boni" w:date="2014-09-07T23:33:00Z"/>
          <w:del w:id="1572" w:author="Andrija Ilic" w:date="2015-09-06T19:35:00Z"/>
        </w:rPr>
        <w:pPrChange w:id="1573" w:author="Boni" w:date="2014-09-07T23:33:00Z">
          <w:pPr/>
        </w:pPrChange>
      </w:pPr>
    </w:p>
    <w:p w14:paraId="6DA4C234" w14:textId="24F7CD50" w:rsidR="00252993" w:rsidDel="002A60DA" w:rsidRDefault="005E67E1">
      <w:pPr>
        <w:pStyle w:val="NoSpacing"/>
        <w:rPr>
          <w:ins w:id="1574" w:author="Boni" w:date="2014-09-07T23:31:00Z"/>
          <w:del w:id="1575" w:author="Andrija Ilic" w:date="2015-09-06T19:35:00Z"/>
        </w:rPr>
        <w:pPrChange w:id="1576" w:author="Boni" w:date="2014-09-07T23:33:00Z">
          <w:pPr/>
        </w:pPrChange>
      </w:pPr>
      <w:ins w:id="1577" w:author="Boni" w:date="2014-09-07T23:33:00Z">
        <w:del w:id="1578" w:author="Andrija Ilic" w:date="2015-09-06T19:35:00Z">
          <w:r w:rsidDel="002A60DA">
            <w:delText>Али ако у креирању веб апликације учествује одвојено развојни тим од дизајнерског тима</w:delText>
          </w:r>
        </w:del>
      </w:ins>
      <w:ins w:id="1579" w:author="Boni" w:date="2014-09-07T23:35:00Z">
        <w:del w:id="1580" w:author="Andrija Ilic" w:date="2015-09-06T19:35:00Z">
          <w:r w:rsidDel="002A60DA">
            <w:delText xml:space="preserve"> t</w:delText>
          </w:r>
        </w:del>
      </w:ins>
      <w:ins w:id="1581" w:author="Boni" w:date="2014-09-07T23:34:00Z">
        <w:del w:id="1582" w:author="Andrija Ilic" w:date="2015-09-06T19:35:00Z">
          <w:r w:rsidDel="002A60DA">
            <w:delText xml:space="preserve">apestry пружа могућност дефинисања компоненти као </w:delText>
          </w:r>
        </w:del>
      </w:ins>
      <w:ins w:id="1583" w:author="Boni" w:date="2014-09-07T23:35:00Z">
        <w:del w:id="1584" w:author="Andrija Ilic" w:date="2015-09-06T19:35:00Z">
          <w:r w:rsidDel="002A60DA">
            <w:delText>обичних HTML компоненти, што ће дизајнерском тиму омогућити да имју увид у и</w:delText>
          </w:r>
        </w:del>
      </w:ins>
      <w:ins w:id="1585" w:author="Boni" w:date="2014-09-07T23:36:00Z">
        <w:del w:id="1586" w:author="Andrija Ilic" w:date="2015-09-06T19:35:00Z">
          <w:r w:rsidDel="002A60DA">
            <w:delText xml:space="preserve">зглед </w:delText>
          </w:r>
        </w:del>
      </w:ins>
      <w:ins w:id="1587" w:author="Boni" w:date="2014-09-07T23:37:00Z">
        <w:del w:id="1588" w:author="Andrija Ilic" w:date="2015-09-06T19:35:00Z">
          <w:r w:rsidR="00201FF6" w:rsidDel="002A60DA">
            <w:delText>странице</w:delText>
          </w:r>
        </w:del>
      </w:ins>
      <w:ins w:id="1589" w:author="Boni" w:date="2014-09-07T23:36:00Z">
        <w:del w:id="1590" w:author="Andrija Ilic" w:date="2015-09-06T19:35:00Z">
          <w:r w:rsidDel="002A60DA">
            <w:delText xml:space="preserve"> без покретања целе апликације</w:delText>
          </w:r>
        </w:del>
      </w:ins>
      <w:ins w:id="1591" w:author="Boni" w:date="2014-09-07T23:37:00Z">
        <w:del w:id="1592" w:author="Andrija Ilic" w:date="2015-09-06T19:35:00Z">
          <w:r w:rsidR="00201FF6" w:rsidDel="002A60DA">
            <w:delText>.</w:delText>
          </w:r>
        </w:del>
      </w:ins>
    </w:p>
    <w:p w14:paraId="64BB3C2D" w14:textId="518C4A0E" w:rsidR="00252993" w:rsidDel="002A60DA" w:rsidRDefault="00252993">
      <w:pPr>
        <w:pStyle w:val="NoSpacing"/>
        <w:rPr>
          <w:ins w:id="1593" w:author="Boni" w:date="2014-09-07T23:30:00Z"/>
          <w:del w:id="1594" w:author="Andrija Ilic" w:date="2015-09-06T19:35:00Z"/>
        </w:rPr>
        <w:pPrChange w:id="1595" w:author="Boni" w:date="2014-09-07T23:31:00Z">
          <w:pPr/>
        </w:pPrChange>
      </w:pPr>
    </w:p>
    <w:p w14:paraId="7E006AC7" w14:textId="16AFCD8A" w:rsidR="00252993" w:rsidDel="002A60DA" w:rsidRDefault="00201FF6">
      <w:pPr>
        <w:pStyle w:val="NoSpacing"/>
        <w:rPr>
          <w:ins w:id="1596" w:author="Boni" w:date="2014-09-07T23:31:00Z"/>
          <w:del w:id="1597" w:author="Andrija Ilic" w:date="2015-09-06T19:35:00Z"/>
        </w:rPr>
        <w:pPrChange w:id="1598" w:author="Boni" w:date="2014-09-07T23:30:00Z">
          <w:pPr/>
        </w:pPrChange>
      </w:pPr>
      <w:ins w:id="1599" w:author="Boni" w:date="2014-09-07T23:37:00Z">
        <w:del w:id="1600" w:author="Andrija Ilic" w:date="2015-09-06T19:35:00Z">
          <w:r w:rsidDel="002A60DA">
            <w:delText>Овако изгледа иста компонета де</w:delText>
          </w:r>
        </w:del>
      </w:ins>
      <w:ins w:id="1601" w:author="Boni" w:date="2014-09-07T23:38:00Z">
        <w:del w:id="1602" w:author="Andrija Ilic" w:date="2015-09-06T19:35:00Z">
          <w:r w:rsidDel="002A60DA">
            <w:delText>финисана</w:delText>
          </w:r>
        </w:del>
      </w:ins>
      <w:ins w:id="1603" w:author="Boni" w:date="2014-09-07T23:30:00Z">
        <w:del w:id="1604" w:author="Andrija Ilic" w:date="2015-09-06T19:35:00Z">
          <w:r w:rsidR="005E67E1" w:rsidDel="002A60DA">
            <w:delText xml:space="preserve"> као </w:delText>
          </w:r>
        </w:del>
      </w:ins>
      <w:ins w:id="1605" w:author="Boni" w:date="2014-09-07T23:31:00Z">
        <w:del w:id="1606" w:author="Andrija Ilic" w:date="2015-09-06T19:35:00Z">
          <w:r w:rsidR="005E67E1" w:rsidDel="002A60DA">
            <w:delText>HTML елемент</w:delText>
          </w:r>
        </w:del>
      </w:ins>
      <w:ins w:id="1607" w:author="Boni" w:date="2014-09-07T23:38:00Z">
        <w:del w:id="1608" w:author="Andrija Ilic" w:date="2015-09-06T19:35:00Z">
          <w:r w:rsidDel="002A60DA">
            <w:delText>.</w:delText>
          </w:r>
        </w:del>
      </w:ins>
    </w:p>
    <w:p w14:paraId="710D4BBA" w14:textId="716CF4C1" w:rsidR="00252993" w:rsidDel="002A60DA" w:rsidRDefault="00252993">
      <w:pPr>
        <w:pStyle w:val="NoSpacing"/>
        <w:rPr>
          <w:ins w:id="1609" w:author="Boni" w:date="2014-09-07T23:31:00Z"/>
          <w:del w:id="1610" w:author="Andrija Ilic" w:date="2015-09-06T19:35:00Z"/>
        </w:rPr>
        <w:pPrChange w:id="1611" w:author="Boni" w:date="2014-09-07T23:30:00Z">
          <w:pPr/>
        </w:pPrChange>
      </w:pPr>
    </w:p>
    <w:p w14:paraId="261F0D17" w14:textId="3E13B946" w:rsidR="00252993" w:rsidDel="002A60DA" w:rsidRDefault="005E67E1">
      <w:pPr>
        <w:pStyle w:val="CodeStyle"/>
        <w:rPr>
          <w:ins w:id="1612" w:author="Boni" w:date="2014-09-07T23:32:00Z"/>
          <w:del w:id="1613" w:author="Andrija Ilic" w:date="2015-09-06T19:35:00Z"/>
        </w:rPr>
        <w:pPrChange w:id="1614" w:author="Boni" w:date="2014-09-07T23:31:00Z">
          <w:pPr/>
        </w:pPrChange>
      </w:pPr>
      <w:ins w:id="1615" w:author="Boni" w:date="2014-09-07T23:31:00Z">
        <w:del w:id="1616" w:author="Andrija Ilic" w:date="2015-09-06T19:35:00Z">
          <w:r w:rsidDel="002A60DA">
            <w:delText>&lt;input type="text" t:type="textfield" t:value="message"/&gt;</w:delText>
          </w:r>
        </w:del>
      </w:ins>
    </w:p>
    <w:p w14:paraId="10460233" w14:textId="15B7975C" w:rsidR="00252993" w:rsidDel="002A60DA" w:rsidRDefault="00252993">
      <w:pPr>
        <w:pStyle w:val="NoSpacing"/>
        <w:rPr>
          <w:ins w:id="1617" w:author="Boni" w:date="2014-09-07T23:32:00Z"/>
          <w:del w:id="1618" w:author="Andrija Ilic" w:date="2015-09-06T19:35:00Z"/>
        </w:rPr>
        <w:pPrChange w:id="1619" w:author="Boni" w:date="2014-09-07T23:32:00Z">
          <w:pPr/>
        </w:pPrChange>
      </w:pPr>
    </w:p>
    <w:p w14:paraId="68CF2602" w14:textId="2CBA18A5" w:rsidR="00252993" w:rsidDel="002A60DA" w:rsidRDefault="00201FF6">
      <w:pPr>
        <w:pStyle w:val="NoSpacing"/>
        <w:rPr>
          <w:ins w:id="1620" w:author="Boni" w:date="2014-09-07T23:40:00Z"/>
          <w:del w:id="1621" w:author="Andrija Ilic" w:date="2015-09-06T19:35:00Z"/>
        </w:rPr>
        <w:pPrChange w:id="1622" w:author="Boni" w:date="2014-09-07T23:32:00Z">
          <w:pPr/>
        </w:pPrChange>
      </w:pPr>
      <w:ins w:id="1623" w:author="Boni" w:date="2014-09-07T23:38:00Z">
        <w:del w:id="1624" w:author="Andrija Ilic" w:date="2015-09-06T19:35:00Z">
          <w:r w:rsidDel="002A60DA">
            <w:delText xml:space="preserve">Tapestry нуди преко 65 уграђених компоненти и миксина. Али сваки корисник </w:delText>
          </w:r>
        </w:del>
      </w:ins>
      <w:ins w:id="1625" w:author="Boni" w:date="2014-09-07T23:39:00Z">
        <w:del w:id="1626" w:author="Andrija Ilic" w:date="2015-09-06T19:35:00Z">
          <w:r w:rsidDel="002A60DA">
            <w:delText xml:space="preserve">може креирати своје компоненте или преузети из постојећих библиотека. </w:delText>
          </w:r>
        </w:del>
      </w:ins>
    </w:p>
    <w:p w14:paraId="6DF1FF81" w14:textId="7A502B09" w:rsidR="00252993" w:rsidDel="002A60DA" w:rsidRDefault="00252993">
      <w:pPr>
        <w:pStyle w:val="NoSpacing"/>
        <w:rPr>
          <w:ins w:id="1627" w:author="Boni" w:date="2014-09-07T23:39:00Z"/>
          <w:del w:id="1628" w:author="Andrija Ilic" w:date="2015-09-06T19:35:00Z"/>
        </w:rPr>
        <w:pPrChange w:id="1629" w:author="Boni" w:date="2014-09-07T23:32:00Z">
          <w:pPr/>
        </w:pPrChange>
      </w:pPr>
    </w:p>
    <w:p w14:paraId="77E3DD77" w14:textId="2988EDD8" w:rsidR="00252993" w:rsidDel="002A60DA" w:rsidRDefault="00201FF6">
      <w:pPr>
        <w:pStyle w:val="NoSpacing"/>
        <w:rPr>
          <w:ins w:id="1630" w:author="Boni" w:date="2014-09-07T23:42:00Z"/>
          <w:del w:id="1631" w:author="Andrija Ilic" w:date="2015-09-06T19:35:00Z"/>
        </w:rPr>
        <w:pPrChange w:id="1632" w:author="Boni" w:date="2014-09-07T23:32:00Z">
          <w:pPr/>
        </w:pPrChange>
      </w:pPr>
      <w:ins w:id="1633" w:author="Boni" w:date="2014-09-07T23:39:00Z">
        <w:del w:id="1634" w:author="Andrija Ilic" w:date="2015-09-06T19:35:00Z">
          <w:r w:rsidDel="002A60DA">
            <w:delText>Неке од основних к</w:delText>
          </w:r>
        </w:del>
      </w:ins>
      <w:ins w:id="1635" w:author="Boni" w:date="2014-09-07T23:40:00Z">
        <w:del w:id="1636" w:author="Andrija Ilic" w:date="2015-09-06T19:35:00Z">
          <w:r w:rsidDel="002A60DA">
            <w:delText>омпоненти које се срећу на већини страница су:</w:delText>
          </w:r>
        </w:del>
      </w:ins>
    </w:p>
    <w:p w14:paraId="7BB403C1" w14:textId="05194A7E" w:rsidR="00252993" w:rsidDel="002A60DA" w:rsidRDefault="00252993">
      <w:pPr>
        <w:pStyle w:val="NoSpacing"/>
        <w:rPr>
          <w:ins w:id="1637" w:author="Boni" w:date="2014-09-07T23:40:00Z"/>
          <w:del w:id="1638" w:author="Andrija Ilic" w:date="2015-09-06T19:35:00Z"/>
        </w:rPr>
        <w:pPrChange w:id="1639" w:author="Boni" w:date="2014-09-07T23:32:00Z">
          <w:pPr/>
        </w:pPrChange>
      </w:pPr>
    </w:p>
    <w:p w14:paraId="4401081C" w14:textId="364B8124" w:rsidR="00252993" w:rsidDel="002A60DA" w:rsidRDefault="00252993">
      <w:pPr>
        <w:pStyle w:val="NoSpacing"/>
        <w:rPr>
          <w:ins w:id="1640" w:author="Boni" w:date="2014-09-08T00:06:00Z"/>
          <w:del w:id="1641" w:author="Andrija Ilic" w:date="2015-09-06T19:35:00Z"/>
        </w:rPr>
        <w:pPrChange w:id="1642" w:author="Boni" w:date="2014-09-07T23:27:00Z">
          <w:pPr/>
        </w:pPrChange>
      </w:pPr>
    </w:p>
    <w:p w14:paraId="76A103E5" w14:textId="09A612DB" w:rsidR="00252993" w:rsidDel="002A60DA" w:rsidRDefault="00252993">
      <w:pPr>
        <w:pStyle w:val="NoSpacing"/>
        <w:rPr>
          <w:ins w:id="1643" w:author="Boni" w:date="2014-09-08T00:06:00Z"/>
          <w:del w:id="1644" w:author="Andrija Ilic" w:date="2015-09-06T19:35:00Z"/>
        </w:rPr>
        <w:pPrChange w:id="1645" w:author="Boni" w:date="2014-09-07T23:27:00Z">
          <w:pPr/>
        </w:pPrChange>
      </w:pPr>
    </w:p>
    <w:p w14:paraId="1A1F4D59" w14:textId="432E07B1" w:rsidR="00252993" w:rsidDel="002A60DA" w:rsidRDefault="00252993">
      <w:pPr>
        <w:pStyle w:val="NoSpacing"/>
        <w:rPr>
          <w:ins w:id="1646" w:author="Boni" w:date="2014-09-08T03:09:00Z"/>
          <w:del w:id="1647" w:author="Andrija Ilic" w:date="2015-09-06T19:35:00Z"/>
        </w:rPr>
        <w:pPrChange w:id="1648" w:author="Boni" w:date="2014-09-07T23:27:00Z">
          <w:pPr/>
        </w:pPrChange>
      </w:pPr>
    </w:p>
    <w:p w14:paraId="3DE70B33" w14:textId="57E9EA9D" w:rsidR="00252993" w:rsidDel="002A60DA" w:rsidRDefault="00252993">
      <w:pPr>
        <w:pStyle w:val="NoSpacing"/>
        <w:rPr>
          <w:ins w:id="1649" w:author="Boni" w:date="2014-09-08T03:09:00Z"/>
          <w:del w:id="1650" w:author="Andrija Ilic" w:date="2015-09-06T19:35:00Z"/>
        </w:rPr>
        <w:pPrChange w:id="1651" w:author="Boni" w:date="2014-09-07T23:27:00Z">
          <w:pPr/>
        </w:pPrChange>
      </w:pPr>
    </w:p>
    <w:p w14:paraId="63A58262" w14:textId="43DA76A8" w:rsidR="00252993" w:rsidDel="002A60DA" w:rsidRDefault="00252993">
      <w:pPr>
        <w:pStyle w:val="NoSpacing"/>
        <w:rPr>
          <w:ins w:id="1652" w:author="Boni" w:date="2014-09-08T03:09:00Z"/>
          <w:del w:id="1653" w:author="Andrija Ilic" w:date="2015-09-06T19:35:00Z"/>
        </w:rPr>
        <w:pPrChange w:id="1654" w:author="Boni" w:date="2014-09-07T23:27:00Z">
          <w:pPr/>
        </w:pPrChange>
      </w:pPr>
    </w:p>
    <w:p w14:paraId="5F87E827" w14:textId="2F06DAE8" w:rsidR="00252993" w:rsidDel="002A60DA" w:rsidRDefault="00252993">
      <w:pPr>
        <w:pStyle w:val="NoSpacing"/>
        <w:rPr>
          <w:del w:id="1655" w:author="Andrija Ilic" w:date="2015-09-06T19:35:00Z"/>
        </w:rPr>
        <w:pPrChange w:id="1656" w:author="Boni" w:date="2014-09-07T23:27:00Z">
          <w:pPr/>
        </w:pPrChange>
      </w:pPr>
    </w:p>
    <w:p w14:paraId="7BE2185A" w14:textId="7D7CEDEC" w:rsidR="00252993" w:rsidDel="002A60DA" w:rsidRDefault="005F3F8E">
      <w:pPr>
        <w:pStyle w:val="Heading3"/>
        <w:rPr>
          <w:ins w:id="1657" w:author="Boni" w:date="2014-09-07T23:55:00Z"/>
          <w:del w:id="1658" w:author="Andrija Ilic" w:date="2015-09-06T19:35:00Z"/>
          <w:rFonts w:eastAsia="Calibri"/>
        </w:rPr>
      </w:pPr>
      <w:bookmarkStart w:id="1659" w:name="_Toc397909062"/>
      <w:ins w:id="1660" w:author="Boni" w:date="2014-09-08T00:04:00Z">
        <w:del w:id="1661" w:author="Andrija Ilic" w:date="2015-09-06T19:35:00Z">
          <w:r w:rsidRPr="005F3F8E" w:rsidDel="002A60DA">
            <w:rPr>
              <w:rFonts w:eastAsia="Calibri"/>
              <w:b w:val="0"/>
              <w:bCs w:val="0"/>
              <w:rPrChange w:id="1662" w:author="Boni" w:date="2014-09-08T00:04:00Z">
                <w:rPr>
                  <w:rFonts w:eastAsia="Calibri"/>
                  <w:b w:val="0"/>
                  <w:bCs w:val="0"/>
                  <w:color w:val="0000FF" w:themeColor="hyperlink"/>
                  <w:u w:val="single"/>
                </w:rPr>
              </w:rPrChange>
            </w:rPr>
            <w:delText xml:space="preserve">2.2.1 </w:delText>
          </w:r>
        </w:del>
      </w:ins>
      <w:del w:id="1663" w:author="Andrija Ilic" w:date="2015-09-06T19:35:00Z">
        <w:r w:rsidR="00D60E97" w:rsidRPr="009E64C2" w:rsidDel="002A60DA">
          <w:rPr>
            <w:rFonts w:eastAsia="Calibri"/>
          </w:rPr>
          <w:delText>2.</w:delText>
        </w:r>
        <w:r w:rsidR="008F22AB" w:rsidRPr="009E64C2" w:rsidDel="002A60DA">
          <w:rPr>
            <w:rFonts w:eastAsia="Calibri"/>
          </w:rPr>
          <w:delText>1</w:delText>
        </w:r>
        <w:r w:rsidR="00D60E97" w:rsidRPr="009E64C2" w:rsidDel="002A60DA">
          <w:rPr>
            <w:rFonts w:eastAsia="Calibri"/>
          </w:rPr>
          <w:delText xml:space="preserve">.1 </w:delText>
        </w:r>
      </w:del>
      <w:ins w:id="1664" w:author="Boni" w:date="2014-09-06T23:35:00Z">
        <w:del w:id="1665" w:author="Andrija Ilic" w:date="2015-09-06T19:35:00Z">
          <w:r w:rsidR="00C648DA" w:rsidRPr="009E64C2" w:rsidDel="002A60DA">
            <w:rPr>
              <w:rFonts w:eastAsia="Calibri"/>
            </w:rPr>
            <w:delText xml:space="preserve">Компонента за унос </w:delText>
          </w:r>
        </w:del>
      </w:ins>
      <w:ins w:id="1666" w:author="Boni" w:date="2014-09-07T23:53:00Z">
        <w:del w:id="1667" w:author="Andrija Ilic" w:date="2015-09-06T19:35:00Z">
          <w:r w:rsidRPr="005F3F8E" w:rsidDel="002A60DA">
            <w:rPr>
              <w:rFonts w:eastAsia="Calibri"/>
              <w:b w:val="0"/>
              <w:bCs w:val="0"/>
              <w:rPrChange w:id="1668" w:author="Boni" w:date="2014-09-08T00:04:00Z">
                <w:rPr>
                  <w:rFonts w:eastAsia="Calibri"/>
                  <w:b w:val="0"/>
                  <w:bCs w:val="0"/>
                  <w:color w:val="0000FF" w:themeColor="hyperlink"/>
                  <w:u w:val="single"/>
                </w:rPr>
              </w:rPrChange>
            </w:rPr>
            <w:delText>података</w:delText>
          </w:r>
        </w:del>
      </w:ins>
      <w:bookmarkEnd w:id="1659"/>
    </w:p>
    <w:p w14:paraId="2BCD1C06" w14:textId="49F94006" w:rsidR="00D60E97" w:rsidRPr="00C648DA" w:rsidDel="002A60DA" w:rsidRDefault="00D60E97" w:rsidP="00D60E97">
      <w:pPr>
        <w:pStyle w:val="Heading3"/>
        <w:rPr>
          <w:del w:id="1669" w:author="Andrija Ilic" w:date="2015-09-06T19:35:00Z"/>
        </w:rPr>
      </w:pPr>
      <w:commentRangeStart w:id="1670"/>
      <w:del w:id="1671" w:author="Andrija Ilic" w:date="2015-09-06T19:35:00Z">
        <w:r w:rsidDel="002A60DA">
          <w:rPr>
            <w:rFonts w:eastAsia="Calibri"/>
          </w:rPr>
          <w:delText>TextField, PasswordField</w:delText>
        </w:r>
        <w:commentRangeEnd w:id="1670"/>
        <w:r w:rsidR="0060385F" w:rsidDel="002A60DA">
          <w:rPr>
            <w:rStyle w:val="CommentReference"/>
            <w:rFonts w:ascii="Times New Roman" w:eastAsiaTheme="minorHAnsi" w:hAnsi="Times New Roman" w:cstheme="minorBidi"/>
            <w:b w:val="0"/>
            <w:bCs w:val="0"/>
          </w:rPr>
          <w:commentReference w:id="1670"/>
        </w:r>
      </w:del>
    </w:p>
    <w:p w14:paraId="76B8D83C" w14:textId="38448011" w:rsidR="00AB4F49" w:rsidDel="002A60DA" w:rsidRDefault="00AB4F49" w:rsidP="00AB4F49">
      <w:pPr>
        <w:pStyle w:val="NoSpacing"/>
        <w:rPr>
          <w:ins w:id="1672" w:author="Boni" w:date="2014-09-07T23:54:00Z"/>
          <w:del w:id="1673" w:author="Andrija Ilic" w:date="2015-09-06T19:35:00Z"/>
        </w:rPr>
      </w:pPr>
      <w:ins w:id="1674" w:author="Boni" w:date="2014-09-07T23:54:00Z">
        <w:del w:id="1675" w:author="Andrija Ilic" w:date="2015-09-06T19:35:00Z">
          <w:r w:rsidRPr="00201FF6" w:rsidDel="002A60DA">
            <w:rPr>
              <w:b/>
            </w:rPr>
            <w:delText xml:space="preserve">TextField </w:delText>
          </w:r>
          <w:r w:rsidDel="002A60DA">
            <w:rPr>
              <w:b/>
            </w:rPr>
            <w:delText xml:space="preserve">– </w:delText>
          </w:r>
          <w:r w:rsidDel="002A60DA">
            <w:delText xml:space="preserve">одговара </w:delText>
          </w:r>
          <w:r w:rsidRPr="00201FF6" w:rsidDel="002A60DA">
            <w:rPr>
              <w:rStyle w:val="CodeStyleChar"/>
            </w:rPr>
            <w:delText>&lt;input type="text"&gt;</w:delText>
          </w:r>
          <w:r w:rsidDel="002A60DA">
            <w:rPr>
              <w:rStyle w:val="CodeStyleChar"/>
            </w:rPr>
            <w:delText xml:space="preserve"> </w:delText>
          </w:r>
          <w:r w:rsidRPr="00201FF6" w:rsidDel="002A60DA">
            <w:delText>HTML елементу</w:delText>
          </w:r>
          <w:r w:rsidDel="002A60DA">
            <w:delText>. Користи се за едитовање једне линије текста.</w:delText>
          </w:r>
        </w:del>
      </w:ins>
    </w:p>
    <w:p w14:paraId="2C4C6FA2" w14:textId="36F1D289" w:rsidR="00AB4F49" w:rsidDel="002A60DA" w:rsidRDefault="00AB4F49" w:rsidP="00AB4F49">
      <w:pPr>
        <w:pStyle w:val="NoSpacing"/>
        <w:rPr>
          <w:ins w:id="1676" w:author="Boni" w:date="2014-09-07T23:54:00Z"/>
          <w:del w:id="1677" w:author="Andrija Ilic" w:date="2015-09-06T19:35:00Z"/>
        </w:rPr>
      </w:pPr>
    </w:p>
    <w:p w14:paraId="0B635AD1" w14:textId="72787F18" w:rsidR="00AB4F49" w:rsidDel="002A60DA" w:rsidRDefault="00AB4F49" w:rsidP="00AB4F49">
      <w:pPr>
        <w:rPr>
          <w:ins w:id="1678" w:author="Boni" w:date="2014-09-08T22:37:00Z"/>
          <w:del w:id="1679" w:author="Andrija Ilic" w:date="2015-09-06T19:35:00Z"/>
        </w:rPr>
      </w:pPr>
      <w:ins w:id="1680" w:author="Boni" w:date="2014-09-07T23:54:00Z">
        <w:del w:id="1681" w:author="Andrija Ilic" w:date="2015-09-06T19:35:00Z">
          <w:r w:rsidRPr="00201FF6" w:rsidDel="002A60DA">
            <w:rPr>
              <w:b/>
            </w:rPr>
            <w:delText xml:space="preserve">TextArea </w:delText>
          </w:r>
          <w:r w:rsidDel="002A60DA">
            <w:delText xml:space="preserve">– одговара </w:delText>
          </w:r>
          <w:r w:rsidRPr="00201FF6" w:rsidDel="002A60DA">
            <w:rPr>
              <w:rStyle w:val="CodeStyleChar"/>
            </w:rPr>
            <w:delText>&lt;textarea&gt;</w:delText>
          </w:r>
          <w:r w:rsidDel="002A60DA">
            <w:rPr>
              <w:rStyle w:val="CodeStyleChar"/>
            </w:rPr>
            <w:delText xml:space="preserve"> </w:delText>
          </w:r>
          <w:r w:rsidRPr="00201FF6" w:rsidDel="002A60DA">
            <w:delText>HTML елементу</w:delText>
          </w:r>
          <w:r w:rsidDel="002A60DA">
            <w:delText>. Користи се за едитовање вишелинијског текста.</w:delText>
          </w:r>
        </w:del>
      </w:ins>
    </w:p>
    <w:p w14:paraId="7D9FC9E8" w14:textId="7BD3192C" w:rsidR="00F800CC" w:rsidDel="002A60DA" w:rsidRDefault="00F800CC" w:rsidP="00AB4F49">
      <w:pPr>
        <w:rPr>
          <w:ins w:id="1682" w:author="Boni" w:date="2014-09-08T22:38:00Z"/>
          <w:del w:id="1683" w:author="Andrija Ilic" w:date="2015-09-06T19:35:00Z"/>
        </w:rPr>
      </w:pPr>
      <w:ins w:id="1684" w:author="Boni" w:date="2014-09-08T22:38:00Z">
        <w:del w:id="1685" w:author="Andrija Ilic" w:date="2015-09-06T19:35:00Z">
          <w:r w:rsidDel="002A60DA">
            <w:rPr>
              <w:noProof/>
            </w:rPr>
            <w:drawing>
              <wp:inline distT="0" distB="0" distL="0" distR="0" wp14:anchorId="1D4E2E88" wp14:editId="5B5BE69B">
                <wp:extent cx="3590925" cy="907596"/>
                <wp:effectExtent l="19050" t="0" r="9525" b="0"/>
                <wp:docPr id="77" name="Picture 76" descr="Text Are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xt Area.jpg"/>
                        <pic:cNvPicPr/>
                      </pic:nvPicPr>
                      <pic:blipFill>
                        <a:blip r:embed="rId24" cstate="print"/>
                        <a:stretch>
                          <a:fillRect/>
                        </a:stretch>
                      </pic:blipFill>
                      <pic:spPr>
                        <a:xfrm>
                          <a:off x="0" y="0"/>
                          <a:ext cx="3590925" cy="907596"/>
                        </a:xfrm>
                        <a:prstGeom prst="rect">
                          <a:avLst/>
                        </a:prstGeom>
                      </pic:spPr>
                    </pic:pic>
                  </a:graphicData>
                </a:graphic>
              </wp:inline>
            </w:drawing>
          </w:r>
        </w:del>
      </w:ins>
    </w:p>
    <w:p w14:paraId="7611BC25" w14:textId="3C1BA0E1" w:rsidR="00F800CC" w:rsidRPr="00F800CC" w:rsidDel="002A60DA" w:rsidRDefault="00F800CC" w:rsidP="00AB4F49">
      <w:pPr>
        <w:rPr>
          <w:ins w:id="1686" w:author="Boni" w:date="2014-09-07T23:54:00Z"/>
          <w:del w:id="1687" w:author="Andrija Ilic" w:date="2015-09-06T19:35:00Z"/>
        </w:rPr>
      </w:pPr>
      <w:ins w:id="1688" w:author="Boni" w:date="2014-09-08T22:38:00Z">
        <w:del w:id="1689" w:author="Andrija Ilic" w:date="2015-09-06T19:35:00Z">
          <w:r w:rsidDel="002A60DA">
            <w:delText>Слика 2.1 Изглед TextArea компоненте</w:delText>
          </w:r>
        </w:del>
      </w:ins>
    </w:p>
    <w:p w14:paraId="216BC2D1" w14:textId="5FC5BCDE" w:rsidR="00AB4F49" w:rsidDel="002A60DA" w:rsidRDefault="00AB4F49" w:rsidP="00AB4F49">
      <w:pPr>
        <w:rPr>
          <w:ins w:id="1690" w:author="Boni" w:date="2014-09-08T22:34:00Z"/>
          <w:del w:id="1691" w:author="Andrija Ilic" w:date="2015-09-06T19:35:00Z"/>
        </w:rPr>
      </w:pPr>
      <w:ins w:id="1692" w:author="Boni" w:date="2014-09-07T23:54:00Z">
        <w:del w:id="1693" w:author="Andrija Ilic" w:date="2015-09-06T19:35:00Z">
          <w:r w:rsidRPr="00AB4F49" w:rsidDel="002A60DA">
            <w:rPr>
              <w:b/>
            </w:rPr>
            <w:delText>Select</w:delText>
          </w:r>
          <w:r w:rsidDel="002A60DA">
            <w:delText xml:space="preserve"> – одговара </w:delText>
          </w:r>
          <w:r w:rsidRPr="00AB4F49" w:rsidDel="002A60DA">
            <w:rPr>
              <w:rStyle w:val="CodeStyleChar"/>
            </w:rPr>
            <w:delText>&lt;select&gt;</w:delText>
          </w:r>
          <w:r w:rsidDel="002A60DA">
            <w:delText xml:space="preserve"> HTML компонети, служи за одабир једне од вредности из понуђене листе.</w:delText>
          </w:r>
        </w:del>
      </w:ins>
    </w:p>
    <w:p w14:paraId="3E1D8AA4" w14:textId="461626EF" w:rsidR="009B7C7B" w:rsidDel="002A60DA" w:rsidRDefault="009B7C7B" w:rsidP="00AB4F49">
      <w:pPr>
        <w:rPr>
          <w:ins w:id="1694" w:author="Boni" w:date="2014-09-08T22:35:00Z"/>
          <w:del w:id="1695" w:author="Andrija Ilic" w:date="2015-09-06T19:35:00Z"/>
        </w:rPr>
      </w:pPr>
      <w:ins w:id="1696" w:author="Boni" w:date="2014-09-08T22:34:00Z">
        <w:del w:id="1697" w:author="Andrija Ilic" w:date="2015-09-06T19:35:00Z">
          <w:r w:rsidDel="002A60DA">
            <w:rPr>
              <w:noProof/>
            </w:rPr>
            <w:drawing>
              <wp:inline distT="0" distB="0" distL="0" distR="0" wp14:anchorId="6FAAA1EC" wp14:editId="0012BDDE">
                <wp:extent cx="2781300" cy="1109438"/>
                <wp:effectExtent l="19050" t="0" r="0" b="0"/>
                <wp:docPr id="61" name="Picture 60" descr="sele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lection.jpg"/>
                        <pic:cNvPicPr/>
                      </pic:nvPicPr>
                      <pic:blipFill>
                        <a:blip r:embed="rId25" cstate="print"/>
                        <a:stretch>
                          <a:fillRect/>
                        </a:stretch>
                      </pic:blipFill>
                      <pic:spPr>
                        <a:xfrm>
                          <a:off x="0" y="0"/>
                          <a:ext cx="2784262" cy="1110620"/>
                        </a:xfrm>
                        <a:prstGeom prst="rect">
                          <a:avLst/>
                        </a:prstGeom>
                      </pic:spPr>
                    </pic:pic>
                  </a:graphicData>
                </a:graphic>
              </wp:inline>
            </w:drawing>
          </w:r>
        </w:del>
      </w:ins>
    </w:p>
    <w:p w14:paraId="0E5C90B2" w14:textId="5C8EE3AC" w:rsidR="009B7C7B" w:rsidRPr="009B7C7B" w:rsidDel="002A60DA" w:rsidRDefault="009B7C7B" w:rsidP="00AB4F49">
      <w:pPr>
        <w:rPr>
          <w:ins w:id="1698" w:author="Boni" w:date="2014-09-07T23:54:00Z"/>
          <w:del w:id="1699" w:author="Andrija Ilic" w:date="2015-09-06T19:35:00Z"/>
        </w:rPr>
      </w:pPr>
      <w:ins w:id="1700" w:author="Boni" w:date="2014-09-08T22:35:00Z">
        <w:del w:id="1701" w:author="Andrija Ilic" w:date="2015-09-06T19:35:00Z">
          <w:r w:rsidDel="002A60DA">
            <w:delText>Слика 2.</w:delText>
          </w:r>
        </w:del>
      </w:ins>
      <w:ins w:id="1702" w:author="Boni" w:date="2014-09-08T22:38:00Z">
        <w:del w:id="1703" w:author="Andrija Ilic" w:date="2015-09-06T19:35:00Z">
          <w:r w:rsidR="00F800CC" w:rsidDel="002A60DA">
            <w:delText>2</w:delText>
          </w:r>
        </w:del>
      </w:ins>
      <w:ins w:id="1704" w:author="Boni" w:date="2014-09-08T22:35:00Z">
        <w:del w:id="1705" w:author="Andrija Ilic" w:date="2015-09-06T19:35:00Z">
          <w:r w:rsidDel="002A60DA">
            <w:delText xml:space="preserve"> Изглед select компоненте</w:delText>
          </w:r>
        </w:del>
      </w:ins>
    </w:p>
    <w:p w14:paraId="1027AB59" w14:textId="3F0C8A42" w:rsidR="00AB4F49" w:rsidDel="002A60DA" w:rsidRDefault="00AB4F49" w:rsidP="00AB4F49">
      <w:pPr>
        <w:rPr>
          <w:ins w:id="1706" w:author="Boni" w:date="2014-09-07T23:54:00Z"/>
          <w:del w:id="1707" w:author="Andrija Ilic" w:date="2015-09-06T19:35:00Z"/>
        </w:rPr>
      </w:pPr>
      <w:ins w:id="1708" w:author="Boni" w:date="2014-09-07T23:54:00Z">
        <w:del w:id="1709" w:author="Andrija Ilic" w:date="2015-09-06T19:35:00Z">
          <w:r w:rsidRPr="00AB4F49" w:rsidDel="002A60DA">
            <w:rPr>
              <w:b/>
            </w:rPr>
            <w:delText xml:space="preserve">RadioGroup </w:delText>
          </w:r>
          <w:r w:rsidDel="002A60DA">
            <w:delText>– групише већи број radio компоненти које се све односе на исту особину ентитета.</w:delText>
          </w:r>
        </w:del>
      </w:ins>
    </w:p>
    <w:p w14:paraId="5CE52F06" w14:textId="6BD5FB02" w:rsidR="00AB4F49" w:rsidDel="002A60DA" w:rsidRDefault="00AB4F49" w:rsidP="00AB4F49">
      <w:pPr>
        <w:rPr>
          <w:ins w:id="1710" w:author="Boni" w:date="2014-09-08T22:36:00Z"/>
          <w:del w:id="1711" w:author="Andrija Ilic" w:date="2015-09-06T19:35:00Z"/>
        </w:rPr>
      </w:pPr>
      <w:ins w:id="1712" w:author="Boni" w:date="2014-09-07T23:54:00Z">
        <w:del w:id="1713" w:author="Andrija Ilic" w:date="2015-09-06T19:35:00Z">
          <w:r w:rsidRPr="00AB4F49" w:rsidDel="002A60DA">
            <w:rPr>
              <w:b/>
            </w:rPr>
            <w:delText>Radio</w:delText>
          </w:r>
          <w:r w:rsidDel="002A60DA">
            <w:delText xml:space="preserve"> – одговара </w:delText>
          </w:r>
          <w:r w:rsidRPr="00AB4F49" w:rsidDel="002A60DA">
            <w:rPr>
              <w:rStyle w:val="CodeStyleChar"/>
            </w:rPr>
            <w:delText>&lt;input type="radio"&gt;</w:delText>
          </w:r>
          <w:r w:rsidDel="002A60DA">
            <w:rPr>
              <w:rStyle w:val="CodeStyleChar"/>
            </w:rPr>
            <w:delText xml:space="preserve"> </w:delText>
          </w:r>
          <w:r w:rsidRPr="00AB4F49" w:rsidDel="002A60DA">
            <w:delText>мора се налазити унутар RadioGroup контејнера</w:delText>
          </w:r>
          <w:r w:rsidDel="002A60DA">
            <w:delText>. Служи за одабир својства ентитета.</w:delText>
          </w:r>
        </w:del>
      </w:ins>
    </w:p>
    <w:p w14:paraId="5F49F423" w14:textId="0B0B7C15" w:rsidR="00FE049A" w:rsidRPr="00FE049A" w:rsidDel="002A60DA" w:rsidRDefault="00FE049A" w:rsidP="00AB4F49">
      <w:pPr>
        <w:rPr>
          <w:ins w:id="1714" w:author="Boni" w:date="2014-09-08T22:36:00Z"/>
          <w:del w:id="1715" w:author="Andrija Ilic" w:date="2015-09-06T19:35:00Z"/>
        </w:rPr>
      </w:pPr>
    </w:p>
    <w:p w14:paraId="3327BF54" w14:textId="75794464" w:rsidR="00FE049A" w:rsidDel="002A60DA" w:rsidRDefault="00FE049A" w:rsidP="00AB4F49">
      <w:pPr>
        <w:rPr>
          <w:ins w:id="1716" w:author="Boni" w:date="2014-09-08T22:36:00Z"/>
          <w:del w:id="1717" w:author="Andrija Ilic" w:date="2015-09-06T19:35:00Z"/>
        </w:rPr>
      </w:pPr>
      <w:ins w:id="1718" w:author="Boni" w:date="2014-09-08T22:36:00Z">
        <w:del w:id="1719" w:author="Andrija Ilic" w:date="2015-09-06T19:35:00Z">
          <w:r w:rsidDel="002A60DA">
            <w:rPr>
              <w:noProof/>
            </w:rPr>
            <w:drawing>
              <wp:inline distT="0" distB="0" distL="0" distR="0" wp14:anchorId="6A0AAD1C" wp14:editId="36A0059B">
                <wp:extent cx="3810000" cy="771525"/>
                <wp:effectExtent l="19050" t="0" r="0" b="0"/>
                <wp:docPr id="65" name="Picture 64" descr="RadioGrou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dioGroup.jpg"/>
                        <pic:cNvPicPr/>
                      </pic:nvPicPr>
                      <pic:blipFill>
                        <a:blip r:embed="rId26" cstate="print"/>
                        <a:stretch>
                          <a:fillRect/>
                        </a:stretch>
                      </pic:blipFill>
                      <pic:spPr>
                        <a:xfrm>
                          <a:off x="0" y="0"/>
                          <a:ext cx="3810000" cy="771525"/>
                        </a:xfrm>
                        <a:prstGeom prst="rect">
                          <a:avLst/>
                        </a:prstGeom>
                      </pic:spPr>
                    </pic:pic>
                  </a:graphicData>
                </a:graphic>
              </wp:inline>
            </w:drawing>
          </w:r>
        </w:del>
      </w:ins>
    </w:p>
    <w:p w14:paraId="16E3C07A" w14:textId="545AF913" w:rsidR="00FE049A" w:rsidRPr="00FE049A" w:rsidDel="002A60DA" w:rsidRDefault="00FE049A" w:rsidP="00AB4F49">
      <w:pPr>
        <w:rPr>
          <w:ins w:id="1720" w:author="Boni" w:date="2014-09-07T23:54:00Z"/>
          <w:del w:id="1721" w:author="Andrija Ilic" w:date="2015-09-06T19:35:00Z"/>
        </w:rPr>
      </w:pPr>
      <w:ins w:id="1722" w:author="Boni" w:date="2014-09-08T22:36:00Z">
        <w:del w:id="1723" w:author="Andrija Ilic" w:date="2015-09-06T19:35:00Z">
          <w:r w:rsidDel="002A60DA">
            <w:delText>Слика 2.</w:delText>
          </w:r>
        </w:del>
      </w:ins>
      <w:ins w:id="1724" w:author="Boni" w:date="2014-09-08T22:38:00Z">
        <w:del w:id="1725" w:author="Andrija Ilic" w:date="2015-09-06T19:35:00Z">
          <w:r w:rsidR="00F800CC" w:rsidDel="002A60DA">
            <w:delText>3</w:delText>
          </w:r>
        </w:del>
      </w:ins>
      <w:ins w:id="1726" w:author="Boni" w:date="2014-09-08T22:36:00Z">
        <w:del w:id="1727" w:author="Andrija Ilic" w:date="2015-09-06T19:35:00Z">
          <w:r w:rsidDel="002A60DA">
            <w:delText xml:space="preserve"> Изгле Radio и RadioGroup компоненте</w:delText>
          </w:r>
        </w:del>
      </w:ins>
    </w:p>
    <w:p w14:paraId="3A5BBC52" w14:textId="6A48AE9D" w:rsidR="00AB4F49" w:rsidRPr="00AB4F49" w:rsidDel="002A60DA" w:rsidRDefault="00AB4F49" w:rsidP="00AB4F49">
      <w:pPr>
        <w:rPr>
          <w:ins w:id="1728" w:author="Boni" w:date="2014-09-07T23:54:00Z"/>
          <w:del w:id="1729" w:author="Andrija Ilic" w:date="2015-09-06T19:35:00Z"/>
        </w:rPr>
      </w:pPr>
      <w:ins w:id="1730" w:author="Boni" w:date="2014-09-07T23:54:00Z">
        <w:del w:id="1731" w:author="Andrija Ilic" w:date="2015-09-06T19:35:00Z">
          <w:r w:rsidRPr="00AB4F49" w:rsidDel="002A60DA">
            <w:rPr>
              <w:b/>
            </w:rPr>
            <w:delText>Form</w:delText>
          </w:r>
          <w:r w:rsidDel="002A60DA">
            <w:delText xml:space="preserve"> – исто као и у HTML-у служи за груписање других компоненти.</w:delText>
          </w:r>
        </w:del>
      </w:ins>
    </w:p>
    <w:p w14:paraId="6C5471E0" w14:textId="20F2C364" w:rsidR="00D60E97" w:rsidRPr="009E64C2" w:rsidDel="002A60DA" w:rsidRDefault="005F3F8E" w:rsidP="00D60E97">
      <w:pPr>
        <w:rPr>
          <w:del w:id="1732" w:author="Andrija Ilic" w:date="2015-09-06T19:35:00Z"/>
        </w:rPr>
      </w:pPr>
      <w:ins w:id="1733" w:author="Boni" w:date="2014-09-08T00:04:00Z">
        <w:del w:id="1734" w:author="Andrija Ilic" w:date="2015-09-06T19:35:00Z">
          <w:r w:rsidRPr="005F3F8E" w:rsidDel="002A60DA">
            <w:rPr>
              <w:b/>
              <w:rPrChange w:id="1735" w:author="Boni" w:date="2014-09-08T00:06:00Z">
                <w:rPr>
                  <w:color w:val="0000FF" w:themeColor="hyperlink"/>
                  <w:u w:val="single"/>
                </w:rPr>
              </w:rPrChange>
            </w:rPr>
            <w:delText>PasswordField</w:delText>
          </w:r>
        </w:del>
      </w:ins>
      <w:ins w:id="1736" w:author="Boni" w:date="2014-09-08T00:05:00Z">
        <w:del w:id="1737" w:author="Andrija Ilic" w:date="2015-09-06T19:35:00Z">
          <w:r w:rsidRPr="005F3F8E" w:rsidDel="002A60DA">
            <w:rPr>
              <w:b/>
              <w:rPrChange w:id="1738" w:author="Boni" w:date="2014-09-08T00:06:00Z">
                <w:rPr>
                  <w:color w:val="0000FF" w:themeColor="hyperlink"/>
                  <w:u w:val="single"/>
                </w:rPr>
              </w:rPrChange>
            </w:rPr>
            <w:delText xml:space="preserve"> </w:delText>
          </w:r>
          <w:r w:rsidR="009E64C2" w:rsidDel="002A60DA">
            <w:delText xml:space="preserve">– приказује се као </w:delText>
          </w:r>
          <w:r w:rsidR="009E64C2" w:rsidDel="002A60DA">
            <w:rPr>
              <w:rStyle w:val="apple-converted-space"/>
              <w:rFonts w:ascii="Verdana" w:hAnsi="Verdana"/>
              <w:color w:val="000000"/>
              <w:sz w:val="16"/>
              <w:szCs w:val="16"/>
              <w:shd w:val="clear" w:color="auto" w:fill="FFFFFF"/>
            </w:rPr>
            <w:delText> </w:delText>
          </w:r>
          <w:r w:rsidRPr="005F3F8E" w:rsidDel="002A60DA">
            <w:rPr>
              <w:rStyle w:val="CodeStyleChar"/>
              <w:rPrChange w:id="1739" w:author="Boni" w:date="2014-09-08T00:06:00Z">
                <w:rPr>
                  <w:rFonts w:ascii="Verdana" w:hAnsi="Verdana"/>
                  <w:color w:val="000000"/>
                  <w:sz w:val="16"/>
                  <w:szCs w:val="16"/>
                  <w:u w:val="single"/>
                  <w:shd w:val="clear" w:color="auto" w:fill="FFFFFF"/>
                </w:rPr>
              </w:rPrChange>
            </w:rPr>
            <w:delText>&lt;input type="password"&gt;</w:delText>
          </w:r>
          <w:r w:rsidR="009E64C2" w:rsidDel="002A60DA">
            <w:rPr>
              <w:rFonts w:ascii="Verdana" w:hAnsi="Verdana"/>
              <w:color w:val="000000"/>
              <w:sz w:val="16"/>
              <w:szCs w:val="16"/>
              <w:shd w:val="clear" w:color="auto" w:fill="FFFFFF"/>
            </w:rPr>
            <w:delText xml:space="preserve"> </w:delText>
          </w:r>
          <w:r w:rsidRPr="005F3F8E" w:rsidDel="002A60DA">
            <w:rPr>
              <w:rPrChange w:id="1740" w:author="Boni" w:date="2014-09-08T00:06:00Z">
                <w:rPr>
                  <w:rFonts w:ascii="Verdana" w:hAnsi="Verdana"/>
                  <w:color w:val="000000"/>
                  <w:sz w:val="16"/>
                  <w:szCs w:val="16"/>
                  <w:u w:val="single"/>
                  <w:shd w:val="clear" w:color="auto" w:fill="FFFFFF"/>
                </w:rPr>
              </w:rPrChange>
            </w:rPr>
            <w:delText>HTML елемент</w:delText>
          </w:r>
        </w:del>
      </w:ins>
      <w:ins w:id="1741" w:author="Boni" w:date="2014-09-08T00:06:00Z">
        <w:del w:id="1742" w:author="Andrija Ilic" w:date="2015-09-06T19:35:00Z">
          <w:r w:rsidR="009E64C2" w:rsidDel="002A60DA">
            <w:delText>.</w:delText>
          </w:r>
        </w:del>
      </w:ins>
    </w:p>
    <w:p w14:paraId="7EA18147" w14:textId="277E2AB9" w:rsidR="00D60E97" w:rsidRPr="00607D5F" w:rsidDel="002A60DA" w:rsidRDefault="00D60E97" w:rsidP="00D60E97">
      <w:pPr>
        <w:rPr>
          <w:del w:id="1743" w:author="Andrija Ilic" w:date="2015-09-06T19:35:00Z"/>
        </w:rPr>
      </w:pPr>
      <w:del w:id="1744" w:author="Andrija Ilic" w:date="2015-09-06T19:35:00Z">
        <w:r w:rsidDel="002A60DA">
          <w:rPr>
            <w:rFonts w:eastAsia="Calibri" w:cs="Calibri"/>
            <w:color w:val="000000"/>
            <w:szCs w:val="24"/>
          </w:rPr>
          <w:delText xml:space="preserve">Ове компоненте морају да се налазе унутар Form компоненте. </w:delText>
        </w:r>
      </w:del>
    </w:p>
    <w:p w14:paraId="14E97802" w14:textId="2E39C3E4" w:rsidR="00D60E97" w:rsidDel="002A60DA" w:rsidRDefault="00D60E97" w:rsidP="00832451">
      <w:pPr>
        <w:pStyle w:val="CodeStyle"/>
        <w:rPr>
          <w:del w:id="1745" w:author="Andrija Ilic" w:date="2015-09-06T19:35:00Z"/>
        </w:rPr>
      </w:pPr>
      <w:commentRangeStart w:id="1746"/>
      <w:del w:id="1747" w:author="Andrija Ilic" w:date="2015-09-06T19:35:00Z">
        <w:r w:rsidDel="002A60DA">
          <w:delText xml:space="preserve">&lt;t:form t:id="loginForm"&gt; </w:delText>
        </w:r>
      </w:del>
    </w:p>
    <w:p w14:paraId="5BAD97E7" w14:textId="791CBCA5" w:rsidR="00D60E97" w:rsidDel="002A60DA" w:rsidRDefault="00D60E97" w:rsidP="00832451">
      <w:pPr>
        <w:pStyle w:val="CodeStyle"/>
        <w:rPr>
          <w:del w:id="1748" w:author="Andrija Ilic" w:date="2015-09-06T19:35:00Z"/>
        </w:rPr>
      </w:pPr>
    </w:p>
    <w:p w14:paraId="2DA95515" w14:textId="5E7DF655" w:rsidR="00D60E97" w:rsidDel="002A60DA" w:rsidRDefault="00D60E97" w:rsidP="00832451">
      <w:pPr>
        <w:pStyle w:val="CodeStyle"/>
        <w:ind w:left="1440"/>
        <w:rPr>
          <w:del w:id="1749" w:author="Andrija Ilic" w:date="2015-09-06T19:35:00Z"/>
        </w:rPr>
      </w:pPr>
      <w:del w:id="1750" w:author="Andrija Ilic" w:date="2015-09-06T19:35:00Z">
        <w:r w:rsidDel="002A60DA">
          <w:delText xml:space="preserve">&lt;input type="text" t:id="userName" </w:delText>
        </w:r>
      </w:del>
    </w:p>
    <w:p w14:paraId="5431CA23" w14:textId="21600667" w:rsidR="00D60E97" w:rsidDel="002A60DA" w:rsidRDefault="00D60E97" w:rsidP="00832451">
      <w:pPr>
        <w:pStyle w:val="CodeStyle"/>
        <w:ind w:left="1440"/>
        <w:rPr>
          <w:del w:id="1751" w:author="Andrija Ilic" w:date="2015-09-06T19:35:00Z"/>
        </w:rPr>
      </w:pPr>
    </w:p>
    <w:p w14:paraId="152493CF" w14:textId="3809278A" w:rsidR="00252993" w:rsidDel="002A60DA" w:rsidRDefault="00D60E97">
      <w:pPr>
        <w:pStyle w:val="CodeStyle"/>
        <w:rPr>
          <w:del w:id="1752" w:author="Andrija Ilic" w:date="2015-09-06T19:35:00Z"/>
        </w:rPr>
        <w:pPrChange w:id="1753" w:author="Boni" w:date="2014-09-07T23:20:00Z">
          <w:pPr>
            <w:pStyle w:val="CodeStyle"/>
            <w:ind w:left="1440"/>
          </w:pPr>
        </w:pPrChange>
      </w:pPr>
      <w:del w:id="1754" w:author="Andrija Ilic" w:date="2015-09-06T19:35:00Z">
        <w:r w:rsidDel="002A60DA">
          <w:delText>&lt;input type="text" t:id="password" t:type="TextField" t:value="userName"/&gt;</w:delText>
        </w:r>
      </w:del>
    </w:p>
    <w:p w14:paraId="37471FAD" w14:textId="523EB31F" w:rsidR="00D60E97" w:rsidDel="002A60DA" w:rsidRDefault="00D60E97" w:rsidP="00832451">
      <w:pPr>
        <w:pStyle w:val="CodeStyle"/>
        <w:ind w:left="1440"/>
        <w:rPr>
          <w:del w:id="1755" w:author="Andrija Ilic" w:date="2015-09-06T19:35:00Z"/>
        </w:rPr>
      </w:pPr>
      <w:del w:id="1756" w:author="Andrija Ilic" w:date="2015-09-06T19:35:00Z">
        <w:r w:rsidDel="002A60DA">
          <w:delText xml:space="preserve"> </w:delText>
        </w:r>
      </w:del>
    </w:p>
    <w:p w14:paraId="3E970185" w14:textId="7484BB28" w:rsidR="00D60E97" w:rsidDel="002A60DA" w:rsidRDefault="00D60E97" w:rsidP="00832451">
      <w:pPr>
        <w:pStyle w:val="CodeStyle"/>
        <w:ind w:left="1440"/>
        <w:rPr>
          <w:del w:id="1757" w:author="Andrija Ilic" w:date="2015-09-06T19:35:00Z"/>
        </w:rPr>
      </w:pPr>
      <w:del w:id="1758" w:author="Andrija Ilic" w:date="2015-09-06T19:35:00Z">
        <w:r w:rsidDel="002A60DA">
          <w:delText xml:space="preserve">&lt;input type="text" t:id="password" t:type="PasswordField" t:value="password"/&gt; </w:delText>
        </w:r>
      </w:del>
    </w:p>
    <w:p w14:paraId="422224B5" w14:textId="230CE2DF" w:rsidR="00D60E97" w:rsidDel="002A60DA" w:rsidRDefault="00D60E97" w:rsidP="00832451">
      <w:pPr>
        <w:pStyle w:val="CodeStyle"/>
        <w:ind w:left="1440"/>
        <w:rPr>
          <w:del w:id="1759" w:author="Andrija Ilic" w:date="2015-09-06T19:35:00Z"/>
        </w:rPr>
      </w:pPr>
    </w:p>
    <w:p w14:paraId="32E701FB" w14:textId="406849DF" w:rsidR="00D60E97" w:rsidDel="002A60DA" w:rsidRDefault="00D60E97" w:rsidP="00832451">
      <w:pPr>
        <w:pStyle w:val="CodeStyle"/>
        <w:ind w:left="1440"/>
        <w:rPr>
          <w:del w:id="1760" w:author="Andrija Ilic" w:date="2015-09-06T19:35:00Z"/>
        </w:rPr>
      </w:pPr>
      <w:del w:id="1761" w:author="Andrija Ilic" w:date="2015-09-06T19:35:00Z">
        <w:r w:rsidDel="002A60DA">
          <w:delText xml:space="preserve">&lt;input type="submit" value="Log In"/&gt; </w:delText>
        </w:r>
      </w:del>
    </w:p>
    <w:p w14:paraId="6343C5EF" w14:textId="7BE6C713" w:rsidR="00D60E97" w:rsidDel="002A60DA" w:rsidRDefault="00D60E97" w:rsidP="00832451">
      <w:pPr>
        <w:pStyle w:val="CodeStyle"/>
        <w:rPr>
          <w:del w:id="1762" w:author="Andrija Ilic" w:date="2015-09-06T19:35:00Z"/>
        </w:rPr>
      </w:pPr>
    </w:p>
    <w:p w14:paraId="3A0D542A" w14:textId="6C87AD28" w:rsidR="00D60E97" w:rsidDel="002A60DA" w:rsidRDefault="00D60E97" w:rsidP="00832451">
      <w:pPr>
        <w:pStyle w:val="CodeStyle"/>
        <w:rPr>
          <w:del w:id="1763" w:author="Andrija Ilic" w:date="2015-09-06T19:35:00Z"/>
          <w:rFonts w:ascii="Times New Roman" w:hAnsi="Times New Roman"/>
          <w:sz w:val="24"/>
          <w:szCs w:val="24"/>
        </w:rPr>
      </w:pPr>
      <w:del w:id="1764" w:author="Andrija Ilic" w:date="2015-09-06T19:35:00Z">
        <w:r w:rsidDel="002A60DA">
          <w:delText xml:space="preserve">&lt;/t:form&gt; </w:delText>
        </w:r>
      </w:del>
    </w:p>
    <w:commentRangeEnd w:id="1746"/>
    <w:p w14:paraId="2C62B024" w14:textId="343D18EA" w:rsidR="00D60E97" w:rsidDel="002A60DA" w:rsidRDefault="0060385F" w:rsidP="00D60E97">
      <w:pPr>
        <w:autoSpaceDE w:val="0"/>
        <w:spacing w:line="180" w:lineRule="atLeast"/>
        <w:rPr>
          <w:del w:id="1765" w:author="Andrija Ilic" w:date="2015-09-06T19:35:00Z"/>
          <w:szCs w:val="24"/>
        </w:rPr>
      </w:pPr>
      <w:del w:id="1766" w:author="Andrija Ilic" w:date="2015-09-06T19:35:00Z">
        <w:r w:rsidDel="002A60DA">
          <w:rPr>
            <w:rStyle w:val="CommentReference"/>
          </w:rPr>
          <w:commentReference w:id="1746"/>
        </w:r>
      </w:del>
    </w:p>
    <w:p w14:paraId="610C2998" w14:textId="5D4722D3" w:rsidR="00252993" w:rsidDel="002A60DA" w:rsidRDefault="00D60E97">
      <w:pPr>
        <w:autoSpaceDE w:val="0"/>
        <w:spacing w:line="180" w:lineRule="atLeast"/>
        <w:jc w:val="both"/>
        <w:rPr>
          <w:del w:id="1767" w:author="Andrija Ilic" w:date="2015-09-06T19:35:00Z"/>
          <w:szCs w:val="24"/>
        </w:rPr>
        <w:pPrChange w:id="1768" w:author="Boni" w:date="2014-09-07T23:53:00Z">
          <w:pPr>
            <w:autoSpaceDE w:val="0"/>
            <w:spacing w:line="180" w:lineRule="atLeast"/>
          </w:pPr>
        </w:pPrChange>
      </w:pPr>
      <w:del w:id="1769" w:author="Andrija Ilic" w:date="2015-09-06T19:35:00Z">
        <w:r w:rsidDel="002A60DA">
          <w:rPr>
            <w:rFonts w:eastAsia="Courier Std" w:cs="Courier Std"/>
            <w:color w:val="000000"/>
            <w:szCs w:val="24"/>
          </w:rPr>
          <w:delText>Врло се често користе и имју своје еквиваленте у HTML таговима. Међутим за разлику од HTML-a Tapestry  ове (као и друге компоненте) проширује додатним атрибутима, који омпогућују да се успостави веза између странице и метода класе у којој се имплементира логика понашања дате стране. Тако атрибут t:type говори оквиру да при приказивању странице узме у обзир да је ово Tapestry компонента и укључи је у животни циклус приказивања страница.</w:delText>
        </w:r>
        <w:r w:rsidR="008D2A63" w:rsidDel="002A60DA">
          <w:rPr>
            <w:rFonts w:eastAsia="Courier Std" w:cs="Courier Std"/>
            <w:color w:val="000000"/>
            <w:szCs w:val="24"/>
          </w:rPr>
          <w:delText>[2]</w:delText>
        </w:r>
      </w:del>
    </w:p>
    <w:p w14:paraId="2AA4A83A" w14:textId="0D0FD1E5" w:rsidR="00D60E97" w:rsidDel="002A60DA" w:rsidRDefault="00D60E97" w:rsidP="00D60E97">
      <w:pPr>
        <w:autoSpaceDE w:val="0"/>
        <w:spacing w:line="180" w:lineRule="atLeast"/>
        <w:rPr>
          <w:del w:id="1770" w:author="Andrija Ilic" w:date="2015-09-06T19:35:00Z"/>
          <w:szCs w:val="24"/>
        </w:rPr>
      </w:pPr>
    </w:p>
    <w:p w14:paraId="09D68427" w14:textId="3834F551" w:rsidR="00252993" w:rsidDel="002A60DA" w:rsidRDefault="00D60E97">
      <w:pPr>
        <w:autoSpaceDE w:val="0"/>
        <w:spacing w:line="180" w:lineRule="atLeast"/>
        <w:jc w:val="both"/>
        <w:rPr>
          <w:del w:id="1771" w:author="Andrija Ilic" w:date="2015-09-06T19:35:00Z"/>
          <w:szCs w:val="24"/>
        </w:rPr>
        <w:pPrChange w:id="1772" w:author="Boni" w:date="2014-09-07T23:53:00Z">
          <w:pPr>
            <w:autoSpaceDE w:val="0"/>
            <w:spacing w:line="180" w:lineRule="atLeast"/>
          </w:pPr>
        </w:pPrChange>
      </w:pPr>
      <w:del w:id="1773" w:author="Andrija Ilic" w:date="2015-09-06T19:35:00Z">
        <w:r w:rsidDel="002A60DA">
          <w:rPr>
            <w:rFonts w:eastAsia="Courier Std" w:cs="Courier Std"/>
            <w:color w:val="000000"/>
            <w:szCs w:val="24"/>
          </w:rPr>
          <w:delText>Јava класа која контролише дате компоненте мора имати одговарајући модел са податцима на основ</w:delText>
        </w:r>
        <w:r w:rsidR="00974C1D" w:rsidDel="002A60DA">
          <w:rPr>
            <w:rFonts w:eastAsia="Courier Std" w:cs="Courier Std"/>
            <w:color w:val="000000"/>
            <w:szCs w:val="24"/>
          </w:rPr>
          <w:delText>у којих ће дата комонента бити п</w:delText>
        </w:r>
        <w:r w:rsidDel="002A60DA">
          <w:rPr>
            <w:rFonts w:eastAsia="Courier Std" w:cs="Courier Std"/>
            <w:color w:val="000000"/>
            <w:szCs w:val="24"/>
          </w:rPr>
          <w:delText>риказана и који ће након sumbmita форме садржати податак унешен од стране клијента.</w:delText>
        </w:r>
        <w:r w:rsidR="00974C1D" w:rsidDel="002A60DA">
          <w:rPr>
            <w:rFonts w:eastAsia="Courier Std" w:cs="Courier Std"/>
            <w:color w:val="000000"/>
            <w:szCs w:val="24"/>
          </w:rPr>
          <w:delText xml:space="preserve"> Ова компонента се појављује при пријављивању корисника на систем (слика 3). </w:delText>
        </w:r>
      </w:del>
    </w:p>
    <w:p w14:paraId="05987FCC" w14:textId="70889482" w:rsidR="00D60E97" w:rsidDel="002A60DA" w:rsidRDefault="00252993" w:rsidP="00D60E97">
      <w:pPr>
        <w:autoSpaceDE w:val="0"/>
        <w:spacing w:line="180" w:lineRule="atLeast"/>
        <w:rPr>
          <w:del w:id="1774" w:author="Andrija Ilic" w:date="2015-09-06T19:35:00Z"/>
          <w:szCs w:val="24"/>
        </w:rPr>
      </w:pPr>
      <w:ins w:id="1775" w:author="Boni" w:date="2014-09-08T00:23:00Z">
        <w:del w:id="1776" w:author="Andrija Ilic" w:date="2015-09-06T19:35:00Z">
          <w:r w:rsidDel="002A60DA">
            <w:rPr>
              <w:noProof/>
              <w:szCs w:val="24"/>
              <w:rPrChange w:id="1777" w:author="Unknown">
                <w:rPr>
                  <w:noProof/>
                  <w:color w:val="0000FF" w:themeColor="hyperlink"/>
                  <w:u w:val="single"/>
                </w:rPr>
              </w:rPrChange>
            </w:rPr>
            <w:drawing>
              <wp:inline distT="0" distB="0" distL="0" distR="0" wp14:anchorId="3403EB25" wp14:editId="1560AA22">
                <wp:extent cx="3104542" cy="1185483"/>
                <wp:effectExtent l="19050" t="0" r="608" b="0"/>
                <wp:docPr id="81" name="Picture 80" descr="textFieldP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xtFieldPass.jpg"/>
                        <pic:cNvPicPr/>
                      </pic:nvPicPr>
                      <pic:blipFill>
                        <a:blip r:embed="rId27" cstate="print"/>
                        <a:stretch>
                          <a:fillRect/>
                        </a:stretch>
                      </pic:blipFill>
                      <pic:spPr>
                        <a:xfrm>
                          <a:off x="0" y="0"/>
                          <a:ext cx="3103882" cy="1185231"/>
                        </a:xfrm>
                        <a:prstGeom prst="rect">
                          <a:avLst/>
                        </a:prstGeom>
                      </pic:spPr>
                    </pic:pic>
                  </a:graphicData>
                </a:graphic>
              </wp:inline>
            </w:drawing>
          </w:r>
        </w:del>
      </w:ins>
      <w:del w:id="1778" w:author="Andrija Ilic" w:date="2015-09-06T19:35:00Z">
        <w:r w:rsidDel="002A60DA">
          <w:rPr>
            <w:noProof/>
            <w:szCs w:val="24"/>
            <w:rPrChange w:id="1779" w:author="Unknown">
              <w:rPr>
                <w:noProof/>
                <w:color w:val="0000FF" w:themeColor="hyperlink"/>
                <w:u w:val="single"/>
              </w:rPr>
            </w:rPrChange>
          </w:rPr>
          <w:drawing>
            <wp:inline distT="0" distB="0" distL="0" distR="0" wp14:anchorId="386B9CF7" wp14:editId="13717591">
              <wp:extent cx="3101031" cy="1184142"/>
              <wp:effectExtent l="19050" t="0" r="4119" b="0"/>
              <wp:docPr id="16" name="Picture 14" descr="textFieldP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xtFieldPass.jpg"/>
                      <pic:cNvPicPr/>
                    </pic:nvPicPr>
                    <pic:blipFill>
                      <a:blip r:embed="rId28" cstate="print"/>
                      <a:stretch>
                        <a:fillRect/>
                      </a:stretch>
                    </pic:blipFill>
                    <pic:spPr>
                      <a:xfrm>
                        <a:off x="0" y="0"/>
                        <a:ext cx="3103440" cy="1185062"/>
                      </a:xfrm>
                      <a:prstGeom prst="rect">
                        <a:avLst/>
                      </a:prstGeom>
                    </pic:spPr>
                  </pic:pic>
                </a:graphicData>
              </a:graphic>
            </wp:inline>
          </w:drawing>
        </w:r>
      </w:del>
    </w:p>
    <w:p w14:paraId="466B6E5B" w14:textId="3CD3E458" w:rsidR="00974C1D" w:rsidDel="002A60DA" w:rsidRDefault="00974C1D" w:rsidP="00D60E97">
      <w:pPr>
        <w:autoSpaceDE w:val="0"/>
        <w:spacing w:line="180" w:lineRule="atLeast"/>
        <w:rPr>
          <w:del w:id="1780" w:author="Andrija Ilic" w:date="2015-09-06T19:35:00Z"/>
          <w:szCs w:val="24"/>
        </w:rPr>
      </w:pPr>
      <w:del w:id="1781" w:author="Andrija Ilic" w:date="2015-09-06T19:35:00Z">
        <w:r w:rsidDel="002A60DA">
          <w:rPr>
            <w:szCs w:val="24"/>
          </w:rPr>
          <w:delText>Слика 3. Страница за пријаву запосленог</w:delText>
        </w:r>
      </w:del>
    </w:p>
    <w:p w14:paraId="22756A35" w14:textId="27EBE4EE" w:rsidR="00974C1D" w:rsidRPr="00974C1D" w:rsidDel="002A60DA" w:rsidRDefault="00974C1D" w:rsidP="00D60E97">
      <w:pPr>
        <w:autoSpaceDE w:val="0"/>
        <w:spacing w:line="180" w:lineRule="atLeast"/>
        <w:rPr>
          <w:del w:id="1782" w:author="Andrija Ilic" w:date="2015-09-06T19:35:00Z"/>
          <w:szCs w:val="24"/>
        </w:rPr>
      </w:pPr>
    </w:p>
    <w:p w14:paraId="0D78423B" w14:textId="1FBA3396" w:rsidR="00607D5F" w:rsidRPr="00FE70E6" w:rsidDel="002A60DA" w:rsidRDefault="00607D5F" w:rsidP="007A6F8A">
      <w:pPr>
        <w:pStyle w:val="CodeStyle"/>
        <w:rPr>
          <w:del w:id="1783" w:author="Andrija Ilic" w:date="2015-09-06T19:35:00Z"/>
        </w:rPr>
      </w:pPr>
      <w:del w:id="1784" w:author="Andrija Ilic" w:date="2015-09-06T19:35:00Z">
        <w:r w:rsidRPr="00FE70E6" w:rsidDel="002A60DA">
          <w:delText>public class Index {</w:delText>
        </w:r>
      </w:del>
    </w:p>
    <w:p w14:paraId="59919624" w14:textId="394125C1" w:rsidR="00607D5F" w:rsidDel="002A60DA" w:rsidRDefault="00607D5F" w:rsidP="007A6F8A">
      <w:pPr>
        <w:pStyle w:val="CodeStyle"/>
        <w:ind w:left="1440"/>
        <w:rPr>
          <w:del w:id="1785" w:author="Andrija Ilic" w:date="2015-09-06T19:35:00Z"/>
        </w:rPr>
      </w:pPr>
      <w:del w:id="1786" w:author="Andrija Ilic" w:date="2015-09-06T19:35:00Z">
        <w:r w:rsidRPr="00FE70E6" w:rsidDel="002A60DA">
          <w:delText>private String userName;</w:delText>
        </w:r>
        <w:r w:rsidR="00FE70E6" w:rsidDel="002A60DA">
          <w:br/>
        </w:r>
        <w:r w:rsidRPr="00FE70E6" w:rsidDel="002A60DA">
          <w:delText>private String password;</w:delText>
        </w:r>
      </w:del>
    </w:p>
    <w:p w14:paraId="4139D292" w14:textId="13523023" w:rsidR="007A6F8A" w:rsidRPr="007A6F8A" w:rsidDel="002A60DA" w:rsidRDefault="007A6F8A" w:rsidP="007A6F8A">
      <w:pPr>
        <w:pStyle w:val="CodeStyle"/>
        <w:ind w:left="1440"/>
        <w:rPr>
          <w:del w:id="1787" w:author="Andrija Ilic" w:date="2015-09-06T19:35:00Z"/>
        </w:rPr>
      </w:pPr>
    </w:p>
    <w:p w14:paraId="62500FAA" w14:textId="57E2C952" w:rsidR="00607D5F" w:rsidRPr="00FE70E6" w:rsidDel="002A60DA" w:rsidRDefault="00FE70E6" w:rsidP="007A6F8A">
      <w:pPr>
        <w:pStyle w:val="CodeStyle"/>
        <w:rPr>
          <w:del w:id="1788" w:author="Andrija Ilic" w:date="2015-09-06T19:35:00Z"/>
        </w:rPr>
      </w:pPr>
      <w:del w:id="1789" w:author="Andrija Ilic" w:date="2015-09-06T19:35:00Z">
        <w:r w:rsidDel="002A60DA">
          <w:delText xml:space="preserve">      </w:delText>
        </w:r>
        <w:r w:rsidR="00607D5F" w:rsidRPr="00FE70E6" w:rsidDel="002A60DA">
          <w:delText>Object onSubmitFromLoginForm() throws Exception {</w:delText>
        </w:r>
        <w:r w:rsidDel="002A60DA">
          <w:br/>
          <w:delText xml:space="preserve">        </w:delText>
        </w:r>
        <w:r w:rsidR="00607D5F" w:rsidRPr="00FE70E6" w:rsidDel="002A60DA">
          <w:delText>...</w:delText>
        </w:r>
      </w:del>
    </w:p>
    <w:p w14:paraId="3475EACA" w14:textId="66485CF1" w:rsidR="00607D5F" w:rsidRPr="00FE70E6" w:rsidDel="002A60DA" w:rsidRDefault="007A6F8A" w:rsidP="007A6F8A">
      <w:pPr>
        <w:pStyle w:val="CodeStyle"/>
        <w:ind w:left="1440"/>
        <w:rPr>
          <w:del w:id="1790" w:author="Andrija Ilic" w:date="2015-09-06T19:35:00Z"/>
        </w:rPr>
      </w:pPr>
      <w:del w:id="1791" w:author="Andrija Ilic" w:date="2015-09-06T19:35:00Z">
        <w:r w:rsidDel="002A60DA">
          <w:delText xml:space="preserve">    </w:delText>
        </w:r>
        <w:r w:rsidR="00607D5F" w:rsidRPr="00FE70E6" w:rsidDel="002A60DA">
          <w:delText>user = authenticatedUser;</w:delText>
        </w:r>
        <w:r w:rsidR="00FE70E6" w:rsidDel="002A60DA">
          <w:br/>
        </w:r>
        <w:r w:rsidDel="002A60DA">
          <w:delText xml:space="preserve">   </w:delText>
        </w:r>
        <w:r w:rsidR="00607D5F" w:rsidRPr="00FE70E6" w:rsidDel="002A60DA">
          <w:delText>next</w:delText>
        </w:r>
        <w:r w:rsidDel="002A60DA">
          <w:delText xml:space="preserve"> </w:delText>
        </w:r>
        <w:r w:rsidR="00607D5F" w:rsidRPr="00FE70E6" w:rsidDel="002A60DA">
          <w:delText>Page = About.class;</w:delText>
        </w:r>
      </w:del>
    </w:p>
    <w:p w14:paraId="2ABD0ECB" w14:textId="73845EAC" w:rsidR="00607D5F" w:rsidRPr="00FE70E6" w:rsidDel="002A60DA" w:rsidRDefault="00607D5F" w:rsidP="007A6F8A">
      <w:pPr>
        <w:pStyle w:val="CodeStyle"/>
        <w:ind w:left="1440" w:firstLine="720"/>
        <w:rPr>
          <w:del w:id="1792" w:author="Andrija Ilic" w:date="2015-09-06T19:35:00Z"/>
        </w:rPr>
      </w:pPr>
      <w:del w:id="1793" w:author="Andrija Ilic" w:date="2015-09-06T19:35:00Z">
        <w:r w:rsidRPr="00FE70E6" w:rsidDel="002A60DA">
          <w:delText>} else {</w:delText>
        </w:r>
        <w:r w:rsidR="00FE70E6" w:rsidDel="002A60DA">
          <w:br/>
          <w:delText xml:space="preserve">  </w:delText>
        </w:r>
        <w:r w:rsidRPr="00FE70E6" w:rsidDel="002A60DA">
          <w:delText>setHiddenMessage("none");</w:delText>
        </w:r>
        <w:r w:rsidR="00FE70E6" w:rsidDel="002A60DA">
          <w:br/>
          <w:delText xml:space="preserve">  </w:delText>
        </w:r>
        <w:r w:rsidRPr="00FE70E6" w:rsidDel="002A60DA">
          <w:delText>return this;</w:delText>
        </w:r>
      </w:del>
    </w:p>
    <w:p w14:paraId="31ED3932" w14:textId="3830CFFD" w:rsidR="00607D5F" w:rsidRPr="00FE70E6" w:rsidDel="002A60DA" w:rsidRDefault="00607D5F" w:rsidP="007A6F8A">
      <w:pPr>
        <w:pStyle w:val="CodeStyle"/>
        <w:rPr>
          <w:del w:id="1794" w:author="Andrija Ilic" w:date="2015-09-06T19:35:00Z"/>
        </w:rPr>
      </w:pPr>
      <w:del w:id="1795" w:author="Andrija Ilic" w:date="2015-09-06T19:35:00Z">
        <w:r w:rsidRPr="00FE70E6" w:rsidDel="002A60DA">
          <w:tab/>
        </w:r>
        <w:r w:rsidRPr="00FE70E6" w:rsidDel="002A60DA">
          <w:tab/>
          <w:delText>}</w:delText>
        </w:r>
      </w:del>
    </w:p>
    <w:p w14:paraId="74B7F686" w14:textId="7C4DAA46" w:rsidR="00D60E97" w:rsidRPr="00FE70E6" w:rsidDel="002A60DA" w:rsidRDefault="00607D5F" w:rsidP="007A6F8A">
      <w:pPr>
        <w:pStyle w:val="CodeStyle"/>
        <w:rPr>
          <w:del w:id="1796" w:author="Andrija Ilic" w:date="2015-09-06T19:35:00Z"/>
        </w:rPr>
      </w:pPr>
      <w:del w:id="1797" w:author="Andrija Ilic" w:date="2015-09-06T19:35:00Z">
        <w:r w:rsidRPr="00FE70E6" w:rsidDel="002A60DA">
          <w:tab/>
        </w:r>
        <w:r w:rsidRPr="00FE70E6" w:rsidDel="002A60DA">
          <w:tab/>
          <w:delText>return nextPage;</w:delText>
        </w:r>
        <w:r w:rsidR="00FE70E6" w:rsidDel="002A60DA">
          <w:br/>
          <w:delText xml:space="preserve">     </w:delText>
        </w:r>
        <w:r w:rsidRPr="00FE70E6" w:rsidDel="002A60DA">
          <w:delText>}</w:delText>
        </w:r>
        <w:r w:rsidR="00FE70E6" w:rsidDel="002A60DA">
          <w:br/>
        </w:r>
        <w:r w:rsidRPr="00FE70E6" w:rsidDel="002A60DA">
          <w:delText>}</w:delText>
        </w:r>
      </w:del>
    </w:p>
    <w:p w14:paraId="507957D5" w14:textId="4A8A324B" w:rsidR="00D60E97" w:rsidDel="002A60DA" w:rsidRDefault="00D60E97" w:rsidP="00D60E97">
      <w:pPr>
        <w:autoSpaceDE w:val="0"/>
        <w:spacing w:line="180" w:lineRule="atLeast"/>
        <w:rPr>
          <w:del w:id="1798" w:author="Andrija Ilic" w:date="2015-09-06T19:35:00Z"/>
          <w:szCs w:val="24"/>
        </w:rPr>
      </w:pPr>
    </w:p>
    <w:p w14:paraId="5A2B689C" w14:textId="0E90C27A" w:rsidR="005D3402" w:rsidDel="002A60DA" w:rsidRDefault="005D3402">
      <w:pPr>
        <w:jc w:val="both"/>
        <w:rPr>
          <w:ins w:id="1799" w:author="Boni" w:date="2014-09-08T22:54:00Z"/>
          <w:del w:id="1800" w:author="Andrija Ilic" w:date="2015-09-06T19:35:00Z"/>
        </w:rPr>
        <w:pPrChange w:id="1801" w:author="Boni" w:date="2014-09-08T22:53:00Z">
          <w:pPr>
            <w:pStyle w:val="Heading3"/>
          </w:pPr>
        </w:pPrChange>
      </w:pPr>
      <w:bookmarkStart w:id="1802" w:name="_Toc397909063"/>
      <w:ins w:id="1803" w:author="Boni" w:date="2014-09-08T22:48:00Z">
        <w:del w:id="1804" w:author="Andrija Ilic" w:date="2015-09-06T19:35:00Z">
          <w:r w:rsidRPr="005D3402" w:rsidDel="002A60DA">
            <w:rPr>
              <w:b/>
              <w:rPrChange w:id="1805" w:author="Boni" w:date="2014-09-08T22:53:00Z">
                <w:rPr>
                  <w:rFonts w:eastAsia="Courier Std"/>
                </w:rPr>
              </w:rPrChange>
            </w:rPr>
            <w:delText>Grid компонента</w:delText>
          </w:r>
          <w:r w:rsidDel="002A60DA">
            <w:delText xml:space="preserve"> </w:delText>
          </w:r>
          <w:r w:rsidRPr="005D3402" w:rsidDel="002A60DA">
            <w:rPr>
              <w:rPrChange w:id="1806" w:author="Boni" w:date="2014-09-08T22:49:00Z">
                <w:rPr>
                  <w:rFonts w:eastAsia="Courier Std"/>
                </w:rPr>
              </w:rPrChange>
            </w:rPr>
            <w:delText>представља</w:delText>
          </w:r>
        </w:del>
      </w:ins>
      <w:ins w:id="1807" w:author="Boni" w:date="2014-09-08T22:49:00Z">
        <w:del w:id="1808" w:author="Andrija Ilic" w:date="2015-09-06T19:35:00Z">
          <w:r w:rsidDel="002A60DA">
            <w:delText xml:space="preserve"> једну од сложенијих компонената за приказ података. Уз неке додатке ова компонента се може прилагодити и уносу података. Мног</w:delText>
          </w:r>
        </w:del>
      </w:ins>
      <w:ins w:id="1809" w:author="Boni" w:date="2014-09-08T22:50:00Z">
        <w:del w:id="1810" w:author="Andrija Ilic" w:date="2015-09-06T19:35:00Z">
          <w:r w:rsidDel="002A60DA">
            <w:delText>а</w:delText>
          </w:r>
        </w:del>
      </w:ins>
      <w:ins w:id="1811" w:author="Boni" w:date="2014-09-08T22:49:00Z">
        <w:del w:id="1812" w:author="Andrija Ilic" w:date="2015-09-06T19:35:00Z">
          <w:r w:rsidDel="002A60DA">
            <w:delText xml:space="preserve"> предефинисан</w:delText>
          </w:r>
        </w:del>
      </w:ins>
      <w:ins w:id="1813" w:author="Boni" w:date="2014-09-08T22:50:00Z">
        <w:del w:id="1814" w:author="Andrija Ilic" w:date="2015-09-06T19:35:00Z">
          <w:r w:rsidDel="002A60DA">
            <w:delText>а понашање се нуде уз њу, као што су пагинација која се остварује имплементирањем метода за одређивање опсе</w:delText>
          </w:r>
        </w:del>
      </w:ins>
      <w:ins w:id="1815" w:author="Boni" w:date="2014-09-08T22:51:00Z">
        <w:del w:id="1816" w:author="Andrija Ilic" w:date="2015-09-06T19:35:00Z">
          <w:r w:rsidDel="002A60DA">
            <w:delText>га и броја ентитета по страници. Могуће је направити табелу на основу модела који је дат у некој Java колекцији података,</w:delText>
          </w:r>
        </w:del>
      </w:ins>
      <w:ins w:id="1817" w:author="Boni" w:date="2014-09-08T22:52:00Z">
        <w:del w:id="1818" w:author="Andrija Ilic" w:date="2015-09-06T19:35:00Z">
          <w:r w:rsidDel="002A60DA">
            <w:delText xml:space="preserve"> али осим овое најпростије употребе, могуће је </w:delText>
          </w:r>
        </w:del>
      </w:ins>
      <w:ins w:id="1819" w:author="Boni" w:date="2014-09-08T22:53:00Z">
        <w:del w:id="1820" w:author="Andrija Ilic" w:date="2015-09-06T19:35:00Z">
          <w:r w:rsidDel="002A60DA">
            <w:delText>табелу проширити новим колонама као и новим функционалностима, као што су сортирање и претраживање ентитета унутар табеле.</w:delText>
          </w:r>
        </w:del>
      </w:ins>
      <w:ins w:id="1821" w:author="Boni" w:date="2014-09-08T22:52:00Z">
        <w:del w:id="1822" w:author="Andrija Ilic" w:date="2015-09-06T19:35:00Z">
          <w:r w:rsidDel="002A60DA">
            <w:delText xml:space="preserve"> </w:delText>
          </w:r>
        </w:del>
      </w:ins>
    </w:p>
    <w:p w14:paraId="4E590788" w14:textId="628172DF" w:rsidR="005D3402" w:rsidRPr="005D3402" w:rsidDel="002A60DA" w:rsidRDefault="005D3402">
      <w:pPr>
        <w:jc w:val="both"/>
        <w:rPr>
          <w:ins w:id="1823" w:author="Boni" w:date="2014-09-08T22:48:00Z"/>
          <w:del w:id="1824" w:author="Andrija Ilic" w:date="2015-09-06T19:35:00Z"/>
          <w:rPrChange w:id="1825" w:author="Boni" w:date="2014-09-08T22:52:00Z">
            <w:rPr>
              <w:ins w:id="1826" w:author="Boni" w:date="2014-09-08T22:48:00Z"/>
              <w:del w:id="1827" w:author="Andrija Ilic" w:date="2015-09-06T19:35:00Z"/>
              <w:rFonts w:eastAsia="Courier Std"/>
            </w:rPr>
          </w:rPrChange>
        </w:rPr>
        <w:pPrChange w:id="1828" w:author="Boni" w:date="2014-09-08T22:53:00Z">
          <w:pPr>
            <w:pStyle w:val="Heading3"/>
          </w:pPr>
        </w:pPrChange>
      </w:pPr>
    </w:p>
    <w:p w14:paraId="4882C499" w14:textId="601D8665" w:rsidR="00D60E97" w:rsidDel="002A60DA" w:rsidRDefault="00D60E97" w:rsidP="00D60E97">
      <w:pPr>
        <w:pStyle w:val="Heading3"/>
        <w:rPr>
          <w:ins w:id="1829" w:author="Boni" w:date="2014-09-08T00:08:00Z"/>
          <w:del w:id="1830" w:author="Andrija Ilic" w:date="2015-09-06T19:35:00Z"/>
          <w:rFonts w:eastAsia="Courier Std"/>
        </w:rPr>
      </w:pPr>
      <w:commentRangeStart w:id="1831"/>
      <w:del w:id="1832" w:author="Andrija Ilic" w:date="2015-09-06T19:35:00Z">
        <w:r w:rsidDel="002A60DA">
          <w:rPr>
            <w:rFonts w:eastAsia="Courier Std"/>
          </w:rPr>
          <w:delText>2.</w:delText>
        </w:r>
        <w:r w:rsidR="008F22AB" w:rsidDel="002A60DA">
          <w:rPr>
            <w:rFonts w:eastAsia="Courier Std"/>
          </w:rPr>
          <w:delText>1</w:delText>
        </w:r>
      </w:del>
      <w:ins w:id="1833" w:author="Boni" w:date="2014-09-08T00:08:00Z">
        <w:del w:id="1834" w:author="Andrija Ilic" w:date="2015-09-06T19:35:00Z">
          <w:r w:rsidR="009C6E04" w:rsidDel="002A60DA">
            <w:rPr>
              <w:rFonts w:eastAsia="Courier Std"/>
            </w:rPr>
            <w:delText>2</w:delText>
          </w:r>
        </w:del>
      </w:ins>
      <w:del w:id="1835" w:author="Andrija Ilic" w:date="2015-09-06T19:35:00Z">
        <w:r w:rsidDel="002A60DA">
          <w:rPr>
            <w:rFonts w:eastAsia="Courier Std"/>
          </w:rPr>
          <w:delText xml:space="preserve">.2 </w:delText>
        </w:r>
      </w:del>
      <w:ins w:id="1836" w:author="Boni" w:date="2014-09-06T23:36:00Z">
        <w:del w:id="1837" w:author="Andrija Ilic" w:date="2015-09-06T19:35:00Z">
          <w:r w:rsidR="00C648DA" w:rsidDel="002A60DA">
            <w:rPr>
              <w:rFonts w:eastAsia="Courier Std"/>
            </w:rPr>
            <w:delText xml:space="preserve">Компонента за </w:delText>
          </w:r>
        </w:del>
      </w:ins>
      <w:ins w:id="1838" w:author="Boni" w:date="2014-09-08T00:08:00Z">
        <w:del w:id="1839" w:author="Andrija Ilic" w:date="2015-09-06T19:35:00Z">
          <w:r w:rsidR="009C6E04" w:rsidDel="002A60DA">
            <w:rPr>
              <w:rFonts w:eastAsia="Courier Std"/>
            </w:rPr>
            <w:delText>интеракцију</w:delText>
          </w:r>
        </w:del>
      </w:ins>
      <w:bookmarkEnd w:id="1802"/>
      <w:del w:id="1840" w:author="Andrija Ilic" w:date="2015-09-06T19:35:00Z">
        <w:r w:rsidDel="002A60DA">
          <w:rPr>
            <w:rFonts w:eastAsia="Courier Std"/>
          </w:rPr>
          <w:delText>Loop, ActionLink If</w:delText>
        </w:r>
        <w:commentRangeEnd w:id="1831"/>
        <w:r w:rsidR="0060385F" w:rsidDel="002A60DA">
          <w:rPr>
            <w:rStyle w:val="CommentReference"/>
            <w:rFonts w:ascii="Times New Roman" w:eastAsiaTheme="minorHAnsi" w:hAnsi="Times New Roman" w:cstheme="minorBidi"/>
            <w:b w:val="0"/>
            <w:bCs w:val="0"/>
          </w:rPr>
          <w:commentReference w:id="1831"/>
        </w:r>
      </w:del>
    </w:p>
    <w:p w14:paraId="5BBCF367" w14:textId="67B9BA90" w:rsidR="00252993" w:rsidDel="002A60DA" w:rsidRDefault="00252993">
      <w:pPr>
        <w:rPr>
          <w:del w:id="1841" w:author="Andrija Ilic" w:date="2015-09-06T19:35:00Z"/>
        </w:rPr>
        <w:pPrChange w:id="1842" w:author="Boni" w:date="2014-09-08T00:08:00Z">
          <w:pPr>
            <w:pStyle w:val="Heading3"/>
          </w:pPr>
        </w:pPrChange>
      </w:pPr>
    </w:p>
    <w:p w14:paraId="7AD29DBE" w14:textId="19EADBA7" w:rsidR="009C6E04" w:rsidDel="002A60DA" w:rsidRDefault="009C6E04" w:rsidP="009C6E04">
      <w:pPr>
        <w:rPr>
          <w:ins w:id="1843" w:author="Boni" w:date="2014-09-08T00:08:00Z"/>
          <w:del w:id="1844" w:author="Andrija Ilic" w:date="2015-09-06T19:35:00Z"/>
        </w:rPr>
      </w:pPr>
      <w:ins w:id="1845" w:author="Boni" w:date="2014-09-08T00:08:00Z">
        <w:del w:id="1846" w:author="Andrija Ilic" w:date="2015-09-06T19:35:00Z">
          <w:r w:rsidRPr="00201FF6" w:rsidDel="002A60DA">
            <w:rPr>
              <w:b/>
            </w:rPr>
            <w:delText>ActionLink</w:delText>
          </w:r>
          <w:r w:rsidDel="002A60DA">
            <w:delText>- окида акцију на серверској страни уз могуће освежење целе стране.</w:delText>
          </w:r>
        </w:del>
      </w:ins>
    </w:p>
    <w:p w14:paraId="7CFA6E5E" w14:textId="6010A45C" w:rsidR="009C6E04" w:rsidDel="002A60DA" w:rsidRDefault="009C6E04" w:rsidP="009C6E04">
      <w:pPr>
        <w:rPr>
          <w:ins w:id="1847" w:author="Boni" w:date="2014-09-08T00:08:00Z"/>
          <w:del w:id="1848" w:author="Andrija Ilic" w:date="2015-09-06T19:35:00Z"/>
        </w:rPr>
      </w:pPr>
      <w:ins w:id="1849" w:author="Boni" w:date="2014-09-08T00:08:00Z">
        <w:del w:id="1850" w:author="Andrija Ilic" w:date="2015-09-06T19:35:00Z">
          <w:r w:rsidRPr="00201FF6" w:rsidDel="002A60DA">
            <w:rPr>
              <w:b/>
            </w:rPr>
            <w:delText>PageLink</w:delText>
          </w:r>
          <w:r w:rsidDel="002A60DA">
            <w:rPr>
              <w:b/>
            </w:rPr>
            <w:delText xml:space="preserve"> – </w:delText>
          </w:r>
          <w:r w:rsidDel="002A60DA">
            <w:delText>креира захтев за приказивање неке од страница из апликације.</w:delText>
          </w:r>
        </w:del>
      </w:ins>
    </w:p>
    <w:p w14:paraId="2E68FF2A" w14:textId="58821C2F" w:rsidR="009C6E04" w:rsidRPr="0078654E" w:rsidDel="002A60DA" w:rsidRDefault="005F3F8E" w:rsidP="009C6E04">
      <w:pPr>
        <w:rPr>
          <w:ins w:id="1851" w:author="Boni" w:date="2014-09-08T00:08:00Z"/>
          <w:del w:id="1852" w:author="Andrija Ilic" w:date="2015-09-06T19:35:00Z"/>
          <w:b/>
          <w:rPrChange w:id="1853" w:author="Boni" w:date="2014-09-08T03:16:00Z">
            <w:rPr>
              <w:ins w:id="1854" w:author="Boni" w:date="2014-09-08T00:08:00Z"/>
              <w:del w:id="1855" w:author="Andrija Ilic" w:date="2015-09-06T19:35:00Z"/>
            </w:rPr>
          </w:rPrChange>
        </w:rPr>
      </w:pPr>
      <w:ins w:id="1856" w:author="Boni" w:date="2014-09-08T00:08:00Z">
        <w:del w:id="1857" w:author="Andrija Ilic" w:date="2015-09-06T19:35:00Z">
          <w:r w:rsidRPr="005F3F8E" w:rsidDel="002A60DA">
            <w:rPr>
              <w:b/>
              <w:rPrChange w:id="1858" w:author="Boni" w:date="2014-09-08T01:27:00Z">
                <w:rPr>
                  <w:color w:val="0000FF" w:themeColor="hyperlink"/>
                  <w:u w:val="single"/>
                </w:rPr>
              </w:rPrChange>
            </w:rPr>
            <w:delText xml:space="preserve">If – </w:delText>
          </w:r>
        </w:del>
      </w:ins>
      <w:ins w:id="1859" w:author="Boni" w:date="2014-09-08T03:16:00Z">
        <w:del w:id="1860" w:author="Andrija Ilic" w:date="2015-09-06T19:35:00Z">
          <w:r w:rsidRPr="005F3F8E" w:rsidDel="002A60DA">
            <w:rPr>
              <w:rPrChange w:id="1861" w:author="Boni" w:date="2014-09-08T03:17:00Z">
                <w:rPr>
                  <w:b/>
                  <w:color w:val="0000FF" w:themeColor="hyperlink"/>
                  <w:u w:val="single"/>
                </w:rPr>
              </w:rPrChange>
            </w:rPr>
            <w:delText>Условно прика</w:delText>
          </w:r>
        </w:del>
      </w:ins>
      <w:ins w:id="1862" w:author="Boni" w:date="2014-09-08T03:17:00Z">
        <w:del w:id="1863" w:author="Andrija Ilic" w:date="2015-09-06T19:35:00Z">
          <w:r w:rsidRPr="005F3F8E" w:rsidDel="002A60DA">
            <w:rPr>
              <w:rPrChange w:id="1864" w:author="Boni" w:date="2014-09-08T03:17:00Z">
                <w:rPr>
                  <w:b/>
                  <w:color w:val="0000FF" w:themeColor="hyperlink"/>
                  <w:u w:val="single"/>
                </w:rPr>
              </w:rPrChange>
            </w:rPr>
            <w:delText>зивање садржаја компоненте</w:delText>
          </w:r>
        </w:del>
      </w:ins>
    </w:p>
    <w:p w14:paraId="0D11C135" w14:textId="7E1C927D" w:rsidR="009C6E04" w:rsidRPr="0078654E" w:rsidDel="002A60DA" w:rsidRDefault="005F3F8E" w:rsidP="009C6E04">
      <w:pPr>
        <w:rPr>
          <w:ins w:id="1865" w:author="Boni" w:date="2014-09-08T00:08:00Z"/>
          <w:del w:id="1866" w:author="Andrija Ilic" w:date="2015-09-06T19:35:00Z"/>
          <w:b/>
          <w:rPrChange w:id="1867" w:author="Boni" w:date="2014-09-08T03:17:00Z">
            <w:rPr>
              <w:ins w:id="1868" w:author="Boni" w:date="2014-09-08T00:08:00Z"/>
              <w:del w:id="1869" w:author="Andrija Ilic" w:date="2015-09-06T19:35:00Z"/>
            </w:rPr>
          </w:rPrChange>
        </w:rPr>
      </w:pPr>
      <w:ins w:id="1870" w:author="Boni" w:date="2014-09-08T00:08:00Z">
        <w:del w:id="1871" w:author="Andrija Ilic" w:date="2015-09-06T19:35:00Z">
          <w:r w:rsidRPr="005F3F8E" w:rsidDel="002A60DA">
            <w:rPr>
              <w:b/>
              <w:rPrChange w:id="1872" w:author="Boni" w:date="2014-09-08T01:28:00Z">
                <w:rPr>
                  <w:color w:val="0000FF" w:themeColor="hyperlink"/>
                  <w:u w:val="single"/>
                </w:rPr>
              </w:rPrChange>
            </w:rPr>
            <w:delText xml:space="preserve">Loop </w:delText>
          </w:r>
        </w:del>
      </w:ins>
      <w:ins w:id="1873" w:author="Boni" w:date="2014-09-08T03:17:00Z">
        <w:del w:id="1874" w:author="Andrija Ilic" w:date="2015-09-06T19:35:00Z">
          <w:r w:rsidR="0078654E" w:rsidDel="002A60DA">
            <w:rPr>
              <w:b/>
            </w:rPr>
            <w:delText>–</w:delText>
          </w:r>
        </w:del>
      </w:ins>
      <w:ins w:id="1875" w:author="Boni" w:date="2014-09-08T00:08:00Z">
        <w:del w:id="1876" w:author="Andrija Ilic" w:date="2015-09-06T19:35:00Z">
          <w:r w:rsidRPr="005F3F8E" w:rsidDel="002A60DA">
            <w:rPr>
              <w:b/>
              <w:rPrChange w:id="1877" w:author="Boni" w:date="2014-09-08T01:28:00Z">
                <w:rPr>
                  <w:color w:val="0000FF" w:themeColor="hyperlink"/>
                  <w:u w:val="single"/>
                </w:rPr>
              </w:rPrChange>
            </w:rPr>
            <w:delText xml:space="preserve"> </w:delText>
          </w:r>
        </w:del>
      </w:ins>
      <w:ins w:id="1878" w:author="Boni" w:date="2014-09-08T03:17:00Z">
        <w:del w:id="1879" w:author="Andrija Ilic" w:date="2015-09-06T19:35:00Z">
          <w:r w:rsidRPr="005F3F8E" w:rsidDel="002A60DA">
            <w:rPr>
              <w:rPrChange w:id="1880" w:author="Boni" w:date="2014-09-08T03:17:00Z">
                <w:rPr>
                  <w:b/>
                  <w:color w:val="0000FF" w:themeColor="hyperlink"/>
                  <w:u w:val="single"/>
                </w:rPr>
              </w:rPrChange>
            </w:rPr>
            <w:delText>пролазак кроз све елементе и приказивање садржаја</w:delText>
          </w:r>
        </w:del>
      </w:ins>
    </w:p>
    <w:p w14:paraId="7D2DC4A6" w14:textId="292CB1AF" w:rsidR="00D60E97" w:rsidDel="002A60DA" w:rsidRDefault="00D60E97" w:rsidP="00D60E97">
      <w:pPr>
        <w:autoSpaceDE w:val="0"/>
        <w:spacing w:line="180" w:lineRule="atLeast"/>
        <w:rPr>
          <w:del w:id="1881" w:author="Andrija Ilic" w:date="2015-09-06T19:35:00Z"/>
          <w:szCs w:val="24"/>
        </w:rPr>
      </w:pPr>
    </w:p>
    <w:p w14:paraId="5FDE0F8F" w14:textId="23DC771A" w:rsidR="00D60E97" w:rsidDel="002A60DA" w:rsidRDefault="00D60E97" w:rsidP="00D60E97">
      <w:pPr>
        <w:autoSpaceDE w:val="0"/>
        <w:spacing w:line="180" w:lineRule="atLeast"/>
        <w:rPr>
          <w:del w:id="1882" w:author="Andrija Ilic" w:date="2015-09-06T19:35:00Z"/>
          <w:rFonts w:eastAsia="Courier Std" w:cs="Courier Std"/>
          <w:color w:val="000000"/>
          <w:szCs w:val="24"/>
        </w:rPr>
      </w:pPr>
      <w:del w:id="1883" w:author="Andrija Ilic" w:date="2015-09-06T19:35:00Z">
        <w:r w:rsidDel="002A60DA">
          <w:rPr>
            <w:rFonts w:eastAsia="Courier Std" w:cs="Courier Std"/>
            <w:color w:val="000000"/>
            <w:szCs w:val="24"/>
          </w:rPr>
          <w:delText>Ове компоненте немају одговарајуће  HTML пандане већ се по одређеној логици преводе у неке од њих.</w:delText>
        </w:r>
      </w:del>
    </w:p>
    <w:p w14:paraId="6507D982" w14:textId="7BE2E8E4" w:rsidR="00D60E97" w:rsidRPr="00974C1D" w:rsidDel="002A60DA" w:rsidRDefault="00D60E97" w:rsidP="00D60E97">
      <w:pPr>
        <w:autoSpaceDE w:val="0"/>
        <w:spacing w:line="180" w:lineRule="atLeast"/>
        <w:rPr>
          <w:del w:id="1884" w:author="Andrija Ilic" w:date="2015-09-06T19:35:00Z"/>
          <w:szCs w:val="24"/>
        </w:rPr>
      </w:pPr>
      <w:del w:id="1885" w:author="Andrija Ilic" w:date="2015-09-06T19:35:00Z">
        <w:r w:rsidRPr="00832451" w:rsidDel="002A60DA">
          <w:rPr>
            <w:rFonts w:eastAsia="Courier Std" w:cs="Courier Std"/>
            <w:b/>
            <w:color w:val="000000"/>
            <w:szCs w:val="24"/>
          </w:rPr>
          <w:delText>Loop</w:delText>
        </w:r>
        <w:r w:rsidDel="002A60DA">
          <w:rPr>
            <w:rFonts w:eastAsia="Courier Std" w:cs="Courier Std"/>
            <w:color w:val="000000"/>
            <w:szCs w:val="24"/>
          </w:rPr>
          <w:delText xml:space="preserve"> компонента на страни контролера (Java класе) поседује модел. Унутар њега се у некој од Javа колекција чувају подаци. Итеративно Tapestry пролази кроз сваког члана колекције и генерише HTML садржан унутар loop компонента .tmp странице.</w:delText>
        </w:r>
        <w:r w:rsidR="00974C1D" w:rsidDel="002A60DA">
          <w:rPr>
            <w:rFonts w:eastAsia="Courier Std" w:cs="Courier Std"/>
            <w:color w:val="000000"/>
            <w:szCs w:val="24"/>
          </w:rPr>
          <w:delText xml:space="preserve"> Уз помоћ ове компонете лако је изгенерисати табелу, што је приказано на слииц 4.</w:delText>
        </w:r>
      </w:del>
    </w:p>
    <w:p w14:paraId="79303407" w14:textId="4B0D6ADD" w:rsidR="00D60E97" w:rsidDel="002A60DA" w:rsidRDefault="00D60E97" w:rsidP="00D60E97">
      <w:pPr>
        <w:autoSpaceDE w:val="0"/>
        <w:spacing w:line="180" w:lineRule="atLeast"/>
        <w:rPr>
          <w:del w:id="1886" w:author="Andrija Ilic" w:date="2015-09-06T19:35:00Z"/>
          <w:szCs w:val="24"/>
        </w:rPr>
      </w:pPr>
    </w:p>
    <w:p w14:paraId="4948EEA6" w14:textId="73F5686F" w:rsidR="000C7B6C" w:rsidRPr="000C7B6C" w:rsidDel="002A60DA" w:rsidRDefault="000C7B6C" w:rsidP="00EB76D0">
      <w:pPr>
        <w:pStyle w:val="CodeStyle"/>
        <w:rPr>
          <w:del w:id="1887" w:author="Andrija Ilic" w:date="2015-09-06T19:35:00Z"/>
        </w:rPr>
      </w:pPr>
      <w:del w:id="1888" w:author="Andrija Ilic" w:date="2015-09-06T19:35:00Z">
        <w:r w:rsidRPr="000C7B6C" w:rsidDel="002A60DA">
          <w:delText xml:space="preserve">&lt;tr t:type="loop" t:source="zaposleni.current.stavkaRacunas" t:value="tekucaStavka"&gt; </w:delText>
        </w:r>
        <w:r w:rsidR="00EB76D0" w:rsidDel="002A60DA">
          <w:br/>
          <w:delText xml:space="preserve">      </w:delText>
        </w:r>
        <w:r w:rsidRPr="000C7B6C" w:rsidDel="002A60DA">
          <w:delText>&lt;td style="width:150px"&gt;</w:delText>
        </w:r>
      </w:del>
    </w:p>
    <w:p w14:paraId="0DF824C2" w14:textId="2A708559" w:rsidR="000C7B6C" w:rsidRPr="000C7B6C" w:rsidDel="002A60DA" w:rsidRDefault="000C7B6C" w:rsidP="00EB76D0">
      <w:pPr>
        <w:pStyle w:val="CodeStyle"/>
        <w:ind w:left="0"/>
        <w:rPr>
          <w:del w:id="1889" w:author="Andrija Ilic" w:date="2015-09-06T19:35:00Z"/>
        </w:rPr>
      </w:pPr>
      <w:del w:id="1890" w:author="Andrija Ilic" w:date="2015-09-06T19:35:00Z">
        <w:r w:rsidRPr="000C7B6C" w:rsidDel="002A60DA">
          <w:tab/>
        </w:r>
        <w:r w:rsidRPr="000C7B6C" w:rsidDel="002A60DA">
          <w:tab/>
        </w:r>
        <w:r w:rsidRPr="000C7B6C" w:rsidDel="002A60DA">
          <w:tab/>
        </w:r>
        <w:r w:rsidRPr="000C7B6C" w:rsidDel="002A60DA">
          <w:tab/>
        </w:r>
        <w:r w:rsidRPr="000C7B6C" w:rsidDel="002A60DA">
          <w:tab/>
          <w:delText>${tekucaStavka.proizvodUsluga.naziv}</w:delText>
        </w:r>
      </w:del>
    </w:p>
    <w:p w14:paraId="03A6E0C6" w14:textId="39B87901" w:rsidR="000C7B6C" w:rsidRPr="000C7B6C" w:rsidDel="002A60DA" w:rsidRDefault="000C7B6C" w:rsidP="00EB76D0">
      <w:pPr>
        <w:pStyle w:val="CodeStyle"/>
        <w:rPr>
          <w:del w:id="1891" w:author="Andrija Ilic" w:date="2015-09-06T19:35:00Z"/>
        </w:rPr>
      </w:pPr>
      <w:del w:id="1892" w:author="Andrija Ilic" w:date="2015-09-06T19:35:00Z">
        <w:r w:rsidRPr="000C7B6C" w:rsidDel="002A60DA">
          <w:tab/>
        </w:r>
        <w:r w:rsidRPr="000C7B6C" w:rsidDel="002A60DA">
          <w:tab/>
        </w:r>
        <w:r w:rsidRPr="000C7B6C" w:rsidDel="002A60DA">
          <w:tab/>
        </w:r>
        <w:r w:rsidRPr="000C7B6C" w:rsidDel="002A60DA">
          <w:tab/>
        </w:r>
        <w:r w:rsidRPr="000C7B6C" w:rsidDel="002A60DA">
          <w:tab/>
          <w:delText>&lt;/td&gt;</w:delText>
        </w:r>
      </w:del>
    </w:p>
    <w:p w14:paraId="3409CB8B" w14:textId="7506F4C0" w:rsidR="000C7B6C" w:rsidRPr="000C7B6C" w:rsidDel="002A60DA" w:rsidRDefault="000C7B6C" w:rsidP="00EB76D0">
      <w:pPr>
        <w:pStyle w:val="CodeStyle"/>
        <w:rPr>
          <w:del w:id="1893" w:author="Andrija Ilic" w:date="2015-09-06T19:35:00Z"/>
        </w:rPr>
      </w:pPr>
      <w:del w:id="1894" w:author="Andrija Ilic" w:date="2015-09-06T19:35:00Z">
        <w:r w:rsidRPr="000C7B6C" w:rsidDel="002A60DA">
          <w:tab/>
        </w:r>
        <w:r w:rsidRPr="000C7B6C" w:rsidDel="002A60DA">
          <w:tab/>
        </w:r>
        <w:r w:rsidRPr="000C7B6C" w:rsidDel="002A60DA">
          <w:tab/>
        </w:r>
        <w:r w:rsidRPr="000C7B6C" w:rsidDel="002A60DA">
          <w:tab/>
        </w:r>
        <w:r w:rsidRPr="000C7B6C" w:rsidDel="002A60DA">
          <w:tab/>
          <w:delText>&lt;td style="width:50px"&gt;</w:delText>
        </w:r>
      </w:del>
    </w:p>
    <w:p w14:paraId="76D27580" w14:textId="26E85E57" w:rsidR="000C7B6C" w:rsidRPr="000C7B6C" w:rsidDel="002A60DA" w:rsidRDefault="000C7B6C" w:rsidP="00EB76D0">
      <w:pPr>
        <w:pStyle w:val="CodeStyle"/>
        <w:rPr>
          <w:del w:id="1895" w:author="Andrija Ilic" w:date="2015-09-06T19:35:00Z"/>
        </w:rPr>
      </w:pPr>
      <w:del w:id="1896" w:author="Andrija Ilic" w:date="2015-09-06T19:35:00Z">
        <w:r w:rsidRPr="000C7B6C" w:rsidDel="002A60DA">
          <w:tab/>
        </w:r>
        <w:r w:rsidRPr="000C7B6C" w:rsidDel="002A60DA">
          <w:tab/>
        </w:r>
        <w:r w:rsidRPr="000C7B6C" w:rsidDel="002A60DA">
          <w:tab/>
        </w:r>
        <w:r w:rsidRPr="000C7B6C" w:rsidDel="002A60DA">
          <w:tab/>
        </w:r>
        <w:r w:rsidRPr="000C7B6C" w:rsidDel="002A60DA">
          <w:tab/>
        </w:r>
        <w:r w:rsidRPr="000C7B6C" w:rsidDel="002A60DA">
          <w:tab/>
          <w:delText>${tekucaStavka.kolicina}</w:delText>
        </w:r>
      </w:del>
    </w:p>
    <w:p w14:paraId="02F29FD2" w14:textId="3B77FB5C" w:rsidR="000C7B6C" w:rsidRPr="000C7B6C" w:rsidDel="002A60DA" w:rsidRDefault="000C7B6C" w:rsidP="00EB76D0">
      <w:pPr>
        <w:pStyle w:val="CodeStyle"/>
        <w:rPr>
          <w:del w:id="1897" w:author="Andrija Ilic" w:date="2015-09-06T19:35:00Z"/>
        </w:rPr>
      </w:pPr>
      <w:del w:id="1898" w:author="Andrija Ilic" w:date="2015-09-06T19:35:00Z">
        <w:r w:rsidRPr="000C7B6C" w:rsidDel="002A60DA">
          <w:tab/>
        </w:r>
        <w:r w:rsidRPr="000C7B6C" w:rsidDel="002A60DA">
          <w:tab/>
        </w:r>
        <w:r w:rsidRPr="000C7B6C" w:rsidDel="002A60DA">
          <w:tab/>
        </w:r>
        <w:r w:rsidRPr="000C7B6C" w:rsidDel="002A60DA">
          <w:tab/>
        </w:r>
        <w:r w:rsidRPr="000C7B6C" w:rsidDel="002A60DA">
          <w:tab/>
          <w:delText>&lt;/td&gt;</w:delText>
        </w:r>
      </w:del>
    </w:p>
    <w:p w14:paraId="30E9F98E" w14:textId="04F2C467" w:rsidR="000C7B6C" w:rsidRPr="000C7B6C" w:rsidDel="002A60DA" w:rsidRDefault="000C7B6C" w:rsidP="00EB76D0">
      <w:pPr>
        <w:pStyle w:val="CodeStyle"/>
        <w:rPr>
          <w:del w:id="1899" w:author="Andrija Ilic" w:date="2015-09-06T19:35:00Z"/>
        </w:rPr>
      </w:pPr>
      <w:del w:id="1900" w:author="Andrija Ilic" w:date="2015-09-06T19:35:00Z">
        <w:r w:rsidRPr="000C7B6C" w:rsidDel="002A60DA">
          <w:tab/>
        </w:r>
        <w:r w:rsidRPr="000C7B6C" w:rsidDel="002A60DA">
          <w:tab/>
        </w:r>
        <w:r w:rsidRPr="000C7B6C" w:rsidDel="002A60DA">
          <w:tab/>
        </w:r>
        <w:r w:rsidRPr="000C7B6C" w:rsidDel="002A60DA">
          <w:tab/>
        </w:r>
        <w:r w:rsidRPr="000C7B6C" w:rsidDel="002A60DA">
          <w:tab/>
          <w:delText>&lt;td style="width:100px"&gt;</w:delText>
        </w:r>
      </w:del>
    </w:p>
    <w:p w14:paraId="1B179442" w14:textId="70655DEF" w:rsidR="000C7B6C" w:rsidRPr="000C7B6C" w:rsidDel="002A60DA" w:rsidRDefault="000C7B6C" w:rsidP="00EB76D0">
      <w:pPr>
        <w:pStyle w:val="CodeStyle"/>
        <w:rPr>
          <w:del w:id="1901" w:author="Andrija Ilic" w:date="2015-09-06T19:35:00Z"/>
        </w:rPr>
      </w:pPr>
      <w:del w:id="1902" w:author="Andrija Ilic" w:date="2015-09-06T19:35:00Z">
        <w:r w:rsidRPr="000C7B6C" w:rsidDel="002A60DA">
          <w:tab/>
        </w:r>
        <w:r w:rsidRPr="000C7B6C" w:rsidDel="002A60DA">
          <w:tab/>
        </w:r>
        <w:r w:rsidRPr="000C7B6C" w:rsidDel="002A60DA">
          <w:tab/>
        </w:r>
        <w:r w:rsidRPr="000C7B6C" w:rsidDel="002A60DA">
          <w:tab/>
        </w:r>
        <w:r w:rsidRPr="000C7B6C" w:rsidDel="002A60DA">
          <w:tab/>
        </w:r>
        <w:r w:rsidRPr="000C7B6C" w:rsidDel="002A60DA">
          <w:tab/>
          <w:delText>${tekucaStavka.cena}</w:delText>
        </w:r>
      </w:del>
    </w:p>
    <w:p w14:paraId="729F6005" w14:textId="7BD194B4" w:rsidR="000C7B6C" w:rsidRPr="000C7B6C" w:rsidDel="002A60DA" w:rsidRDefault="000C7B6C" w:rsidP="00EB76D0">
      <w:pPr>
        <w:pStyle w:val="CodeStyle"/>
        <w:rPr>
          <w:del w:id="1903" w:author="Andrija Ilic" w:date="2015-09-06T19:35:00Z"/>
        </w:rPr>
      </w:pPr>
      <w:del w:id="1904" w:author="Andrija Ilic" w:date="2015-09-06T19:35:00Z">
        <w:r w:rsidRPr="000C7B6C" w:rsidDel="002A60DA">
          <w:tab/>
        </w:r>
        <w:r w:rsidRPr="000C7B6C" w:rsidDel="002A60DA">
          <w:tab/>
        </w:r>
        <w:r w:rsidRPr="000C7B6C" w:rsidDel="002A60DA">
          <w:tab/>
        </w:r>
        <w:r w:rsidRPr="000C7B6C" w:rsidDel="002A60DA">
          <w:tab/>
        </w:r>
        <w:r w:rsidRPr="000C7B6C" w:rsidDel="002A60DA">
          <w:tab/>
          <w:delText>&lt;/td&gt;</w:delText>
        </w:r>
      </w:del>
    </w:p>
    <w:p w14:paraId="67339AEC" w14:textId="3242B966" w:rsidR="000C7B6C" w:rsidRPr="000C7B6C" w:rsidDel="002A60DA" w:rsidRDefault="000C7B6C" w:rsidP="00EB76D0">
      <w:pPr>
        <w:pStyle w:val="CodeStyle"/>
        <w:rPr>
          <w:del w:id="1905" w:author="Andrija Ilic" w:date="2015-09-06T19:35:00Z"/>
        </w:rPr>
      </w:pPr>
      <w:del w:id="1906" w:author="Andrija Ilic" w:date="2015-09-06T19:35:00Z">
        <w:r w:rsidRPr="000C7B6C" w:rsidDel="002A60DA">
          <w:tab/>
        </w:r>
        <w:r w:rsidRPr="000C7B6C" w:rsidDel="002A60DA">
          <w:tab/>
        </w:r>
        <w:r w:rsidRPr="000C7B6C" w:rsidDel="002A60DA">
          <w:tab/>
        </w:r>
        <w:r w:rsidRPr="000C7B6C" w:rsidDel="002A60DA">
          <w:tab/>
        </w:r>
      </w:del>
    </w:p>
    <w:p w14:paraId="41CB3A5C" w14:textId="5F385736" w:rsidR="00D60E97" w:rsidDel="002A60DA" w:rsidRDefault="000C7B6C" w:rsidP="00EB76D0">
      <w:pPr>
        <w:pStyle w:val="CodeStyle"/>
        <w:rPr>
          <w:del w:id="1907" w:author="Andrija Ilic" w:date="2015-09-06T19:35:00Z"/>
          <w:rFonts w:ascii="Times New Roman" w:hAnsi="Times New Roman"/>
          <w:sz w:val="24"/>
        </w:rPr>
      </w:pPr>
      <w:del w:id="1908" w:author="Andrija Ilic" w:date="2015-09-06T19:35:00Z">
        <w:r w:rsidRPr="000C7B6C" w:rsidDel="002A60DA">
          <w:tab/>
        </w:r>
        <w:r w:rsidRPr="000C7B6C" w:rsidDel="002A60DA">
          <w:tab/>
        </w:r>
        <w:r w:rsidRPr="000C7B6C" w:rsidDel="002A60DA">
          <w:tab/>
          <w:delText>&lt;/tr&gt;</w:delText>
        </w:r>
      </w:del>
    </w:p>
    <w:p w14:paraId="2C8AA11B" w14:textId="52367354" w:rsidR="00D60E97" w:rsidDel="002A60DA" w:rsidRDefault="00EB76D0" w:rsidP="00D60E97">
      <w:pPr>
        <w:autoSpaceDE w:val="0"/>
        <w:spacing w:line="180" w:lineRule="atLeast"/>
        <w:rPr>
          <w:del w:id="1909" w:author="Andrija Ilic" w:date="2015-09-06T19:35:00Z"/>
          <w:szCs w:val="24"/>
        </w:rPr>
      </w:pPr>
      <w:del w:id="1910" w:author="Andrija Ilic" w:date="2015-09-06T19:35:00Z">
        <w:r w:rsidDel="002A60DA">
          <w:rPr>
            <w:noProof/>
            <w:szCs w:val="24"/>
          </w:rPr>
          <w:drawing>
            <wp:inline distT="0" distB="0" distL="0" distR="0" wp14:anchorId="02B7FA3F" wp14:editId="6707E9B3">
              <wp:extent cx="2674723" cy="1481772"/>
              <wp:effectExtent l="19050" t="0" r="0" b="0"/>
              <wp:docPr id="17" name="Picture 16" descr="kupljeni artikl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upljeni artikli.jpg"/>
                      <pic:cNvPicPr/>
                    </pic:nvPicPr>
                    <pic:blipFill>
                      <a:blip r:embed="rId29" cstate="print"/>
                      <a:stretch>
                        <a:fillRect/>
                      </a:stretch>
                    </pic:blipFill>
                    <pic:spPr>
                      <a:xfrm>
                        <a:off x="0" y="0"/>
                        <a:ext cx="2674044" cy="1481396"/>
                      </a:xfrm>
                      <a:prstGeom prst="rect">
                        <a:avLst/>
                      </a:prstGeom>
                    </pic:spPr>
                  </pic:pic>
                </a:graphicData>
              </a:graphic>
            </wp:inline>
          </w:drawing>
        </w:r>
      </w:del>
    </w:p>
    <w:p w14:paraId="5D535FCD" w14:textId="45C4918F" w:rsidR="00481F9F" w:rsidRPr="00974C1D" w:rsidDel="002A60DA" w:rsidRDefault="00974C1D" w:rsidP="00D60E97">
      <w:pPr>
        <w:autoSpaceDE w:val="0"/>
        <w:spacing w:line="180" w:lineRule="atLeast"/>
        <w:rPr>
          <w:del w:id="1911" w:author="Andrija Ilic" w:date="2015-09-06T19:35:00Z"/>
          <w:szCs w:val="24"/>
        </w:rPr>
      </w:pPr>
      <w:del w:id="1912" w:author="Andrija Ilic" w:date="2015-09-06T19:35:00Z">
        <w:r w:rsidDel="002A60DA">
          <w:rPr>
            <w:szCs w:val="24"/>
          </w:rPr>
          <w:delText>Слика 4. Генерисање табеле коришћењем loop пртље</w:delText>
        </w:r>
      </w:del>
    </w:p>
    <w:p w14:paraId="628F10E4" w14:textId="31838A08" w:rsidR="00D60E97" w:rsidDel="002A60DA" w:rsidRDefault="00D60E97" w:rsidP="00D60E97">
      <w:pPr>
        <w:autoSpaceDE w:val="0"/>
        <w:spacing w:line="180" w:lineRule="atLeast"/>
        <w:rPr>
          <w:del w:id="1913" w:author="Andrija Ilic" w:date="2015-09-06T19:35:00Z"/>
          <w:szCs w:val="24"/>
        </w:rPr>
      </w:pPr>
      <w:del w:id="1914" w:author="Andrija Ilic" w:date="2015-09-06T19:35:00Z">
        <w:r w:rsidRPr="00832451" w:rsidDel="002A60DA">
          <w:rPr>
            <w:rFonts w:eastAsia="Courier Std" w:cs="Courier Std"/>
            <w:b/>
            <w:color w:val="000000"/>
            <w:szCs w:val="24"/>
          </w:rPr>
          <w:delText>ActionLink</w:delText>
        </w:r>
        <w:r w:rsidDel="002A60DA">
          <w:rPr>
            <w:rFonts w:eastAsia="Courier Std" w:cs="Courier Std"/>
            <w:color w:val="000000"/>
            <w:szCs w:val="24"/>
          </w:rPr>
          <w:delText xml:space="preserve"> је специфицан по томе што се у интеракцији са њим позива одговарајућа метода Java класе која контролише дату страницу. Овим се пребацујемо у Java методу где обрађујемо догађај натао на страници и одговарамо променом модела или учитавањем потпуно нове странице.</w:delText>
        </w:r>
      </w:del>
    </w:p>
    <w:p w14:paraId="2587D75E" w14:textId="1E5317AB" w:rsidR="00D60E97" w:rsidRPr="00210582" w:rsidDel="002A60DA" w:rsidRDefault="00D60E97" w:rsidP="00210582">
      <w:pPr>
        <w:pStyle w:val="CodeStyle"/>
        <w:rPr>
          <w:del w:id="1915" w:author="Andrija Ilic" w:date="2015-09-06T19:35:00Z"/>
          <w:color w:val="auto"/>
        </w:rPr>
      </w:pPr>
    </w:p>
    <w:p w14:paraId="675DF123" w14:textId="7D70DD83" w:rsidR="00210582" w:rsidDel="002A60DA" w:rsidRDefault="00210582" w:rsidP="00210582">
      <w:pPr>
        <w:pStyle w:val="CodeStyle"/>
        <w:rPr>
          <w:del w:id="1916" w:author="Andrija Ilic" w:date="2015-09-06T19:35:00Z"/>
          <w:rFonts w:ascii="Consolas" w:hAnsi="Consolas" w:cs="Consolas"/>
          <w:color w:val="auto"/>
        </w:rPr>
      </w:pPr>
      <w:del w:id="1917" w:author="Andrija Ilic" w:date="2015-09-06T19:35:00Z">
        <w:r w:rsidRPr="00210582" w:rsidDel="002A60DA">
          <w:rPr>
            <w:rFonts w:ascii="Consolas" w:hAnsi="Consolas" w:cs="Consolas"/>
            <w:color w:val="auto"/>
          </w:rPr>
          <w:delText>&lt;t:actionLink t:id="obrisiStavku" context="tekucaStavka.proizvodUsluga.idProizvodUsluga" zone="zoneStavke"&gt;Ukloni&lt;/t:actionLink&gt;</w:delText>
        </w:r>
      </w:del>
    </w:p>
    <w:p w14:paraId="19F8AA34" w14:textId="6DEEDEF3" w:rsidR="00210582" w:rsidRPr="00210582" w:rsidDel="002A60DA" w:rsidRDefault="00210582" w:rsidP="00210582">
      <w:pPr>
        <w:pStyle w:val="CodeStyle"/>
        <w:rPr>
          <w:del w:id="1918" w:author="Andrija Ilic" w:date="2015-09-06T19:35:00Z"/>
          <w:rFonts w:ascii="Consolas" w:hAnsi="Consolas" w:cs="Consolas"/>
          <w:color w:val="auto"/>
        </w:rPr>
      </w:pPr>
    </w:p>
    <w:p w14:paraId="73A6423D" w14:textId="11C7335E" w:rsidR="00D60E97" w:rsidDel="002A60DA" w:rsidRDefault="00D60E97" w:rsidP="00D60E97">
      <w:pPr>
        <w:autoSpaceDE w:val="0"/>
        <w:spacing w:line="180" w:lineRule="atLeast"/>
        <w:rPr>
          <w:del w:id="1919" w:author="Andrija Ilic" w:date="2015-09-06T19:35:00Z"/>
          <w:rFonts w:eastAsia="Courier Std" w:cs="Courier Std"/>
          <w:color w:val="000000"/>
          <w:szCs w:val="24"/>
        </w:rPr>
      </w:pPr>
      <w:del w:id="1920" w:author="Andrija Ilic" w:date="2015-09-06T19:35:00Z">
        <w:r w:rsidRPr="00BD11FD" w:rsidDel="002A60DA">
          <w:rPr>
            <w:rFonts w:eastAsia="Courier Std" w:cs="Courier Std"/>
            <w:b/>
            <w:color w:val="000000"/>
            <w:szCs w:val="24"/>
          </w:rPr>
          <w:delText xml:space="preserve">If </w:delText>
        </w:r>
        <w:r w:rsidDel="002A60DA">
          <w:rPr>
            <w:rFonts w:eastAsia="Courier Std" w:cs="Courier Std"/>
            <w:color w:val="000000"/>
            <w:szCs w:val="24"/>
          </w:rPr>
          <w:delText xml:space="preserve"> нам омогућује додавање одређене логике на страницу, који део кода ће бити приказан ако је услов испуњен који у супротном.</w:delText>
        </w:r>
      </w:del>
    </w:p>
    <w:p w14:paraId="4C480496" w14:textId="0208AD30" w:rsidR="00D60E97" w:rsidDel="002A60DA" w:rsidRDefault="00210582" w:rsidP="00210582">
      <w:pPr>
        <w:pStyle w:val="CodeStyle"/>
        <w:rPr>
          <w:del w:id="1921" w:author="Andrija Ilic" w:date="2015-09-06T19:35:00Z"/>
        </w:rPr>
      </w:pPr>
      <w:del w:id="1922" w:author="Andrija Ilic" w:date="2015-09-06T19:35:00Z">
        <w:r w:rsidRPr="00210582" w:rsidDel="002A60DA">
          <w:delText>&lt;t:if t:test="showUGrid"&gt;</w:delText>
        </w:r>
      </w:del>
    </w:p>
    <w:p w14:paraId="01E4D406" w14:textId="21E8B825" w:rsidR="006F2454" w:rsidDel="002A60DA" w:rsidRDefault="006F2454" w:rsidP="00210582">
      <w:pPr>
        <w:pStyle w:val="CodeStyle"/>
        <w:rPr>
          <w:del w:id="1923" w:author="Andrija Ilic" w:date="2015-09-06T19:35:00Z"/>
          <w:rFonts w:ascii="Times New Roman" w:hAnsi="Times New Roman"/>
          <w:sz w:val="24"/>
        </w:rPr>
      </w:pPr>
    </w:p>
    <w:p w14:paraId="42A6A260" w14:textId="55D89EE0" w:rsidR="00D60E97" w:rsidDel="002A60DA" w:rsidRDefault="00D60E97" w:rsidP="00D60E97">
      <w:pPr>
        <w:pStyle w:val="Heading2"/>
        <w:rPr>
          <w:del w:id="1924" w:author="Andrija Ilic" w:date="2015-09-06T19:35:00Z"/>
        </w:rPr>
      </w:pPr>
      <w:bookmarkStart w:id="1925" w:name="_Toc397909064"/>
      <w:del w:id="1926" w:author="Andrija Ilic" w:date="2015-09-06T19:35:00Z">
        <w:r w:rsidDel="002A60DA">
          <w:rPr>
            <w:rFonts w:eastAsia="Courier Std"/>
          </w:rPr>
          <w:delText>2.</w:delText>
        </w:r>
        <w:r w:rsidR="008F22AB" w:rsidDel="002A60DA">
          <w:rPr>
            <w:rFonts w:eastAsia="Courier Std"/>
          </w:rPr>
          <w:delText>2</w:delText>
        </w:r>
        <w:r w:rsidDel="002A60DA">
          <w:rPr>
            <w:rFonts w:eastAsia="Courier Std"/>
          </w:rPr>
          <w:delText xml:space="preserve"> </w:delText>
        </w:r>
        <w:commentRangeStart w:id="1927"/>
        <w:r w:rsidDel="002A60DA">
          <w:rPr>
            <w:rFonts w:eastAsia="Courier Std"/>
          </w:rPr>
          <w:delText>Tapestry5 Jquery библиотек</w:delText>
        </w:r>
      </w:del>
      <w:ins w:id="1928" w:author="Boni" w:date="2014-09-08T22:41:00Z">
        <w:del w:id="1929" w:author="Andrija Ilic" w:date="2015-09-06T19:35:00Z">
          <w:r w:rsidR="00B66062" w:rsidDel="002A60DA">
            <w:rPr>
              <w:rFonts w:eastAsia="Courier Std"/>
            </w:rPr>
            <w:delText>е</w:delText>
          </w:r>
        </w:del>
      </w:ins>
      <w:del w:id="1930" w:author="Andrija Ilic" w:date="2015-09-06T19:35:00Z">
        <w:r w:rsidDel="002A60DA">
          <w:rPr>
            <w:rFonts w:eastAsia="Courier Std"/>
          </w:rPr>
          <w:delText>а</w:delText>
        </w:r>
        <w:commentRangeEnd w:id="1927"/>
        <w:r w:rsidR="0060385F" w:rsidDel="002A60DA">
          <w:rPr>
            <w:rStyle w:val="CommentReference"/>
            <w:rFonts w:ascii="Times New Roman" w:eastAsiaTheme="minorHAnsi" w:hAnsi="Times New Roman" w:cstheme="minorBidi"/>
            <w:b w:val="0"/>
            <w:bCs w:val="0"/>
          </w:rPr>
          <w:commentReference w:id="1927"/>
        </w:r>
        <w:bookmarkEnd w:id="1925"/>
      </w:del>
    </w:p>
    <w:p w14:paraId="0DB01F90" w14:textId="2D896223" w:rsidR="00535529" w:rsidDel="002A60DA" w:rsidRDefault="00535529">
      <w:pPr>
        <w:autoSpaceDE w:val="0"/>
        <w:spacing w:line="180" w:lineRule="atLeast"/>
        <w:jc w:val="both"/>
        <w:rPr>
          <w:ins w:id="1931" w:author="Boni" w:date="2014-09-08T20:04:00Z"/>
          <w:del w:id="1932" w:author="Andrija Ilic" w:date="2015-09-06T19:35:00Z"/>
          <w:szCs w:val="24"/>
        </w:rPr>
        <w:pPrChange w:id="1933" w:author="Boni" w:date="2014-09-08T19:38:00Z">
          <w:pPr>
            <w:autoSpaceDE w:val="0"/>
            <w:spacing w:line="180" w:lineRule="atLeast"/>
          </w:pPr>
        </w:pPrChange>
      </w:pPr>
    </w:p>
    <w:p w14:paraId="38B783E5" w14:textId="638D8DA7" w:rsidR="00252993" w:rsidDel="002A60DA" w:rsidRDefault="00C44BDE">
      <w:pPr>
        <w:autoSpaceDE w:val="0"/>
        <w:spacing w:line="180" w:lineRule="atLeast"/>
        <w:jc w:val="both"/>
        <w:rPr>
          <w:ins w:id="1934" w:author="Boni" w:date="2014-09-08T19:30:00Z"/>
          <w:del w:id="1935" w:author="Andrija Ilic" w:date="2015-09-06T19:35:00Z"/>
          <w:szCs w:val="24"/>
        </w:rPr>
        <w:pPrChange w:id="1936" w:author="Boni" w:date="2014-09-08T19:38:00Z">
          <w:pPr>
            <w:autoSpaceDE w:val="0"/>
            <w:spacing w:line="180" w:lineRule="atLeast"/>
          </w:pPr>
        </w:pPrChange>
      </w:pPr>
      <w:ins w:id="1937" w:author="Boni" w:date="2014-09-08T19:26:00Z">
        <w:del w:id="1938" w:author="Andrija Ilic" w:date="2015-09-06T19:35:00Z">
          <w:r w:rsidDel="002A60DA">
            <w:rPr>
              <w:szCs w:val="24"/>
            </w:rPr>
            <w:delText>Компоненте на страни клијента комуницирају са сервером путем javascript језика,</w:delText>
          </w:r>
        </w:del>
      </w:ins>
      <w:ins w:id="1939" w:author="Boni" w:date="2014-09-08T19:27:00Z">
        <w:del w:id="1940" w:author="Andrija Ilic" w:date="2015-09-06T19:35:00Z">
          <w:r w:rsidDel="002A60DA">
            <w:rPr>
              <w:szCs w:val="24"/>
            </w:rPr>
            <w:delText xml:space="preserve"> Али цео тај процес је за онога ко развија апликацију сакривен. </w:delText>
          </w:r>
        </w:del>
      </w:ins>
      <w:ins w:id="1941" w:author="Boni" w:date="2014-09-08T19:29:00Z">
        <w:del w:id="1942" w:author="Andrija Ilic" w:date="2015-09-06T19:35:00Z">
          <w:r w:rsidDel="002A60DA">
            <w:rPr>
              <w:szCs w:val="24"/>
            </w:rPr>
            <w:delText xml:space="preserve">Тако да клијентеске компоненте преко јава скрипата имплементирају Ajax позиве, оптимизовање преноса података, логовање </w:delText>
          </w:r>
        </w:del>
      </w:ins>
      <w:ins w:id="1943" w:author="Boni" w:date="2014-09-08T19:38:00Z">
        <w:del w:id="1944" w:author="Andrija Ilic" w:date="2015-09-06T19:35:00Z">
          <w:r w:rsidR="002C320C" w:rsidDel="002A60DA">
            <w:rPr>
              <w:szCs w:val="24"/>
            </w:rPr>
            <w:delText>н</w:delText>
          </w:r>
        </w:del>
      </w:ins>
      <w:ins w:id="1945" w:author="Boni" w:date="2014-09-08T19:29:00Z">
        <w:del w:id="1946" w:author="Andrija Ilic" w:date="2015-09-06T19:35:00Z">
          <w:r w:rsidDel="002A60DA">
            <w:rPr>
              <w:szCs w:val="24"/>
            </w:rPr>
            <w:delText>а клијентској страни</w:delText>
          </w:r>
        </w:del>
      </w:ins>
      <w:ins w:id="1947" w:author="Boni" w:date="2014-09-08T19:30:00Z">
        <w:del w:id="1948" w:author="Andrija Ilic" w:date="2015-09-06T19:35:00Z">
          <w:r w:rsidDel="002A60DA">
            <w:rPr>
              <w:szCs w:val="24"/>
            </w:rPr>
            <w:delText xml:space="preserve"> и локализацију.</w:delText>
          </w:r>
        </w:del>
      </w:ins>
    </w:p>
    <w:p w14:paraId="734BC4F3" w14:textId="711B5995" w:rsidR="00C44BDE" w:rsidDel="002A60DA" w:rsidRDefault="00C44BDE">
      <w:pPr>
        <w:autoSpaceDE w:val="0"/>
        <w:spacing w:line="180" w:lineRule="atLeast"/>
        <w:jc w:val="both"/>
        <w:rPr>
          <w:ins w:id="1949" w:author="Boni" w:date="2014-09-08T19:38:00Z"/>
          <w:del w:id="1950" w:author="Andrija Ilic" w:date="2015-09-06T19:35:00Z"/>
          <w:szCs w:val="24"/>
        </w:rPr>
        <w:pPrChange w:id="1951" w:author="Boni" w:date="2014-09-08T19:38:00Z">
          <w:pPr>
            <w:autoSpaceDE w:val="0"/>
            <w:spacing w:line="180" w:lineRule="atLeast"/>
          </w:pPr>
        </w:pPrChange>
      </w:pPr>
      <w:ins w:id="1952" w:author="Boni" w:date="2014-09-08T19:30:00Z">
        <w:del w:id="1953" w:author="Andrija Ilic" w:date="2015-09-06T19:35:00Z">
          <w:r w:rsidDel="002A60DA">
            <w:rPr>
              <w:szCs w:val="24"/>
            </w:rPr>
            <w:delText xml:space="preserve">Када се дође до продукције Tapestry нуди могућност паковања свих javascript библиотека у једну као и њихово </w:delText>
          </w:r>
        </w:del>
      </w:ins>
      <w:ins w:id="1954" w:author="Boni" w:date="2014-09-08T19:31:00Z">
        <w:del w:id="1955" w:author="Andrija Ilic" w:date="2015-09-06T19:35:00Z">
          <w:r w:rsidDel="002A60DA">
            <w:rPr>
              <w:szCs w:val="24"/>
            </w:rPr>
            <w:delText>минимизовање.</w:delText>
          </w:r>
        </w:del>
      </w:ins>
    </w:p>
    <w:p w14:paraId="3CCF9989" w14:textId="4148983F" w:rsidR="002C320C" w:rsidDel="002A60DA" w:rsidRDefault="002C320C">
      <w:pPr>
        <w:autoSpaceDE w:val="0"/>
        <w:spacing w:line="180" w:lineRule="atLeast"/>
        <w:jc w:val="both"/>
        <w:rPr>
          <w:ins w:id="1956" w:author="Boni" w:date="2014-09-08T19:31:00Z"/>
          <w:del w:id="1957" w:author="Andrija Ilic" w:date="2015-09-06T19:35:00Z"/>
          <w:szCs w:val="24"/>
        </w:rPr>
        <w:pPrChange w:id="1958" w:author="Boni" w:date="2014-09-08T19:38:00Z">
          <w:pPr>
            <w:autoSpaceDE w:val="0"/>
            <w:spacing w:line="180" w:lineRule="atLeast"/>
          </w:pPr>
        </w:pPrChange>
      </w:pPr>
    </w:p>
    <w:p w14:paraId="0341EEF8" w14:textId="5BF0BA84" w:rsidR="00C44BDE" w:rsidDel="002A60DA" w:rsidRDefault="00C44BDE">
      <w:pPr>
        <w:autoSpaceDE w:val="0"/>
        <w:spacing w:line="180" w:lineRule="atLeast"/>
        <w:jc w:val="both"/>
        <w:rPr>
          <w:ins w:id="1959" w:author="Boni" w:date="2014-09-08T19:43:00Z"/>
          <w:del w:id="1960" w:author="Andrija Ilic" w:date="2015-09-06T19:35:00Z"/>
          <w:szCs w:val="24"/>
        </w:rPr>
        <w:pPrChange w:id="1961" w:author="Boni" w:date="2014-09-08T20:01:00Z">
          <w:pPr>
            <w:autoSpaceDE w:val="0"/>
            <w:spacing w:line="180" w:lineRule="atLeast"/>
          </w:pPr>
        </w:pPrChange>
      </w:pPr>
      <w:ins w:id="1962" w:author="Boni" w:date="2014-09-08T19:31:00Z">
        <w:del w:id="1963" w:author="Andrija Ilic" w:date="2015-09-06T19:35:00Z">
          <w:r w:rsidDel="002A60DA">
            <w:rPr>
              <w:szCs w:val="24"/>
            </w:rPr>
            <w:delText>Како</w:delText>
          </w:r>
        </w:del>
      </w:ins>
      <w:ins w:id="1964" w:author="Boni" w:date="2014-09-08T19:39:00Z">
        <w:del w:id="1965" w:author="Andrija Ilic" w:date="2015-09-06T19:35:00Z">
          <w:r w:rsidR="002C320C" w:rsidDel="002A60DA">
            <w:rPr>
              <w:szCs w:val="24"/>
            </w:rPr>
            <w:delText xml:space="preserve"> је </w:delText>
          </w:r>
        </w:del>
      </w:ins>
      <w:ins w:id="1966" w:author="Boni" w:date="2014-09-08T19:31:00Z">
        <w:del w:id="1967" w:author="Andrija Ilic" w:date="2015-09-06T19:35:00Z">
          <w:r w:rsidDel="002A60DA">
            <w:rPr>
              <w:szCs w:val="24"/>
            </w:rPr>
            <w:delText xml:space="preserve"> javascript </w:delText>
          </w:r>
        </w:del>
      </w:ins>
      <w:ins w:id="1968" w:author="Boni" w:date="2014-09-08T19:39:00Z">
        <w:del w:id="1969" w:author="Andrija Ilic" w:date="2015-09-06T19:35:00Z">
          <w:r w:rsidR="002C320C" w:rsidDel="002A60DA">
            <w:rPr>
              <w:szCs w:val="24"/>
            </w:rPr>
            <w:delText>на ниском нивоу апстракције,</w:delText>
          </w:r>
        </w:del>
      </w:ins>
      <w:ins w:id="1970" w:author="Boni" w:date="2014-09-08T19:40:00Z">
        <w:del w:id="1971" w:author="Andrija Ilic" w:date="2015-09-06T19:35:00Z">
          <w:r w:rsidR="002C320C" w:rsidDel="002A60DA">
            <w:rPr>
              <w:szCs w:val="24"/>
            </w:rPr>
            <w:delText xml:space="preserve"> Tapestry долази са две библиотеке Prototype и Scriptaculous</w:delText>
          </w:r>
        </w:del>
      </w:ins>
      <w:ins w:id="1972" w:author="Boni" w:date="2014-09-08T19:41:00Z">
        <w:del w:id="1973" w:author="Andrija Ilic" w:date="2015-09-06T19:35:00Z">
          <w:r w:rsidR="002C320C" w:rsidDel="002A60DA">
            <w:rPr>
              <w:szCs w:val="24"/>
            </w:rPr>
            <w:delText xml:space="preserve"> уз</w:delText>
          </w:r>
        </w:del>
      </w:ins>
      <w:ins w:id="1974" w:author="Boni" w:date="2014-09-08T19:40:00Z">
        <w:del w:id="1975" w:author="Andrija Ilic" w:date="2015-09-06T19:35:00Z">
          <w:r w:rsidR="002C320C" w:rsidDel="002A60DA">
            <w:rPr>
              <w:szCs w:val="24"/>
            </w:rPr>
            <w:delText xml:space="preserve"> </w:delText>
          </w:r>
        </w:del>
      </w:ins>
      <w:ins w:id="1976" w:author="Boni" w:date="2014-09-08T19:41:00Z">
        <w:del w:id="1977" w:author="Andrija Ilic" w:date="2015-09-06T19:35:00Z">
          <w:r w:rsidR="002C320C" w:rsidDel="002A60DA">
            <w:rPr>
              <w:szCs w:val="24"/>
            </w:rPr>
            <w:delText>помоћ којих су написане основне компонете оквира. Наравно могуће је додавање и других б</w:delText>
          </w:r>
        </w:del>
      </w:ins>
      <w:ins w:id="1978" w:author="Boni" w:date="2014-09-08T19:42:00Z">
        <w:del w:id="1979" w:author="Andrija Ilic" w:date="2015-09-06T19:35:00Z">
          <w:r w:rsidR="002C320C" w:rsidDel="002A60DA">
            <w:rPr>
              <w:szCs w:val="24"/>
            </w:rPr>
            <w:delText>иблиотека</w:delText>
          </w:r>
        </w:del>
      </w:ins>
      <w:ins w:id="1980" w:author="Boni" w:date="2014-09-08T19:43:00Z">
        <w:del w:id="1981" w:author="Andrija Ilic" w:date="2015-09-06T19:35:00Z">
          <w:r w:rsidR="002C320C" w:rsidDel="002A60DA">
            <w:rPr>
              <w:szCs w:val="24"/>
            </w:rPr>
            <w:delText xml:space="preserve"> као што је Jquery. </w:delText>
          </w:r>
        </w:del>
      </w:ins>
    </w:p>
    <w:p w14:paraId="13795D8A" w14:textId="608B20A1" w:rsidR="002C320C" w:rsidDel="002A60DA" w:rsidRDefault="002C320C">
      <w:pPr>
        <w:jc w:val="both"/>
        <w:rPr>
          <w:ins w:id="1982" w:author="Boni" w:date="2014-09-08T19:45:00Z"/>
          <w:del w:id="1983" w:author="Andrija Ilic" w:date="2015-09-06T19:35:00Z"/>
        </w:rPr>
        <w:pPrChange w:id="1984" w:author="Boni" w:date="2014-09-08T20:01:00Z">
          <w:pPr>
            <w:autoSpaceDE w:val="0"/>
            <w:spacing w:line="180" w:lineRule="atLeast"/>
          </w:pPr>
        </w:pPrChange>
      </w:pPr>
      <w:ins w:id="1985" w:author="Boni" w:date="2014-09-08T19:43:00Z">
        <w:del w:id="1986" w:author="Andrija Ilic" w:date="2015-09-06T19:35:00Z">
          <w:r w:rsidDel="002A60DA">
            <w:delText>Додавање соспствених библиотека се може урадити на више начина</w:delText>
          </w:r>
        </w:del>
      </w:ins>
      <w:ins w:id="1987" w:author="Boni" w:date="2014-09-08T19:44:00Z">
        <w:del w:id="1988" w:author="Andrija Ilic" w:date="2015-09-06T19:35:00Z">
          <w:r w:rsidDel="002A60DA">
            <w:delText xml:space="preserve">. Може се користити </w:delText>
          </w:r>
          <w:r w:rsidRPr="002C320C" w:rsidDel="002A60DA">
            <w:rPr>
              <w:rStyle w:val="CodeStyleChar"/>
              <w:rPrChange w:id="1989" w:author="Boni" w:date="2014-09-08T19:44:00Z">
                <w:rPr>
                  <w:rStyle w:val="HTMLCode"/>
                  <w:rFonts w:eastAsiaTheme="minorHAnsi"/>
                  <w:color w:val="000000"/>
                  <w:sz w:val="16"/>
                  <w:szCs w:val="16"/>
                  <w:shd w:val="clear" w:color="auto" w:fill="FFFFFF"/>
                </w:rPr>
              </w:rPrChange>
            </w:rPr>
            <w:delText>&lt;script type="text/javascript" src="xxx.js"&gt;&lt;/script&gt; </w:delText>
          </w:r>
          <w:r w:rsidRPr="002C320C" w:rsidDel="002A60DA">
            <w:rPr>
              <w:rPrChange w:id="1990" w:author="Boni" w:date="2014-09-08T19:44:00Z">
                <w:rPr>
                  <w:rStyle w:val="CodeStyleChar"/>
                </w:rPr>
              </w:rPrChange>
            </w:rPr>
            <w:delText>таг</w:delText>
          </w:r>
          <w:r w:rsidDel="002A60DA">
            <w:delText xml:space="preserve"> унут</w:delText>
          </w:r>
        </w:del>
      </w:ins>
      <w:ins w:id="1991" w:author="Boni" w:date="2014-09-08T19:45:00Z">
        <w:del w:id="1992" w:author="Andrija Ilic" w:date="2015-09-06T19:35:00Z">
          <w:r w:rsidDel="002A60DA">
            <w:delText>ар саме странице али препоручени начин је путем кода:</w:delText>
          </w:r>
        </w:del>
      </w:ins>
    </w:p>
    <w:p w14:paraId="32062884" w14:textId="5CEA075C" w:rsidR="002C320C" w:rsidRPr="002C320C" w:rsidDel="002A60DA" w:rsidRDefault="002C320C">
      <w:pPr>
        <w:pStyle w:val="CodeStyle"/>
        <w:rPr>
          <w:ins w:id="1993" w:author="Boni" w:date="2014-09-08T19:45:00Z"/>
          <w:del w:id="1994" w:author="Andrija Ilic" w:date="2015-09-06T19:35:00Z"/>
          <w:rFonts w:cs="Times New Roman"/>
          <w:sz w:val="16"/>
          <w:szCs w:val="16"/>
        </w:rPr>
        <w:pPrChange w:id="1995" w:author="Boni" w:date="2014-09-08T19:45:00Z">
          <w:pPr>
            <w:spacing w:after="0" w:line="240" w:lineRule="auto"/>
          </w:pPr>
        </w:pPrChange>
      </w:pPr>
      <w:ins w:id="1996" w:author="Boni" w:date="2014-09-08T19:45:00Z">
        <w:del w:id="1997" w:author="Andrija Ilic" w:date="2015-09-06T19:35:00Z">
          <w:r w:rsidRPr="002C320C" w:rsidDel="002A60DA">
            <w:delText>@Import(library={"context:js/jquery.js",</w:delText>
          </w:r>
        </w:del>
      </w:ins>
    </w:p>
    <w:p w14:paraId="314D0EF8" w14:textId="604FFEED" w:rsidR="002C320C" w:rsidRPr="002C320C" w:rsidDel="002A60DA" w:rsidRDefault="002C320C">
      <w:pPr>
        <w:pStyle w:val="CodeStyle"/>
        <w:rPr>
          <w:ins w:id="1998" w:author="Boni" w:date="2014-09-08T19:45:00Z"/>
          <w:del w:id="1999" w:author="Andrija Ilic" w:date="2015-09-06T19:35:00Z"/>
          <w:rFonts w:cs="Times New Roman"/>
          <w:sz w:val="16"/>
          <w:szCs w:val="16"/>
        </w:rPr>
        <w:pPrChange w:id="2000" w:author="Boni" w:date="2014-09-08T19:45:00Z">
          <w:pPr>
            <w:spacing w:after="0" w:line="240" w:lineRule="auto"/>
          </w:pPr>
        </w:pPrChange>
      </w:pPr>
      <w:ins w:id="2001" w:author="Boni" w:date="2014-09-08T19:45:00Z">
        <w:del w:id="2002" w:author="Andrija Ilic" w:date="2015-09-06T19:35:00Z">
          <w:r w:rsidRPr="002C320C" w:rsidDel="002A60DA">
            <w:delText>        "context:js/myeffects.js"})</w:delText>
          </w:r>
        </w:del>
      </w:ins>
    </w:p>
    <w:p w14:paraId="744410B7" w14:textId="503BCE12" w:rsidR="002C320C" w:rsidRPr="002C320C" w:rsidDel="002A60DA" w:rsidRDefault="002C320C">
      <w:pPr>
        <w:pStyle w:val="CodeStyle"/>
        <w:rPr>
          <w:ins w:id="2003" w:author="Boni" w:date="2014-09-08T19:45:00Z"/>
          <w:del w:id="2004" w:author="Andrija Ilic" w:date="2015-09-06T19:35:00Z"/>
          <w:rFonts w:cs="Times New Roman"/>
          <w:sz w:val="16"/>
          <w:szCs w:val="16"/>
        </w:rPr>
        <w:pPrChange w:id="2005" w:author="Boni" w:date="2014-09-08T19:45:00Z">
          <w:pPr>
            <w:spacing w:after="0" w:line="240" w:lineRule="auto"/>
          </w:pPr>
        </w:pPrChange>
      </w:pPr>
      <w:ins w:id="2006" w:author="Boni" w:date="2014-09-08T19:45:00Z">
        <w:del w:id="2007" w:author="Andrija Ilic" w:date="2015-09-06T19:35:00Z">
          <w:r w:rsidRPr="002C320C" w:rsidDel="002A60DA">
            <w:delText>public</w:delText>
          </w:r>
          <w:r w:rsidRPr="002C320C" w:rsidDel="002A60DA">
            <w:rPr>
              <w:rFonts w:cs="Times New Roman"/>
              <w:sz w:val="16"/>
              <w:szCs w:val="16"/>
            </w:rPr>
            <w:delText xml:space="preserve"> </w:delText>
          </w:r>
          <w:r w:rsidRPr="002C320C" w:rsidDel="002A60DA">
            <w:delText>class</w:delText>
          </w:r>
          <w:r w:rsidRPr="002C320C" w:rsidDel="002A60DA">
            <w:rPr>
              <w:rFonts w:cs="Times New Roman"/>
              <w:sz w:val="16"/>
              <w:szCs w:val="16"/>
            </w:rPr>
            <w:delText xml:space="preserve"> </w:delText>
          </w:r>
          <w:r w:rsidRPr="002C320C" w:rsidDel="002A60DA">
            <w:delText>MyComponent</w:delText>
          </w:r>
        </w:del>
      </w:ins>
    </w:p>
    <w:p w14:paraId="72422767" w14:textId="1987F2E6" w:rsidR="002C320C" w:rsidRPr="002C320C" w:rsidDel="002A60DA" w:rsidRDefault="002C320C">
      <w:pPr>
        <w:pStyle w:val="CodeStyle"/>
        <w:rPr>
          <w:ins w:id="2008" w:author="Boni" w:date="2014-09-08T19:45:00Z"/>
          <w:del w:id="2009" w:author="Andrija Ilic" w:date="2015-09-06T19:35:00Z"/>
          <w:rFonts w:cs="Times New Roman"/>
          <w:sz w:val="16"/>
          <w:szCs w:val="16"/>
        </w:rPr>
        <w:pPrChange w:id="2010" w:author="Boni" w:date="2014-09-08T19:45:00Z">
          <w:pPr>
            <w:spacing w:after="0" w:line="240" w:lineRule="auto"/>
          </w:pPr>
        </w:pPrChange>
      </w:pPr>
      <w:ins w:id="2011" w:author="Boni" w:date="2014-09-08T19:45:00Z">
        <w:del w:id="2012" w:author="Andrija Ilic" w:date="2015-09-06T19:35:00Z">
          <w:r w:rsidRPr="002C320C" w:rsidDel="002A60DA">
            <w:delText>{</w:delText>
          </w:r>
        </w:del>
      </w:ins>
    </w:p>
    <w:p w14:paraId="6EEE7C0C" w14:textId="773554D2" w:rsidR="002C320C" w:rsidRPr="002C320C" w:rsidDel="002A60DA" w:rsidRDefault="002C320C">
      <w:pPr>
        <w:pStyle w:val="CodeStyle"/>
        <w:rPr>
          <w:ins w:id="2013" w:author="Boni" w:date="2014-09-08T19:45:00Z"/>
          <w:del w:id="2014" w:author="Andrija Ilic" w:date="2015-09-06T19:35:00Z"/>
          <w:rFonts w:cs="Times New Roman"/>
          <w:sz w:val="16"/>
          <w:szCs w:val="16"/>
        </w:rPr>
        <w:pPrChange w:id="2015" w:author="Boni" w:date="2014-09-08T19:45:00Z">
          <w:pPr>
            <w:spacing w:after="0" w:line="240" w:lineRule="auto"/>
          </w:pPr>
        </w:pPrChange>
      </w:pPr>
      <w:ins w:id="2016" w:author="Boni" w:date="2014-09-08T19:45:00Z">
        <w:del w:id="2017" w:author="Andrija Ilic" w:date="2015-09-06T19:35:00Z">
          <w:r w:rsidRPr="002C320C" w:rsidDel="002A60DA">
            <w:delText> . . .</w:delText>
          </w:r>
        </w:del>
      </w:ins>
    </w:p>
    <w:p w14:paraId="4E19CC46" w14:textId="350C015A" w:rsidR="002C320C" w:rsidDel="002A60DA" w:rsidRDefault="002C320C">
      <w:pPr>
        <w:pStyle w:val="CodeStyle"/>
        <w:rPr>
          <w:ins w:id="2018" w:author="Boni" w:date="2014-09-08T19:47:00Z"/>
          <w:del w:id="2019" w:author="Andrija Ilic" w:date="2015-09-06T19:35:00Z"/>
        </w:rPr>
        <w:pPrChange w:id="2020" w:author="Boni" w:date="2014-09-08T19:45:00Z">
          <w:pPr>
            <w:autoSpaceDE w:val="0"/>
            <w:spacing w:line="180" w:lineRule="atLeast"/>
          </w:pPr>
        </w:pPrChange>
      </w:pPr>
      <w:ins w:id="2021" w:author="Boni" w:date="2014-09-08T19:45:00Z">
        <w:del w:id="2022" w:author="Andrija Ilic" w:date="2015-09-06T19:35:00Z">
          <w:r w:rsidRPr="002C320C" w:rsidDel="002A60DA">
            <w:delText>}</w:delText>
          </w:r>
        </w:del>
      </w:ins>
    </w:p>
    <w:p w14:paraId="4EBE7345" w14:textId="5614957E" w:rsidR="00EC13BC" w:rsidDel="002A60DA" w:rsidRDefault="00EC13BC">
      <w:pPr>
        <w:pStyle w:val="NoSpacing"/>
        <w:jc w:val="both"/>
        <w:rPr>
          <w:ins w:id="2023" w:author="Boni" w:date="2014-09-08T19:50:00Z"/>
          <w:del w:id="2024" w:author="Andrija Ilic" w:date="2015-09-06T19:35:00Z"/>
        </w:rPr>
        <w:pPrChange w:id="2025" w:author="Boni" w:date="2014-09-08T20:01:00Z">
          <w:pPr>
            <w:autoSpaceDE w:val="0"/>
            <w:spacing w:line="180" w:lineRule="atLeast"/>
          </w:pPr>
        </w:pPrChange>
      </w:pPr>
      <w:ins w:id="2026" w:author="Boni" w:date="2014-09-08T19:47:00Z">
        <w:del w:id="2027" w:author="Andrija Ilic" w:date="2015-09-06T19:35:00Z">
          <w:r w:rsidDel="002A60DA">
            <w:delText xml:space="preserve">Кључна реч </w:delText>
          </w:r>
          <w:r w:rsidRPr="00EC13BC" w:rsidDel="002A60DA">
            <w:rPr>
              <w:rStyle w:val="CodeStyleChar"/>
              <w:rPrChange w:id="2028" w:author="Boni" w:date="2014-09-08T19:47:00Z">
                <w:rPr/>
              </w:rPrChange>
            </w:rPr>
            <w:delText>context</w:delText>
          </w:r>
          <w:r w:rsidDel="002A60DA">
            <w:rPr>
              <w:rStyle w:val="CodeStyleChar"/>
            </w:rPr>
            <w:delText xml:space="preserve"> </w:delText>
          </w:r>
          <w:r w:rsidRPr="00EC13BC" w:rsidDel="002A60DA">
            <w:rPr>
              <w:rPrChange w:id="2029" w:author="Boni" w:date="2014-09-08T19:47:00Z">
                <w:rPr>
                  <w:rStyle w:val="CodeStyleChar"/>
                </w:rPr>
              </w:rPrChange>
            </w:rPr>
            <w:delText>п</w:delText>
          </w:r>
        </w:del>
      </w:ins>
      <w:ins w:id="2030" w:author="Boni" w:date="2014-09-08T19:48:00Z">
        <w:del w:id="2031" w:author="Andrija Ilic" w:date="2015-09-06T19:35:00Z">
          <w:r w:rsidDel="002A60DA">
            <w:delText xml:space="preserve">одразумева да се ради о фајлу који је у контексту веб апликације а не на путањи класа. Додавање истог јаваскрипта </w:delText>
          </w:r>
        </w:del>
      </w:ins>
      <w:ins w:id="2032" w:author="Boni" w:date="2014-09-08T19:49:00Z">
        <w:del w:id="2033" w:author="Andrija Ilic" w:date="2015-09-06T19:35:00Z">
          <w:r w:rsidDel="002A60DA">
            <w:delText xml:space="preserve">неће се испољити његовим вишеструким учитавањем већ ће бити игнорисан.  Што омогућава да се за сваку страницу додају потребне </w:delText>
          </w:r>
        </w:del>
      </w:ins>
      <w:ins w:id="2034" w:author="Boni" w:date="2014-09-08T19:50:00Z">
        <w:del w:id="2035" w:author="Andrija Ilic" w:date="2015-09-06T19:35:00Z">
          <w:r w:rsidDel="002A60DA">
            <w:delText>библиотеке.</w:delText>
          </w:r>
        </w:del>
      </w:ins>
    </w:p>
    <w:p w14:paraId="7B58EFBC" w14:textId="6EB7EF58" w:rsidR="00EC13BC" w:rsidDel="002A60DA" w:rsidRDefault="00EC13BC">
      <w:pPr>
        <w:pStyle w:val="NoSpacing"/>
        <w:rPr>
          <w:ins w:id="2036" w:author="Boni" w:date="2014-09-08T19:52:00Z"/>
          <w:del w:id="2037" w:author="Andrija Ilic" w:date="2015-09-06T19:35:00Z"/>
        </w:rPr>
        <w:pPrChange w:id="2038" w:author="Boni" w:date="2014-09-08T19:47:00Z">
          <w:pPr>
            <w:autoSpaceDE w:val="0"/>
            <w:spacing w:line="180" w:lineRule="atLeast"/>
          </w:pPr>
        </w:pPrChange>
      </w:pPr>
    </w:p>
    <w:p w14:paraId="1DF1FF0D" w14:textId="321E649F" w:rsidR="00493148" w:rsidDel="002A60DA" w:rsidRDefault="00EC13BC">
      <w:pPr>
        <w:pStyle w:val="NoSpacing"/>
        <w:jc w:val="both"/>
        <w:rPr>
          <w:ins w:id="2039" w:author="Boni" w:date="2014-09-08T19:59:00Z"/>
          <w:del w:id="2040" w:author="Andrija Ilic" w:date="2015-09-06T19:35:00Z"/>
        </w:rPr>
        <w:pPrChange w:id="2041" w:author="Boni" w:date="2014-09-08T19:59:00Z">
          <w:pPr>
            <w:autoSpaceDE w:val="0"/>
            <w:spacing w:line="180" w:lineRule="atLeast"/>
          </w:pPr>
        </w:pPrChange>
      </w:pPr>
      <w:ins w:id="2042" w:author="Boni" w:date="2014-09-08T19:52:00Z">
        <w:del w:id="2043" w:author="Andrija Ilic" w:date="2015-09-06T19:35:00Z">
          <w:r w:rsidDel="002A60DA">
            <w:delText>Логовање  на клијентској страни</w:delText>
          </w:r>
        </w:del>
      </w:ins>
      <w:ins w:id="2044" w:author="Boni" w:date="2014-09-08T19:55:00Z">
        <w:del w:id="2045" w:author="Andrija Ilic" w:date="2015-09-06T19:35:00Z">
          <w:r w:rsidDel="002A60DA">
            <w:delText xml:space="preserve"> је остварено уз помоћ Blackbird javascript конзоле. Tapestry објекти за логова</w:delText>
          </w:r>
        </w:del>
      </w:ins>
      <w:ins w:id="2046" w:author="Boni" w:date="2014-09-08T19:56:00Z">
        <w:del w:id="2047" w:author="Andrija Ilic" w:date="2015-09-06T19:35:00Z">
          <w:r w:rsidDel="002A60DA">
            <w:delText>ње имају три функције: debug, warn и error.</w:delText>
          </w:r>
          <w:r w:rsidR="001B2FB4" w:rsidDel="002A60DA">
            <w:delText xml:space="preserve"> Свак</w:delText>
          </w:r>
        </w:del>
      </w:ins>
      <w:ins w:id="2048" w:author="Boni" w:date="2014-09-08T19:57:00Z">
        <w:del w:id="2049" w:author="Andrija Ilic" w:date="2015-09-06T19:35:00Z">
          <w:r w:rsidR="001B2FB4" w:rsidDel="002A60DA">
            <w:delText>ој од њих може се доделити и опциони патерн</w:delText>
          </w:r>
        </w:del>
      </w:ins>
      <w:ins w:id="2050" w:author="Boni" w:date="2014-09-08T19:58:00Z">
        <w:del w:id="2051" w:author="Andrija Ilic" w:date="2015-09-06T19:35:00Z">
          <w:r w:rsidR="00493148" w:rsidDel="002A60DA">
            <w:delText xml:space="preserve"> на основу кога се порука форматира. У зависности да ли се ради о продукцији или развоју поруке ће бити филтриране</w:delText>
          </w:r>
        </w:del>
      </w:ins>
      <w:ins w:id="2052" w:author="Boni" w:date="2014-09-08T19:59:00Z">
        <w:del w:id="2053" w:author="Andrija Ilic" w:date="2015-09-06T19:35:00Z">
          <w:r w:rsidR="00493148" w:rsidDel="002A60DA">
            <w:delText xml:space="preserve"> тако да све поруке битне програмеру у току развоја неће се видети у продукцији.</w:delText>
          </w:r>
        </w:del>
      </w:ins>
    </w:p>
    <w:p w14:paraId="67D26405" w14:textId="5306F443" w:rsidR="00493148" w:rsidDel="002A60DA" w:rsidRDefault="00493148">
      <w:pPr>
        <w:pStyle w:val="NoSpacing"/>
        <w:jc w:val="both"/>
        <w:rPr>
          <w:ins w:id="2054" w:author="Boni" w:date="2014-09-08T19:59:00Z"/>
          <w:del w:id="2055" w:author="Andrija Ilic" w:date="2015-09-06T19:35:00Z"/>
        </w:rPr>
        <w:pPrChange w:id="2056" w:author="Boni" w:date="2014-09-08T19:59:00Z">
          <w:pPr>
            <w:autoSpaceDE w:val="0"/>
            <w:spacing w:line="180" w:lineRule="atLeast"/>
          </w:pPr>
        </w:pPrChange>
      </w:pPr>
    </w:p>
    <w:p w14:paraId="0D540CE7" w14:textId="3973E040" w:rsidR="00493148" w:rsidDel="002A60DA" w:rsidRDefault="00493148">
      <w:pPr>
        <w:pStyle w:val="NoSpacing"/>
        <w:jc w:val="both"/>
        <w:rPr>
          <w:ins w:id="2057" w:author="Boni" w:date="2014-09-08T20:00:00Z"/>
          <w:del w:id="2058" w:author="Andrija Ilic" w:date="2015-09-06T19:35:00Z"/>
        </w:rPr>
        <w:pPrChange w:id="2059" w:author="Boni" w:date="2014-09-08T19:59:00Z">
          <w:pPr>
            <w:autoSpaceDE w:val="0"/>
            <w:spacing w:line="180" w:lineRule="atLeast"/>
          </w:pPr>
        </w:pPrChange>
      </w:pPr>
      <w:ins w:id="2060" w:author="Boni" w:date="2014-09-08T19:59:00Z">
        <w:del w:id="2061" w:author="Andrija Ilic" w:date="2015-09-06T19:35:00Z">
          <w:r w:rsidDel="002A60DA">
            <w:delText>Пример кода за логовање порука</w:delText>
          </w:r>
        </w:del>
      </w:ins>
      <w:ins w:id="2062" w:author="Boni" w:date="2014-09-08T20:00:00Z">
        <w:del w:id="2063" w:author="Andrija Ilic" w:date="2015-09-06T19:35:00Z">
          <w:r w:rsidDel="002A60DA">
            <w:delText>:</w:delText>
          </w:r>
        </w:del>
      </w:ins>
    </w:p>
    <w:p w14:paraId="6C7FC1C6" w14:textId="2D6ECF84" w:rsidR="00493148" w:rsidRPr="00493148" w:rsidDel="002A60DA" w:rsidRDefault="00493148">
      <w:pPr>
        <w:pStyle w:val="NoSpacing"/>
        <w:jc w:val="both"/>
        <w:rPr>
          <w:ins w:id="2064" w:author="Boni" w:date="2014-09-08T19:59:00Z"/>
          <w:del w:id="2065" w:author="Andrija Ilic" w:date="2015-09-06T19:35:00Z"/>
        </w:rPr>
        <w:pPrChange w:id="2066" w:author="Boni" w:date="2014-09-08T19:59:00Z">
          <w:pPr>
            <w:autoSpaceDE w:val="0"/>
            <w:spacing w:line="180" w:lineRule="atLeast"/>
          </w:pPr>
        </w:pPrChange>
      </w:pPr>
    </w:p>
    <w:p w14:paraId="7C39AA2F" w14:textId="7163B4CA" w:rsidR="00493148" w:rsidRPr="00493148" w:rsidDel="002A60DA" w:rsidRDefault="00493148">
      <w:pPr>
        <w:pStyle w:val="CodeStyle"/>
        <w:rPr>
          <w:ins w:id="2067" w:author="Boni" w:date="2014-09-08T19:59:00Z"/>
          <w:del w:id="2068" w:author="Andrija Ilic" w:date="2015-09-06T19:35:00Z"/>
          <w:rFonts w:cs="Times New Roman"/>
          <w:sz w:val="15"/>
          <w:szCs w:val="15"/>
        </w:rPr>
        <w:pPrChange w:id="2069" w:author="Boni" w:date="2014-09-08T19:59:00Z">
          <w:pPr>
            <w:spacing w:after="0" w:line="240" w:lineRule="auto"/>
            <w:jc w:val="both"/>
          </w:pPr>
        </w:pPrChange>
      </w:pPr>
      <w:ins w:id="2070" w:author="Boni" w:date="2014-09-08T19:59:00Z">
        <w:del w:id="2071" w:author="Andrija Ilic" w:date="2015-09-06T19:35:00Z">
          <w:r w:rsidRPr="00493148" w:rsidDel="002A60DA">
            <w:delText>Tapestry.debug("Field id is #{id}, value is #{value}", field);</w:delText>
          </w:r>
        </w:del>
      </w:ins>
    </w:p>
    <w:p w14:paraId="4B42C496" w14:textId="191B98BB" w:rsidR="00493148" w:rsidRPr="00493148" w:rsidDel="002A60DA" w:rsidRDefault="00493148">
      <w:pPr>
        <w:pStyle w:val="CodeStyle"/>
        <w:rPr>
          <w:ins w:id="2072" w:author="Boni" w:date="2014-09-08T19:59:00Z"/>
          <w:del w:id="2073" w:author="Andrija Ilic" w:date="2015-09-06T19:35:00Z"/>
          <w:rFonts w:cs="Times New Roman"/>
          <w:sz w:val="15"/>
          <w:szCs w:val="15"/>
        </w:rPr>
        <w:pPrChange w:id="2074" w:author="Boni" w:date="2014-09-08T19:59:00Z">
          <w:pPr>
            <w:spacing w:after="0" w:line="240" w:lineRule="auto"/>
            <w:jc w:val="both"/>
          </w:pPr>
        </w:pPrChange>
      </w:pPr>
      <w:ins w:id="2075" w:author="Boni" w:date="2014-09-08T19:59:00Z">
        <w:del w:id="2076" w:author="Andrija Ilic" w:date="2015-09-06T19:35:00Z">
          <w:r w:rsidRPr="00493148" w:rsidDel="002A60DA">
            <w:rPr>
              <w:rFonts w:cs="Times New Roman"/>
              <w:sz w:val="15"/>
              <w:szCs w:val="15"/>
            </w:rPr>
            <w:delText> </w:delText>
          </w:r>
        </w:del>
      </w:ins>
    </w:p>
    <w:p w14:paraId="5B7C7D8A" w14:textId="01CD1FFE" w:rsidR="00EC13BC" w:rsidDel="002A60DA" w:rsidRDefault="00493148">
      <w:pPr>
        <w:pStyle w:val="CodeStyle"/>
        <w:rPr>
          <w:ins w:id="2077" w:author="Boni" w:date="2014-09-08T19:52:00Z"/>
          <w:del w:id="2078" w:author="Andrija Ilic" w:date="2015-09-06T19:35:00Z"/>
        </w:rPr>
        <w:pPrChange w:id="2079" w:author="Boni" w:date="2014-09-08T19:59:00Z">
          <w:pPr>
            <w:autoSpaceDE w:val="0"/>
            <w:spacing w:line="180" w:lineRule="atLeast"/>
          </w:pPr>
        </w:pPrChange>
      </w:pPr>
      <w:ins w:id="2080" w:author="Boni" w:date="2014-09-08T19:59:00Z">
        <w:del w:id="2081" w:author="Andrija Ilic" w:date="2015-09-06T19:35:00Z">
          <w:r w:rsidRPr="00493148" w:rsidDel="002A60DA">
            <w:delText>Tapestry.error("Server is not available.");</w:delText>
          </w:r>
        </w:del>
      </w:ins>
      <w:ins w:id="2082" w:author="Boni" w:date="2014-09-08T19:52:00Z">
        <w:del w:id="2083" w:author="Andrija Ilic" w:date="2015-09-06T19:35:00Z">
          <w:r w:rsidR="00EC13BC" w:rsidDel="002A60DA">
            <w:delText xml:space="preserve"> </w:delText>
          </w:r>
        </w:del>
      </w:ins>
    </w:p>
    <w:p w14:paraId="51E9092C" w14:textId="355111B1" w:rsidR="00EC13BC" w:rsidDel="002A60DA" w:rsidRDefault="00EC13BC">
      <w:pPr>
        <w:pStyle w:val="NoSpacing"/>
        <w:rPr>
          <w:ins w:id="2084" w:author="Boni" w:date="2014-09-08T20:03:00Z"/>
          <w:del w:id="2085" w:author="Andrija Ilic" w:date="2015-09-06T19:35:00Z"/>
        </w:rPr>
        <w:pPrChange w:id="2086" w:author="Boni" w:date="2014-09-08T19:47:00Z">
          <w:pPr>
            <w:autoSpaceDE w:val="0"/>
            <w:spacing w:line="180" w:lineRule="atLeast"/>
          </w:pPr>
        </w:pPrChange>
      </w:pPr>
    </w:p>
    <w:p w14:paraId="7411C85B" w14:textId="31D714AA" w:rsidR="00B66062" w:rsidDel="002A60DA" w:rsidRDefault="00B66062">
      <w:pPr>
        <w:pStyle w:val="Heading3"/>
        <w:rPr>
          <w:ins w:id="2087" w:author="Boni" w:date="2014-09-08T22:42:00Z"/>
          <w:del w:id="2088" w:author="Andrija Ilic" w:date="2015-09-06T19:35:00Z"/>
        </w:rPr>
        <w:pPrChange w:id="2089" w:author="Boni" w:date="2014-09-08T22:42:00Z">
          <w:pPr>
            <w:autoSpaceDE w:val="0"/>
            <w:spacing w:line="180" w:lineRule="atLeast"/>
          </w:pPr>
        </w:pPrChange>
      </w:pPr>
      <w:ins w:id="2090" w:author="Boni" w:date="2014-09-08T22:41:00Z">
        <w:del w:id="2091" w:author="Andrija Ilic" w:date="2015-09-06T19:35:00Z">
          <w:r w:rsidDel="002A60DA">
            <w:delText xml:space="preserve">2.2.1 Tapestry Jquery </w:delText>
          </w:r>
        </w:del>
      </w:ins>
      <w:ins w:id="2092" w:author="Boni" w:date="2014-09-08T22:42:00Z">
        <w:del w:id="2093" w:author="Andrija Ilic" w:date="2015-09-06T19:35:00Z">
          <w:r w:rsidDel="002A60DA">
            <w:delText>библиотека</w:delText>
          </w:r>
        </w:del>
      </w:ins>
    </w:p>
    <w:p w14:paraId="6940300F" w14:textId="23409341" w:rsidR="00B66062" w:rsidRPr="00B66062" w:rsidDel="002A60DA" w:rsidRDefault="00B66062">
      <w:pPr>
        <w:rPr>
          <w:ins w:id="2094" w:author="Boni" w:date="2014-09-08T22:41:00Z"/>
          <w:del w:id="2095" w:author="Andrija Ilic" w:date="2015-09-06T19:35:00Z"/>
        </w:rPr>
        <w:pPrChange w:id="2096" w:author="Boni" w:date="2014-09-08T22:42:00Z">
          <w:pPr>
            <w:autoSpaceDE w:val="0"/>
            <w:spacing w:line="180" w:lineRule="atLeast"/>
          </w:pPr>
        </w:pPrChange>
      </w:pPr>
    </w:p>
    <w:p w14:paraId="5E80A9F5" w14:textId="75B7A922" w:rsidR="00535529" w:rsidRPr="008639CA" w:rsidDel="002A60DA" w:rsidRDefault="00535529">
      <w:pPr>
        <w:pStyle w:val="NoSpacing"/>
        <w:rPr>
          <w:ins w:id="2097" w:author="Boni" w:date="2014-09-08T20:04:00Z"/>
          <w:del w:id="2098" w:author="Andrija Ilic" w:date="2015-09-06T19:35:00Z"/>
        </w:rPr>
        <w:pPrChange w:id="2099" w:author="Boni" w:date="2014-09-08T19:47:00Z">
          <w:pPr>
            <w:autoSpaceDE w:val="0"/>
            <w:spacing w:line="180" w:lineRule="atLeast"/>
          </w:pPr>
        </w:pPrChange>
      </w:pPr>
      <w:ins w:id="2100" w:author="Boni" w:date="2014-09-08T20:05:00Z">
        <w:del w:id="2101" w:author="Andrija Ilic" w:date="2015-09-06T19:35:00Z">
          <w:r w:rsidDel="002A60DA">
            <w:delText>Б</w:delText>
          </w:r>
        </w:del>
      </w:ins>
      <w:ins w:id="2102" w:author="Boni" w:date="2014-09-08T20:04:00Z">
        <w:del w:id="2103" w:author="Andrija Ilic" w:date="2015-09-06T19:35:00Z">
          <w:r w:rsidDel="002A60DA">
            <w:delText>иблиотека која је</w:delText>
          </w:r>
        </w:del>
      </w:ins>
      <w:ins w:id="2104" w:author="Boni" w:date="2014-09-08T20:05:00Z">
        <w:del w:id="2105" w:author="Andrija Ilic" w:date="2015-09-06T19:35:00Z">
          <w:r w:rsidDel="002A60DA">
            <w:delText xml:space="preserve"> такође</w:delText>
          </w:r>
        </w:del>
      </w:ins>
      <w:ins w:id="2106" w:author="Boni" w:date="2014-09-08T20:04:00Z">
        <w:del w:id="2107" w:author="Andrija Ilic" w:date="2015-09-06T19:35:00Z">
          <w:r w:rsidDel="002A60DA">
            <w:delText xml:space="preserve"> развијена уз помоћ </w:delText>
          </w:r>
        </w:del>
      </w:ins>
      <w:ins w:id="2108" w:author="Boni" w:date="2014-09-08T20:05:00Z">
        <w:del w:id="2109" w:author="Andrija Ilic" w:date="2015-09-06T19:35:00Z">
          <w:r w:rsidDel="002A60DA">
            <w:delText xml:space="preserve">javascripta је и Jquery библиотека. Уз помоћ ње </w:delText>
          </w:r>
        </w:del>
      </w:ins>
      <w:ins w:id="2110" w:author="Boni" w:date="2014-09-08T20:08:00Z">
        <w:del w:id="2111" w:author="Andrija Ilic" w:date="2015-09-06T19:35:00Z">
          <w:r w:rsidR="00D34D4B" w:rsidDel="002A60DA">
            <w:delText>су</w:delText>
          </w:r>
        </w:del>
      </w:ins>
      <w:ins w:id="2112" w:author="Boni" w:date="2014-09-08T20:09:00Z">
        <w:del w:id="2113" w:author="Andrija Ilic" w:date="2015-09-06T19:35:00Z">
          <w:r w:rsidR="00D34D4B" w:rsidDel="002A60DA">
            <w:delText xml:space="preserve"> написане све</w:delText>
          </w:r>
        </w:del>
      </w:ins>
      <w:ins w:id="2114" w:author="Boni" w:date="2014-09-08T22:46:00Z">
        <w:del w:id="2115" w:author="Andrija Ilic" w:date="2015-09-06T19:35:00Z">
          <w:r w:rsidR="008639CA" w:rsidDel="002A60DA">
            <w:delText xml:space="preserve"> основ</w:delText>
          </w:r>
        </w:del>
      </w:ins>
      <w:ins w:id="2116" w:author="Boni" w:date="2014-09-08T22:47:00Z">
        <w:del w:id="2117" w:author="Andrija Ilic" w:date="2015-09-06T19:35:00Z">
          <w:r w:rsidR="008639CA" w:rsidDel="002A60DA">
            <w:delText>не</w:delText>
          </w:r>
        </w:del>
      </w:ins>
      <w:ins w:id="2118" w:author="Boni" w:date="2014-09-08T20:09:00Z">
        <w:del w:id="2119" w:author="Andrija Ilic" w:date="2015-09-06T19:35:00Z">
          <w:r w:rsidR="00D34D4B" w:rsidDel="002A60DA">
            <w:delText xml:space="preserve"> компонете које покрива  </w:delText>
          </w:r>
        </w:del>
      </w:ins>
      <w:ins w:id="2120" w:author="Boni" w:date="2014-09-08T22:47:00Z">
        <w:del w:id="2121" w:author="Andrija Ilic" w:date="2015-09-06T19:35:00Z">
          <w:r w:rsidR="008639CA" w:rsidDel="002A60DA">
            <w:delText>Тapestry као и неке додатне.</w:delText>
          </w:r>
        </w:del>
      </w:ins>
    </w:p>
    <w:p w14:paraId="0904F52C" w14:textId="21E086FF" w:rsidR="00535529" w:rsidRPr="00535529" w:rsidDel="002A60DA" w:rsidRDefault="00535529">
      <w:pPr>
        <w:pStyle w:val="NoSpacing"/>
        <w:rPr>
          <w:del w:id="2122" w:author="Andrija Ilic" w:date="2015-09-06T19:35:00Z"/>
        </w:rPr>
        <w:pPrChange w:id="2123" w:author="Boni" w:date="2014-09-08T19:47:00Z">
          <w:pPr>
            <w:autoSpaceDE w:val="0"/>
            <w:spacing w:line="180" w:lineRule="atLeast"/>
          </w:pPr>
        </w:pPrChange>
      </w:pPr>
    </w:p>
    <w:p w14:paraId="1E3E524F" w14:textId="59E52885" w:rsidR="00D60E97" w:rsidDel="002A60DA" w:rsidRDefault="00D60E97" w:rsidP="00D60E97">
      <w:pPr>
        <w:autoSpaceDE w:val="0"/>
        <w:spacing w:line="180" w:lineRule="atLeast"/>
        <w:rPr>
          <w:del w:id="2124" w:author="Andrija Ilic" w:date="2015-09-06T19:35:00Z"/>
          <w:szCs w:val="24"/>
        </w:rPr>
      </w:pPr>
      <w:del w:id="2125" w:author="Andrija Ilic" w:date="2015-09-06T19:35:00Z">
        <w:r w:rsidDel="002A60DA">
          <w:rPr>
            <w:rFonts w:eastAsia="Courier Std" w:cs="Courier Std"/>
            <w:color w:val="000000"/>
            <w:szCs w:val="24"/>
          </w:rPr>
          <w:delText xml:space="preserve">Ово је open source библиотека </w:delText>
        </w:r>
      </w:del>
      <w:ins w:id="2126" w:author="Boni" w:date="2014-09-08T22:40:00Z">
        <w:del w:id="2127" w:author="Andrija Ilic" w:date="2015-09-06T19:35:00Z">
          <w:r w:rsidR="00B66062" w:rsidDel="002A60DA">
            <w:rPr>
              <w:rFonts w:eastAsia="Courier Std" w:cs="Courier Std"/>
              <w:color w:val="000000"/>
              <w:szCs w:val="24"/>
            </w:rPr>
            <w:delText>о</w:delText>
          </w:r>
        </w:del>
      </w:ins>
      <w:ins w:id="2128" w:author="Boni" w:date="2014-09-08T22:41:00Z">
        <w:del w:id="2129" w:author="Andrija Ilic" w:date="2015-09-06T19:35:00Z">
          <w:r w:rsidR="00B66062" w:rsidDel="002A60DA">
            <w:rPr>
              <w:rFonts w:eastAsia="Courier Std" w:cs="Courier Std"/>
              <w:color w:val="000000"/>
              <w:szCs w:val="24"/>
            </w:rPr>
            <w:delText xml:space="preserve">твореног кода </w:delText>
          </w:r>
        </w:del>
      </w:ins>
      <w:del w:id="2130" w:author="Andrija Ilic" w:date="2015-09-06T19:35:00Z">
        <w:r w:rsidDel="002A60DA">
          <w:rPr>
            <w:rFonts w:eastAsia="Courier Std" w:cs="Courier Std"/>
            <w:color w:val="000000"/>
            <w:szCs w:val="24"/>
          </w:rPr>
          <w:delText>за Tapestry 5 креирана од стране Atos WorldLine-a. Библиотека доноси неке нове компоненте које омогућују лакше интегрисање Аjax позива у логику апликације.</w:delText>
        </w:r>
      </w:del>
    </w:p>
    <w:p w14:paraId="57E85273" w14:textId="4750522E" w:rsidR="00D60E97" w:rsidDel="002A60DA" w:rsidRDefault="00D60E97" w:rsidP="00D60E97">
      <w:pPr>
        <w:autoSpaceDE w:val="0"/>
        <w:spacing w:line="180" w:lineRule="atLeast"/>
        <w:rPr>
          <w:del w:id="2131" w:author="Andrija Ilic" w:date="2015-09-06T19:35:00Z"/>
          <w:szCs w:val="24"/>
        </w:rPr>
      </w:pPr>
    </w:p>
    <w:p w14:paraId="06AFF6FF" w14:textId="436281DB" w:rsidR="00D60E97" w:rsidDel="002A60DA" w:rsidRDefault="00D60E97" w:rsidP="00D60E97">
      <w:pPr>
        <w:autoSpaceDE w:val="0"/>
        <w:spacing w:line="180" w:lineRule="atLeast"/>
        <w:rPr>
          <w:del w:id="2132" w:author="Andrija Ilic" w:date="2015-09-06T19:35:00Z"/>
          <w:rFonts w:ascii="monospace" w:hAnsi="monospace"/>
          <w:b/>
          <w:color w:val="000080"/>
          <w:sz w:val="21"/>
          <w:szCs w:val="24"/>
        </w:rPr>
      </w:pPr>
      <w:del w:id="2133" w:author="Andrija Ilic" w:date="2015-09-06T19:35:00Z">
        <w:r w:rsidDel="002A60DA">
          <w:rPr>
            <w:rFonts w:eastAsia="Courier Std" w:cs="Courier Std"/>
            <w:color w:val="000000"/>
            <w:szCs w:val="24"/>
          </w:rPr>
          <w:delText>Додавање ове као и других библиотека, с обзиром да је за структуру и праћење зависности задужен maven, врши се додавањем кода у .pom фајл.</w:delText>
        </w:r>
      </w:del>
    </w:p>
    <w:p w14:paraId="27A359B9" w14:textId="351C8E51" w:rsidR="00D60E97" w:rsidDel="002A60DA" w:rsidRDefault="00D60E97" w:rsidP="00D60E97">
      <w:pPr>
        <w:pStyle w:val="BodyText"/>
        <w:autoSpaceDE w:val="0"/>
        <w:spacing w:line="180" w:lineRule="atLeast"/>
        <w:rPr>
          <w:del w:id="2134" w:author="Andrija Ilic" w:date="2015-09-06T19:35:00Z"/>
          <w:rFonts w:ascii="monospace" w:hAnsi="monospace" w:hint="eastAsia"/>
          <w:b/>
          <w:color w:val="000080"/>
          <w:sz w:val="21"/>
        </w:rPr>
      </w:pPr>
    </w:p>
    <w:p w14:paraId="40B5D3D1" w14:textId="238C9883" w:rsidR="00D60E97" w:rsidRPr="006F2454" w:rsidDel="002A60DA" w:rsidRDefault="00D60E97" w:rsidP="006F2454">
      <w:pPr>
        <w:pStyle w:val="CodeStyle"/>
        <w:rPr>
          <w:del w:id="2135" w:author="Andrija Ilic" w:date="2015-09-06T19:35:00Z"/>
        </w:rPr>
      </w:pPr>
      <w:del w:id="2136" w:author="Andrija Ilic" w:date="2015-09-06T19:35:00Z">
        <w:r w:rsidRPr="006F2454" w:rsidDel="002A60DA">
          <w:delText>&lt;dependency&gt;</w:delText>
        </w:r>
      </w:del>
    </w:p>
    <w:p w14:paraId="1A8BC8F4" w14:textId="63C3A052" w:rsidR="00D60E97" w:rsidRPr="006F2454" w:rsidDel="002A60DA" w:rsidRDefault="00D60E97" w:rsidP="006F2454">
      <w:pPr>
        <w:pStyle w:val="CodeStyle"/>
        <w:rPr>
          <w:del w:id="2137" w:author="Andrija Ilic" w:date="2015-09-06T19:35:00Z"/>
        </w:rPr>
      </w:pPr>
      <w:del w:id="2138" w:author="Andrija Ilic" w:date="2015-09-06T19:35:00Z">
        <w:r w:rsidRPr="006F2454" w:rsidDel="002A60DA">
          <w:delText>&lt;groupId&gt;org.got5&lt;/groupId&gt;</w:delText>
        </w:r>
      </w:del>
    </w:p>
    <w:p w14:paraId="7FA8EBD0" w14:textId="62EA559C" w:rsidR="00D60E97" w:rsidRPr="006F2454" w:rsidDel="002A60DA" w:rsidRDefault="00D60E97" w:rsidP="006F2454">
      <w:pPr>
        <w:pStyle w:val="CodeStyle"/>
        <w:rPr>
          <w:del w:id="2139" w:author="Andrija Ilic" w:date="2015-09-06T19:35:00Z"/>
        </w:rPr>
      </w:pPr>
      <w:del w:id="2140" w:author="Andrija Ilic" w:date="2015-09-06T19:35:00Z">
        <w:r w:rsidRPr="006F2454" w:rsidDel="002A60DA">
          <w:delText>&lt;artifactId&gt;tapestry5-jquery&lt;/artifactId&gt;</w:delText>
        </w:r>
      </w:del>
    </w:p>
    <w:p w14:paraId="0E6B8D17" w14:textId="52E32A1F" w:rsidR="00D60E97" w:rsidRPr="006F2454" w:rsidDel="002A60DA" w:rsidRDefault="00D60E97" w:rsidP="006F2454">
      <w:pPr>
        <w:pStyle w:val="CodeStyle"/>
        <w:rPr>
          <w:del w:id="2141" w:author="Andrija Ilic" w:date="2015-09-06T19:35:00Z"/>
        </w:rPr>
      </w:pPr>
      <w:del w:id="2142" w:author="Andrija Ilic" w:date="2015-09-06T19:35:00Z">
        <w:r w:rsidRPr="006F2454" w:rsidDel="002A60DA">
          <w:delText>&lt;version&gt;3.3.1&lt;/version&gt;</w:delText>
        </w:r>
      </w:del>
    </w:p>
    <w:p w14:paraId="4F106F04" w14:textId="6FD3C90A" w:rsidR="00D60E97" w:rsidRPr="006F2454" w:rsidDel="002A60DA" w:rsidRDefault="00D60E97" w:rsidP="006F2454">
      <w:pPr>
        <w:pStyle w:val="CodeStyle"/>
        <w:rPr>
          <w:del w:id="2143" w:author="Andrija Ilic" w:date="2015-09-06T19:35:00Z"/>
        </w:rPr>
      </w:pPr>
      <w:del w:id="2144" w:author="Andrija Ilic" w:date="2015-09-06T19:35:00Z">
        <w:r w:rsidRPr="006F2454" w:rsidDel="002A60DA">
          <w:delText>&lt;/dependency&gt;</w:delText>
        </w:r>
      </w:del>
    </w:p>
    <w:p w14:paraId="447FC71E" w14:textId="2AD48669" w:rsidR="00D60E97" w:rsidDel="002A60DA" w:rsidRDefault="00D60E97" w:rsidP="00D60E97">
      <w:pPr>
        <w:rPr>
          <w:ins w:id="2145" w:author="Boni" w:date="2014-09-08T22:45:00Z"/>
          <w:del w:id="2146" w:author="Andrija Ilic" w:date="2015-09-06T19:35:00Z"/>
        </w:rPr>
      </w:pPr>
    </w:p>
    <w:p w14:paraId="75069B7E" w14:textId="3233869A" w:rsidR="008639CA" w:rsidRPr="006F2454" w:rsidDel="002A60DA" w:rsidRDefault="008639CA" w:rsidP="008639CA">
      <w:pPr>
        <w:pStyle w:val="Heading3"/>
        <w:rPr>
          <w:del w:id="2147" w:author="Andrija Ilic" w:date="2015-09-06T19:35:00Z"/>
        </w:rPr>
      </w:pPr>
      <w:moveToRangeStart w:id="2148" w:author="Boni" w:date="2014-09-08T22:45:00Z" w:name="move397979643"/>
      <w:moveTo w:id="2149" w:author="Boni" w:date="2014-09-08T22:45:00Z">
        <w:del w:id="2150" w:author="Andrija Ilic" w:date="2015-09-06T19:35:00Z">
          <w:r w:rsidRPr="006F2454" w:rsidDel="002A60DA">
            <w:rPr>
              <w:rFonts w:eastAsia="Courier Std"/>
            </w:rPr>
            <w:delText>Zone компонента</w:delText>
          </w:r>
        </w:del>
      </w:moveTo>
    </w:p>
    <w:p w14:paraId="1988298F" w14:textId="7DBF9809" w:rsidR="008639CA" w:rsidDel="002A60DA" w:rsidRDefault="008639CA" w:rsidP="008639CA">
      <w:pPr>
        <w:autoSpaceDE w:val="0"/>
        <w:spacing w:line="180" w:lineRule="atLeast"/>
        <w:rPr>
          <w:del w:id="2151" w:author="Andrija Ilic" w:date="2015-09-06T19:35:00Z"/>
          <w:szCs w:val="24"/>
        </w:rPr>
      </w:pPr>
    </w:p>
    <w:p w14:paraId="17AF254C" w14:textId="4BA64C58" w:rsidR="008639CA" w:rsidRPr="00974C1D" w:rsidDel="002A60DA" w:rsidRDefault="008639CA" w:rsidP="008639CA">
      <w:pPr>
        <w:autoSpaceDE w:val="0"/>
        <w:spacing w:line="180" w:lineRule="atLeast"/>
        <w:rPr>
          <w:del w:id="2152" w:author="Andrija Ilic" w:date="2015-09-06T19:35:00Z"/>
          <w:szCs w:val="24"/>
        </w:rPr>
      </w:pPr>
      <w:moveTo w:id="2153" w:author="Boni" w:date="2014-09-08T22:45:00Z">
        <w:del w:id="2154" w:author="Andrija Ilic" w:date="2015-09-06T19:35:00Z">
          <w:r w:rsidDel="002A60DA">
            <w:rPr>
              <w:rFonts w:eastAsia="Courier Std" w:cs="Courier Std"/>
              <w:color w:val="000000"/>
              <w:szCs w:val="24"/>
            </w:rPr>
            <w:delText>Ако желимо да изменимо само одређени део странице, без освежења целокупног садржаја који може трајати дуго, користимо zone комоненту и на одређени догађај, који обрађујемо у контролеру, можемо променити модел који се идноси на све компонете унутар zone тага, након чега ће се освежити изглед само тог дела стране са новим подацима. Комонента је искоришћена при избору критеријума, што је приказано на слици 5.</w:delText>
          </w:r>
        </w:del>
      </w:moveTo>
    </w:p>
    <w:p w14:paraId="35369FFD" w14:textId="45CBB8C4" w:rsidR="008639CA" w:rsidDel="002A60DA" w:rsidRDefault="008639CA" w:rsidP="008639CA">
      <w:pPr>
        <w:autoSpaceDE w:val="0"/>
        <w:spacing w:line="180" w:lineRule="atLeast"/>
        <w:rPr>
          <w:del w:id="2155" w:author="Andrija Ilic" w:date="2015-09-06T19:35:00Z"/>
          <w:szCs w:val="24"/>
        </w:rPr>
      </w:pPr>
    </w:p>
    <w:p w14:paraId="0BA47C6A" w14:textId="382B35BD" w:rsidR="008639CA" w:rsidRPr="00970538" w:rsidDel="002A60DA" w:rsidRDefault="008639CA" w:rsidP="008639CA">
      <w:pPr>
        <w:pStyle w:val="CodeStyle"/>
        <w:rPr>
          <w:del w:id="2156" w:author="Andrija Ilic" w:date="2015-09-06T19:35:00Z"/>
          <w:color w:val="auto"/>
        </w:rPr>
      </w:pPr>
      <w:moveTo w:id="2157" w:author="Boni" w:date="2014-09-08T22:45:00Z">
        <w:del w:id="2158" w:author="Andrija Ilic" w:date="2015-09-06T19:35:00Z">
          <w:r w:rsidRPr="00970538" w:rsidDel="002A60DA">
            <w:rPr>
              <w:color w:val="auto"/>
            </w:rPr>
            <w:delText xml:space="preserve">  &lt;t:zone t:id="eqnZone" style="width: 850px;"&gt; </w:delText>
          </w:r>
        </w:del>
      </w:moveTo>
    </w:p>
    <w:p w14:paraId="40459745" w14:textId="21A1CE0D" w:rsidR="008639CA" w:rsidRPr="00970538" w:rsidDel="002A60DA" w:rsidRDefault="008639CA" w:rsidP="008639CA">
      <w:pPr>
        <w:pStyle w:val="CodeStyle"/>
        <w:rPr>
          <w:del w:id="2159" w:author="Andrija Ilic" w:date="2015-09-06T19:35:00Z"/>
          <w:color w:val="auto"/>
        </w:rPr>
      </w:pPr>
      <w:moveTo w:id="2160" w:author="Boni" w:date="2014-09-08T22:45:00Z">
        <w:del w:id="2161" w:author="Andrija Ilic" w:date="2015-09-06T19:35:00Z">
          <w:r w:rsidRPr="00970538" w:rsidDel="002A60DA">
            <w:rPr>
              <w:color w:val="auto"/>
            </w:rPr>
            <w:tab/>
            <w:delText xml:space="preserve">  </w:delText>
          </w:r>
          <w:r w:rsidRPr="00970538" w:rsidDel="002A60DA">
            <w:rPr>
              <w:color w:val="auto"/>
            </w:rPr>
            <w:tab/>
            <w:delText>&lt;div  style="visibility:${hiddenSign}"&gt;</w:delText>
          </w:r>
        </w:del>
      </w:moveTo>
    </w:p>
    <w:p w14:paraId="48C904B6" w14:textId="2F7B508A" w:rsidR="008639CA" w:rsidRPr="00970538" w:rsidDel="002A60DA" w:rsidRDefault="008639CA" w:rsidP="008639CA">
      <w:pPr>
        <w:pStyle w:val="CodeStyle"/>
        <w:rPr>
          <w:del w:id="2162" w:author="Andrija Ilic" w:date="2015-09-06T19:35:00Z"/>
          <w:color w:val="auto"/>
        </w:rPr>
      </w:pPr>
      <w:moveTo w:id="2163" w:author="Boni" w:date="2014-09-08T22:45:00Z">
        <w:del w:id="2164" w:author="Andrija Ilic" w:date="2015-09-06T19:35:00Z">
          <w:r w:rsidRPr="00970538" w:rsidDel="002A60DA">
            <w:rPr>
              <w:color w:val="auto"/>
            </w:rPr>
            <w:tab/>
          </w:r>
          <w:r w:rsidRPr="00970538" w:rsidDel="002A60DA">
            <w:rPr>
              <w:color w:val="auto"/>
            </w:rPr>
            <w:tab/>
            <w:delText xml:space="preserve"> &lt;div &gt; </w:delText>
          </w:r>
        </w:del>
      </w:moveTo>
    </w:p>
    <w:p w14:paraId="62C6A15E" w14:textId="2F5F4708" w:rsidR="008639CA" w:rsidDel="002A60DA" w:rsidRDefault="008639CA" w:rsidP="008639CA">
      <w:pPr>
        <w:pStyle w:val="CodeStyle"/>
        <w:rPr>
          <w:del w:id="2165" w:author="Andrija Ilic" w:date="2015-09-06T19:35:00Z"/>
          <w:color w:val="auto"/>
        </w:rPr>
      </w:pPr>
      <w:moveTo w:id="2166" w:author="Boni" w:date="2014-09-08T22:45:00Z">
        <w:del w:id="2167" w:author="Andrija Ilic" w:date="2015-09-06T19:35:00Z">
          <w:r w:rsidRPr="00970538" w:rsidDel="002A60DA">
            <w:rPr>
              <w:color w:val="auto"/>
            </w:rPr>
            <w:tab/>
          </w:r>
          <w:r w:rsidRPr="00970538" w:rsidDel="002A60DA">
            <w:rPr>
              <w:color w:val="auto"/>
            </w:rPr>
            <w:tab/>
            <w:delText>&lt;t:label for="mesto"/&gt;</w:delText>
          </w:r>
        </w:del>
      </w:moveTo>
    </w:p>
    <w:p w14:paraId="79297886" w14:textId="03C4B46A" w:rsidR="008639CA" w:rsidRPr="00970538" w:rsidDel="002A60DA" w:rsidRDefault="008639CA" w:rsidP="008639CA">
      <w:pPr>
        <w:pStyle w:val="CodeStyle"/>
        <w:ind w:left="1440" w:firstLine="720"/>
        <w:rPr>
          <w:del w:id="2168" w:author="Andrija Ilic" w:date="2015-09-06T19:35:00Z"/>
          <w:color w:val="auto"/>
        </w:rPr>
      </w:pPr>
      <w:moveTo w:id="2169" w:author="Boni" w:date="2014-09-08T22:45:00Z">
        <w:del w:id="2170" w:author="Andrija Ilic" w:date="2015-09-06T19:35:00Z">
          <w:r w:rsidRPr="00970538" w:rsidDel="002A60DA">
            <w:rPr>
              <w:color w:val="auto"/>
            </w:rPr>
            <w:delText>&lt;t:select t:id="mesto" blankOption="never" value="mesto" model="mesta" zone="mestoZone"/&gt;</w:delText>
          </w:r>
        </w:del>
      </w:moveTo>
    </w:p>
    <w:p w14:paraId="4701A3AA" w14:textId="2A33AACF" w:rsidR="008639CA" w:rsidRPr="00970538" w:rsidDel="002A60DA" w:rsidRDefault="008639CA" w:rsidP="008639CA">
      <w:pPr>
        <w:pStyle w:val="CodeStyle"/>
        <w:rPr>
          <w:del w:id="2171" w:author="Andrija Ilic" w:date="2015-09-06T19:35:00Z"/>
          <w:color w:val="auto"/>
        </w:rPr>
      </w:pPr>
      <w:moveTo w:id="2172" w:author="Boni" w:date="2014-09-08T22:45:00Z">
        <w:del w:id="2173" w:author="Andrija Ilic" w:date="2015-09-06T19:35:00Z">
          <w:r w:rsidRPr="00970538" w:rsidDel="002A60DA">
            <w:rPr>
              <w:color w:val="auto"/>
            </w:rPr>
            <w:tab/>
          </w:r>
          <w:r w:rsidRPr="00970538" w:rsidDel="002A60DA">
            <w:rPr>
              <w:color w:val="auto"/>
            </w:rPr>
            <w:tab/>
            <w:delText xml:space="preserve">  &lt;/div&gt;</w:delText>
          </w:r>
        </w:del>
      </w:moveTo>
    </w:p>
    <w:p w14:paraId="24F09BAF" w14:textId="1A810A6D" w:rsidR="008639CA" w:rsidRPr="00970538" w:rsidDel="002A60DA" w:rsidRDefault="008639CA" w:rsidP="008639CA">
      <w:pPr>
        <w:pStyle w:val="CodeStyle"/>
        <w:rPr>
          <w:del w:id="2174" w:author="Andrija Ilic" w:date="2015-09-06T19:35:00Z"/>
          <w:color w:val="auto"/>
        </w:rPr>
      </w:pPr>
      <w:moveTo w:id="2175" w:author="Boni" w:date="2014-09-08T22:45:00Z">
        <w:del w:id="2176" w:author="Andrija Ilic" w:date="2015-09-06T19:35:00Z">
          <w:r w:rsidRPr="00970538" w:rsidDel="002A60DA">
            <w:rPr>
              <w:color w:val="auto"/>
            </w:rPr>
            <w:tab/>
            <w:delText>&lt;/div&gt;</w:delText>
          </w:r>
        </w:del>
      </w:moveTo>
    </w:p>
    <w:p w14:paraId="3D9143C5" w14:textId="520B96E1" w:rsidR="008639CA" w:rsidRPr="00970538" w:rsidDel="002A60DA" w:rsidRDefault="008639CA" w:rsidP="008639CA">
      <w:pPr>
        <w:pStyle w:val="CodeStyle"/>
        <w:rPr>
          <w:del w:id="2177" w:author="Andrija Ilic" w:date="2015-09-06T19:35:00Z"/>
          <w:rFonts w:ascii="Times New Roman" w:hAnsi="Times New Roman"/>
          <w:sz w:val="24"/>
          <w:szCs w:val="24"/>
        </w:rPr>
      </w:pPr>
      <w:moveTo w:id="2178" w:author="Boni" w:date="2014-09-08T22:45:00Z">
        <w:del w:id="2179" w:author="Andrija Ilic" w:date="2015-09-06T19:35:00Z">
          <w:r w:rsidRPr="00970538" w:rsidDel="002A60DA">
            <w:rPr>
              <w:color w:val="auto"/>
            </w:rPr>
            <w:delText>&lt;/t:zone&gt;</w:delText>
          </w:r>
        </w:del>
      </w:moveTo>
    </w:p>
    <w:p w14:paraId="08E1A314" w14:textId="21A80AEF" w:rsidR="008639CA" w:rsidDel="002A60DA" w:rsidRDefault="008639CA" w:rsidP="008639CA">
      <w:pPr>
        <w:autoSpaceDE w:val="0"/>
        <w:spacing w:line="180" w:lineRule="atLeast"/>
        <w:rPr>
          <w:del w:id="2180" w:author="Andrija Ilic" w:date="2015-09-06T19:35:00Z"/>
          <w:szCs w:val="24"/>
        </w:rPr>
      </w:pPr>
    </w:p>
    <w:p w14:paraId="5339E6D1" w14:textId="24A766DC" w:rsidR="008639CA" w:rsidDel="002A60DA" w:rsidRDefault="008639CA" w:rsidP="008639CA">
      <w:pPr>
        <w:autoSpaceDE w:val="0"/>
        <w:spacing w:line="180" w:lineRule="atLeast"/>
        <w:rPr>
          <w:del w:id="2181" w:author="Andrija Ilic" w:date="2015-09-06T19:35:00Z"/>
          <w:szCs w:val="24"/>
        </w:rPr>
      </w:pPr>
      <w:moveTo w:id="2182" w:author="Boni" w:date="2014-09-08T22:45:00Z">
        <w:del w:id="2183" w:author="Andrija Ilic" w:date="2015-09-06T19:35:00Z">
          <w:r w:rsidDel="002A60DA">
            <w:rPr>
              <w:noProof/>
              <w:szCs w:val="24"/>
            </w:rPr>
            <w:drawing>
              <wp:inline distT="0" distB="0" distL="0" distR="0" wp14:anchorId="359D5551" wp14:editId="6FDED45F">
                <wp:extent cx="3057782" cy="1112075"/>
                <wp:effectExtent l="19050" t="0" r="9268" b="0"/>
                <wp:docPr id="84" name="Picture 18" descr="zoneco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onecomp.jpg"/>
                        <pic:cNvPicPr/>
                      </pic:nvPicPr>
                      <pic:blipFill>
                        <a:blip r:embed="rId30" cstate="print"/>
                        <a:stretch>
                          <a:fillRect/>
                        </a:stretch>
                      </pic:blipFill>
                      <pic:spPr>
                        <a:xfrm>
                          <a:off x="0" y="0"/>
                          <a:ext cx="3061589" cy="1113459"/>
                        </a:xfrm>
                        <a:prstGeom prst="rect">
                          <a:avLst/>
                        </a:prstGeom>
                      </pic:spPr>
                    </pic:pic>
                  </a:graphicData>
                </a:graphic>
              </wp:inline>
            </w:drawing>
          </w:r>
        </w:del>
      </w:moveTo>
    </w:p>
    <w:p w14:paraId="6F58D4BD" w14:textId="3A5969A6" w:rsidR="008639CA" w:rsidRPr="00974C1D" w:rsidDel="002A60DA" w:rsidRDefault="008639CA" w:rsidP="008639CA">
      <w:pPr>
        <w:autoSpaceDE w:val="0"/>
        <w:spacing w:line="180" w:lineRule="atLeast"/>
        <w:rPr>
          <w:del w:id="2184" w:author="Andrija Ilic" w:date="2015-09-06T19:35:00Z"/>
          <w:szCs w:val="24"/>
        </w:rPr>
      </w:pPr>
      <w:moveTo w:id="2185" w:author="Boni" w:date="2014-09-08T22:45:00Z">
        <w:del w:id="2186" w:author="Andrija Ilic" w:date="2015-09-06T19:35:00Z">
          <w:r w:rsidDel="002A60DA">
            <w:rPr>
              <w:szCs w:val="24"/>
            </w:rPr>
            <w:delText>Слика 5. Освежавање дела странице коришћењем znoe цомпоненте</w:delText>
          </w:r>
        </w:del>
      </w:moveTo>
    </w:p>
    <w:p w14:paraId="3DE63751" w14:textId="49BC3F50" w:rsidR="008639CA" w:rsidDel="002A60DA" w:rsidRDefault="008639CA" w:rsidP="008639CA">
      <w:pPr>
        <w:pStyle w:val="Heading3"/>
        <w:rPr>
          <w:del w:id="2187" w:author="Andrija Ilic" w:date="2015-09-06T19:35:00Z"/>
        </w:rPr>
      </w:pPr>
      <w:moveTo w:id="2188" w:author="Boni" w:date="2014-09-08T22:45:00Z">
        <w:del w:id="2189" w:author="Andrija Ilic" w:date="2015-09-06T19:35:00Z">
          <w:r w:rsidDel="002A60DA">
            <w:rPr>
              <w:rFonts w:eastAsia="Courier Std"/>
            </w:rPr>
            <w:delText>2.2.3 DataField</w:delText>
          </w:r>
        </w:del>
      </w:moveTo>
    </w:p>
    <w:p w14:paraId="43E5048E" w14:textId="55D5C909" w:rsidR="008639CA" w:rsidDel="002A60DA" w:rsidRDefault="008639CA" w:rsidP="008639CA">
      <w:pPr>
        <w:autoSpaceDE w:val="0"/>
        <w:spacing w:line="180" w:lineRule="atLeast"/>
        <w:rPr>
          <w:del w:id="2190" w:author="Andrija Ilic" w:date="2015-09-06T19:35:00Z"/>
          <w:szCs w:val="24"/>
        </w:rPr>
      </w:pPr>
    </w:p>
    <w:p w14:paraId="43EC852A" w14:textId="24329E13" w:rsidR="008639CA" w:rsidRPr="00974C1D" w:rsidDel="002A60DA" w:rsidRDefault="008639CA" w:rsidP="008639CA">
      <w:pPr>
        <w:rPr>
          <w:del w:id="2191" w:author="Andrija Ilic" w:date="2015-09-06T19:35:00Z"/>
          <w:rFonts w:eastAsia="Courier Std" w:cs="Courier Std"/>
          <w:color w:val="000000"/>
          <w:szCs w:val="24"/>
        </w:rPr>
      </w:pPr>
      <w:moveTo w:id="2192" w:author="Boni" w:date="2014-09-08T22:45:00Z">
        <w:del w:id="2193" w:author="Andrija Ilic" w:date="2015-09-06T19:35:00Z">
          <w:r w:rsidDel="002A60DA">
            <w:rPr>
              <w:rFonts w:eastAsia="Courier Std" w:cs="Courier Std"/>
              <w:color w:val="000000"/>
              <w:szCs w:val="24"/>
            </w:rPr>
            <w:delText>Ово је сложена компонета која омогућава лако манипулисање датумима. Омогућава визуелно лаку навигацију кроз дане, месеце и године. Њен иуглед приказан је на слици 6.</w:delText>
          </w:r>
        </w:del>
      </w:moveTo>
    </w:p>
    <w:p w14:paraId="63BD8455" w14:textId="6B717EF5" w:rsidR="008639CA" w:rsidDel="002A60DA" w:rsidRDefault="008639CA" w:rsidP="008639CA">
      <w:pPr>
        <w:pStyle w:val="CodeStyle"/>
        <w:ind w:left="0"/>
        <w:rPr>
          <w:del w:id="2194" w:author="Andrija Ilic" w:date="2015-09-06T19:35:00Z"/>
        </w:rPr>
      </w:pPr>
      <w:moveTo w:id="2195" w:author="Boni" w:date="2014-09-08T22:45:00Z">
        <w:del w:id="2196" w:author="Andrija Ilic" w:date="2015-09-06T19:35:00Z">
          <w:r w:rsidRPr="00FB504F" w:rsidDel="002A60DA">
            <w:delText>&lt;input t:type="datefield" t:disabled="true" t:id="createDate" t:value="zaposleni.current.datumKreiranja"/&gt;</w:delText>
          </w:r>
        </w:del>
      </w:moveTo>
    </w:p>
    <w:p w14:paraId="788A962E" w14:textId="7C207F00" w:rsidR="008639CA" w:rsidDel="002A60DA" w:rsidRDefault="008639CA" w:rsidP="008639CA">
      <w:pPr>
        <w:pStyle w:val="CodeStyle"/>
        <w:ind w:left="0"/>
        <w:rPr>
          <w:ins w:id="2197" w:author="Boni" w:date="2014-09-08T22:46:00Z"/>
          <w:del w:id="2198" w:author="Andrija Ilic" w:date="2015-09-06T19:35:00Z"/>
        </w:rPr>
      </w:pPr>
    </w:p>
    <w:p w14:paraId="77B052BA" w14:textId="05B528E7" w:rsidR="008639CA" w:rsidRPr="008639CA" w:rsidDel="002A60DA" w:rsidRDefault="008639CA">
      <w:pPr>
        <w:pStyle w:val="NoSpacing"/>
        <w:rPr>
          <w:del w:id="2199" w:author="Andrija Ilic" w:date="2015-09-06T19:35:00Z"/>
          <w:rPrChange w:id="2200" w:author="Boni" w:date="2014-09-08T22:46:00Z">
            <w:rPr>
              <w:del w:id="2201" w:author="Andrija Ilic" w:date="2015-09-06T19:35:00Z"/>
            </w:rPr>
          </w:rPrChange>
        </w:rPr>
        <w:pPrChange w:id="2202" w:author="Boni" w:date="2014-09-08T22:46:00Z">
          <w:pPr>
            <w:pStyle w:val="CodeStyle"/>
            <w:ind w:left="0"/>
          </w:pPr>
        </w:pPrChange>
      </w:pPr>
    </w:p>
    <w:p w14:paraId="426298B0" w14:textId="10C0E444" w:rsidR="008639CA" w:rsidDel="002A60DA" w:rsidRDefault="008639CA" w:rsidP="008639CA">
      <w:pPr>
        <w:pStyle w:val="CodeStyle"/>
        <w:ind w:left="0"/>
        <w:rPr>
          <w:ins w:id="2203" w:author="Boni" w:date="2014-09-08T22:46:00Z"/>
          <w:del w:id="2204" w:author="Andrija Ilic" w:date="2015-09-06T19:35:00Z"/>
          <w:rFonts w:ascii="Times New Roman" w:hAnsi="Times New Roman" w:cs="Times New Roman"/>
        </w:rPr>
      </w:pPr>
      <w:moveTo w:id="2205" w:author="Boni" w:date="2014-09-08T22:45:00Z">
        <w:del w:id="2206" w:author="Andrija Ilic" w:date="2015-09-06T19:35:00Z">
          <w:r w:rsidDel="002A60DA">
            <w:rPr>
              <w:noProof/>
            </w:rPr>
            <w:drawing>
              <wp:inline distT="0" distB="0" distL="0" distR="0" wp14:anchorId="52863972" wp14:editId="0256AADA">
                <wp:extent cx="2816826" cy="1369563"/>
                <wp:effectExtent l="19050" t="0" r="2574" b="0"/>
                <wp:docPr id="94" name="Picture 19" descr="dateFIel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eFIeld.jpg"/>
                        <pic:cNvPicPr/>
                      </pic:nvPicPr>
                      <pic:blipFill>
                        <a:blip r:embed="rId31" cstate="print"/>
                        <a:stretch>
                          <a:fillRect/>
                        </a:stretch>
                      </pic:blipFill>
                      <pic:spPr>
                        <a:xfrm>
                          <a:off x="0" y="0"/>
                          <a:ext cx="2817398" cy="1369841"/>
                        </a:xfrm>
                        <a:prstGeom prst="rect">
                          <a:avLst/>
                        </a:prstGeom>
                      </pic:spPr>
                    </pic:pic>
                  </a:graphicData>
                </a:graphic>
              </wp:inline>
            </w:drawing>
          </w:r>
        </w:del>
      </w:moveTo>
    </w:p>
    <w:p w14:paraId="5B888029" w14:textId="5301C4EA" w:rsidR="008639CA" w:rsidRPr="008639CA" w:rsidDel="002A60DA" w:rsidRDefault="008639CA">
      <w:pPr>
        <w:pStyle w:val="NoSpacing"/>
        <w:rPr>
          <w:del w:id="2207" w:author="Andrija Ilic" w:date="2015-09-06T19:35:00Z"/>
          <w:rPrChange w:id="2208" w:author="Boni" w:date="2014-09-08T22:46:00Z">
            <w:rPr>
              <w:del w:id="2209" w:author="Andrija Ilic" w:date="2015-09-06T19:35:00Z"/>
              <w:rFonts w:ascii="Times New Roman" w:hAnsi="Times New Roman" w:cs="Times New Roman"/>
            </w:rPr>
          </w:rPrChange>
        </w:rPr>
        <w:pPrChange w:id="2210" w:author="Boni" w:date="2014-09-08T22:46:00Z">
          <w:pPr>
            <w:pStyle w:val="CodeStyle"/>
            <w:ind w:left="0"/>
          </w:pPr>
        </w:pPrChange>
      </w:pPr>
    </w:p>
    <w:p w14:paraId="1EA99823" w14:textId="73B106F7" w:rsidR="008639CA" w:rsidRPr="008639CA" w:rsidDel="002A60DA" w:rsidRDefault="008639CA" w:rsidP="008639CA">
      <w:pPr>
        <w:pStyle w:val="CodeStyle"/>
        <w:ind w:left="0"/>
        <w:rPr>
          <w:del w:id="2211" w:author="Andrija Ilic" w:date="2015-09-06T19:35:00Z"/>
          <w:rFonts w:cs="Courier New"/>
          <w:sz w:val="24"/>
          <w:szCs w:val="24"/>
          <w:rPrChange w:id="2212" w:author="Boni" w:date="2014-09-08T22:45:00Z">
            <w:rPr>
              <w:del w:id="2213" w:author="Andrija Ilic" w:date="2015-09-06T19:35:00Z"/>
              <w:rFonts w:cs="Courier New"/>
            </w:rPr>
          </w:rPrChange>
        </w:rPr>
      </w:pPr>
      <w:moveTo w:id="2214" w:author="Boni" w:date="2014-09-08T22:45:00Z">
        <w:del w:id="2215" w:author="Andrija Ilic" w:date="2015-09-06T19:35:00Z">
          <w:r w:rsidRPr="008639CA" w:rsidDel="002A60DA">
            <w:rPr>
              <w:rFonts w:cs="Times New Roman"/>
              <w:sz w:val="24"/>
              <w:szCs w:val="24"/>
              <w:rPrChange w:id="2216" w:author="Boni" w:date="2014-09-08T22:45:00Z">
                <w:rPr>
                  <w:rFonts w:cs="Times New Roman"/>
                </w:rPr>
              </w:rPrChange>
            </w:rPr>
            <w:delText>Слика 6. Изглед dataField компоненте</w:delText>
          </w:r>
        </w:del>
      </w:moveTo>
    </w:p>
    <w:p w14:paraId="6B3E3820" w14:textId="6A61ADC2" w:rsidR="008639CA" w:rsidRPr="008639CA" w:rsidDel="002A60DA" w:rsidRDefault="008639CA" w:rsidP="008639CA">
      <w:pPr>
        <w:rPr>
          <w:del w:id="2217" w:author="Andrija Ilic" w:date="2015-09-06T19:35:00Z"/>
          <w:szCs w:val="24"/>
        </w:rPr>
      </w:pPr>
      <w:moveTo w:id="2218" w:author="Boni" w:date="2014-09-08T22:45:00Z">
        <w:del w:id="2219" w:author="Andrija Ilic" w:date="2015-09-06T19:35:00Z">
          <w:r w:rsidRPr="008639CA" w:rsidDel="002A60DA">
            <w:rPr>
              <w:szCs w:val="24"/>
            </w:rPr>
            <w:delText xml:space="preserve"> </w:delText>
          </w:r>
        </w:del>
      </w:moveTo>
    </w:p>
    <w:moveToRangeEnd w:id="2148"/>
    <w:p w14:paraId="4CFC136B" w14:textId="4053DEDE" w:rsidR="008639CA" w:rsidRPr="008639CA" w:rsidDel="002A60DA" w:rsidRDefault="008639CA" w:rsidP="00D60E97">
      <w:pPr>
        <w:rPr>
          <w:del w:id="2220" w:author="Andrija Ilic" w:date="2015-09-06T19:35:00Z"/>
        </w:rPr>
      </w:pPr>
    </w:p>
    <w:p w14:paraId="7D81CA02" w14:textId="18009D66" w:rsidR="00D60E97" w:rsidDel="002A60DA" w:rsidRDefault="00D60E97" w:rsidP="00D60E97">
      <w:pPr>
        <w:autoSpaceDE w:val="0"/>
        <w:spacing w:line="180" w:lineRule="atLeast"/>
        <w:rPr>
          <w:del w:id="2221" w:author="Andrija Ilic" w:date="2015-09-06T19:35:00Z"/>
          <w:b/>
          <w:bCs/>
          <w:szCs w:val="24"/>
        </w:rPr>
      </w:pPr>
    </w:p>
    <w:p w14:paraId="772F9C45" w14:textId="10F5D910" w:rsidR="00D60E97" w:rsidDel="002A60DA" w:rsidRDefault="00D60E97" w:rsidP="00D60E97">
      <w:pPr>
        <w:pStyle w:val="Heading3"/>
        <w:rPr>
          <w:del w:id="2222" w:author="Andrija Ilic" w:date="2015-09-06T19:35:00Z"/>
        </w:rPr>
      </w:pPr>
      <w:bookmarkStart w:id="2223" w:name="_Toc397909065"/>
      <w:commentRangeStart w:id="2224"/>
      <w:del w:id="2225" w:author="Andrija Ilic" w:date="2015-09-06T19:35:00Z">
        <w:r w:rsidDel="002A60DA">
          <w:rPr>
            <w:rFonts w:eastAsia="Courier Std"/>
          </w:rPr>
          <w:delText xml:space="preserve">2.2.1 </w:delText>
        </w:r>
      </w:del>
      <w:ins w:id="2226" w:author="Boni" w:date="2014-09-08T22:42:00Z">
        <w:del w:id="2227" w:author="Andrija Ilic" w:date="2015-09-06T19:35:00Z">
          <w:r w:rsidR="00B66062" w:rsidDel="002A60DA">
            <w:rPr>
              <w:rFonts w:eastAsia="Courier Std"/>
            </w:rPr>
            <w:delText xml:space="preserve">2 </w:delText>
          </w:r>
        </w:del>
      </w:ins>
      <w:del w:id="2228" w:author="Andrija Ilic" w:date="2015-09-06T19:35:00Z">
        <w:r w:rsidDel="002A60DA">
          <w:rPr>
            <w:rFonts w:eastAsia="Courier Std"/>
          </w:rPr>
          <w:delText xml:space="preserve">AutoComplete </w:delText>
        </w:r>
      </w:del>
      <w:ins w:id="2229" w:author="Boni" w:date="2014-09-08T00:51:00Z">
        <w:del w:id="2230" w:author="Andrija Ilic" w:date="2015-09-06T19:35:00Z">
          <w:r w:rsidR="000A0BC3" w:rsidDel="002A60DA">
            <w:rPr>
              <w:rFonts w:eastAsia="Courier Std"/>
            </w:rPr>
            <w:delText>Ta</w:delText>
          </w:r>
        </w:del>
      </w:ins>
      <w:ins w:id="2231" w:author="Boni" w:date="2014-09-08T00:52:00Z">
        <w:del w:id="2232" w:author="Andrija Ilic" w:date="2015-09-06T19:35:00Z">
          <w:r w:rsidR="000A0BC3" w:rsidDel="002A60DA">
            <w:rPr>
              <w:rFonts w:eastAsia="Courier Std"/>
            </w:rPr>
            <w:delText>pestry</w:delText>
          </w:r>
        </w:del>
      </w:ins>
      <w:ins w:id="2233" w:author="Boni" w:date="2014-09-08T00:51:00Z">
        <w:del w:id="2234" w:author="Andrija Ilic" w:date="2015-09-06T19:35:00Z">
          <w:r w:rsidR="000A0BC3" w:rsidDel="002A60DA">
            <w:rPr>
              <w:rFonts w:eastAsia="Courier Std"/>
            </w:rPr>
            <w:delText xml:space="preserve"> </w:delText>
          </w:r>
        </w:del>
      </w:ins>
      <w:del w:id="2235" w:author="Andrija Ilic" w:date="2015-09-06T19:35:00Z">
        <w:r w:rsidDel="002A60DA">
          <w:rPr>
            <w:rFonts w:eastAsia="Courier Std"/>
          </w:rPr>
          <w:delText>Mixin</w:delText>
        </w:r>
        <w:commentRangeEnd w:id="2224"/>
        <w:r w:rsidR="0060385F" w:rsidDel="002A60DA">
          <w:rPr>
            <w:rStyle w:val="CommentReference"/>
            <w:rFonts w:ascii="Times New Roman" w:eastAsiaTheme="minorHAnsi" w:hAnsi="Times New Roman" w:cstheme="minorBidi"/>
            <w:b w:val="0"/>
            <w:bCs w:val="0"/>
          </w:rPr>
          <w:commentReference w:id="2224"/>
        </w:r>
        <w:bookmarkEnd w:id="2223"/>
      </w:del>
    </w:p>
    <w:p w14:paraId="788AF27B" w14:textId="78FDCDA5" w:rsidR="00D60E97" w:rsidDel="002A60DA" w:rsidRDefault="00D60E97" w:rsidP="00D60E97">
      <w:pPr>
        <w:autoSpaceDE w:val="0"/>
        <w:spacing w:line="180" w:lineRule="atLeast"/>
        <w:rPr>
          <w:ins w:id="2236" w:author="Boni" w:date="2014-09-08T00:52:00Z"/>
          <w:del w:id="2237" w:author="Andrija Ilic" w:date="2015-09-06T19:35:00Z"/>
          <w:szCs w:val="24"/>
        </w:rPr>
      </w:pPr>
    </w:p>
    <w:p w14:paraId="05855CC9" w14:textId="6C9D12AD" w:rsidR="000A0BC3" w:rsidRPr="000A0BC3" w:rsidDel="002A60DA" w:rsidRDefault="000A0BC3" w:rsidP="00D60E97">
      <w:pPr>
        <w:autoSpaceDE w:val="0"/>
        <w:spacing w:line="180" w:lineRule="atLeast"/>
        <w:rPr>
          <w:ins w:id="2238" w:author="Boni" w:date="2014-09-08T00:51:00Z"/>
          <w:del w:id="2239" w:author="Andrija Ilic" w:date="2015-09-06T19:35:00Z"/>
          <w:szCs w:val="24"/>
        </w:rPr>
      </w:pPr>
      <w:ins w:id="2240" w:author="Boni" w:date="2014-09-08T00:52:00Z">
        <w:del w:id="2241" w:author="Andrija Ilic" w:date="2015-09-06T19:35:00Z">
          <w:r w:rsidDel="002A60DA">
            <w:rPr>
              <w:szCs w:val="24"/>
            </w:rPr>
            <w:delText>Mixin се користи за измену понаша</w:delText>
          </w:r>
        </w:del>
      </w:ins>
      <w:ins w:id="2242" w:author="Boni" w:date="2014-09-08T00:53:00Z">
        <w:del w:id="2243" w:author="Andrija Ilic" w:date="2015-09-06T19:35:00Z">
          <w:r w:rsidDel="002A60DA">
            <w:rPr>
              <w:szCs w:val="24"/>
            </w:rPr>
            <w:delText>ња компоне</w:delText>
          </w:r>
        </w:del>
      </w:ins>
      <w:ins w:id="2244" w:author="Boni" w:date="2014-09-08T00:54:00Z">
        <w:del w:id="2245" w:author="Andrija Ilic" w:date="2015-09-06T19:35:00Z">
          <w:r w:rsidDel="002A60DA">
            <w:rPr>
              <w:szCs w:val="24"/>
            </w:rPr>
            <w:delText>нт</w:delText>
          </w:r>
        </w:del>
      </w:ins>
      <w:ins w:id="2246" w:author="Boni" w:date="2014-09-08T00:53:00Z">
        <w:del w:id="2247" w:author="Andrija Ilic" w:date="2015-09-06T19:35:00Z">
          <w:r w:rsidDel="002A60DA">
            <w:rPr>
              <w:szCs w:val="24"/>
            </w:rPr>
            <w:delText xml:space="preserve">и. Такође како компоненте могу бити изведене </w:delText>
          </w:r>
        </w:del>
      </w:ins>
      <w:ins w:id="2248" w:author="Boni" w:date="2014-09-08T00:54:00Z">
        <w:del w:id="2249" w:author="Andrija Ilic" w:date="2015-09-06T19:35:00Z">
          <w:r w:rsidDel="002A60DA">
            <w:rPr>
              <w:szCs w:val="24"/>
            </w:rPr>
            <w:delText>с</w:delText>
          </w:r>
        </w:del>
      </w:ins>
      <w:ins w:id="2250" w:author="Boni" w:date="2014-09-08T00:53:00Z">
        <w:del w:id="2251" w:author="Andrija Ilic" w:date="2015-09-06T19:35:00Z">
          <w:r w:rsidDel="002A60DA">
            <w:rPr>
              <w:szCs w:val="24"/>
            </w:rPr>
            <w:delText>амо из једне над класе,</w:delText>
          </w:r>
        </w:del>
      </w:ins>
      <w:ins w:id="2252" w:author="Boni" w:date="2014-09-08T00:55:00Z">
        <w:del w:id="2253" w:author="Andrija Ilic" w:date="2015-09-06T19:35:00Z">
          <w:r w:rsidDel="002A60DA">
            <w:rPr>
              <w:szCs w:val="24"/>
            </w:rPr>
            <w:delText xml:space="preserve"> али зато им може бити додато више mixina. </w:delText>
          </w:r>
        </w:del>
      </w:ins>
      <w:ins w:id="2254" w:author="Boni" w:date="2014-09-08T00:53:00Z">
        <w:del w:id="2255" w:author="Andrija Ilic" w:date="2015-09-06T19:35:00Z">
          <w:r w:rsidDel="002A60DA">
            <w:rPr>
              <w:szCs w:val="24"/>
            </w:rPr>
            <w:delText xml:space="preserve"> </w:delText>
          </w:r>
        </w:del>
      </w:ins>
    </w:p>
    <w:p w14:paraId="6845477C" w14:textId="60E25987" w:rsidR="000A0BC3" w:rsidRPr="000A0BC3" w:rsidDel="002A60DA" w:rsidRDefault="000A0BC3" w:rsidP="00D60E97">
      <w:pPr>
        <w:autoSpaceDE w:val="0"/>
        <w:spacing w:line="180" w:lineRule="atLeast"/>
        <w:rPr>
          <w:del w:id="2256" w:author="Andrija Ilic" w:date="2015-09-06T19:35:00Z"/>
          <w:szCs w:val="24"/>
        </w:rPr>
      </w:pPr>
    </w:p>
    <w:p w14:paraId="44D4504A" w14:textId="3E25B0DB" w:rsidR="00D60E97" w:rsidDel="002A60DA" w:rsidRDefault="00D60E97" w:rsidP="00D60E97">
      <w:pPr>
        <w:autoSpaceDE w:val="0"/>
        <w:spacing w:line="180" w:lineRule="atLeast"/>
        <w:rPr>
          <w:del w:id="2257" w:author="Andrija Ilic" w:date="2015-09-06T19:35:00Z"/>
          <w:szCs w:val="24"/>
        </w:rPr>
      </w:pPr>
      <w:del w:id="2258" w:author="Andrija Ilic" w:date="2015-09-06T19:35:00Z">
        <w:r w:rsidDel="002A60DA">
          <w:rPr>
            <w:rFonts w:eastAsia="Courier Std" w:cs="Courier Std"/>
            <w:color w:val="000000"/>
            <w:szCs w:val="24"/>
          </w:rPr>
          <w:delText>Ова компонента приказје сугестије након уноса текста у TextField. Неопходно је обезбедити листу предложених речи из које ће се приказати све које почињу или садржњ дато слово. Сама имплементација ове методе је остављена кориснику.</w:delText>
        </w:r>
      </w:del>
    </w:p>
    <w:p w14:paraId="20190478" w14:textId="46FE9434" w:rsidR="00D60E97" w:rsidDel="002A60DA" w:rsidRDefault="00D60E97" w:rsidP="00D60E97">
      <w:pPr>
        <w:autoSpaceDE w:val="0"/>
        <w:spacing w:line="180" w:lineRule="atLeast"/>
        <w:rPr>
          <w:del w:id="2259" w:author="Andrija Ilic" w:date="2015-09-06T19:35:00Z"/>
          <w:szCs w:val="24"/>
        </w:rPr>
      </w:pPr>
    </w:p>
    <w:p w14:paraId="7ACD4469" w14:textId="702BA36A" w:rsidR="00D60E97" w:rsidDel="002A60DA" w:rsidRDefault="006008E1" w:rsidP="006008E1">
      <w:pPr>
        <w:pStyle w:val="CodeStyle"/>
        <w:ind w:left="0"/>
        <w:rPr>
          <w:del w:id="2260" w:author="Andrija Ilic" w:date="2015-09-06T19:35:00Z"/>
          <w:rFonts w:ascii="Times New Roman" w:hAnsi="Times New Roman"/>
          <w:sz w:val="24"/>
        </w:rPr>
      </w:pPr>
      <w:del w:id="2261" w:author="Andrija Ilic" w:date="2015-09-06T19:35:00Z">
        <w:r w:rsidRPr="006008E1" w:rsidDel="002A60DA">
          <w:delText>&lt;t:textfield t:value="searchPhrase" t:mixins="jquery/Autocomplete"/&gt; &lt;</w:delText>
        </w:r>
        <w:r w:rsidDel="002A60DA">
          <w:delText>input</w:delText>
        </w:r>
        <w:r w:rsidRPr="006008E1" w:rsidDel="002A60DA">
          <w:delText xml:space="preserve"> t:type="submit" t:id="submitButton" type="submit" value="Select" /&gt;</w:delText>
        </w:r>
      </w:del>
    </w:p>
    <w:p w14:paraId="2FC661AA" w14:textId="55290661" w:rsidR="00D60E97" w:rsidDel="002A60DA" w:rsidRDefault="00D60E97" w:rsidP="00D60E97">
      <w:pPr>
        <w:autoSpaceDE w:val="0"/>
        <w:spacing w:line="180" w:lineRule="atLeast"/>
        <w:rPr>
          <w:del w:id="2262" w:author="Andrija Ilic" w:date="2015-09-06T19:35:00Z"/>
          <w:rFonts w:eastAsia="Courier Std" w:cs="Courier Std"/>
          <w:color w:val="000000"/>
          <w:szCs w:val="24"/>
        </w:rPr>
      </w:pPr>
    </w:p>
    <w:p w14:paraId="689D716D" w14:textId="21E68E3B" w:rsidR="00D60E97" w:rsidDel="002A60DA" w:rsidRDefault="00D60E97" w:rsidP="00D60E97">
      <w:pPr>
        <w:autoSpaceDE w:val="0"/>
        <w:spacing w:line="180" w:lineRule="atLeast"/>
        <w:rPr>
          <w:del w:id="2263" w:author="Andrija Ilic" w:date="2015-09-06T19:35:00Z"/>
          <w:szCs w:val="24"/>
        </w:rPr>
      </w:pPr>
    </w:p>
    <w:p w14:paraId="7B15450D" w14:textId="272DC94A" w:rsidR="00D60E97" w:rsidRPr="006F2454" w:rsidDel="002A60DA" w:rsidRDefault="006F2454" w:rsidP="008639CA">
      <w:pPr>
        <w:pStyle w:val="Heading3"/>
        <w:rPr>
          <w:del w:id="2264" w:author="Andrija Ilic" w:date="2015-09-06T19:35:00Z"/>
        </w:rPr>
      </w:pPr>
      <w:bookmarkStart w:id="2265" w:name="_Toc397909066"/>
      <w:del w:id="2266" w:author="Andrija Ilic" w:date="2015-09-06T19:35:00Z">
        <w:r w:rsidDel="002A60DA">
          <w:rPr>
            <w:rFonts w:eastAsia="Courier Std"/>
          </w:rPr>
          <w:delText xml:space="preserve">2.2.2 </w:delText>
        </w:r>
      </w:del>
      <w:moveFromRangeStart w:id="2267" w:author="Boni" w:date="2014-09-08T22:45:00Z" w:name="move397979643"/>
      <w:moveFrom w:id="2268" w:author="Boni" w:date="2014-09-08T22:45:00Z">
        <w:del w:id="2269" w:author="Andrija Ilic" w:date="2015-09-06T19:35:00Z">
          <w:r w:rsidR="00D60E97" w:rsidRPr="006F2454" w:rsidDel="002A60DA">
            <w:rPr>
              <w:rFonts w:eastAsia="Courier Std"/>
            </w:rPr>
            <w:delText>Zone компонента</w:delText>
          </w:r>
        </w:del>
      </w:moveFrom>
      <w:bookmarkEnd w:id="2265"/>
    </w:p>
    <w:p w14:paraId="7A06F77C" w14:textId="228FD428" w:rsidR="00D60E97" w:rsidDel="002A60DA" w:rsidRDefault="00D60E97">
      <w:pPr>
        <w:pStyle w:val="Heading3"/>
        <w:rPr>
          <w:del w:id="2270" w:author="Andrija Ilic" w:date="2015-09-06T19:35:00Z"/>
          <w:szCs w:val="24"/>
        </w:rPr>
        <w:pPrChange w:id="2271" w:author="Boni" w:date="2014-09-08T22:45:00Z">
          <w:pPr>
            <w:autoSpaceDE w:val="0"/>
            <w:spacing w:line="180" w:lineRule="atLeast"/>
          </w:pPr>
        </w:pPrChange>
      </w:pPr>
    </w:p>
    <w:p w14:paraId="7851424F" w14:textId="15E08B6E" w:rsidR="00D60E97" w:rsidRPr="00974C1D" w:rsidDel="002A60DA" w:rsidRDefault="00D60E97">
      <w:pPr>
        <w:pStyle w:val="Heading3"/>
        <w:rPr>
          <w:del w:id="2272" w:author="Andrija Ilic" w:date="2015-09-06T19:35:00Z"/>
          <w:szCs w:val="24"/>
        </w:rPr>
        <w:pPrChange w:id="2273" w:author="Boni" w:date="2014-09-08T22:45:00Z">
          <w:pPr>
            <w:autoSpaceDE w:val="0"/>
            <w:spacing w:line="180" w:lineRule="atLeast"/>
          </w:pPr>
        </w:pPrChange>
      </w:pPr>
      <w:moveFrom w:id="2274" w:author="Boni" w:date="2014-09-08T22:45:00Z">
        <w:del w:id="2275" w:author="Andrija Ilic" w:date="2015-09-06T19:35:00Z">
          <w:r w:rsidDel="002A60DA">
            <w:rPr>
              <w:rFonts w:eastAsia="Courier Std" w:cs="Courier Std"/>
              <w:color w:val="000000"/>
              <w:szCs w:val="24"/>
            </w:rPr>
            <w:delText>Ако желимо да изменимо само одређени део странице, без освежења целокупног садржаја који може трајати дуго, користимо zone комоненту и на одређени догађај, који обрађујемо у контролеру, можемо променити модел који се идноси на све компонете унутар zone тага, након чега ће се освежити изглед само тог дела стране са новим подацима.</w:delText>
          </w:r>
          <w:r w:rsidR="00974C1D" w:rsidDel="002A60DA">
            <w:rPr>
              <w:rFonts w:eastAsia="Courier Std" w:cs="Courier Std"/>
              <w:color w:val="000000"/>
              <w:szCs w:val="24"/>
            </w:rPr>
            <w:delText xml:space="preserve"> Комонента је искоришћена при избору критеријума, што је приказано на слици 5.</w:delText>
          </w:r>
        </w:del>
      </w:moveFrom>
    </w:p>
    <w:p w14:paraId="6069D10D" w14:textId="6251AF7C" w:rsidR="00D60E97" w:rsidDel="002A60DA" w:rsidRDefault="00D60E97">
      <w:pPr>
        <w:pStyle w:val="Heading3"/>
        <w:rPr>
          <w:del w:id="2276" w:author="Andrija Ilic" w:date="2015-09-06T19:35:00Z"/>
          <w:szCs w:val="24"/>
        </w:rPr>
        <w:pPrChange w:id="2277" w:author="Boni" w:date="2014-09-08T22:45:00Z">
          <w:pPr>
            <w:autoSpaceDE w:val="0"/>
            <w:spacing w:line="180" w:lineRule="atLeast"/>
          </w:pPr>
        </w:pPrChange>
      </w:pPr>
    </w:p>
    <w:p w14:paraId="5685BF68" w14:textId="3328FD48" w:rsidR="00970538" w:rsidRPr="00970538" w:rsidDel="002A60DA" w:rsidRDefault="00970538">
      <w:pPr>
        <w:pStyle w:val="Heading3"/>
        <w:rPr>
          <w:del w:id="2278" w:author="Andrija Ilic" w:date="2015-09-06T19:35:00Z"/>
        </w:rPr>
        <w:pPrChange w:id="2279" w:author="Boni" w:date="2014-09-08T22:45:00Z">
          <w:pPr>
            <w:pStyle w:val="CodeStyle"/>
          </w:pPr>
        </w:pPrChange>
      </w:pPr>
      <w:moveFrom w:id="2280" w:author="Boni" w:date="2014-09-08T22:45:00Z">
        <w:del w:id="2281" w:author="Andrija Ilic" w:date="2015-09-06T19:35:00Z">
          <w:r w:rsidRPr="00970538" w:rsidDel="002A60DA">
            <w:delText xml:space="preserve">  &lt;t:zone t:id="eqnZone" style="width: 850px;"&gt; </w:delText>
          </w:r>
        </w:del>
      </w:moveFrom>
    </w:p>
    <w:p w14:paraId="640CD0E5" w14:textId="25016F2D" w:rsidR="00970538" w:rsidRPr="00970538" w:rsidDel="002A60DA" w:rsidRDefault="00970538">
      <w:pPr>
        <w:pStyle w:val="Heading3"/>
        <w:rPr>
          <w:del w:id="2282" w:author="Andrija Ilic" w:date="2015-09-06T19:35:00Z"/>
        </w:rPr>
        <w:pPrChange w:id="2283" w:author="Boni" w:date="2014-09-08T22:45:00Z">
          <w:pPr>
            <w:pStyle w:val="CodeStyle"/>
          </w:pPr>
        </w:pPrChange>
      </w:pPr>
      <w:moveFrom w:id="2284" w:author="Boni" w:date="2014-09-08T22:45:00Z">
        <w:del w:id="2285" w:author="Andrija Ilic" w:date="2015-09-06T19:35:00Z">
          <w:r w:rsidRPr="00970538" w:rsidDel="002A60DA">
            <w:tab/>
            <w:delText xml:space="preserve">  </w:delText>
          </w:r>
          <w:r w:rsidRPr="00970538" w:rsidDel="002A60DA">
            <w:tab/>
            <w:delText>&lt;div  style="visibility:${hiddenSign}"&gt;</w:delText>
          </w:r>
        </w:del>
      </w:moveFrom>
    </w:p>
    <w:p w14:paraId="5AB6D268" w14:textId="4226E38C" w:rsidR="00970538" w:rsidRPr="00970538" w:rsidDel="002A60DA" w:rsidRDefault="00970538">
      <w:pPr>
        <w:pStyle w:val="Heading3"/>
        <w:rPr>
          <w:del w:id="2286" w:author="Andrija Ilic" w:date="2015-09-06T19:35:00Z"/>
        </w:rPr>
        <w:pPrChange w:id="2287" w:author="Boni" w:date="2014-09-08T22:45:00Z">
          <w:pPr>
            <w:pStyle w:val="CodeStyle"/>
          </w:pPr>
        </w:pPrChange>
      </w:pPr>
      <w:moveFrom w:id="2288" w:author="Boni" w:date="2014-09-08T22:45:00Z">
        <w:del w:id="2289" w:author="Andrija Ilic" w:date="2015-09-06T19:35:00Z">
          <w:r w:rsidRPr="00970538" w:rsidDel="002A60DA">
            <w:tab/>
          </w:r>
          <w:r w:rsidRPr="00970538" w:rsidDel="002A60DA">
            <w:tab/>
            <w:delText xml:space="preserve"> &lt;div &gt; </w:delText>
          </w:r>
        </w:del>
      </w:moveFrom>
    </w:p>
    <w:p w14:paraId="32B2CB3B" w14:textId="0102CCF1" w:rsidR="00970538" w:rsidDel="002A60DA" w:rsidRDefault="00970538">
      <w:pPr>
        <w:pStyle w:val="Heading3"/>
        <w:rPr>
          <w:del w:id="2290" w:author="Andrija Ilic" w:date="2015-09-06T19:35:00Z"/>
        </w:rPr>
        <w:pPrChange w:id="2291" w:author="Boni" w:date="2014-09-08T22:45:00Z">
          <w:pPr>
            <w:pStyle w:val="CodeStyle"/>
          </w:pPr>
        </w:pPrChange>
      </w:pPr>
      <w:moveFrom w:id="2292" w:author="Boni" w:date="2014-09-08T22:45:00Z">
        <w:del w:id="2293" w:author="Andrija Ilic" w:date="2015-09-06T19:35:00Z">
          <w:r w:rsidRPr="00970538" w:rsidDel="002A60DA">
            <w:tab/>
          </w:r>
          <w:r w:rsidRPr="00970538" w:rsidDel="002A60DA">
            <w:tab/>
            <w:delText>&lt;t:label for="mesto"/&gt;</w:delText>
          </w:r>
        </w:del>
      </w:moveFrom>
    </w:p>
    <w:p w14:paraId="102B5C0C" w14:textId="4B16B1C9" w:rsidR="00970538" w:rsidRPr="00970538" w:rsidDel="002A60DA" w:rsidRDefault="00970538">
      <w:pPr>
        <w:pStyle w:val="Heading3"/>
        <w:rPr>
          <w:del w:id="2294" w:author="Andrija Ilic" w:date="2015-09-06T19:35:00Z"/>
        </w:rPr>
        <w:pPrChange w:id="2295" w:author="Boni" w:date="2014-09-08T22:45:00Z">
          <w:pPr>
            <w:pStyle w:val="CodeStyle"/>
            <w:ind w:left="1440" w:firstLine="720"/>
          </w:pPr>
        </w:pPrChange>
      </w:pPr>
      <w:moveFrom w:id="2296" w:author="Boni" w:date="2014-09-08T22:45:00Z">
        <w:del w:id="2297" w:author="Andrija Ilic" w:date="2015-09-06T19:35:00Z">
          <w:r w:rsidRPr="00970538" w:rsidDel="002A60DA">
            <w:delText>&lt;t:select t:id="mesto" blankOption="never" value="mesto" model="mesta" zone="mestoZone"/&gt;</w:delText>
          </w:r>
        </w:del>
      </w:moveFrom>
    </w:p>
    <w:p w14:paraId="6A76E204" w14:textId="1DCD4978" w:rsidR="00970538" w:rsidRPr="00970538" w:rsidDel="002A60DA" w:rsidRDefault="00970538">
      <w:pPr>
        <w:pStyle w:val="Heading3"/>
        <w:rPr>
          <w:del w:id="2298" w:author="Andrija Ilic" w:date="2015-09-06T19:35:00Z"/>
        </w:rPr>
        <w:pPrChange w:id="2299" w:author="Boni" w:date="2014-09-08T22:45:00Z">
          <w:pPr>
            <w:pStyle w:val="CodeStyle"/>
          </w:pPr>
        </w:pPrChange>
      </w:pPr>
      <w:moveFrom w:id="2300" w:author="Boni" w:date="2014-09-08T22:45:00Z">
        <w:del w:id="2301" w:author="Andrija Ilic" w:date="2015-09-06T19:35:00Z">
          <w:r w:rsidRPr="00970538" w:rsidDel="002A60DA">
            <w:tab/>
          </w:r>
          <w:r w:rsidRPr="00970538" w:rsidDel="002A60DA">
            <w:tab/>
            <w:delText xml:space="preserve">  &lt;/div&gt;</w:delText>
          </w:r>
        </w:del>
      </w:moveFrom>
    </w:p>
    <w:p w14:paraId="6DC9B35A" w14:textId="71397194" w:rsidR="00970538" w:rsidRPr="00970538" w:rsidDel="002A60DA" w:rsidRDefault="00970538">
      <w:pPr>
        <w:pStyle w:val="Heading3"/>
        <w:rPr>
          <w:del w:id="2302" w:author="Andrija Ilic" w:date="2015-09-06T19:35:00Z"/>
        </w:rPr>
        <w:pPrChange w:id="2303" w:author="Boni" w:date="2014-09-08T22:45:00Z">
          <w:pPr>
            <w:pStyle w:val="CodeStyle"/>
          </w:pPr>
        </w:pPrChange>
      </w:pPr>
      <w:moveFrom w:id="2304" w:author="Boni" w:date="2014-09-08T22:45:00Z">
        <w:del w:id="2305" w:author="Andrija Ilic" w:date="2015-09-06T19:35:00Z">
          <w:r w:rsidRPr="00970538" w:rsidDel="002A60DA">
            <w:tab/>
            <w:delText>&lt;/div&gt;</w:delText>
          </w:r>
        </w:del>
      </w:moveFrom>
    </w:p>
    <w:p w14:paraId="6DF28638" w14:textId="48852370" w:rsidR="00D60E97" w:rsidRPr="00970538" w:rsidDel="002A60DA" w:rsidRDefault="00970538">
      <w:pPr>
        <w:pStyle w:val="Heading3"/>
        <w:rPr>
          <w:del w:id="2306" w:author="Andrija Ilic" w:date="2015-09-06T19:35:00Z"/>
          <w:rFonts w:ascii="Times New Roman" w:hAnsi="Times New Roman"/>
          <w:sz w:val="24"/>
          <w:szCs w:val="24"/>
        </w:rPr>
        <w:pPrChange w:id="2307" w:author="Boni" w:date="2014-09-08T22:45:00Z">
          <w:pPr>
            <w:pStyle w:val="CodeStyle"/>
          </w:pPr>
        </w:pPrChange>
      </w:pPr>
      <w:moveFrom w:id="2308" w:author="Boni" w:date="2014-09-08T22:45:00Z">
        <w:del w:id="2309" w:author="Andrija Ilic" w:date="2015-09-06T19:35:00Z">
          <w:r w:rsidRPr="00970538" w:rsidDel="002A60DA">
            <w:delText>&lt;/t:zone&gt;</w:delText>
          </w:r>
        </w:del>
      </w:moveFrom>
    </w:p>
    <w:p w14:paraId="0C13FC5F" w14:textId="36AD48F8" w:rsidR="00D60E97" w:rsidDel="002A60DA" w:rsidRDefault="00D60E97">
      <w:pPr>
        <w:pStyle w:val="Heading3"/>
        <w:rPr>
          <w:del w:id="2310" w:author="Andrija Ilic" w:date="2015-09-06T19:35:00Z"/>
          <w:szCs w:val="24"/>
        </w:rPr>
        <w:pPrChange w:id="2311" w:author="Boni" w:date="2014-09-08T22:45:00Z">
          <w:pPr>
            <w:autoSpaceDE w:val="0"/>
            <w:spacing w:line="180" w:lineRule="atLeast"/>
          </w:pPr>
        </w:pPrChange>
      </w:pPr>
    </w:p>
    <w:p w14:paraId="75C57CE2" w14:textId="7AF81908" w:rsidR="00D60E97" w:rsidDel="002A60DA" w:rsidRDefault="0057457A">
      <w:pPr>
        <w:pStyle w:val="Heading3"/>
        <w:rPr>
          <w:del w:id="2312" w:author="Andrija Ilic" w:date="2015-09-06T19:35:00Z"/>
          <w:szCs w:val="24"/>
        </w:rPr>
        <w:pPrChange w:id="2313" w:author="Boni" w:date="2014-09-08T22:45:00Z">
          <w:pPr>
            <w:autoSpaceDE w:val="0"/>
            <w:spacing w:line="180" w:lineRule="atLeast"/>
          </w:pPr>
        </w:pPrChange>
      </w:pPr>
      <w:moveFrom w:id="2314" w:author="Boni" w:date="2014-09-08T22:45:00Z">
        <w:del w:id="2315" w:author="Andrija Ilic" w:date="2015-09-06T19:35:00Z">
          <w:r w:rsidDel="002A60DA">
            <w:rPr>
              <w:b w:val="0"/>
              <w:bCs w:val="0"/>
              <w:noProof/>
              <w:szCs w:val="24"/>
            </w:rPr>
            <w:drawing>
              <wp:inline distT="0" distB="0" distL="0" distR="0" wp14:anchorId="51E517E7" wp14:editId="5CD2E74A">
                <wp:extent cx="3057782" cy="1112075"/>
                <wp:effectExtent l="19050" t="0" r="9268" b="0"/>
                <wp:docPr id="19" name="Picture 18" descr="zoneco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onecomp.jpg"/>
                        <pic:cNvPicPr/>
                      </pic:nvPicPr>
                      <pic:blipFill>
                        <a:blip r:embed="rId30" cstate="print"/>
                        <a:stretch>
                          <a:fillRect/>
                        </a:stretch>
                      </pic:blipFill>
                      <pic:spPr>
                        <a:xfrm>
                          <a:off x="0" y="0"/>
                          <a:ext cx="3061589" cy="1113459"/>
                        </a:xfrm>
                        <a:prstGeom prst="rect">
                          <a:avLst/>
                        </a:prstGeom>
                      </pic:spPr>
                    </pic:pic>
                  </a:graphicData>
                </a:graphic>
              </wp:inline>
            </w:drawing>
          </w:r>
        </w:del>
      </w:moveFrom>
    </w:p>
    <w:p w14:paraId="3454E908" w14:textId="6A141888" w:rsidR="00A05D0E" w:rsidRPr="00974C1D" w:rsidDel="002A60DA" w:rsidRDefault="00974C1D">
      <w:pPr>
        <w:pStyle w:val="Heading3"/>
        <w:rPr>
          <w:del w:id="2316" w:author="Andrija Ilic" w:date="2015-09-06T19:35:00Z"/>
          <w:szCs w:val="24"/>
        </w:rPr>
        <w:pPrChange w:id="2317" w:author="Boni" w:date="2014-09-08T22:45:00Z">
          <w:pPr>
            <w:autoSpaceDE w:val="0"/>
            <w:spacing w:line="180" w:lineRule="atLeast"/>
          </w:pPr>
        </w:pPrChange>
      </w:pPr>
      <w:moveFrom w:id="2318" w:author="Boni" w:date="2014-09-08T22:45:00Z">
        <w:del w:id="2319" w:author="Andrija Ilic" w:date="2015-09-06T19:35:00Z">
          <w:r w:rsidDel="002A60DA">
            <w:rPr>
              <w:szCs w:val="24"/>
            </w:rPr>
            <w:delText>Слика 5. Освежавање дела странице коришћењем znoe цомпоненте</w:delText>
          </w:r>
        </w:del>
      </w:moveFrom>
    </w:p>
    <w:p w14:paraId="387CA65B" w14:textId="2E9EF183" w:rsidR="00D60E97" w:rsidDel="002A60DA" w:rsidRDefault="00D60E97" w:rsidP="008639CA">
      <w:pPr>
        <w:pStyle w:val="Heading3"/>
        <w:rPr>
          <w:del w:id="2320" w:author="Andrija Ilic" w:date="2015-09-06T19:35:00Z"/>
        </w:rPr>
      </w:pPr>
      <w:bookmarkStart w:id="2321" w:name="_Toc397909067"/>
      <w:moveFrom w:id="2322" w:author="Boni" w:date="2014-09-08T22:45:00Z">
        <w:del w:id="2323" w:author="Andrija Ilic" w:date="2015-09-06T19:35:00Z">
          <w:r w:rsidDel="002A60DA">
            <w:rPr>
              <w:rFonts w:eastAsia="Courier Std"/>
            </w:rPr>
            <w:delText>2.2.</w:delText>
          </w:r>
          <w:r w:rsidR="00686702" w:rsidDel="002A60DA">
            <w:rPr>
              <w:rFonts w:eastAsia="Courier Std"/>
            </w:rPr>
            <w:delText xml:space="preserve">3 </w:delText>
          </w:r>
          <w:r w:rsidDel="002A60DA">
            <w:rPr>
              <w:rFonts w:eastAsia="Courier Std"/>
            </w:rPr>
            <w:delText>DataField</w:delText>
          </w:r>
        </w:del>
      </w:moveFrom>
      <w:bookmarkEnd w:id="2321"/>
    </w:p>
    <w:p w14:paraId="2106D1B8" w14:textId="22A3F1E1" w:rsidR="00D60E97" w:rsidDel="002A60DA" w:rsidRDefault="00D60E97">
      <w:pPr>
        <w:pStyle w:val="Heading3"/>
        <w:rPr>
          <w:del w:id="2324" w:author="Andrija Ilic" w:date="2015-09-06T19:35:00Z"/>
          <w:szCs w:val="24"/>
        </w:rPr>
        <w:pPrChange w:id="2325" w:author="Boni" w:date="2014-09-08T22:45:00Z">
          <w:pPr>
            <w:autoSpaceDE w:val="0"/>
            <w:spacing w:line="180" w:lineRule="atLeast"/>
          </w:pPr>
        </w:pPrChange>
      </w:pPr>
    </w:p>
    <w:p w14:paraId="1DA83F76" w14:textId="63E708B7" w:rsidR="00D60E97" w:rsidRPr="00974C1D" w:rsidDel="002A60DA" w:rsidRDefault="00D60E97">
      <w:pPr>
        <w:pStyle w:val="Heading3"/>
        <w:rPr>
          <w:del w:id="2326" w:author="Andrija Ilic" w:date="2015-09-06T19:35:00Z"/>
          <w:rFonts w:eastAsia="Courier Std" w:cs="Courier Std"/>
          <w:color w:val="000000"/>
          <w:szCs w:val="24"/>
        </w:rPr>
        <w:pPrChange w:id="2327" w:author="Boni" w:date="2014-09-08T22:45:00Z">
          <w:pPr/>
        </w:pPrChange>
      </w:pPr>
      <w:moveFrom w:id="2328" w:author="Boni" w:date="2014-09-08T22:45:00Z">
        <w:del w:id="2329" w:author="Andrija Ilic" w:date="2015-09-06T19:35:00Z">
          <w:r w:rsidDel="002A60DA">
            <w:rPr>
              <w:rFonts w:eastAsia="Courier Std" w:cs="Courier Std"/>
              <w:color w:val="000000"/>
              <w:szCs w:val="24"/>
            </w:rPr>
            <w:delText>Ово је сложена компонета која омогућава лако манипулисање датумима.</w:delText>
          </w:r>
          <w:r w:rsidR="00974C1D" w:rsidDel="002A60DA">
            <w:rPr>
              <w:rFonts w:eastAsia="Courier Std" w:cs="Courier Std"/>
              <w:color w:val="000000"/>
              <w:szCs w:val="24"/>
            </w:rPr>
            <w:delText xml:space="preserve"> Омогућава визуелно лаку навигацију кроз дане, месеце и године. Њен иуглед приказан је на слици 6.</w:delText>
          </w:r>
        </w:del>
      </w:moveFrom>
    </w:p>
    <w:p w14:paraId="5A974D82" w14:textId="26714C80" w:rsidR="005E2CB0" w:rsidDel="002A60DA" w:rsidRDefault="00FB504F">
      <w:pPr>
        <w:pStyle w:val="Heading3"/>
        <w:rPr>
          <w:del w:id="2330" w:author="Andrija Ilic" w:date="2015-09-06T19:35:00Z"/>
        </w:rPr>
        <w:pPrChange w:id="2331" w:author="Boni" w:date="2014-09-08T22:45:00Z">
          <w:pPr>
            <w:pStyle w:val="CodeStyle"/>
            <w:ind w:left="0"/>
          </w:pPr>
        </w:pPrChange>
      </w:pPr>
      <w:moveFrom w:id="2332" w:author="Boni" w:date="2014-09-08T22:45:00Z">
        <w:del w:id="2333" w:author="Andrija Ilic" w:date="2015-09-06T19:35:00Z">
          <w:r w:rsidRPr="00FB504F" w:rsidDel="002A60DA">
            <w:delText>&lt;input t:type="datefield" t:disabled="true" t:id="createDate" t:value="zaposleni.current.datumKreiranja"/&gt;</w:delText>
          </w:r>
        </w:del>
      </w:moveFrom>
    </w:p>
    <w:p w14:paraId="7985648A" w14:textId="63907E93" w:rsidR="00FB504F" w:rsidDel="002A60DA" w:rsidRDefault="00FB504F">
      <w:pPr>
        <w:pStyle w:val="Heading3"/>
        <w:rPr>
          <w:del w:id="2334" w:author="Andrija Ilic" w:date="2015-09-06T19:35:00Z"/>
        </w:rPr>
        <w:pPrChange w:id="2335" w:author="Boni" w:date="2014-09-08T22:45:00Z">
          <w:pPr>
            <w:pStyle w:val="CodeStyle"/>
            <w:ind w:left="0"/>
          </w:pPr>
        </w:pPrChange>
      </w:pPr>
    </w:p>
    <w:p w14:paraId="0D6F0D0E" w14:textId="0102574B" w:rsidR="00974C1D" w:rsidDel="002A60DA" w:rsidRDefault="00FB504F">
      <w:pPr>
        <w:pStyle w:val="Heading3"/>
        <w:rPr>
          <w:del w:id="2336" w:author="Andrija Ilic" w:date="2015-09-06T19:35:00Z"/>
          <w:rFonts w:ascii="Times New Roman" w:hAnsi="Times New Roman"/>
        </w:rPr>
        <w:pPrChange w:id="2337" w:author="Boni" w:date="2014-09-08T22:45:00Z">
          <w:pPr>
            <w:pStyle w:val="CodeStyle"/>
            <w:ind w:left="0"/>
          </w:pPr>
        </w:pPrChange>
      </w:pPr>
      <w:moveFrom w:id="2338" w:author="Boni" w:date="2014-09-08T22:45:00Z">
        <w:del w:id="2339" w:author="Andrija Ilic" w:date="2015-09-06T19:35:00Z">
          <w:r w:rsidDel="002A60DA">
            <w:rPr>
              <w:b w:val="0"/>
              <w:bCs w:val="0"/>
              <w:noProof/>
            </w:rPr>
            <w:drawing>
              <wp:inline distT="0" distB="0" distL="0" distR="0" wp14:anchorId="21FFE1B8" wp14:editId="70830F88">
                <wp:extent cx="2816826" cy="1369563"/>
                <wp:effectExtent l="19050" t="0" r="2574" b="0"/>
                <wp:docPr id="20" name="Picture 19" descr="dateFIel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eFIeld.jpg"/>
                        <pic:cNvPicPr/>
                      </pic:nvPicPr>
                      <pic:blipFill>
                        <a:blip r:embed="rId31" cstate="print"/>
                        <a:stretch>
                          <a:fillRect/>
                        </a:stretch>
                      </pic:blipFill>
                      <pic:spPr>
                        <a:xfrm>
                          <a:off x="0" y="0"/>
                          <a:ext cx="2817398" cy="1369841"/>
                        </a:xfrm>
                        <a:prstGeom prst="rect">
                          <a:avLst/>
                        </a:prstGeom>
                      </pic:spPr>
                    </pic:pic>
                  </a:graphicData>
                </a:graphic>
              </wp:inline>
            </w:drawing>
          </w:r>
        </w:del>
      </w:moveFrom>
    </w:p>
    <w:p w14:paraId="78547C91" w14:textId="6D4178C0" w:rsidR="00FB504F" w:rsidRPr="00974C1D" w:rsidDel="002A60DA" w:rsidRDefault="00974C1D">
      <w:pPr>
        <w:pStyle w:val="Heading3"/>
        <w:rPr>
          <w:del w:id="2340" w:author="Andrija Ilic" w:date="2015-09-06T19:35:00Z"/>
          <w:rFonts w:cs="Courier New"/>
        </w:rPr>
        <w:pPrChange w:id="2341" w:author="Boni" w:date="2014-09-08T22:45:00Z">
          <w:pPr>
            <w:pStyle w:val="CodeStyle"/>
            <w:ind w:left="0"/>
          </w:pPr>
        </w:pPrChange>
      </w:pPr>
      <w:moveFrom w:id="2342" w:author="Boni" w:date="2014-09-08T22:45:00Z">
        <w:del w:id="2343" w:author="Andrija Ilic" w:date="2015-09-06T19:35:00Z">
          <w:r w:rsidRPr="00974C1D" w:rsidDel="002A60DA">
            <w:rPr>
              <w:rFonts w:ascii="Times New Roman" w:hAnsi="Times New Roman"/>
            </w:rPr>
            <w:delText>Слика 6. Изглед dataField компоненте</w:delText>
          </w:r>
        </w:del>
      </w:moveFrom>
    </w:p>
    <w:p w14:paraId="5C3BC681" w14:textId="03C2502B" w:rsidR="00D340E3" w:rsidDel="002A60DA" w:rsidRDefault="00D340E3">
      <w:pPr>
        <w:pStyle w:val="Heading3"/>
        <w:rPr>
          <w:del w:id="2344" w:author="Andrija Ilic" w:date="2015-09-06T19:35:00Z"/>
        </w:rPr>
        <w:pPrChange w:id="2345" w:author="Boni" w:date="2014-09-08T22:45:00Z">
          <w:pPr>
            <w:pStyle w:val="Heading1"/>
            <w:jc w:val="center"/>
          </w:pPr>
        </w:pPrChange>
      </w:pPr>
    </w:p>
    <w:moveFromRangeEnd w:id="2267"/>
    <w:p w14:paraId="7C3B1834" w14:textId="508A432F" w:rsidR="00B6429D" w:rsidRPr="00E5101C" w:rsidDel="002A60DA" w:rsidRDefault="00B6429D">
      <w:pPr>
        <w:pStyle w:val="Heading3"/>
        <w:rPr>
          <w:del w:id="2346" w:author="Andrija Ilic" w:date="2015-09-06T19:35:00Z"/>
        </w:rPr>
        <w:pPrChange w:id="2347" w:author="Boni" w:date="2014-09-08T22:45:00Z">
          <w:pPr/>
        </w:pPrChange>
      </w:pPr>
    </w:p>
    <w:p w14:paraId="021C7ED3" w14:textId="6244E07A" w:rsidR="00B6429D" w:rsidDel="002A60DA" w:rsidRDefault="00B6429D" w:rsidP="00B6429D">
      <w:pPr>
        <w:rPr>
          <w:del w:id="2348" w:author="Andrija Ilic" w:date="2015-09-06T19:35:00Z"/>
        </w:rPr>
      </w:pPr>
    </w:p>
    <w:p w14:paraId="1A3A28EA" w14:textId="07649B90" w:rsidR="00B6429D" w:rsidDel="002A60DA" w:rsidRDefault="00B6429D" w:rsidP="00B6429D">
      <w:pPr>
        <w:rPr>
          <w:del w:id="2349" w:author="Andrija Ilic" w:date="2015-09-06T19:35:00Z"/>
        </w:rPr>
      </w:pPr>
    </w:p>
    <w:p w14:paraId="44405EB2" w14:textId="39B0A4BA" w:rsidR="00B6429D" w:rsidDel="002A60DA" w:rsidRDefault="00B6429D" w:rsidP="00B6429D">
      <w:pPr>
        <w:rPr>
          <w:del w:id="2350" w:author="Andrija Ilic" w:date="2015-09-06T19:35:00Z"/>
        </w:rPr>
      </w:pPr>
    </w:p>
    <w:p w14:paraId="747D9A4B" w14:textId="48AC3D00" w:rsidR="00B6429D" w:rsidDel="002A60DA" w:rsidRDefault="00B6429D" w:rsidP="00B6429D">
      <w:pPr>
        <w:rPr>
          <w:del w:id="2351" w:author="Andrija Ilic" w:date="2015-09-06T19:35:00Z"/>
        </w:rPr>
      </w:pPr>
    </w:p>
    <w:p w14:paraId="119521F7" w14:textId="12AD0324" w:rsidR="00B6429D" w:rsidDel="002A60DA" w:rsidRDefault="00B6429D" w:rsidP="00B6429D">
      <w:pPr>
        <w:rPr>
          <w:del w:id="2352" w:author="Andrija Ilic" w:date="2015-09-06T19:35:00Z"/>
        </w:rPr>
      </w:pPr>
    </w:p>
    <w:p w14:paraId="2144B7CE" w14:textId="125E4343" w:rsidR="00B6429D" w:rsidDel="002A60DA" w:rsidRDefault="00B6429D" w:rsidP="00B6429D">
      <w:pPr>
        <w:rPr>
          <w:del w:id="2353" w:author="Andrija Ilic" w:date="2015-09-06T19:35:00Z"/>
        </w:rPr>
      </w:pPr>
    </w:p>
    <w:p w14:paraId="644C20B7" w14:textId="45472A3F" w:rsidR="00B6429D" w:rsidDel="002A60DA" w:rsidRDefault="00B6429D" w:rsidP="00B6429D">
      <w:pPr>
        <w:rPr>
          <w:del w:id="2354" w:author="Andrija Ilic" w:date="2015-09-06T19:35:00Z"/>
        </w:rPr>
      </w:pPr>
    </w:p>
    <w:p w14:paraId="5790063D" w14:textId="562C829C" w:rsidR="00B6429D" w:rsidDel="002A60DA" w:rsidRDefault="00B6429D" w:rsidP="00B6429D">
      <w:pPr>
        <w:rPr>
          <w:del w:id="2355" w:author="Andrija Ilic" w:date="2015-09-06T19:35:00Z"/>
        </w:rPr>
      </w:pPr>
    </w:p>
    <w:p w14:paraId="4B4C325E" w14:textId="049B7EB5" w:rsidR="00B6429D" w:rsidDel="002A60DA" w:rsidRDefault="00B6429D" w:rsidP="00B6429D">
      <w:pPr>
        <w:rPr>
          <w:del w:id="2356" w:author="Andrija Ilic" w:date="2015-09-06T19:35:00Z"/>
        </w:rPr>
      </w:pPr>
    </w:p>
    <w:p w14:paraId="453522AE" w14:textId="5C5885AC" w:rsidR="00B6429D" w:rsidDel="002A60DA" w:rsidRDefault="00B6429D" w:rsidP="00B6429D">
      <w:pPr>
        <w:rPr>
          <w:del w:id="2357" w:author="Andrija Ilic" w:date="2015-09-06T19:35:00Z"/>
        </w:rPr>
      </w:pPr>
    </w:p>
    <w:p w14:paraId="22804195" w14:textId="4B0CFFDC" w:rsidR="00B6429D" w:rsidDel="002A60DA" w:rsidRDefault="00B6429D" w:rsidP="00B6429D">
      <w:pPr>
        <w:rPr>
          <w:del w:id="2358" w:author="Andrija Ilic" w:date="2015-09-06T19:35:00Z"/>
        </w:rPr>
      </w:pPr>
    </w:p>
    <w:p w14:paraId="2D60B8D6" w14:textId="4CC075BC" w:rsidR="00B6429D" w:rsidDel="002A60DA" w:rsidRDefault="00B6429D" w:rsidP="00B6429D">
      <w:pPr>
        <w:rPr>
          <w:del w:id="2359" w:author="Andrija Ilic" w:date="2015-09-06T19:35:00Z"/>
        </w:rPr>
      </w:pPr>
    </w:p>
    <w:p w14:paraId="729FBD0F" w14:textId="0E718CD5" w:rsidR="00B6429D" w:rsidDel="002A60DA" w:rsidRDefault="00B6429D" w:rsidP="00B6429D">
      <w:pPr>
        <w:rPr>
          <w:del w:id="2360" w:author="Andrija Ilic" w:date="2015-09-06T19:35:00Z"/>
        </w:rPr>
      </w:pPr>
    </w:p>
    <w:p w14:paraId="7524E80D" w14:textId="3534918F" w:rsidR="005308AA" w:rsidDel="002A60DA" w:rsidRDefault="005308AA" w:rsidP="00B6429D">
      <w:pPr>
        <w:rPr>
          <w:del w:id="2361" w:author="Andrija Ilic" w:date="2015-09-06T19:35:00Z"/>
        </w:rPr>
      </w:pPr>
    </w:p>
    <w:p w14:paraId="23E72174" w14:textId="3CC0EE0C" w:rsidR="005308AA" w:rsidDel="002A60DA" w:rsidRDefault="005308AA" w:rsidP="00B6429D">
      <w:pPr>
        <w:rPr>
          <w:ins w:id="2362" w:author="Boni" w:date="2014-09-08T03:18:00Z"/>
          <w:del w:id="2363" w:author="Andrija Ilic" w:date="2015-09-06T19:35:00Z"/>
        </w:rPr>
      </w:pPr>
    </w:p>
    <w:p w14:paraId="74FB13D0" w14:textId="77777777" w:rsidR="004B0F82" w:rsidRPr="002A60DA" w:rsidRDefault="004B0F82" w:rsidP="00B6429D">
      <w:pPr>
        <w:rPr>
          <w:lang w:val="sr-Cyrl-RS"/>
          <w:rPrChange w:id="2364" w:author="Andrija Ilic" w:date="2015-09-06T19:35:00Z">
            <w:rPr/>
          </w:rPrChange>
        </w:rPr>
      </w:pPr>
    </w:p>
    <w:p w14:paraId="5F340700" w14:textId="39F9275C" w:rsidR="00CC7996" w:rsidRDefault="003007E7">
      <w:pPr>
        <w:pStyle w:val="Heading1"/>
        <w:jc w:val="center"/>
        <w:rPr>
          <w:ins w:id="2365" w:author="Boni" w:date="2014-09-07T20:56:00Z"/>
        </w:rPr>
      </w:pPr>
      <w:bookmarkStart w:id="2366" w:name="_Toc397909068"/>
      <w:ins w:id="2367" w:author="Andrija Ilic" w:date="2015-09-14T16:53:00Z">
        <w:r>
          <w:t>4</w:t>
        </w:r>
      </w:ins>
      <w:ins w:id="2368" w:author="Boni" w:date="2014-09-07T17:36:00Z">
        <w:del w:id="2369" w:author="Andrija Ilic" w:date="2015-09-14T16:53:00Z">
          <w:r w:rsidR="00CC7996" w:rsidRPr="00CC7996" w:rsidDel="003007E7">
            <w:delText>3</w:delText>
          </w:r>
        </w:del>
        <w:r w:rsidR="00CC7996" w:rsidRPr="00CC7996">
          <w:t xml:space="preserve">. </w:t>
        </w:r>
        <w:r w:rsidR="005F3F8E" w:rsidRPr="005F3F8E">
          <w:rPr>
            <w:rPrChange w:id="2370" w:author="Boni" w:date="2014-09-07T17:36:00Z">
              <w:rPr>
                <w:color w:val="0000FF" w:themeColor="hyperlink"/>
                <w:u w:val="single"/>
              </w:rPr>
            </w:rPrChange>
          </w:rPr>
          <w:t>Студијски пример</w:t>
        </w:r>
      </w:ins>
      <w:bookmarkEnd w:id="2366"/>
    </w:p>
    <w:p w14:paraId="69FD6F54" w14:textId="77777777" w:rsidR="00252993" w:rsidRDefault="00252993">
      <w:pPr>
        <w:rPr>
          <w:ins w:id="2371" w:author="Boni" w:date="2014-09-07T17:36:00Z"/>
        </w:rPr>
        <w:pPrChange w:id="2372" w:author="Boni" w:date="2014-09-07T20:56:00Z">
          <w:pPr>
            <w:pStyle w:val="Heading1"/>
            <w:jc w:val="center"/>
          </w:pPr>
        </w:pPrChange>
      </w:pPr>
    </w:p>
    <w:p w14:paraId="3AA4CBAC" w14:textId="12C7C327" w:rsidR="00252993" w:rsidRDefault="00CC7996">
      <w:pPr>
        <w:jc w:val="both"/>
        <w:rPr>
          <w:ins w:id="2373" w:author="Boni" w:date="2014-09-07T17:39:00Z"/>
        </w:rPr>
        <w:pPrChange w:id="2374" w:author="Boni" w:date="2014-09-07T20:58:00Z">
          <w:pPr>
            <w:pStyle w:val="Heading1"/>
            <w:jc w:val="center"/>
          </w:pPr>
        </w:pPrChange>
      </w:pPr>
      <w:ins w:id="2375" w:author="Boni" w:date="2014-09-07T17:38:00Z">
        <w:r>
          <w:t xml:space="preserve">У овом поглављу дат је пример развоја софтверског система за </w:t>
        </w:r>
      </w:ins>
      <w:ins w:id="2376" w:author="Andrija Ilic" w:date="2015-09-15T09:23:00Z">
        <w:r w:rsidR="004C3D2D">
          <w:rPr>
            <w:lang w:val="sr-Cyrl-RS"/>
          </w:rPr>
          <w:t>вођење евиденције у настави</w:t>
        </w:r>
      </w:ins>
      <w:ins w:id="2377" w:author="Boni" w:date="2014-09-07T17:38:00Z">
        <w:del w:id="2378" w:author="Andrija Ilic" w:date="2015-09-15T09:23:00Z">
          <w:r w:rsidDel="004C3D2D">
            <w:delText>праћење продаје</w:delText>
          </w:r>
        </w:del>
        <w:r>
          <w:t xml:space="preserve"> у java окружењу</w:t>
        </w:r>
      </w:ins>
      <w:ins w:id="2379" w:author="Boni" w:date="2014-09-07T17:39:00Z">
        <w:r>
          <w:t xml:space="preserve"> применом Ларманове методе. По Лармановој методи развој софтверског система се сатоји од следећих фаза:</w:t>
        </w:r>
      </w:ins>
    </w:p>
    <w:p w14:paraId="5F265D60" w14:textId="77777777" w:rsidR="00252993" w:rsidRDefault="00CC7996">
      <w:pPr>
        <w:pStyle w:val="ListParagraph"/>
        <w:numPr>
          <w:ilvl w:val="0"/>
          <w:numId w:val="29"/>
        </w:numPr>
        <w:rPr>
          <w:ins w:id="2380" w:author="Boni" w:date="2014-09-07T17:40:00Z"/>
        </w:rPr>
        <w:pPrChange w:id="2381" w:author="Boni" w:date="2014-09-07T17:39:00Z">
          <w:pPr>
            <w:pStyle w:val="Heading1"/>
            <w:jc w:val="center"/>
          </w:pPr>
        </w:pPrChange>
      </w:pPr>
      <w:ins w:id="2382" w:author="Boni" w:date="2014-09-07T17:40:00Z">
        <w:r>
          <w:t>Прикупљање захтева од корисника</w:t>
        </w:r>
      </w:ins>
    </w:p>
    <w:p w14:paraId="5DD9082F" w14:textId="77777777" w:rsidR="00252993" w:rsidRDefault="00CC7996">
      <w:pPr>
        <w:pStyle w:val="ListParagraph"/>
        <w:numPr>
          <w:ilvl w:val="0"/>
          <w:numId w:val="29"/>
        </w:numPr>
        <w:rPr>
          <w:ins w:id="2383" w:author="Boni" w:date="2014-09-07T17:40:00Z"/>
        </w:rPr>
        <w:pPrChange w:id="2384" w:author="Boni" w:date="2014-09-07T17:39:00Z">
          <w:pPr>
            <w:pStyle w:val="Heading1"/>
            <w:jc w:val="center"/>
          </w:pPr>
        </w:pPrChange>
      </w:pPr>
      <w:ins w:id="2385" w:author="Boni" w:date="2014-09-07T17:40:00Z">
        <w:r>
          <w:t>Анализа</w:t>
        </w:r>
      </w:ins>
    </w:p>
    <w:p w14:paraId="6A1BEAE2" w14:textId="77777777" w:rsidR="00252993" w:rsidRDefault="00CC7996">
      <w:pPr>
        <w:pStyle w:val="ListParagraph"/>
        <w:numPr>
          <w:ilvl w:val="0"/>
          <w:numId w:val="29"/>
        </w:numPr>
        <w:rPr>
          <w:ins w:id="2386" w:author="Boni" w:date="2014-09-07T17:40:00Z"/>
        </w:rPr>
        <w:pPrChange w:id="2387" w:author="Boni" w:date="2014-09-07T17:39:00Z">
          <w:pPr>
            <w:pStyle w:val="Heading1"/>
            <w:jc w:val="center"/>
          </w:pPr>
        </w:pPrChange>
      </w:pPr>
      <w:ins w:id="2388" w:author="Boni" w:date="2014-09-07T17:40:00Z">
        <w:r>
          <w:t>Пројектовање</w:t>
        </w:r>
      </w:ins>
    </w:p>
    <w:p w14:paraId="4C0ECAF3" w14:textId="77777777" w:rsidR="00252993" w:rsidRDefault="00CC7996">
      <w:pPr>
        <w:pStyle w:val="ListParagraph"/>
        <w:numPr>
          <w:ilvl w:val="0"/>
          <w:numId w:val="29"/>
        </w:numPr>
        <w:rPr>
          <w:ins w:id="2389" w:author="Boni" w:date="2014-09-07T17:40:00Z"/>
        </w:rPr>
        <w:pPrChange w:id="2390" w:author="Boni" w:date="2014-09-07T17:39:00Z">
          <w:pPr>
            <w:pStyle w:val="Heading1"/>
            <w:jc w:val="center"/>
          </w:pPr>
        </w:pPrChange>
      </w:pPr>
      <w:ins w:id="2391" w:author="Boni" w:date="2014-09-07T17:40:00Z">
        <w:r>
          <w:t>Имплементација</w:t>
        </w:r>
      </w:ins>
    </w:p>
    <w:p w14:paraId="6E8CA6DD" w14:textId="77777777" w:rsidR="00252993" w:rsidRDefault="00CC7996">
      <w:pPr>
        <w:pStyle w:val="ListParagraph"/>
        <w:numPr>
          <w:ilvl w:val="0"/>
          <w:numId w:val="29"/>
        </w:numPr>
        <w:rPr>
          <w:ins w:id="2392" w:author="Boni" w:date="2014-09-07T17:40:00Z"/>
        </w:rPr>
        <w:pPrChange w:id="2393" w:author="Boni" w:date="2014-09-07T17:39:00Z">
          <w:pPr>
            <w:pStyle w:val="Heading1"/>
            <w:jc w:val="center"/>
          </w:pPr>
        </w:pPrChange>
      </w:pPr>
      <w:ins w:id="2394" w:author="Boni" w:date="2014-09-07T17:40:00Z">
        <w:r>
          <w:t>Тестирање</w:t>
        </w:r>
      </w:ins>
    </w:p>
    <w:p w14:paraId="24EA5D47" w14:textId="77777777" w:rsidR="00252993" w:rsidRDefault="00252993">
      <w:pPr>
        <w:pStyle w:val="ListParagraph"/>
        <w:rPr>
          <w:ins w:id="2395" w:author="Boni" w:date="2014-09-07T17:40:00Z"/>
        </w:rPr>
        <w:pPrChange w:id="2396" w:author="Boni" w:date="2014-09-07T17:40:00Z">
          <w:pPr>
            <w:pStyle w:val="Heading1"/>
            <w:jc w:val="center"/>
          </w:pPr>
        </w:pPrChange>
      </w:pPr>
    </w:p>
    <w:p w14:paraId="4E094356" w14:textId="77777777" w:rsidR="00252993" w:rsidRDefault="005F3F8E">
      <w:pPr>
        <w:pStyle w:val="ListParagraph"/>
        <w:ind w:left="0"/>
        <w:jc w:val="both"/>
        <w:rPr>
          <w:ins w:id="2397" w:author="Boni" w:date="2014-09-07T17:44:00Z"/>
        </w:rPr>
        <w:pPrChange w:id="2398" w:author="Boni" w:date="2014-09-07T20:58:00Z">
          <w:pPr>
            <w:pStyle w:val="Heading1"/>
            <w:jc w:val="center"/>
          </w:pPr>
        </w:pPrChange>
      </w:pPr>
      <w:ins w:id="2399" w:author="Boni" w:date="2014-09-07T17:40:00Z">
        <w:r w:rsidRPr="005F3F8E">
          <w:rPr>
            <w:b/>
            <w:rPrChange w:id="2400" w:author="Boni" w:date="2014-09-07T20:56:00Z">
              <w:rPr>
                <w:b w:val="0"/>
                <w:bCs w:val="0"/>
                <w:color w:val="0000FF" w:themeColor="hyperlink"/>
                <w:u w:val="single"/>
              </w:rPr>
            </w:rPrChange>
          </w:rPr>
          <w:t>У</w:t>
        </w:r>
      </w:ins>
      <w:ins w:id="2401" w:author="Boni" w:date="2014-09-07T17:41:00Z">
        <w:r w:rsidRPr="005F3F8E">
          <w:rPr>
            <w:b/>
            <w:rPrChange w:id="2402" w:author="Boni" w:date="2014-09-07T20:56:00Z">
              <w:rPr>
                <w:b w:val="0"/>
                <w:bCs w:val="0"/>
                <w:color w:val="0000FF" w:themeColor="hyperlink"/>
                <w:u w:val="single"/>
              </w:rPr>
            </w:rPrChange>
          </w:rPr>
          <w:t xml:space="preserve"> фази прикупљања захтева</w:t>
        </w:r>
        <w:r w:rsidR="00354A5F">
          <w:t xml:space="preserve"> се дефинишу својства и услови које софтверски систем треба да задовољи. Ти захтеви се могу поделити на функционалне</w:t>
        </w:r>
      </w:ins>
      <w:ins w:id="2403" w:author="Boni" w:date="2014-09-07T17:42:00Z">
        <w:r w:rsidR="00354A5F">
          <w:t xml:space="preserve">, који дефинишу захтеве функције система, и нефункционалне који представљају све остале захтеве. Нефункционални захтеви представљају атрибуте </w:t>
        </w:r>
      </w:ins>
      <w:ins w:id="2404" w:author="Boni" w:date="2014-09-07T17:43:00Z">
        <w:r w:rsidR="00354A5F">
          <w:t>квалитета софтверског система и у њих спадају: употребљивост, поузданост, перформансе и одрживост система. Функционалн</w:t>
        </w:r>
      </w:ins>
      <w:ins w:id="2405" w:author="Boni" w:date="2014-09-07T17:44:00Z">
        <w:r w:rsidR="00354A5F">
          <w:t xml:space="preserve">и захтеви се описују преко модела </w:t>
        </w:r>
        <w:proofErr w:type="gramStart"/>
        <w:r w:rsidR="00354A5F">
          <w:t>случајева  коришћења</w:t>
        </w:r>
        <w:proofErr w:type="gramEnd"/>
        <w:r w:rsidR="00354A5F">
          <w:t>.</w:t>
        </w:r>
      </w:ins>
    </w:p>
    <w:p w14:paraId="54690C36" w14:textId="77777777" w:rsidR="00252993" w:rsidRDefault="00252993">
      <w:pPr>
        <w:pStyle w:val="ListParagraph"/>
        <w:ind w:left="0"/>
        <w:jc w:val="both"/>
        <w:rPr>
          <w:ins w:id="2406" w:author="Boni" w:date="2014-09-07T17:44:00Z"/>
        </w:rPr>
        <w:pPrChange w:id="2407" w:author="Boni" w:date="2014-09-07T20:58:00Z">
          <w:pPr>
            <w:pStyle w:val="Heading1"/>
            <w:jc w:val="center"/>
          </w:pPr>
        </w:pPrChange>
      </w:pPr>
    </w:p>
    <w:p w14:paraId="5D0668E1" w14:textId="77777777" w:rsidR="00252993" w:rsidRDefault="005F3F8E">
      <w:pPr>
        <w:pStyle w:val="ListParagraph"/>
        <w:ind w:left="0"/>
        <w:jc w:val="both"/>
        <w:rPr>
          <w:ins w:id="2408" w:author="Boni" w:date="2014-09-07T17:46:00Z"/>
        </w:rPr>
        <w:pPrChange w:id="2409" w:author="Boni" w:date="2014-09-07T20:58:00Z">
          <w:pPr>
            <w:pStyle w:val="Heading1"/>
            <w:jc w:val="center"/>
          </w:pPr>
        </w:pPrChange>
      </w:pPr>
      <w:ins w:id="2410" w:author="Boni" w:date="2014-09-07T17:44:00Z">
        <w:r w:rsidRPr="005F3F8E">
          <w:rPr>
            <w:b/>
            <w:rPrChange w:id="2411" w:author="Boni" w:date="2014-09-07T20:56:00Z">
              <w:rPr>
                <w:b w:val="0"/>
                <w:bCs w:val="0"/>
                <w:color w:val="0000FF" w:themeColor="hyperlink"/>
                <w:u w:val="single"/>
              </w:rPr>
            </w:rPrChange>
          </w:rPr>
          <w:t>У фази анализе</w:t>
        </w:r>
        <w:r w:rsidR="00354A5F">
          <w:t xml:space="preserve"> се описују структура и понашање софтверског система, односно</w:t>
        </w:r>
      </w:ins>
      <w:ins w:id="2412" w:author="Boni" w:date="2014-09-07T17:45:00Z">
        <w:r w:rsidR="00354A5F">
          <w:t xml:space="preserve"> пословна логика софтверског система. Структура софтверског система се описује преко концептуалног и релационог модела, док се понашање софтверског система описује преко</w:t>
        </w:r>
      </w:ins>
      <w:ins w:id="2413" w:author="Boni" w:date="2014-09-07T17:46:00Z">
        <w:r w:rsidR="00354A5F">
          <w:t xml:space="preserve"> секвенцних дијаграма и дефинисања системских операција.</w:t>
        </w:r>
      </w:ins>
    </w:p>
    <w:p w14:paraId="59F263D7" w14:textId="77777777" w:rsidR="00252993" w:rsidRDefault="00252993">
      <w:pPr>
        <w:pStyle w:val="ListParagraph"/>
        <w:ind w:left="0"/>
        <w:jc w:val="both"/>
        <w:rPr>
          <w:ins w:id="2414" w:author="Boni" w:date="2014-09-07T17:46:00Z"/>
        </w:rPr>
        <w:pPrChange w:id="2415" w:author="Boni" w:date="2014-09-07T20:58:00Z">
          <w:pPr>
            <w:pStyle w:val="Heading1"/>
            <w:jc w:val="center"/>
          </w:pPr>
        </w:pPrChange>
      </w:pPr>
    </w:p>
    <w:p w14:paraId="42ED22B8" w14:textId="77777777" w:rsidR="00252993" w:rsidRDefault="005F3F8E">
      <w:pPr>
        <w:pStyle w:val="ListParagraph"/>
        <w:ind w:left="0"/>
        <w:jc w:val="both"/>
        <w:rPr>
          <w:ins w:id="2416" w:author="Boni" w:date="2014-09-07T17:50:00Z"/>
        </w:rPr>
        <w:pPrChange w:id="2417" w:author="Boni" w:date="2014-09-07T20:58:00Z">
          <w:pPr>
            <w:pStyle w:val="Heading1"/>
            <w:jc w:val="center"/>
          </w:pPr>
        </w:pPrChange>
      </w:pPr>
      <w:ins w:id="2418" w:author="Boni" w:date="2014-09-07T17:46:00Z">
        <w:r w:rsidRPr="005F3F8E">
          <w:rPr>
            <w:b/>
            <w:rPrChange w:id="2419" w:author="Boni" w:date="2014-09-07T20:56:00Z">
              <w:rPr>
                <w:b w:val="0"/>
                <w:bCs w:val="0"/>
                <w:color w:val="0000FF" w:themeColor="hyperlink"/>
                <w:u w:val="single"/>
              </w:rPr>
            </w:rPrChange>
          </w:rPr>
          <w:t>У фази пројектовања</w:t>
        </w:r>
        <w:r w:rsidR="00354A5F">
          <w:t xml:space="preserve"> се дефинише архитектура софтверског система која је тронивоска и састоји се од:</w:t>
        </w:r>
      </w:ins>
      <w:ins w:id="2420" w:author="Boni" w:date="2014-09-07T17:47:00Z">
        <w:r w:rsidR="00354A5F">
          <w:t xml:space="preserve"> корисничког интерфејса, апликационе логике и складишта података. Код корисничког интерфејса треба пројектовати екранске форме и контролере кор</w:t>
        </w:r>
      </w:ins>
      <w:ins w:id="2421" w:author="Boni" w:date="2014-09-07T17:48:00Z">
        <w:r w:rsidR="00354A5F">
          <w:t xml:space="preserve">исничког интерфејса. За апликациону логику треба пројектовати: контролера апликационе логике, пословну логику и брокера базе података. Пословна логика се преноси у ову фазу </w:t>
        </w:r>
      </w:ins>
      <w:ins w:id="2422" w:author="Boni" w:date="2014-09-07T17:49:00Z">
        <w:r w:rsidR="00354A5F">
          <w:t>из фазе анализе, и постаје њен саставни део. За њу треба извршити пројектовање доменских класа, које дефинишу структуру система, и системских операција које дефинишу пона</w:t>
        </w:r>
      </w:ins>
      <w:ins w:id="2423" w:author="Boni" w:date="2014-09-07T17:50:00Z">
        <w:r w:rsidR="00354A5F">
          <w:t>шање система. Складиште података се пројектује на основу релационог модела који је добијен у фази анализе.</w:t>
        </w:r>
      </w:ins>
    </w:p>
    <w:p w14:paraId="1E59D11A" w14:textId="77777777" w:rsidR="00252993" w:rsidRDefault="00252993">
      <w:pPr>
        <w:pStyle w:val="ListParagraph"/>
        <w:ind w:left="0"/>
        <w:jc w:val="both"/>
        <w:rPr>
          <w:ins w:id="2424" w:author="Boni" w:date="2014-09-07T17:50:00Z"/>
        </w:rPr>
        <w:pPrChange w:id="2425" w:author="Boni" w:date="2014-09-07T20:58:00Z">
          <w:pPr>
            <w:pStyle w:val="Heading1"/>
            <w:jc w:val="center"/>
          </w:pPr>
        </w:pPrChange>
      </w:pPr>
    </w:p>
    <w:p w14:paraId="76B78744" w14:textId="77777777" w:rsidR="00252993" w:rsidRDefault="005F3F8E">
      <w:pPr>
        <w:pStyle w:val="ListParagraph"/>
        <w:ind w:left="0"/>
        <w:jc w:val="both"/>
        <w:rPr>
          <w:ins w:id="2426" w:author="Boni" w:date="2014-09-07T17:52:00Z"/>
        </w:rPr>
        <w:pPrChange w:id="2427" w:author="Boni" w:date="2014-09-07T20:58:00Z">
          <w:pPr>
            <w:pStyle w:val="Heading1"/>
            <w:jc w:val="center"/>
          </w:pPr>
        </w:pPrChange>
      </w:pPr>
      <w:ins w:id="2428" w:author="Boni" w:date="2014-09-07T17:50:00Z">
        <w:r w:rsidRPr="005F3F8E">
          <w:rPr>
            <w:b/>
            <w:rPrChange w:id="2429" w:author="Boni" w:date="2014-09-07T20:56:00Z">
              <w:rPr>
                <w:b w:val="0"/>
                <w:bCs w:val="0"/>
                <w:color w:val="0000FF" w:themeColor="hyperlink"/>
                <w:u w:val="single"/>
              </w:rPr>
            </w:rPrChange>
          </w:rPr>
          <w:t>У фази имплементације</w:t>
        </w:r>
        <w:r w:rsidR="00E87F18">
          <w:t xml:space="preserve"> се праве имплементационе компоненте за ч</w:t>
        </w:r>
      </w:ins>
      <w:ins w:id="2430" w:author="Boni" w:date="2014-09-07T17:51:00Z">
        <w:r w:rsidR="00E87F18">
          <w:t xml:space="preserve">ију реализацију могу да се користе Java, .NET или нека друга од постојећих технологија. Ове имплементационе компоненте </w:t>
        </w:r>
      </w:ins>
      <w:ins w:id="2431" w:author="Boni" w:date="2014-09-07T17:52:00Z">
        <w:r w:rsidR="00E87F18">
          <w:t>треба да реализују компоненте које су добијене у фази пројектовања.</w:t>
        </w:r>
      </w:ins>
    </w:p>
    <w:p w14:paraId="79CD3E13" w14:textId="77777777" w:rsidR="00252993" w:rsidRDefault="00252993">
      <w:pPr>
        <w:pStyle w:val="ListParagraph"/>
        <w:ind w:left="0"/>
        <w:jc w:val="both"/>
        <w:rPr>
          <w:ins w:id="2432" w:author="Boni" w:date="2014-09-07T17:52:00Z"/>
        </w:rPr>
        <w:pPrChange w:id="2433" w:author="Boni" w:date="2014-09-07T20:58:00Z">
          <w:pPr>
            <w:pStyle w:val="Heading1"/>
            <w:jc w:val="center"/>
          </w:pPr>
        </w:pPrChange>
      </w:pPr>
    </w:p>
    <w:p w14:paraId="51D36134" w14:textId="77777777" w:rsidR="00252993" w:rsidRDefault="005F3F8E">
      <w:pPr>
        <w:pStyle w:val="ListParagraph"/>
        <w:ind w:left="0"/>
        <w:jc w:val="both"/>
        <w:rPr>
          <w:ins w:id="2434" w:author="Andrija Ilic" w:date="2015-09-15T13:24:00Z"/>
        </w:rPr>
        <w:pPrChange w:id="2435" w:author="Boni" w:date="2014-09-07T20:58:00Z">
          <w:pPr>
            <w:pStyle w:val="Heading1"/>
            <w:jc w:val="center"/>
          </w:pPr>
        </w:pPrChange>
      </w:pPr>
      <w:ins w:id="2436" w:author="Boni" w:date="2014-09-07T17:52:00Z">
        <w:r w:rsidRPr="005F3F8E">
          <w:rPr>
            <w:b/>
            <w:rPrChange w:id="2437" w:author="Boni" w:date="2014-09-07T20:56:00Z">
              <w:rPr>
                <w:b w:val="0"/>
                <w:bCs w:val="0"/>
                <w:color w:val="0000FF" w:themeColor="hyperlink"/>
                <w:u w:val="single"/>
              </w:rPr>
            </w:rPrChange>
          </w:rPr>
          <w:t>У фази тестирања</w:t>
        </w:r>
        <w:r w:rsidR="00E87F18">
          <w:t xml:space="preserve"> се врши тестирање сваке од компоненти из фазе имплементације, тестирање</w:t>
        </w:r>
      </w:ins>
      <w:ins w:id="2438" w:author="Boni" w:date="2014-09-07T17:53:00Z">
        <w:r w:rsidR="00E87F18">
          <w:t xml:space="preserve"> њихове међусобне интеракције и тестирање функционисања система у целини. Пре спровођења ове фазе потребно је дефинисати: </w:t>
        </w:r>
      </w:ins>
      <w:ins w:id="2439" w:author="Boni" w:date="2014-09-07T17:54:00Z">
        <w:r w:rsidR="00E87F18">
          <w:t>тест план, тест случајеве и тест сценарије.</w:t>
        </w:r>
      </w:ins>
    </w:p>
    <w:p w14:paraId="7DC5FF1A" w14:textId="77777777" w:rsidR="000E3815" w:rsidRDefault="000E3815">
      <w:pPr>
        <w:pStyle w:val="ListParagraph"/>
        <w:ind w:left="0"/>
        <w:jc w:val="both"/>
        <w:rPr>
          <w:ins w:id="2440" w:author="Boni" w:date="2014-09-07T17:36:00Z"/>
        </w:rPr>
        <w:pPrChange w:id="2441" w:author="Boni" w:date="2014-09-07T20:58:00Z">
          <w:pPr>
            <w:pStyle w:val="Heading1"/>
            <w:jc w:val="center"/>
          </w:pPr>
        </w:pPrChange>
      </w:pPr>
    </w:p>
    <w:p w14:paraId="3544DCEF" w14:textId="77777777" w:rsidR="005E2CB0" w:rsidDel="00E87F18" w:rsidRDefault="0078467F" w:rsidP="00D90870">
      <w:pPr>
        <w:pStyle w:val="Heading1"/>
        <w:jc w:val="center"/>
        <w:rPr>
          <w:del w:id="2442" w:author="Boni" w:date="2014-09-07T17:54:00Z"/>
        </w:rPr>
      </w:pPr>
      <w:commentRangeStart w:id="2443"/>
      <w:del w:id="2444" w:author="Boni" w:date="2014-09-07T17:54:00Z">
        <w:r w:rsidDel="00E87F18">
          <w:delText>3. Пример ситема за праћење продаје у Java окружењу</w:delText>
        </w:r>
        <w:commentRangeEnd w:id="2443"/>
        <w:r w:rsidR="0060385F" w:rsidDel="00E87F18">
          <w:rPr>
            <w:rStyle w:val="CommentReference"/>
            <w:rFonts w:eastAsiaTheme="minorHAnsi" w:cstheme="minorBidi"/>
            <w:b w:val="0"/>
            <w:bCs w:val="0"/>
          </w:rPr>
          <w:commentReference w:id="2443"/>
        </w:r>
      </w:del>
    </w:p>
    <w:p w14:paraId="2DDC9CE2" w14:textId="5635D40C" w:rsidR="00252993" w:rsidRDefault="00D512B8">
      <w:pPr>
        <w:pStyle w:val="Heading2"/>
        <w:rPr>
          <w:ins w:id="2445" w:author="Boni" w:date="2014-09-07T17:55:00Z"/>
        </w:rPr>
        <w:pPrChange w:id="2446" w:author="Boni" w:date="2014-09-07T17:55:00Z">
          <w:pPr/>
        </w:pPrChange>
      </w:pPr>
      <w:bookmarkStart w:id="2447" w:name="_Toc397909069"/>
      <w:ins w:id="2448" w:author="Andrija Ilic" w:date="2015-09-14T22:37:00Z">
        <w:r>
          <w:rPr>
            <w:lang w:val="sr-Cyrl-RS"/>
          </w:rPr>
          <w:t>4</w:t>
        </w:r>
      </w:ins>
      <w:ins w:id="2449" w:author="Boni" w:date="2014-09-07T17:54:00Z">
        <w:del w:id="2450" w:author="Andrija Ilic" w:date="2015-09-14T22:37:00Z">
          <w:r w:rsidR="00E87F18" w:rsidDel="00D512B8">
            <w:delText>3</w:delText>
          </w:r>
        </w:del>
        <w:r w:rsidR="00E87F18">
          <w:t>.1 Прикупљање захтева од корис</w:t>
        </w:r>
      </w:ins>
      <w:ins w:id="2451" w:author="Boni" w:date="2014-09-07T17:55:00Z">
        <w:r w:rsidR="00E87F18">
          <w:t>ника</w:t>
        </w:r>
        <w:bookmarkEnd w:id="2447"/>
      </w:ins>
    </w:p>
    <w:p w14:paraId="037B5EB3" w14:textId="77777777" w:rsidR="00252993" w:rsidRDefault="00252993"/>
    <w:p w14:paraId="2EECAF47" w14:textId="77777777" w:rsidR="005B6BA2" w:rsidRPr="005B6BA2" w:rsidDel="00E87F18" w:rsidRDefault="005B6BA2" w:rsidP="0078467F">
      <w:pPr>
        <w:rPr>
          <w:del w:id="2452" w:author="Boni" w:date="2014-09-07T17:55:00Z"/>
        </w:rPr>
      </w:pPr>
      <w:commentRangeStart w:id="2453"/>
      <w:del w:id="2454" w:author="Boni" w:date="2014-09-07T00:34:00Z">
        <w:r w:rsidDel="00743B6C">
          <w:delText>U</w:delText>
        </w:r>
      </w:del>
      <w:del w:id="2455" w:author="Boni" w:date="2014-09-07T17:55:00Z">
        <w:r w:rsidDel="00E87F18">
          <w:delText xml:space="preserve"> </w:delText>
        </w:r>
        <w:commentRangeEnd w:id="2453"/>
        <w:r w:rsidR="0060385F" w:rsidDel="00E87F18">
          <w:rPr>
            <w:rStyle w:val="CommentReference"/>
          </w:rPr>
          <w:commentReference w:id="2453"/>
        </w:r>
        <w:r w:rsidDel="00E87F18">
          <w:delText xml:space="preserve">развоју овог система коришћене је Ларманова </w:delText>
        </w:r>
      </w:del>
    </w:p>
    <w:p w14:paraId="490CFDC0" w14:textId="77777777" w:rsidR="0078467F" w:rsidDel="00467877" w:rsidRDefault="0078467F" w:rsidP="0078467F">
      <w:pPr>
        <w:pStyle w:val="Heading2"/>
        <w:rPr>
          <w:del w:id="2456" w:author="Boni" w:date="2014-09-07T18:44:00Z"/>
        </w:rPr>
      </w:pPr>
      <w:del w:id="2457" w:author="Boni" w:date="2014-09-07T18:44:00Z">
        <w:r w:rsidRPr="0078467F" w:rsidDel="00467877">
          <w:delText>3.1</w:delText>
        </w:r>
        <w:r w:rsidDel="00467877">
          <w:delText xml:space="preserve"> Кориснички захтеви</w:delText>
        </w:r>
      </w:del>
    </w:p>
    <w:p w14:paraId="126F891E" w14:textId="77777777" w:rsidR="00C47830" w:rsidRPr="00C47830" w:rsidDel="00467877" w:rsidRDefault="00C47830" w:rsidP="00C47830">
      <w:pPr>
        <w:rPr>
          <w:del w:id="2458" w:author="Boni" w:date="2014-09-07T18:45:00Z"/>
        </w:rPr>
      </w:pPr>
      <w:del w:id="2459" w:author="Boni" w:date="2014-09-07T18:45:00Z">
        <w:r w:rsidDel="00467877">
          <w:delText>Захтеви представљају својства и услове које систем или шире гледано пројекат мора да задовољи. Постоје различити типови захтева које систем мора да задовољи и они су категоризовани према функционалности, употребљивости, поузданости, перформансама, подрживости. [1]</w:delText>
        </w:r>
      </w:del>
    </w:p>
    <w:p w14:paraId="5BEBF99F" w14:textId="77777777" w:rsidR="00D90870" w:rsidDel="00467877" w:rsidRDefault="0078467F" w:rsidP="00D90870">
      <w:pPr>
        <w:pStyle w:val="Heading3"/>
        <w:rPr>
          <w:del w:id="2460" w:author="Boni" w:date="2014-09-07T18:45:00Z"/>
        </w:rPr>
      </w:pPr>
      <w:del w:id="2461" w:author="Boni" w:date="2014-09-07T18:45:00Z">
        <w:r w:rsidDel="00467877">
          <w:delText>3.1.1 Почетни кориснички захтев</w:delText>
        </w:r>
      </w:del>
    </w:p>
    <w:p w14:paraId="06D42BAC" w14:textId="2B0BC65F" w:rsidR="00FA55CD" w:rsidRPr="00FA55CD" w:rsidDel="000E3815" w:rsidRDefault="00FA55CD" w:rsidP="00FA55CD">
      <w:pPr>
        <w:rPr>
          <w:del w:id="2462" w:author="Andrija Ilic" w:date="2015-09-15T13:24:00Z"/>
        </w:rPr>
      </w:pPr>
    </w:p>
    <w:p w14:paraId="149C0FF9" w14:textId="77777777" w:rsidR="00D90870" w:rsidRDefault="00D90870" w:rsidP="00D90870">
      <w:pPr>
        <w:jc w:val="both"/>
        <w:rPr>
          <w:b/>
        </w:rPr>
      </w:pPr>
      <w:r w:rsidRPr="00D90870">
        <w:rPr>
          <w:b/>
        </w:rPr>
        <w:t>Вербални опис:</w:t>
      </w:r>
      <w:r>
        <w:rPr>
          <w:b/>
        </w:rPr>
        <w:t xml:space="preserve"> </w:t>
      </w:r>
    </w:p>
    <w:p w14:paraId="62305849" w14:textId="77777777" w:rsidR="000C3090" w:rsidRDefault="000C3090" w:rsidP="00D90870">
      <w:pPr>
        <w:jc w:val="both"/>
        <w:rPr>
          <w:ins w:id="2463" w:author="Andrija Ilic" w:date="2015-09-15T09:35:00Z"/>
        </w:rPr>
      </w:pPr>
      <w:ins w:id="2464" w:author="Andrija Ilic" w:date="2015-09-15T09:33:00Z">
        <w:r>
          <w:t xml:space="preserve">Софтвер пружа </w:t>
        </w:r>
        <w:r>
          <w:rPr>
            <w:lang w:val="sr-Cyrl-RS"/>
          </w:rPr>
          <w:t>вођење евиденције у настави</w:t>
        </w:r>
        <w:r>
          <w:t>. Корисник система може бити пријављен као обичан корисник</w:t>
        </w:r>
      </w:ins>
      <w:ins w:id="2465" w:author="Andrija Ilic" w:date="2015-09-15T09:35:00Z">
        <w:r>
          <w:rPr>
            <w:lang w:val="sr-Cyrl-RS"/>
          </w:rPr>
          <w:t xml:space="preserve"> (студент)</w:t>
        </w:r>
      </w:ins>
      <w:ins w:id="2466" w:author="Andrija Ilic" w:date="2015-09-15T09:33:00Z">
        <w:r>
          <w:t xml:space="preserve"> и као администратор</w:t>
        </w:r>
      </w:ins>
      <w:ins w:id="2467" w:author="Andrija Ilic" w:date="2015-09-15T09:35:00Z">
        <w:r>
          <w:rPr>
            <w:lang w:val="sr-Cyrl-RS"/>
          </w:rPr>
          <w:t xml:space="preserve"> (предавач)</w:t>
        </w:r>
      </w:ins>
      <w:ins w:id="2468" w:author="Andrija Ilic" w:date="2015-09-15T09:33:00Z">
        <w:r>
          <w:t>.</w:t>
        </w:r>
      </w:ins>
    </w:p>
    <w:p w14:paraId="02F6B403" w14:textId="178EFCFD" w:rsidR="00B731DE" w:rsidRDefault="00B731DE" w:rsidP="00D90870">
      <w:pPr>
        <w:jc w:val="both"/>
        <w:rPr>
          <w:ins w:id="2469" w:author="Andrija Ilic" w:date="2015-09-15T09:47:00Z"/>
          <w:lang w:val="sr-Cyrl-RS"/>
        </w:rPr>
      </w:pPr>
      <w:ins w:id="2470" w:author="Andrija Ilic" w:date="2015-09-15T09:44:00Z">
        <w:r>
          <w:rPr>
            <w:lang w:val="sr-Cyrl-RS"/>
          </w:rPr>
          <w:t>Студент је неопходно да изврши регистрацију и активацију</w:t>
        </w:r>
      </w:ins>
      <w:ins w:id="2471" w:author="Andrija Ilic" w:date="2015-09-15T09:46:00Z">
        <w:r>
          <w:rPr>
            <w:lang w:val="sr-Cyrl-RS"/>
          </w:rPr>
          <w:t>.</w:t>
        </w:r>
      </w:ins>
      <w:ins w:id="2472" w:author="Andrija Ilic" w:date="2015-09-15T09:44:00Z">
        <w:r>
          <w:rPr>
            <w:lang w:val="sr-Cyrl-RS"/>
          </w:rPr>
          <w:t xml:space="preserve"> </w:t>
        </w:r>
      </w:ins>
      <w:ins w:id="2473" w:author="Andrija Ilic" w:date="2015-09-15T09:46:00Z">
        <w:r>
          <w:rPr>
            <w:lang w:val="sr-Cyrl-RS"/>
          </w:rPr>
          <w:t>Н</w:t>
        </w:r>
      </w:ins>
      <w:ins w:id="2474" w:author="Andrija Ilic" w:date="2015-09-15T09:44:00Z">
        <w:r>
          <w:rPr>
            <w:lang w:val="sr-Cyrl-RS"/>
          </w:rPr>
          <w:t xml:space="preserve">акон </w:t>
        </w:r>
      </w:ins>
      <w:ins w:id="2475" w:author="Andrija Ilic" w:date="2015-09-15T09:46:00Z">
        <w:r>
          <w:rPr>
            <w:lang w:val="sr-Cyrl-RS"/>
          </w:rPr>
          <w:t>успешн</w:t>
        </w:r>
      </w:ins>
      <w:ins w:id="2476" w:author="Andrija Ilic" w:date="2015-09-15T09:49:00Z">
        <w:r>
          <w:rPr>
            <w:lang w:val="sr-Cyrl-RS"/>
          </w:rPr>
          <w:t>ог</w:t>
        </w:r>
      </w:ins>
      <w:ins w:id="2477" w:author="Andrija Ilic" w:date="2015-09-15T09:46:00Z">
        <w:r>
          <w:rPr>
            <w:lang w:val="sr-Cyrl-RS"/>
          </w:rPr>
          <w:t xml:space="preserve"> </w:t>
        </w:r>
      </w:ins>
      <w:ins w:id="2478" w:author="Andrija Ilic" w:date="2015-09-15T09:49:00Z">
        <w:r>
          <w:rPr>
            <w:lang w:val="sr-Cyrl-RS"/>
          </w:rPr>
          <w:t>логовања, за коју је предуслов успешна активација,</w:t>
        </w:r>
      </w:ins>
      <w:ins w:id="2479" w:author="Andrija Ilic" w:date="2015-09-15T09:44:00Z">
        <w:r>
          <w:rPr>
            <w:lang w:val="sr-Cyrl-RS"/>
          </w:rPr>
          <w:t xml:space="preserve"> </w:t>
        </w:r>
      </w:ins>
      <w:ins w:id="2480" w:author="Andrija Ilic" w:date="2015-09-15T09:47:00Z">
        <w:r>
          <w:rPr>
            <w:lang w:val="sr-Cyrl-RS"/>
          </w:rPr>
          <w:t>студент има могућност да</w:t>
        </w:r>
      </w:ins>
      <w:ins w:id="2481" w:author="Andrija Ilic" w:date="2015-09-15T09:44:00Z">
        <w:r>
          <w:rPr>
            <w:lang w:val="sr-Cyrl-RS"/>
          </w:rPr>
          <w:t xml:space="preserve"> изврши преглед и промену</w:t>
        </w:r>
      </w:ins>
      <w:ins w:id="2482" w:author="Andrija Ilic" w:date="2015-09-15T09:47:00Z">
        <w:r>
          <w:rPr>
            <w:lang w:val="sr-Cyrl-RS"/>
          </w:rPr>
          <w:t xml:space="preserve"> сопствених података као и преглед извршених и неизвршених активности.</w:t>
        </w:r>
      </w:ins>
    </w:p>
    <w:p w14:paraId="34C6D5A0" w14:textId="11F5923A" w:rsidR="00877E39" w:rsidRDefault="005B1285" w:rsidP="00D90870">
      <w:pPr>
        <w:jc w:val="both"/>
        <w:rPr>
          <w:ins w:id="2483" w:author="Andrija Ilic" w:date="2015-09-15T09:59:00Z"/>
          <w:lang w:val="sr-Cyrl-RS"/>
        </w:rPr>
      </w:pPr>
      <w:ins w:id="2484" w:author="Andrija Ilic" w:date="2015-09-15T09:56:00Z">
        <w:r>
          <w:rPr>
            <w:lang w:val="sr-Cyrl-RS"/>
          </w:rPr>
          <w:t>Након аутентикације за п</w:t>
        </w:r>
      </w:ins>
      <w:ins w:id="2485" w:author="Andrija Ilic" w:date="2015-09-15T09:50:00Z">
        <w:r w:rsidR="00B731DE">
          <w:rPr>
            <w:lang w:val="sr-Cyrl-RS"/>
          </w:rPr>
          <w:t>редавач</w:t>
        </w:r>
      </w:ins>
      <w:ins w:id="2486" w:author="Andrija Ilic" w:date="2015-09-15T09:56:00Z">
        <w:r>
          <w:rPr>
            <w:lang w:val="sr-Cyrl-RS"/>
          </w:rPr>
          <w:t>а</w:t>
        </w:r>
      </w:ins>
      <w:ins w:id="2487" w:author="Andrija Ilic" w:date="2015-09-15T09:50:00Z">
        <w:r w:rsidR="00B731DE">
          <w:rPr>
            <w:lang w:val="sr-Cyrl-RS"/>
          </w:rPr>
          <w:t>, који има функцију администратора</w:t>
        </w:r>
      </w:ins>
      <w:ins w:id="2488" w:author="Andrija Ilic" w:date="2015-09-15T09:57:00Z">
        <w:r>
          <w:rPr>
            <w:lang w:val="sr-Cyrl-RS"/>
          </w:rPr>
          <w:t>, се учитавају предмети на којима је предавач активан. Након тога он</w:t>
        </w:r>
      </w:ins>
      <w:ins w:id="2489" w:author="Andrija Ilic" w:date="2015-09-15T09:49:00Z">
        <w:r>
          <w:rPr>
            <w:lang w:val="sr-Cyrl-RS"/>
          </w:rPr>
          <w:t xml:space="preserve"> има могућност креирања</w:t>
        </w:r>
      </w:ins>
      <w:ins w:id="2490" w:author="Andrija Ilic" w:date="2015-09-15T09:57:00Z">
        <w:r>
          <w:rPr>
            <w:lang w:val="sr-Cyrl-RS"/>
          </w:rPr>
          <w:t xml:space="preserve"> и измене</w:t>
        </w:r>
      </w:ins>
      <w:ins w:id="2491" w:author="Andrija Ilic" w:date="2015-09-15T09:49:00Z">
        <w:r>
          <w:rPr>
            <w:lang w:val="sr-Cyrl-RS"/>
          </w:rPr>
          <w:t xml:space="preserve"> програма</w:t>
        </w:r>
      </w:ins>
      <w:ins w:id="2492" w:author="Andrija Ilic" w:date="2015-09-15T09:57:00Z">
        <w:r>
          <w:rPr>
            <w:lang w:val="sr-Cyrl-RS"/>
          </w:rPr>
          <w:t xml:space="preserve"> за предмет</w:t>
        </w:r>
      </w:ins>
      <w:ins w:id="2493" w:author="Andrija Ilic" w:date="2015-09-15T09:53:00Z">
        <w:r>
          <w:rPr>
            <w:lang w:val="sr-Cyrl-RS"/>
          </w:rPr>
          <w:t xml:space="preserve"> и приказа информација о предмету, информација о студентима пријављен</w:t>
        </w:r>
        <w:r w:rsidR="00A12AA2">
          <w:rPr>
            <w:lang w:val="sr-Cyrl-RS"/>
          </w:rPr>
          <w:t xml:space="preserve">им на програм, као и </w:t>
        </w:r>
      </w:ins>
      <w:ins w:id="2494" w:author="Andrija Ilic" w:date="2015-09-15T10:04:00Z">
        <w:r w:rsidR="00A12AA2">
          <w:rPr>
            <w:lang w:val="sr-Cyrl-RS"/>
          </w:rPr>
          <w:t xml:space="preserve">преглед и унос </w:t>
        </w:r>
      </w:ins>
      <w:ins w:id="2495" w:author="Andrija Ilic" w:date="2015-09-15T09:53:00Z">
        <w:r w:rsidR="00A12AA2">
          <w:rPr>
            <w:lang w:val="sr-Cyrl-RS"/>
          </w:rPr>
          <w:t>информациј</w:t>
        </w:r>
      </w:ins>
      <w:ins w:id="2496" w:author="Andrija Ilic" w:date="2015-09-15T10:04:00Z">
        <w:r w:rsidR="00A12AA2">
          <w:rPr>
            <w:lang w:val="sr-Cyrl-RS"/>
          </w:rPr>
          <w:t>а</w:t>
        </w:r>
      </w:ins>
      <w:ins w:id="2497" w:author="Andrija Ilic" w:date="2015-09-15T09:53:00Z">
        <w:r>
          <w:rPr>
            <w:lang w:val="sr-Cyrl-RS"/>
          </w:rPr>
          <w:t xml:space="preserve"> о извршеним и предстојећим активностима. </w:t>
        </w:r>
      </w:ins>
    </w:p>
    <w:p w14:paraId="7124BFE3" w14:textId="77777777" w:rsidR="00877E39" w:rsidRDefault="00877E39" w:rsidP="00D90870">
      <w:pPr>
        <w:jc w:val="both"/>
        <w:rPr>
          <w:ins w:id="2498" w:author="Andrija Ilic" w:date="2015-09-15T10:00:00Z"/>
          <w:lang w:val="sr-Cyrl-RS"/>
        </w:rPr>
      </w:pPr>
      <w:ins w:id="2499" w:author="Andrija Ilic" w:date="2015-09-15T09:59:00Z">
        <w:r>
          <w:rPr>
            <w:lang w:val="sr-Cyrl-RS"/>
          </w:rPr>
          <w:t xml:space="preserve">На страници за креирање програма предавач има могућност додавања нових, измену и брисање постојећих </w:t>
        </w:r>
      </w:ins>
      <w:ins w:id="2500" w:author="Andrija Ilic" w:date="2015-09-15T10:00:00Z">
        <w:r>
          <w:rPr>
            <w:lang w:val="sr-Cyrl-RS"/>
          </w:rPr>
          <w:t xml:space="preserve">активности </w:t>
        </w:r>
      </w:ins>
      <w:ins w:id="2501" w:author="Andrija Ilic" w:date="2015-09-15T09:59:00Z">
        <w:r>
          <w:rPr>
            <w:lang w:val="sr-Cyrl-RS"/>
          </w:rPr>
          <w:t xml:space="preserve">као </w:t>
        </w:r>
      </w:ins>
      <w:ins w:id="2502" w:author="Andrija Ilic" w:date="2015-09-15T10:00:00Z">
        <w:r>
          <w:rPr>
            <w:lang w:val="sr-Cyrl-RS"/>
          </w:rPr>
          <w:t xml:space="preserve">и промену других података специфичних за одабрани програм. </w:t>
        </w:r>
      </w:ins>
    </w:p>
    <w:p w14:paraId="3045592A" w14:textId="6C624FB4" w:rsidR="00877E39" w:rsidRDefault="00877E39" w:rsidP="00D90870">
      <w:pPr>
        <w:jc w:val="both"/>
        <w:rPr>
          <w:ins w:id="2503" w:author="Andrija Ilic" w:date="2015-09-15T10:02:00Z"/>
          <w:lang w:val="sr-Cyrl-RS"/>
        </w:rPr>
      </w:pPr>
      <w:ins w:id="2504" w:author="Andrija Ilic" w:date="2015-09-15T10:00:00Z">
        <w:r>
          <w:rPr>
            <w:lang w:val="sr-Cyrl-RS"/>
          </w:rPr>
          <w:t xml:space="preserve">На страници за пријаву студената предавач одабира програм за који жели да пријави студенте који се исчитавају из </w:t>
        </w:r>
      </w:ins>
      <w:ins w:id="2505" w:author="Andrija Ilic" w:date="2015-09-15T10:01:00Z">
        <w:r>
          <w:rPr>
            <w:lang w:val="sr-Cyrl-RS"/>
          </w:rPr>
          <w:t>ексел табеле.</w:t>
        </w:r>
      </w:ins>
      <w:ins w:id="2506" w:author="Andrija Ilic" w:date="2015-09-15T10:02:00Z">
        <w:r>
          <w:rPr>
            <w:lang w:val="sr-Cyrl-RS"/>
          </w:rPr>
          <w:t xml:space="preserve"> Након тога предавач може извршити преглед студената, </w:t>
        </w:r>
        <w:r w:rsidR="00A12AA2">
          <w:rPr>
            <w:lang w:val="sr-Cyrl-RS"/>
          </w:rPr>
          <w:t>информацију о тренутним и коначним оценама, као и детаљније информације о самом студенту.</w:t>
        </w:r>
      </w:ins>
    </w:p>
    <w:p w14:paraId="138B91BA" w14:textId="772A168F" w:rsidR="00A12AA2" w:rsidRDefault="00A12AA2" w:rsidP="00D90870">
      <w:pPr>
        <w:jc w:val="both"/>
        <w:rPr>
          <w:ins w:id="2507" w:author="Andrija Ilic" w:date="2015-09-15T10:06:00Z"/>
          <w:lang w:val="sr-Cyrl-RS"/>
        </w:rPr>
      </w:pPr>
      <w:ins w:id="2508" w:author="Andrija Ilic" w:date="2015-09-15T10:03:00Z">
        <w:r>
          <w:rPr>
            <w:lang w:val="sr-Cyrl-RS"/>
          </w:rPr>
          <w:t>На страници за унос резултата</w:t>
        </w:r>
      </w:ins>
      <w:ins w:id="2509" w:author="Andrija Ilic" w:date="2015-09-15T10:04:00Z">
        <w:r>
          <w:rPr>
            <w:lang w:val="sr-Cyrl-RS"/>
          </w:rPr>
          <w:t xml:space="preserve"> активности предавач одабира </w:t>
        </w:r>
      </w:ins>
      <w:ins w:id="2510" w:author="Andrija Ilic" w:date="2015-09-15T10:05:00Z">
        <w:r>
          <w:rPr>
            <w:lang w:val="sr-Cyrl-RS"/>
          </w:rPr>
          <w:t>критеријуме за активност за коју жели да унесе податке након чега одабира ексел документ из кога се врши унос рез</w:t>
        </w:r>
      </w:ins>
      <w:ins w:id="2511" w:author="Andrija Ilic" w:date="2015-09-15T10:06:00Z">
        <w:r>
          <w:rPr>
            <w:lang w:val="sr-Cyrl-RS"/>
          </w:rPr>
          <w:t>ултата. Систем аутоматски освежава број бодова студенту за одабрани предмет, проверава услове за полагање активности, односно комплетног предмета. На страници за приказ студената се освежавају подаци о броју бодова и тренутној/коначној оцени. Такође, на страници за преглед активности се приказују информације о активностима, као и ко је извршио преглед, односно унос саме активности.</w:t>
        </w:r>
      </w:ins>
    </w:p>
    <w:p w14:paraId="421D768F" w14:textId="6F7A5C1F" w:rsidR="00022341" w:rsidDel="00880EA8" w:rsidRDefault="00D90870" w:rsidP="00D90870">
      <w:pPr>
        <w:jc w:val="both"/>
        <w:rPr>
          <w:ins w:id="2512" w:author="Boni" w:date="2014-09-07T20:13:00Z"/>
          <w:del w:id="2513" w:author="Andrija Ilic" w:date="2015-08-19T19:50:00Z"/>
        </w:rPr>
      </w:pPr>
      <w:del w:id="2514" w:author="Andrija Ilic" w:date="2015-08-19T19:50:00Z">
        <w:r w:rsidDel="00880EA8">
          <w:delText xml:space="preserve">Софтвер пружа основне услуге праћења продаје. </w:delText>
        </w:r>
      </w:del>
      <w:ins w:id="2515" w:author="Boni" w:date="2014-09-07T20:05:00Z">
        <w:del w:id="2516" w:author="Andrija Ilic" w:date="2015-08-19T19:50:00Z">
          <w:r w:rsidR="002968B3" w:rsidDel="00880EA8">
            <w:delText xml:space="preserve">Пословање се </w:delText>
          </w:r>
        </w:del>
      </w:ins>
      <w:ins w:id="2517" w:author="Boni" w:date="2014-09-07T20:06:00Z">
        <w:del w:id="2518" w:author="Andrija Ilic" w:date="2015-08-19T19:50:00Z">
          <w:r w:rsidR="002968B3" w:rsidDel="00880EA8">
            <w:delText xml:space="preserve">врши са правним и  физичким лицима. </w:delText>
          </w:r>
        </w:del>
      </w:ins>
      <w:ins w:id="2519" w:author="Boni" w:date="2014-09-07T20:13:00Z">
        <w:del w:id="2520" w:author="Andrija Ilic" w:date="2015-08-19T19:50:00Z">
          <w:r w:rsidR="00022341" w:rsidDel="00880EA8">
            <w:delText>Корисник система може бити пријав</w:delText>
          </w:r>
        </w:del>
      </w:ins>
      <w:ins w:id="2521" w:author="Boni" w:date="2014-09-07T20:14:00Z">
        <w:del w:id="2522" w:author="Andrija Ilic" w:date="2015-08-19T19:50:00Z">
          <w:r w:rsidR="00022341" w:rsidDel="00880EA8">
            <w:delText>љен као обичан корисник и као администратор.</w:delText>
          </w:r>
        </w:del>
      </w:ins>
      <w:ins w:id="2523" w:author="Boni" w:date="2014-09-07T20:27:00Z">
        <w:del w:id="2524" w:author="Andrija Ilic" w:date="2015-08-19T19:50:00Z">
          <w:r w:rsidR="00153E1F" w:rsidDel="00880EA8">
            <w:delText>Обичан корисник</w:delText>
          </w:r>
        </w:del>
      </w:ins>
      <w:ins w:id="2525" w:author="Boni" w:date="2014-09-07T20:14:00Z">
        <w:del w:id="2526" w:author="Andrija Ilic" w:date="2015-08-19T19:50:00Z">
          <w:r w:rsidR="00022341" w:rsidDel="00880EA8">
            <w:delText xml:space="preserve"> </w:delText>
          </w:r>
        </w:del>
      </w:ins>
      <w:ins w:id="2527" w:author="Boni" w:date="2014-09-07T20:27:00Z">
        <w:del w:id="2528" w:author="Andrija Ilic" w:date="2015-08-19T19:50:00Z">
          <w:r w:rsidR="00153E1F" w:rsidDel="00880EA8">
            <w:delText>н</w:delText>
          </w:r>
        </w:del>
      </w:ins>
      <w:ins w:id="2529" w:author="Boni" w:date="2014-09-07T20:14:00Z">
        <w:del w:id="2530" w:author="Andrija Ilic" w:date="2015-08-19T19:50:00Z">
          <w:r w:rsidR="00022341" w:rsidDel="00880EA8">
            <w:delText>акон аутентикације</w:delText>
          </w:r>
        </w:del>
      </w:ins>
      <w:ins w:id="2531" w:author="Boni" w:date="2014-09-07T20:28:00Z">
        <w:del w:id="2532" w:author="Andrija Ilic" w:date="2015-08-19T19:50:00Z">
          <w:r w:rsidR="00153E1F" w:rsidDel="00880EA8">
            <w:delText xml:space="preserve"> </w:delText>
          </w:r>
        </w:del>
      </w:ins>
      <w:ins w:id="2533" w:author="Boni" w:date="2014-09-07T20:16:00Z">
        <w:del w:id="2534" w:author="Andrija Ilic" w:date="2015-08-19T19:50:00Z">
          <w:r w:rsidR="00022341" w:rsidDel="00880EA8">
            <w:delText>даље</w:delText>
          </w:r>
        </w:del>
      </w:ins>
      <w:ins w:id="2535" w:author="Boni" w:date="2014-09-07T20:14:00Z">
        <w:del w:id="2536" w:author="Andrija Ilic" w:date="2015-08-19T19:50:00Z">
          <w:r w:rsidR="00022341" w:rsidDel="00880EA8">
            <w:delText xml:space="preserve"> приступа </w:delText>
          </w:r>
        </w:del>
      </w:ins>
      <w:ins w:id="2537" w:author="Boni" w:date="2014-09-07T20:15:00Z">
        <w:del w:id="2538" w:author="Andrija Ilic" w:date="2015-08-19T19:50:00Z">
          <w:r w:rsidR="00022341" w:rsidDel="00880EA8">
            <w:delText>претрази пословних партнера, продаји производа и услуга и издавању рачуна.</w:delText>
          </w:r>
        </w:del>
      </w:ins>
    </w:p>
    <w:p w14:paraId="7F5A2124" w14:textId="77777777" w:rsidR="00022341" w:rsidDel="00880EA8" w:rsidRDefault="002968B3" w:rsidP="00D90870">
      <w:pPr>
        <w:jc w:val="both"/>
        <w:rPr>
          <w:ins w:id="2539" w:author="Boni" w:date="2014-09-07T20:16:00Z"/>
          <w:del w:id="2540" w:author="Andrija Ilic" w:date="2015-08-19T19:50:00Z"/>
        </w:rPr>
      </w:pPr>
      <w:ins w:id="2541" w:author="Boni" w:date="2014-09-07T20:06:00Z">
        <w:del w:id="2542" w:author="Andrija Ilic" w:date="2015-08-19T19:50:00Z">
          <w:r w:rsidDel="00880EA8">
            <w:delText xml:space="preserve">На основу специфичних карактеристика корисник система </w:delText>
          </w:r>
        </w:del>
      </w:ins>
      <w:ins w:id="2543" w:author="Boni" w:date="2014-09-07T20:07:00Z">
        <w:del w:id="2544" w:author="Andrija Ilic" w:date="2015-08-19T19:50:00Z">
          <w:r w:rsidDel="00880EA8">
            <w:delText xml:space="preserve">може извршити претрагу пословних партнера по задатом критеријуму. За правна лица то је назив предузећа који је јединствен, </w:delText>
          </w:r>
        </w:del>
      </w:ins>
      <w:ins w:id="2545" w:author="Boni" w:date="2014-09-07T20:08:00Z">
        <w:del w:id="2546" w:author="Andrija Ilic" w:date="2015-08-19T19:50:00Z">
          <w:r w:rsidDel="00880EA8">
            <w:delText xml:space="preserve">док код физичких лица претрага се осим по презимену може вршити и по месту </w:delText>
          </w:r>
        </w:del>
      </w:ins>
      <w:ins w:id="2547" w:author="Boni" w:date="2014-09-07T20:10:00Z">
        <w:del w:id="2548" w:author="Andrija Ilic" w:date="2015-08-19T19:50:00Z">
          <w:r w:rsidDel="00880EA8">
            <w:delText>где</w:delText>
          </w:r>
        </w:del>
      </w:ins>
      <w:ins w:id="2549" w:author="Boni" w:date="2014-09-07T20:08:00Z">
        <w:del w:id="2550" w:author="Andrija Ilic" w:date="2015-08-19T19:50:00Z">
          <w:r w:rsidDel="00880EA8">
            <w:delText xml:space="preserve"> је физичко лице пријављено. Рез</w:delText>
          </w:r>
        </w:del>
      </w:ins>
      <w:ins w:id="2551" w:author="Boni" w:date="2014-09-07T20:09:00Z">
        <w:del w:id="2552" w:author="Andrija Ilic" w:date="2015-08-19T19:50:00Z">
          <w:r w:rsidDel="00880EA8">
            <w:delText>ултат претраге је приказан у табели и над пословним партнерима који одговарају критеријумима претраге да</w:delText>
          </w:r>
        </w:del>
      </w:ins>
      <w:ins w:id="2553" w:author="Boni" w:date="2014-09-07T20:10:00Z">
        <w:del w:id="2554" w:author="Andrija Ilic" w:date="2015-08-19T19:50:00Z">
          <w:r w:rsidDel="00880EA8">
            <w:delText xml:space="preserve">ље се врше услуге продаје. </w:delText>
          </w:r>
        </w:del>
      </w:ins>
      <w:ins w:id="2555" w:author="Boni" w:date="2014-09-07T20:11:00Z">
        <w:del w:id="2556" w:author="Andrija Ilic" w:date="2015-08-19T19:50:00Z">
          <w:r w:rsidDel="00880EA8">
            <w:delText xml:space="preserve">Запослени након </w:delText>
          </w:r>
        </w:del>
      </w:ins>
      <w:ins w:id="2557" w:author="Boni" w:date="2014-09-07T20:28:00Z">
        <w:del w:id="2558" w:author="Andrija Ilic" w:date="2015-08-19T19:50:00Z">
          <w:r w:rsidR="00153E1F" w:rsidDel="00880EA8">
            <w:delText xml:space="preserve">тога </w:delText>
          </w:r>
        </w:del>
      </w:ins>
      <w:ins w:id="2559" w:author="Boni" w:date="2014-09-07T20:11:00Z">
        <w:del w:id="2560" w:author="Andrija Ilic" w:date="2015-08-19T19:50:00Z">
          <w:r w:rsidDel="00880EA8">
            <w:delText>приступа страници на к</w:delText>
          </w:r>
          <w:r w:rsidR="00022341" w:rsidDel="00880EA8">
            <w:delText>ојој се врши продаја</w:delText>
          </w:r>
        </w:del>
      </w:ins>
      <w:ins w:id="2561" w:author="Boni" w:date="2014-09-07T20:28:00Z">
        <w:del w:id="2562" w:author="Andrija Ilic" w:date="2015-08-19T19:50:00Z">
          <w:r w:rsidR="00153E1F" w:rsidDel="00880EA8">
            <w:delText xml:space="preserve"> и </w:delText>
          </w:r>
        </w:del>
      </w:ins>
      <w:ins w:id="2563" w:author="Boni" w:date="2014-09-07T20:11:00Z">
        <w:del w:id="2564" w:author="Andrija Ilic" w:date="2015-08-19T19:50:00Z">
          <w:r w:rsidR="00022341" w:rsidDel="00880EA8">
            <w:delText xml:space="preserve"> има присту</w:delText>
          </w:r>
        </w:del>
      </w:ins>
      <w:ins w:id="2565" w:author="Boni" w:date="2014-09-07T20:13:00Z">
        <w:del w:id="2566" w:author="Andrija Ilic" w:date="2015-08-19T19:50:00Z">
          <w:r w:rsidR="00022341" w:rsidDel="00880EA8">
            <w:delText>п</w:delText>
          </w:r>
        </w:del>
      </w:ins>
      <w:ins w:id="2567" w:author="Boni" w:date="2014-09-07T20:11:00Z">
        <w:del w:id="2568" w:author="Andrija Ilic" w:date="2015-08-19T19:50:00Z">
          <w:r w:rsidDel="00880EA8">
            <w:delText xml:space="preserve"> свим производима и услугама који су тренутно доступни. </w:delText>
          </w:r>
        </w:del>
      </w:ins>
    </w:p>
    <w:p w14:paraId="3FB65013" w14:textId="77777777" w:rsidR="00022341" w:rsidDel="00880EA8" w:rsidRDefault="00022341" w:rsidP="00D90870">
      <w:pPr>
        <w:jc w:val="both"/>
        <w:rPr>
          <w:ins w:id="2569" w:author="Boni" w:date="2014-09-07T20:21:00Z"/>
          <w:del w:id="2570" w:author="Andrija Ilic" w:date="2015-08-19T19:50:00Z"/>
        </w:rPr>
      </w:pPr>
      <w:ins w:id="2571" w:author="Boni" w:date="2014-09-07T20:16:00Z">
        <w:del w:id="2572" w:author="Andrija Ilic" w:date="2015-08-19T19:50:00Z">
          <w:r w:rsidDel="00880EA8">
            <w:delText xml:space="preserve">Корисник бира </w:delText>
          </w:r>
        </w:del>
      </w:ins>
      <w:ins w:id="2573" w:author="Boni" w:date="2014-09-07T20:17:00Z">
        <w:del w:id="2574" w:author="Andrija Ilic" w:date="2015-08-19T19:50:00Z">
          <w:r w:rsidDel="00880EA8">
            <w:delText>производе и услуге за које је купац заинтересован и додаје их на рачун купца. Рачун је у том тренутку већ креиран, и сачуван у бази</w:delText>
          </w:r>
        </w:del>
      </w:ins>
      <w:ins w:id="2575" w:author="Boni" w:date="2014-09-07T20:18:00Z">
        <w:del w:id="2576" w:author="Andrija Ilic" w:date="2015-08-19T19:50:00Z">
          <w:r w:rsidDel="00880EA8">
            <w:delText xml:space="preserve"> са бројем који је јединствен у систему. Потребно је још одредити датум доспећа рачуна и додати ставке.</w:delText>
          </w:r>
        </w:del>
      </w:ins>
      <w:ins w:id="2577" w:author="Boni" w:date="2014-09-07T20:19:00Z">
        <w:del w:id="2578" w:author="Andrija Ilic" w:date="2015-08-19T19:50:00Z">
          <w:r w:rsidDel="00880EA8">
            <w:br/>
            <w:delText>Сви производи приказани су са количином која је тренутно доступна. При продаји количина се ажурира и ново стање је доступно свима</w:delText>
          </w:r>
        </w:del>
      </w:ins>
      <w:ins w:id="2579" w:author="Boni" w:date="2014-09-07T20:20:00Z">
        <w:del w:id="2580" w:author="Andrija Ilic" w:date="2015-08-19T19:50:00Z">
          <w:r w:rsidDel="00880EA8">
            <w:delText xml:space="preserve"> који у том тренутку такође врше продају, тако да не може доћи до ситуације да се производ кога нема стању </w:delText>
          </w:r>
        </w:del>
      </w:ins>
      <w:ins w:id="2581" w:author="Boni" w:date="2014-09-07T20:29:00Z">
        <w:del w:id="2582" w:author="Andrija Ilic" w:date="2015-08-19T19:50:00Z">
          <w:r w:rsidR="00153E1F" w:rsidDel="00880EA8">
            <w:delText>б</w:delText>
          </w:r>
        </w:del>
      </w:ins>
      <w:ins w:id="2583" w:author="Boni" w:date="2014-09-07T20:20:00Z">
        <w:del w:id="2584" w:author="Andrija Ilic" w:date="2015-08-19T19:50:00Z">
          <w:r w:rsidDel="00880EA8">
            <w:delText>уде продат клијен</w:delText>
          </w:r>
        </w:del>
      </w:ins>
      <w:ins w:id="2585" w:author="Boni" w:date="2014-09-07T20:21:00Z">
        <w:del w:id="2586" w:author="Andrija Ilic" w:date="2015-08-19T19:50:00Z">
          <w:r w:rsidDel="00880EA8">
            <w:delText>ту. Ако се то ипак деси клијент ће бити обавештен да датог производа нема на стању.</w:delText>
          </w:r>
        </w:del>
      </w:ins>
      <w:ins w:id="2587" w:author="Boni" w:date="2014-09-07T20:29:00Z">
        <w:del w:id="2588" w:author="Andrija Ilic" w:date="2015-08-19T19:50:00Z">
          <w:r w:rsidR="00153E1F" w:rsidDel="00880EA8">
            <w:delText xml:space="preserve"> Приликом додавања сваке нове ставке в</w:delText>
          </w:r>
        </w:del>
      </w:ins>
      <w:ins w:id="2589" w:author="Boni" w:date="2014-09-07T20:30:00Z">
        <w:del w:id="2590" w:author="Andrija Ilic" w:date="2015-08-19T19:50:00Z">
          <w:r w:rsidR="00153E1F" w:rsidDel="00880EA8">
            <w:delText>рши се ажурирање коначног салда рачуна, тако да је у сваком тренутку доступан увид у коначан износ рачуна као и у све продате производе у ус</w:delText>
          </w:r>
        </w:del>
      </w:ins>
      <w:ins w:id="2591" w:author="Boni" w:date="2014-09-07T20:31:00Z">
        <w:del w:id="2592" w:author="Andrija Ilic" w:date="2015-08-19T19:50:00Z">
          <w:r w:rsidR="00153E1F" w:rsidDel="00880EA8">
            <w:delText xml:space="preserve">луге. </w:delText>
          </w:r>
        </w:del>
      </w:ins>
      <w:ins w:id="2593" w:author="Boni" w:date="2014-09-07T20:29:00Z">
        <w:del w:id="2594" w:author="Andrija Ilic" w:date="2015-08-19T19:50:00Z">
          <w:r w:rsidR="00153E1F" w:rsidDel="00880EA8">
            <w:delText>Ако се клијент предомисли приликом куповине могуће је отказати неку ставку рачуна</w:delText>
          </w:r>
        </w:del>
      </w:ins>
      <w:ins w:id="2595" w:author="Boni" w:date="2014-09-07T20:31:00Z">
        <w:del w:id="2596" w:author="Andrija Ilic" w:date="2015-08-19T19:50:00Z">
          <w:r w:rsidR="00153E1F" w:rsidDel="00880EA8">
            <w:delText xml:space="preserve"> самим тим износ рачуна се смањује и уколико је у питању производ количина која је била резервисана се враћа и опе</w:delText>
          </w:r>
        </w:del>
      </w:ins>
      <w:ins w:id="2597" w:author="Boni" w:date="2014-09-07T20:32:00Z">
        <w:del w:id="2598" w:author="Andrija Ilic" w:date="2015-08-19T19:50:00Z">
          <w:r w:rsidR="00153E1F" w:rsidDel="00880EA8">
            <w:delText>т</w:delText>
          </w:r>
        </w:del>
      </w:ins>
      <w:ins w:id="2599" w:author="Boni" w:date="2014-09-07T20:31:00Z">
        <w:del w:id="2600" w:author="Andrija Ilic" w:date="2015-08-19T19:50:00Z">
          <w:r w:rsidR="00153E1F" w:rsidDel="00880EA8">
            <w:delText xml:space="preserve"> додаје у базу </w:delText>
          </w:r>
        </w:del>
      </w:ins>
      <w:ins w:id="2601" w:author="Boni" w:date="2014-09-07T20:32:00Z">
        <w:del w:id="2602" w:author="Andrija Ilic" w:date="2015-08-19T19:50:00Z">
          <w:r w:rsidR="00153E1F" w:rsidDel="00880EA8">
            <w:delText xml:space="preserve">на постојећу количину за дати производ.  Тако да сви други запослени који у том тренутку врше продају опет ће имати на располагању </w:delText>
          </w:r>
        </w:del>
      </w:ins>
      <w:ins w:id="2603" w:author="Boni" w:date="2014-09-07T20:33:00Z">
        <w:del w:id="2604" w:author="Andrija Ilic" w:date="2015-08-19T19:50:00Z">
          <w:r w:rsidR="00914012" w:rsidDel="00880EA8">
            <w:delText>стварно стање за одређени производ. Услуге немају количину и оне се не ажурирају у бази приликом продаје.</w:delText>
          </w:r>
        </w:del>
      </w:ins>
    </w:p>
    <w:p w14:paraId="502AB541" w14:textId="77777777" w:rsidR="00153E1F" w:rsidDel="00880EA8" w:rsidRDefault="00022341" w:rsidP="00D90870">
      <w:pPr>
        <w:jc w:val="both"/>
        <w:rPr>
          <w:ins w:id="2605" w:author="Boni" w:date="2014-09-07T20:24:00Z"/>
          <w:del w:id="2606" w:author="Andrija Ilic" w:date="2015-08-19T19:50:00Z"/>
        </w:rPr>
      </w:pPr>
      <w:ins w:id="2607" w:author="Boni" w:date="2014-09-07T20:21:00Z">
        <w:del w:id="2608" w:author="Andrija Ilic" w:date="2015-08-19T19:50:00Z">
          <w:r w:rsidDel="00880EA8">
            <w:delText xml:space="preserve">По завршетку продеје комплетан </w:delText>
          </w:r>
        </w:del>
      </w:ins>
      <w:ins w:id="2609" w:author="Boni" w:date="2014-09-07T20:22:00Z">
        <w:del w:id="2610" w:author="Andrija Ilic" w:date="2015-08-19T19:50:00Z">
          <w:r w:rsidDel="00880EA8">
            <w:delText>приказ рачуна омогућава детаљан увид у све ставке и датуме издавања и доспећа</w:delText>
          </w:r>
          <w:r w:rsidR="00153E1F" w:rsidDel="00880EA8">
            <w:delText>. У случају да се клијент предомисли још увек је могућ</w:delText>
          </w:r>
        </w:del>
      </w:ins>
      <w:ins w:id="2611" w:author="Boni" w:date="2014-09-07T20:23:00Z">
        <w:del w:id="2612" w:author="Andrija Ilic" w:date="2015-08-19T19:50:00Z">
          <w:r w:rsidR="00153E1F" w:rsidDel="00880EA8">
            <w:delText xml:space="preserve"> отказ рачуна. А ако је куповина завршена приступа се издавању рачуна </w:delText>
          </w:r>
        </w:del>
      </w:ins>
      <w:ins w:id="2613" w:author="Boni" w:date="2014-09-07T20:34:00Z">
        <w:del w:id="2614" w:author="Andrija Ilic" w:date="2015-08-19T19:50:00Z">
          <w:r w:rsidR="00914012" w:rsidDel="00880EA8">
            <w:delText>и</w:delText>
          </w:r>
        </w:del>
      </w:ins>
      <w:ins w:id="2615" w:author="Boni" w:date="2014-09-07T20:23:00Z">
        <w:del w:id="2616" w:author="Andrija Ilic" w:date="2015-08-19T19:50:00Z">
          <w:r w:rsidR="00153E1F" w:rsidDel="00880EA8">
            <w:delText xml:space="preserve"> се он са свим ставкама и датумом креирања </w:delText>
          </w:r>
        </w:del>
      </w:ins>
      <w:ins w:id="2617" w:author="Boni" w:date="2014-09-07T20:24:00Z">
        <w:del w:id="2618" w:author="Andrija Ilic" w:date="2015-08-19T19:50:00Z">
          <w:r w:rsidR="00153E1F" w:rsidDel="00880EA8">
            <w:delText xml:space="preserve">и доспећа чува у бази података. </w:delText>
          </w:r>
        </w:del>
      </w:ins>
    </w:p>
    <w:p w14:paraId="11785BFA" w14:textId="77777777" w:rsidR="00022341" w:rsidDel="00880EA8" w:rsidRDefault="00153E1F" w:rsidP="00D90870">
      <w:pPr>
        <w:jc w:val="both"/>
        <w:rPr>
          <w:ins w:id="2619" w:author="Boni" w:date="2014-09-07T20:07:00Z"/>
          <w:del w:id="2620" w:author="Andrija Ilic" w:date="2015-08-19T19:50:00Z"/>
        </w:rPr>
      </w:pPr>
      <w:ins w:id="2621" w:author="Boni" w:date="2014-09-07T20:24:00Z">
        <w:del w:id="2622" w:author="Andrija Ilic" w:date="2015-08-19T19:50:00Z">
          <w:r w:rsidDel="00880EA8">
            <w:delText>Корисник се затим аутоматски враћа на страницу за претрагу пословних партнер</w:delText>
          </w:r>
        </w:del>
      </w:ins>
      <w:ins w:id="2623" w:author="Boni" w:date="2014-09-07T20:25:00Z">
        <w:del w:id="2624" w:author="Andrija Ilic" w:date="2015-08-19T19:50:00Z">
          <w:r w:rsidDel="00880EA8">
            <w:delText>а и све је спремно за нову продају.</w:delText>
          </w:r>
        </w:del>
      </w:ins>
      <w:ins w:id="2625" w:author="Boni" w:date="2014-09-07T20:19:00Z">
        <w:del w:id="2626" w:author="Andrija Ilic" w:date="2015-08-19T19:50:00Z">
          <w:r w:rsidR="00022341" w:rsidDel="00880EA8">
            <w:delText xml:space="preserve"> </w:delText>
          </w:r>
        </w:del>
      </w:ins>
    </w:p>
    <w:p w14:paraId="516D45BC" w14:textId="77777777" w:rsidR="002D0920" w:rsidDel="00880EA8" w:rsidRDefault="00467877" w:rsidP="00D90870">
      <w:pPr>
        <w:jc w:val="both"/>
        <w:rPr>
          <w:ins w:id="2627" w:author="Boni" w:date="2014-09-07T20:47:00Z"/>
          <w:del w:id="2628" w:author="Andrija Ilic" w:date="2015-08-19T19:50:00Z"/>
        </w:rPr>
      </w:pPr>
      <w:ins w:id="2629" w:author="Boni" w:date="2014-09-07T18:46:00Z">
        <w:del w:id="2630" w:author="Andrija Ilic" w:date="2015-08-19T19:50:00Z">
          <w:r w:rsidDel="00880EA8">
            <w:delText>Софтверском систему се може</w:delText>
          </w:r>
        </w:del>
      </w:ins>
      <w:ins w:id="2631" w:author="Boni" w:date="2014-09-07T18:47:00Z">
        <w:del w:id="2632" w:author="Andrija Ilic" w:date="2015-08-19T19:50:00Z">
          <w:r w:rsidDel="00880EA8">
            <w:delText xml:space="preserve"> приступити као администратор. </w:delText>
          </w:r>
        </w:del>
      </w:ins>
      <w:del w:id="2633" w:author="Andrija Ilic" w:date="2015-08-19T19:50:00Z">
        <w:r w:rsidR="00D90870" w:rsidDel="00880EA8">
          <w:delText xml:space="preserve">Од додавања нових запослених, преко претраге пословних партнера и увида у њихове податке до креирања рачуна кроз додавање нових ставки уз праћење коначног салда на рачуну. </w:delText>
        </w:r>
      </w:del>
      <w:ins w:id="2634" w:author="Boni" w:date="2014-09-07T20:35:00Z">
        <w:del w:id="2635" w:author="Andrija Ilic" w:date="2015-08-19T19:50:00Z">
          <w:r w:rsidR="00914012" w:rsidDel="00880EA8">
            <w:delText>Ако је корисник препознат у систему као администратор он поред могућности које има обичан корисник добија и додатне могућности</w:delText>
          </w:r>
        </w:del>
      </w:ins>
      <w:ins w:id="2636" w:author="Boni" w:date="2014-09-07T20:39:00Z">
        <w:del w:id="2637" w:author="Andrija Ilic" w:date="2015-08-19T19:50:00Z">
          <w:r w:rsidR="00914012" w:rsidDel="00880EA8">
            <w:delText xml:space="preserve"> увида у постојеће рачуне и њихово брисање као и манипулацију</w:delText>
          </w:r>
        </w:del>
      </w:ins>
      <w:ins w:id="2638" w:author="Boni" w:date="2014-09-07T20:40:00Z">
        <w:del w:id="2639" w:author="Andrija Ilic" w:date="2015-08-19T19:50:00Z">
          <w:r w:rsidR="00914012" w:rsidDel="00880EA8">
            <w:delText xml:space="preserve"> корисницима од додавања нових преко ажурирања постојећих до брисања. </w:delText>
          </w:r>
        </w:del>
      </w:ins>
      <w:ins w:id="2640" w:author="Boni" w:date="2014-09-07T20:41:00Z">
        <w:del w:id="2641" w:author="Andrija Ilic" w:date="2015-08-19T19:50:00Z">
          <w:r w:rsidR="00914012" w:rsidDel="00880EA8">
            <w:delText xml:space="preserve">За увид у рачуне потребно је одабрати критеријум а то је прво да ли желимо увид у рачуне физичких или правник лица затим </w:delText>
          </w:r>
        </w:del>
      </w:ins>
      <w:ins w:id="2642" w:author="Boni" w:date="2014-09-07T20:42:00Z">
        <w:del w:id="2643" w:author="Andrija Ilic" w:date="2015-08-19T19:50:00Z">
          <w:r w:rsidR="00914012" w:rsidDel="00880EA8">
            <w:delText>од понуђених одабирамо одређено физичко или правно лице наког чега се сви његови рачуни приказују у виду табеле. Рачуне није могуће на</w:delText>
          </w:r>
        </w:del>
      </w:ins>
      <w:ins w:id="2644" w:author="Boni" w:date="2014-09-07T20:43:00Z">
        <w:del w:id="2645" w:author="Andrija Ilic" w:date="2015-08-19T19:50:00Z">
          <w:r w:rsidR="00914012" w:rsidDel="00880EA8">
            <w:delText xml:space="preserve">кнадно ажурирати, али је могуће обрисати сваки од </w:delText>
          </w:r>
          <w:r w:rsidR="002D0920" w:rsidDel="00880EA8">
            <w:delText>њих. То се врши селекцијом жељеног рачуна и позивања акције за ње</w:delText>
          </w:r>
        </w:del>
      </w:ins>
      <w:ins w:id="2646" w:author="Boni" w:date="2014-09-07T20:44:00Z">
        <w:del w:id="2647" w:author="Andrija Ilic" w:date="2015-08-19T19:50:00Z">
          <w:r w:rsidR="002D0920" w:rsidDel="00880EA8">
            <w:delText xml:space="preserve">гово брисање. Рад са корисницима омогућава додавање нових, приликом чега се попуњавају сва поља </w:delText>
          </w:r>
        </w:del>
      </w:ins>
      <w:ins w:id="2648" w:author="Boni" w:date="2014-09-07T20:45:00Z">
        <w:del w:id="2649" w:author="Andrija Ilic" w:date="2015-08-19T19:50:00Z">
          <w:r w:rsidR="002D0920" w:rsidDel="00880EA8">
            <w:delText>приликом чега поље корисничког имена мора бити јединствено у систему. Ако администратор приликом додавања ипак упише већ постојеће кори</w:delText>
          </w:r>
        </w:del>
      </w:ins>
      <w:ins w:id="2650" w:author="Boni" w:date="2014-09-07T20:46:00Z">
        <w:del w:id="2651" w:author="Andrija Ilic" w:date="2015-08-19T19:50:00Z">
          <w:r w:rsidR="002D0920" w:rsidDel="00880EA8">
            <w:delText>сничко име биће обавештен о томе. Брисање корисника је исто као и брисање рацуна. Из табеле са свим корисницима одабира се онај ко</w:delText>
          </w:r>
        </w:del>
      </w:ins>
      <w:ins w:id="2652" w:author="Boni" w:date="2014-09-07T20:47:00Z">
        <w:del w:id="2653" w:author="Andrija Ilic" w:date="2015-08-19T19:50:00Z">
          <w:r w:rsidR="002D0920" w:rsidDel="00880EA8">
            <w:delText>јег желимо обристаи и позива се акција за његово брисање.</w:delText>
          </w:r>
        </w:del>
      </w:ins>
    </w:p>
    <w:p w14:paraId="681914D0" w14:textId="06938736" w:rsidR="00D90870" w:rsidRPr="00914012" w:rsidRDefault="00D90870" w:rsidP="00D90870">
      <w:pPr>
        <w:jc w:val="both"/>
      </w:pPr>
      <w:del w:id="2654" w:author="Andrija Ilic" w:date="2015-09-15T09:44:00Z">
        <w:r w:rsidDel="00B731DE">
          <w:delText>Као и брисања услед грешке или отказа. Рачуне је могуће касније прегледати, без накнадног мењања. Сваки запослени на апликацији пролази аутентикацију која подразумева његово претходно регистровање када се креирају корисничко име и лозинка уз помоћ које запослени приступа систему.</w:delText>
        </w:r>
      </w:del>
    </w:p>
    <w:p w14:paraId="25404F66" w14:textId="77777777" w:rsidR="00D90870" w:rsidRDefault="00D90870" w:rsidP="00D90870">
      <w:pPr>
        <w:rPr>
          <w:ins w:id="2655" w:author="Andrija Ilic" w:date="2015-09-15T09:25:00Z"/>
          <w:b/>
        </w:rPr>
      </w:pPr>
      <w:r>
        <w:rPr>
          <w:b/>
        </w:rPr>
        <w:t>Корисници</w:t>
      </w:r>
      <w:r w:rsidRPr="00D90870">
        <w:rPr>
          <w:b/>
        </w:rPr>
        <w:t xml:space="preserve">: </w:t>
      </w:r>
    </w:p>
    <w:p w14:paraId="53E5BD9B" w14:textId="436A9865" w:rsidR="00C21A4E" w:rsidRPr="00C21A4E" w:rsidRDefault="00C21A4E" w:rsidP="00D90870">
      <w:pPr>
        <w:rPr>
          <w:lang w:val="sr-Cyrl-RS"/>
          <w:rPrChange w:id="2656" w:author="Andrija Ilic" w:date="2015-09-15T09:25:00Z">
            <w:rPr>
              <w:b/>
            </w:rPr>
          </w:rPrChange>
        </w:rPr>
      </w:pPr>
      <w:ins w:id="2657" w:author="Andrija Ilic" w:date="2015-09-15T09:25:00Z">
        <w:r w:rsidRPr="00C21A4E">
          <w:rPr>
            <w:lang w:val="sr-Cyrl-RS"/>
            <w:rPrChange w:id="2658" w:author="Andrija Ilic" w:date="2015-09-15T09:25:00Z">
              <w:rPr>
                <w:b/>
                <w:lang w:val="sr-Cyrl-RS"/>
              </w:rPr>
            </w:rPrChange>
          </w:rPr>
          <w:t>Студе</w:t>
        </w:r>
        <w:r>
          <w:rPr>
            <w:lang w:val="sr-Cyrl-RS"/>
          </w:rPr>
          <w:t>нти</w:t>
        </w:r>
      </w:ins>
      <w:ins w:id="2659" w:author="Andrija Ilic" w:date="2015-09-15T09:42:00Z">
        <w:r w:rsidR="00B731DE">
          <w:rPr>
            <w:lang w:val="sr-Cyrl-RS"/>
          </w:rPr>
          <w:t xml:space="preserve"> као клијенти</w:t>
        </w:r>
      </w:ins>
      <w:ins w:id="2660" w:author="Andrija Ilic" w:date="2015-09-15T09:25:00Z">
        <w:r>
          <w:rPr>
            <w:lang w:val="sr-Cyrl-RS"/>
          </w:rPr>
          <w:t xml:space="preserve"> </w:t>
        </w:r>
      </w:ins>
      <w:ins w:id="2661" w:author="Andrija Ilic" w:date="2015-09-15T09:27:00Z">
        <w:r>
          <w:rPr>
            <w:lang w:val="sr-Cyrl-RS"/>
          </w:rPr>
          <w:t>и предавачи</w:t>
        </w:r>
      </w:ins>
      <w:ins w:id="2662" w:author="Andrija Ilic" w:date="2015-09-15T10:11:00Z">
        <w:r w:rsidR="008E1C1D">
          <w:rPr>
            <w:lang w:val="sr-Cyrl-RS"/>
          </w:rPr>
          <w:t xml:space="preserve"> који имају функцију</w:t>
        </w:r>
      </w:ins>
      <w:ins w:id="2663" w:author="Andrija Ilic" w:date="2015-09-15T09:42:00Z">
        <w:r w:rsidR="00B731DE">
          <w:rPr>
            <w:lang w:val="sr-Cyrl-RS"/>
          </w:rPr>
          <w:t xml:space="preserve"> администратор</w:t>
        </w:r>
      </w:ins>
      <w:ins w:id="2664" w:author="Andrija Ilic" w:date="2015-09-15T10:11:00Z">
        <w:r w:rsidR="008E1C1D">
          <w:rPr>
            <w:lang w:val="sr-Cyrl-RS"/>
          </w:rPr>
          <w:t>а</w:t>
        </w:r>
      </w:ins>
      <w:ins w:id="2665" w:author="Andrija Ilic" w:date="2015-09-15T09:42:00Z">
        <w:r w:rsidR="008E1C1D">
          <w:rPr>
            <w:lang w:val="sr-Cyrl-RS"/>
          </w:rPr>
          <w:t xml:space="preserve"> система</w:t>
        </w:r>
        <w:r w:rsidR="00B731DE">
          <w:rPr>
            <w:lang w:val="sr-Cyrl-RS"/>
          </w:rPr>
          <w:t>.</w:t>
        </w:r>
      </w:ins>
      <w:ins w:id="2666" w:author="Andrija Ilic" w:date="2015-09-15T09:27:00Z">
        <w:r>
          <w:rPr>
            <w:lang w:val="sr-Cyrl-RS"/>
          </w:rPr>
          <w:t xml:space="preserve"> </w:t>
        </w:r>
      </w:ins>
    </w:p>
    <w:p w14:paraId="2F32BBBF" w14:textId="77777777" w:rsidR="00D90870" w:rsidRPr="002D0920" w:rsidDel="00880EA8" w:rsidRDefault="00D90870" w:rsidP="00D90870">
      <w:pPr>
        <w:rPr>
          <w:del w:id="2667" w:author="Andrija Ilic" w:date="2015-08-19T19:50:00Z"/>
        </w:rPr>
      </w:pPr>
      <w:del w:id="2668" w:author="Andrija Ilic" w:date="2015-08-19T19:50:00Z">
        <w:r w:rsidDel="00880EA8">
          <w:lastRenderedPageBreak/>
          <w:delText>Запослени на продајним шалтерима или експозитурама</w:delText>
        </w:r>
      </w:del>
      <w:ins w:id="2669" w:author="Boni" w:date="2014-09-07T20:47:00Z">
        <w:del w:id="2670" w:author="Andrija Ilic" w:date="2015-08-19T19:50:00Z">
          <w:r w:rsidR="002D0920" w:rsidDel="00880EA8">
            <w:delText xml:space="preserve"> и администратори</w:delText>
          </w:r>
        </w:del>
      </w:ins>
    </w:p>
    <w:p w14:paraId="485950FF" w14:textId="77777777" w:rsidR="00D90870" w:rsidRPr="00D90870" w:rsidRDefault="00D90870" w:rsidP="00D90870">
      <w:pPr>
        <w:rPr>
          <w:b/>
        </w:rPr>
      </w:pPr>
      <w:r>
        <w:rPr>
          <w:b/>
        </w:rPr>
        <w:t>Циљеви</w:t>
      </w:r>
      <w:r w:rsidRPr="00D90870">
        <w:rPr>
          <w:b/>
        </w:rPr>
        <w:t xml:space="preserve">: </w:t>
      </w:r>
    </w:p>
    <w:p w14:paraId="258532D6" w14:textId="42E1ADA1" w:rsidR="00D90870" w:rsidRPr="008C6DFB" w:rsidDel="00880EA8" w:rsidRDefault="00FB782E" w:rsidP="00CE7A92">
      <w:pPr>
        <w:jc w:val="both"/>
        <w:rPr>
          <w:del w:id="2671" w:author="Andrija Ilic" w:date="2015-08-19T19:50:00Z"/>
        </w:rPr>
      </w:pPr>
      <w:ins w:id="2672" w:author="Andrija Ilic" w:date="2015-09-15T09:28:00Z">
        <w:r>
          <w:rPr>
            <w:lang w:val="sr-Cyrl-RS"/>
          </w:rPr>
          <w:t xml:space="preserve">Циљ је да се олакша вођење </w:t>
        </w:r>
      </w:ins>
      <w:ins w:id="2673" w:author="Andrija Ilic" w:date="2015-09-15T09:29:00Z">
        <w:r>
          <w:rPr>
            <w:lang w:val="sr-Cyrl-RS"/>
          </w:rPr>
          <w:t>наставе, креирање програма за предмет, вођење евиденције о свим активностима по програму, као и вођење евиденције о ин</w:t>
        </w:r>
      </w:ins>
      <w:ins w:id="2674" w:author="Andrija Ilic" w:date="2015-09-15T09:30:00Z">
        <w:r>
          <w:rPr>
            <w:lang w:val="sr-Cyrl-RS"/>
          </w:rPr>
          <w:t>формацијама о студентима. На овај начин је постигнуто то да се предавачи м</w:t>
        </w:r>
      </w:ins>
      <w:ins w:id="2675" w:author="Andrija Ilic" w:date="2015-09-15T09:31:00Z">
        <w:r>
          <w:rPr>
            <w:lang w:val="sr-Cyrl-RS"/>
          </w:rPr>
          <w:t>огу лакше приступити и обрадити потребне информације. Исто тако олакшан је преглед ективности самих студен</w:t>
        </w:r>
      </w:ins>
      <w:ins w:id="2676" w:author="Andrija Ilic" w:date="2015-09-15T09:32:00Z">
        <w:r>
          <w:rPr>
            <w:lang w:val="sr-Cyrl-RS"/>
          </w:rPr>
          <w:t>а</w:t>
        </w:r>
      </w:ins>
      <w:ins w:id="2677" w:author="Andrija Ilic" w:date="2015-09-15T09:31:00Z">
        <w:r>
          <w:rPr>
            <w:lang w:val="sr-Cyrl-RS"/>
          </w:rPr>
          <w:t>та</w:t>
        </w:r>
      </w:ins>
      <w:ins w:id="2678" w:author="Andrija Ilic" w:date="2015-09-15T09:32:00Z">
        <w:r>
          <w:rPr>
            <w:lang w:val="sr-Cyrl-RS"/>
          </w:rPr>
          <w:t>.</w:t>
        </w:r>
      </w:ins>
      <w:ins w:id="2679" w:author="Andrija Ilic" w:date="2015-09-15T09:30:00Z">
        <w:r>
          <w:rPr>
            <w:lang w:val="sr-Cyrl-RS"/>
          </w:rPr>
          <w:t xml:space="preserve"> </w:t>
        </w:r>
      </w:ins>
      <w:del w:id="2680" w:author="Andrija Ilic" w:date="2015-08-19T19:50:00Z">
        <w:r w:rsidR="00D90870" w:rsidDel="00880EA8">
          <w:delText xml:space="preserve">Циљ је да се обезбеди обрада информација у реалном времену и убрза услужна делатност као и </w:delText>
        </w:r>
        <w:r w:rsidR="00CE7A92" w:rsidDel="00880EA8">
          <w:delText>омогући лакше манипулисање рачунима самим тим и бржа продаја што доприноси бољим односима са пословним партнерима и лакше уговарање будућих  послова</w:delText>
        </w:r>
        <w:r w:rsidR="00D90870" w:rsidDel="00880EA8">
          <w:delText>.</w:delText>
        </w:r>
      </w:del>
    </w:p>
    <w:p w14:paraId="01FBFA50" w14:textId="77777777" w:rsidR="00D90870" w:rsidRDefault="00D90870" w:rsidP="00D90870">
      <w:pPr>
        <w:jc w:val="both"/>
      </w:pPr>
    </w:p>
    <w:p w14:paraId="3ABE75E0" w14:textId="77777777" w:rsidR="00D90870" w:rsidRPr="00D90870" w:rsidRDefault="00D90870" w:rsidP="00D90870">
      <w:pPr>
        <w:jc w:val="both"/>
      </w:pPr>
    </w:p>
    <w:p w14:paraId="37BCEFAA" w14:textId="6A14B5A9" w:rsidR="0078467F" w:rsidRPr="0081022B" w:rsidRDefault="00D512B8" w:rsidP="00D90870">
      <w:pPr>
        <w:pStyle w:val="Heading3"/>
      </w:pPr>
      <w:bookmarkStart w:id="2681" w:name="_Toc397909070"/>
      <w:ins w:id="2682" w:author="Andrija Ilic" w:date="2015-09-14T22:37:00Z">
        <w:r>
          <w:rPr>
            <w:lang w:val="sr-Cyrl-RS"/>
          </w:rPr>
          <w:t>4</w:t>
        </w:r>
      </w:ins>
      <w:del w:id="2683" w:author="Andrija Ilic" w:date="2015-09-14T22:37:00Z">
        <w:r w:rsidR="0078467F" w:rsidDel="00D512B8">
          <w:delText>3</w:delText>
        </w:r>
      </w:del>
      <w:r w:rsidR="0078467F">
        <w:t>.1.</w:t>
      </w:r>
      <w:del w:id="2684" w:author="Boni" w:date="2014-09-07T21:00:00Z">
        <w:r w:rsidR="0078467F" w:rsidDel="0081022B">
          <w:delText xml:space="preserve">2 </w:delText>
        </w:r>
      </w:del>
      <w:ins w:id="2685" w:author="Boni" w:date="2014-09-07T21:00:00Z">
        <w:r w:rsidR="0081022B">
          <w:t xml:space="preserve">1 </w:t>
        </w:r>
      </w:ins>
      <w:del w:id="2686" w:author="Boni" w:date="2014-09-07T21:00:00Z">
        <w:r w:rsidR="0078467F" w:rsidDel="0081022B">
          <w:delText>Спецификација захтева помоћу случаја коришћења</w:delText>
        </w:r>
      </w:del>
      <w:ins w:id="2687" w:author="Boni" w:date="2014-09-07T21:00:00Z">
        <w:r w:rsidR="0081022B">
          <w:t>Дефинисање случајева коришћења на основу захтева корисника</w:t>
        </w:r>
      </w:ins>
      <w:bookmarkEnd w:id="2681"/>
    </w:p>
    <w:p w14:paraId="66431CB4" w14:textId="77777777" w:rsidR="00CE7A92" w:rsidRPr="00CE7A92" w:rsidRDefault="00CE7A92" w:rsidP="00CE7A92"/>
    <w:p w14:paraId="37B11E53" w14:textId="77777777" w:rsidR="00CE7A92" w:rsidRDefault="00CE7A92" w:rsidP="00CE7A92">
      <w:pPr>
        <w:rPr>
          <w:ins w:id="2688" w:author="Boni" w:date="2014-09-07T20:47:00Z"/>
        </w:rPr>
      </w:pPr>
      <w:r>
        <w:t xml:space="preserve">У систему за праћење продаје идентификовани су следећи случајеви коришћења: </w:t>
      </w:r>
    </w:p>
    <w:p w14:paraId="20E53670" w14:textId="77777777" w:rsidR="00880EA8" w:rsidRDefault="00880EA8" w:rsidP="00880EA8">
      <w:pPr>
        <w:pStyle w:val="ListParagraph"/>
        <w:rPr>
          <w:ins w:id="2689" w:author="Andrija Ilic" w:date="2015-08-19T19:51:00Z"/>
        </w:rPr>
      </w:pPr>
      <w:ins w:id="2690" w:author="Andrija Ilic" w:date="2015-08-19T19:51:00Z">
        <w:r>
          <w:t xml:space="preserve">Случајеви коришћења за </w:t>
        </w:r>
        <w:r>
          <w:rPr>
            <w:lang w:val="sr-Cyrl-RS"/>
          </w:rPr>
          <w:t>корисника (</w:t>
        </w:r>
      </w:ins>
      <w:ins w:id="2691" w:author="Andrija Ilic" w:date="2015-08-19T19:52:00Z">
        <w:r>
          <w:rPr>
            <w:lang w:val="sr-Cyrl-RS"/>
          </w:rPr>
          <w:t>студента</w:t>
        </w:r>
      </w:ins>
      <w:ins w:id="2692" w:author="Andrija Ilic" w:date="2015-08-19T19:51:00Z">
        <w:r>
          <w:rPr>
            <w:lang w:val="sr-Cyrl-RS"/>
          </w:rPr>
          <w:t>)</w:t>
        </w:r>
        <w:r>
          <w:t xml:space="preserve"> сис</w:t>
        </w:r>
        <w:r>
          <w:rPr>
            <w:lang w:val="sr-Cyrl-RS"/>
          </w:rPr>
          <w:t>т</w:t>
        </w:r>
        <w:r>
          <w:t>ема:</w:t>
        </w:r>
      </w:ins>
    </w:p>
    <w:p w14:paraId="146629D4" w14:textId="77777777" w:rsidR="00880EA8" w:rsidRDefault="00880EA8">
      <w:pPr>
        <w:pStyle w:val="ListParagraph"/>
        <w:rPr>
          <w:ins w:id="2693" w:author="Andrija Ilic" w:date="2015-08-19T19:51:00Z"/>
        </w:rPr>
        <w:pPrChange w:id="2694" w:author="Boni" w:date="2014-09-07T20:48:00Z">
          <w:pPr>
            <w:ind w:left="360"/>
          </w:pPr>
        </w:pPrChange>
      </w:pPr>
    </w:p>
    <w:p w14:paraId="2E5F53E7" w14:textId="77777777" w:rsidR="00880EA8" w:rsidRPr="00880EA8" w:rsidRDefault="00880EA8">
      <w:pPr>
        <w:pStyle w:val="ListParagraph"/>
        <w:numPr>
          <w:ilvl w:val="0"/>
          <w:numId w:val="41"/>
        </w:numPr>
        <w:rPr>
          <w:ins w:id="2695" w:author="Andrija Ilic" w:date="2015-08-19T19:52:00Z"/>
          <w:rPrChange w:id="2696" w:author="Andrija Ilic" w:date="2015-08-19T19:52:00Z">
            <w:rPr>
              <w:ins w:id="2697" w:author="Andrija Ilic" w:date="2015-08-19T19:52:00Z"/>
              <w:lang w:val="sr-Cyrl-RS"/>
            </w:rPr>
          </w:rPrChange>
        </w:rPr>
        <w:pPrChange w:id="2698" w:author="Andrija Ilic" w:date="2015-08-19T19:52:00Z">
          <w:pPr>
            <w:ind w:left="360"/>
          </w:pPr>
        </w:pPrChange>
      </w:pPr>
      <w:ins w:id="2699" w:author="Andrija Ilic" w:date="2015-08-19T19:51:00Z">
        <w:r>
          <w:rPr>
            <w:lang w:val="sr-Cyrl-RS"/>
          </w:rPr>
          <w:t>Регистрација</w:t>
        </w:r>
      </w:ins>
      <w:ins w:id="2700" w:author="Andrija Ilic" w:date="2015-08-19T19:52:00Z">
        <w:r>
          <w:rPr>
            <w:lang w:val="sr-Cyrl-RS"/>
          </w:rPr>
          <w:t xml:space="preserve"> корисника</w:t>
        </w:r>
      </w:ins>
    </w:p>
    <w:p w14:paraId="4921A555" w14:textId="722856C2" w:rsidR="003C5E11" w:rsidRPr="003C5E11" w:rsidRDefault="00455F53">
      <w:pPr>
        <w:pStyle w:val="ListParagraph"/>
        <w:numPr>
          <w:ilvl w:val="0"/>
          <w:numId w:val="41"/>
        </w:numPr>
        <w:rPr>
          <w:ins w:id="2701" w:author="Andrija Ilic" w:date="2015-08-19T19:59:00Z"/>
          <w:rPrChange w:id="2702" w:author="Andrija Ilic" w:date="2015-08-19T20:00:00Z">
            <w:rPr>
              <w:ins w:id="2703" w:author="Andrija Ilic" w:date="2015-08-19T19:59:00Z"/>
              <w:lang w:val="sr-Cyrl-RS"/>
            </w:rPr>
          </w:rPrChange>
        </w:rPr>
        <w:pPrChange w:id="2704" w:author="Andrija Ilic" w:date="2015-08-19T19:52:00Z">
          <w:pPr>
            <w:ind w:left="360"/>
          </w:pPr>
        </w:pPrChange>
      </w:pPr>
      <w:ins w:id="2705" w:author="Andrija Ilic" w:date="2015-09-06T11:15:00Z">
        <w:r>
          <w:rPr>
            <w:lang w:val="sr-Cyrl-RS"/>
          </w:rPr>
          <w:t>Измена података о</w:t>
        </w:r>
      </w:ins>
      <w:ins w:id="2706" w:author="Andrija Ilic" w:date="2015-08-19T19:59:00Z">
        <w:r w:rsidR="003C5E11">
          <w:rPr>
            <w:lang w:val="sr-Cyrl-RS"/>
          </w:rPr>
          <w:t xml:space="preserve"> корисник</w:t>
        </w:r>
      </w:ins>
      <w:ins w:id="2707" w:author="Andrija Ilic" w:date="2015-09-06T11:15:00Z">
        <w:r>
          <w:rPr>
            <w:lang w:val="sr-Cyrl-RS"/>
          </w:rPr>
          <w:t>у</w:t>
        </w:r>
      </w:ins>
    </w:p>
    <w:p w14:paraId="2AD096A1" w14:textId="77777777" w:rsidR="003C5E11" w:rsidRPr="00880EA8" w:rsidRDefault="003C5E11">
      <w:pPr>
        <w:pStyle w:val="ListParagraph"/>
        <w:numPr>
          <w:ilvl w:val="0"/>
          <w:numId w:val="41"/>
        </w:numPr>
        <w:rPr>
          <w:ins w:id="2708" w:author="Andrija Ilic" w:date="2015-08-19T19:52:00Z"/>
          <w:rPrChange w:id="2709" w:author="Andrija Ilic" w:date="2015-08-19T19:52:00Z">
            <w:rPr>
              <w:ins w:id="2710" w:author="Andrija Ilic" w:date="2015-08-19T19:52:00Z"/>
              <w:lang w:val="sr-Cyrl-RS"/>
            </w:rPr>
          </w:rPrChange>
        </w:rPr>
        <w:pPrChange w:id="2711" w:author="Andrija Ilic" w:date="2015-08-19T19:52:00Z">
          <w:pPr>
            <w:ind w:left="360"/>
          </w:pPr>
        </w:pPrChange>
      </w:pPr>
      <w:ins w:id="2712" w:author="Andrija Ilic" w:date="2015-08-19T20:01:00Z">
        <w:r>
          <w:rPr>
            <w:lang w:val="sr-Cyrl-RS"/>
          </w:rPr>
          <w:t>Преглед активности корисника</w:t>
        </w:r>
      </w:ins>
    </w:p>
    <w:p w14:paraId="1F2F75C8" w14:textId="77777777" w:rsidR="002D0920" w:rsidRPr="002D0920" w:rsidDel="00880EA8" w:rsidRDefault="002D0920">
      <w:pPr>
        <w:rPr>
          <w:del w:id="2713" w:author="Andrija Ilic" w:date="2015-08-19T19:51:00Z"/>
        </w:rPr>
      </w:pPr>
      <w:ins w:id="2714" w:author="Boni" w:date="2014-09-07T20:48:00Z">
        <w:del w:id="2715" w:author="Andrija Ilic" w:date="2015-08-19T19:51:00Z">
          <w:r w:rsidDel="00880EA8">
            <w:delText>Заједничк</w:delText>
          </w:r>
        </w:del>
        <w:del w:id="2716" w:author="Andrija Ilic" w:date="2015-08-19T19:50:00Z">
          <w:r w:rsidDel="00880EA8">
            <w:delText>о</w:delText>
          </w:r>
        </w:del>
        <w:del w:id="2717" w:author="Andrija Ilic" w:date="2015-08-19T19:51:00Z">
          <w:r w:rsidDel="00880EA8">
            <w:delText xml:space="preserve"> случајеви коришћења:</w:delText>
          </w:r>
        </w:del>
      </w:ins>
    </w:p>
    <w:p w14:paraId="7AC64495" w14:textId="77777777" w:rsidR="00CE7A92" w:rsidDel="00880EA8" w:rsidRDefault="00CE7A92">
      <w:pPr>
        <w:rPr>
          <w:del w:id="2718" w:author="Andrija Ilic" w:date="2015-08-19T19:51:00Z"/>
        </w:rPr>
        <w:pPrChange w:id="2719" w:author="Andrija Ilic" w:date="2015-08-19T19:52:00Z">
          <w:pPr>
            <w:pStyle w:val="ListParagraph"/>
            <w:numPr>
              <w:numId w:val="2"/>
            </w:numPr>
            <w:ind w:left="1080" w:hanging="360"/>
          </w:pPr>
        </w:pPrChange>
      </w:pPr>
      <w:del w:id="2720" w:author="Andrija Ilic" w:date="2015-08-19T19:51:00Z">
        <w:r w:rsidDel="00880EA8">
          <w:delText>Аутентикација корисника</w:delText>
        </w:r>
      </w:del>
    </w:p>
    <w:p w14:paraId="2341FA8C" w14:textId="77777777" w:rsidR="00CE7A92" w:rsidDel="00880EA8" w:rsidRDefault="00CE7A92">
      <w:pPr>
        <w:rPr>
          <w:del w:id="2721" w:author="Andrija Ilic" w:date="2015-08-19T19:51:00Z"/>
        </w:rPr>
        <w:pPrChange w:id="2722" w:author="Andrija Ilic" w:date="2015-08-19T19:52:00Z">
          <w:pPr>
            <w:pStyle w:val="ListParagraph"/>
            <w:numPr>
              <w:numId w:val="2"/>
            </w:numPr>
            <w:ind w:left="1080" w:hanging="360"/>
          </w:pPr>
        </w:pPrChange>
      </w:pPr>
      <w:del w:id="2723" w:author="Andrija Ilic" w:date="2015-08-19T19:51:00Z">
        <w:r w:rsidDel="00880EA8">
          <w:delText>Претрага пословних партнера</w:delText>
        </w:r>
      </w:del>
    </w:p>
    <w:p w14:paraId="35358E6C" w14:textId="77777777" w:rsidR="00CE7A92" w:rsidDel="00880EA8" w:rsidRDefault="00CE7A92">
      <w:pPr>
        <w:rPr>
          <w:del w:id="2724" w:author="Andrija Ilic" w:date="2015-08-19T19:51:00Z"/>
        </w:rPr>
        <w:pPrChange w:id="2725" w:author="Andrija Ilic" w:date="2015-08-19T19:52:00Z">
          <w:pPr>
            <w:pStyle w:val="ListParagraph"/>
            <w:numPr>
              <w:numId w:val="2"/>
            </w:numPr>
            <w:ind w:left="1080" w:hanging="360"/>
          </w:pPr>
        </w:pPrChange>
      </w:pPr>
      <w:del w:id="2726" w:author="Andrija Ilic" w:date="2015-08-19T19:51:00Z">
        <w:r w:rsidDel="00880EA8">
          <w:delText>Креирање рачуна</w:delText>
        </w:r>
      </w:del>
    </w:p>
    <w:p w14:paraId="62A59C99" w14:textId="77777777" w:rsidR="00252993" w:rsidDel="00880EA8" w:rsidRDefault="00CE7A92">
      <w:pPr>
        <w:rPr>
          <w:del w:id="2727" w:author="Andrija Ilic" w:date="2015-08-19T19:51:00Z"/>
        </w:rPr>
        <w:pPrChange w:id="2728" w:author="Andrija Ilic" w:date="2015-08-19T19:52:00Z">
          <w:pPr>
            <w:ind w:left="360"/>
          </w:pPr>
        </w:pPrChange>
      </w:pPr>
      <w:del w:id="2729" w:author="Andrija Ilic" w:date="2015-08-19T19:51:00Z">
        <w:r w:rsidDel="00880EA8">
          <w:delText>Додавање нових запослених</w:delText>
        </w:r>
      </w:del>
    </w:p>
    <w:p w14:paraId="067591D9" w14:textId="77777777" w:rsidR="002D0920" w:rsidDel="00880EA8" w:rsidRDefault="002D0920">
      <w:pPr>
        <w:rPr>
          <w:ins w:id="2730" w:author="Boni" w:date="2014-09-07T20:48:00Z"/>
          <w:del w:id="2731" w:author="Andrija Ilic" w:date="2015-08-19T19:51:00Z"/>
        </w:rPr>
        <w:pPrChange w:id="2732" w:author="Andrija Ilic" w:date="2015-08-19T19:52:00Z">
          <w:pPr>
            <w:pStyle w:val="ListParagraph"/>
            <w:numPr>
              <w:numId w:val="2"/>
            </w:numPr>
            <w:ind w:left="1080" w:hanging="360"/>
          </w:pPr>
        </w:pPrChange>
      </w:pPr>
    </w:p>
    <w:p w14:paraId="6768D366" w14:textId="77777777" w:rsidR="00252993" w:rsidDel="00880EA8" w:rsidRDefault="002D0920">
      <w:pPr>
        <w:rPr>
          <w:ins w:id="2733" w:author="Boni" w:date="2014-09-07T20:48:00Z"/>
          <w:del w:id="2734" w:author="Andrija Ilic" w:date="2015-08-19T19:51:00Z"/>
        </w:rPr>
        <w:pPrChange w:id="2735" w:author="Andrija Ilic" w:date="2015-08-19T19:52:00Z">
          <w:pPr>
            <w:ind w:left="360"/>
          </w:pPr>
        </w:pPrChange>
      </w:pPr>
      <w:ins w:id="2736" w:author="Boni" w:date="2014-09-07T20:49:00Z">
        <w:del w:id="2737" w:author="Andrija Ilic" w:date="2015-08-19T19:51:00Z">
          <w:r w:rsidDel="00880EA8">
            <w:delText>Одјава са система</w:delText>
          </w:r>
        </w:del>
      </w:ins>
    </w:p>
    <w:p w14:paraId="3B82D848" w14:textId="77777777" w:rsidR="00252993" w:rsidDel="00880EA8" w:rsidRDefault="00252993">
      <w:pPr>
        <w:rPr>
          <w:ins w:id="2738" w:author="Boni" w:date="2014-09-07T20:49:00Z"/>
          <w:del w:id="2739" w:author="Andrija Ilic" w:date="2015-08-19T19:51:00Z"/>
        </w:rPr>
        <w:pPrChange w:id="2740" w:author="Andrija Ilic" w:date="2015-08-19T19:52:00Z">
          <w:pPr>
            <w:ind w:left="360"/>
          </w:pPr>
        </w:pPrChange>
      </w:pPr>
    </w:p>
    <w:p w14:paraId="25B00F09" w14:textId="77777777" w:rsidR="00880EA8" w:rsidRDefault="00880EA8">
      <w:pPr>
        <w:rPr>
          <w:ins w:id="2741" w:author="Andrija Ilic" w:date="2015-08-19T19:51:00Z"/>
        </w:rPr>
        <w:pPrChange w:id="2742" w:author="Andrija Ilic" w:date="2015-08-19T19:52:00Z">
          <w:pPr>
            <w:ind w:left="360"/>
          </w:pPr>
        </w:pPrChange>
      </w:pPr>
    </w:p>
    <w:p w14:paraId="6E3D8DAE" w14:textId="5DBE8711" w:rsidR="00252993" w:rsidRDefault="00BE6367">
      <w:pPr>
        <w:pStyle w:val="ListParagraph"/>
        <w:rPr>
          <w:ins w:id="2743" w:author="Andrija Ilic" w:date="2015-09-05T10:08:00Z"/>
        </w:rPr>
        <w:pPrChange w:id="2744" w:author="Boni" w:date="2014-09-07T20:48:00Z">
          <w:pPr>
            <w:ind w:left="360"/>
          </w:pPr>
        </w:pPrChange>
      </w:pPr>
      <w:ins w:id="2745" w:author="Boni" w:date="2014-09-07T20:49:00Z">
        <w:r>
          <w:t>Случајеви коришћења за администратора сис</w:t>
        </w:r>
      </w:ins>
      <w:ins w:id="2746" w:author="Andrija Ilic" w:date="2015-09-08T18:00:00Z">
        <w:r w:rsidR="00C02B4B">
          <w:rPr>
            <w:lang w:val="sr-Cyrl-RS"/>
          </w:rPr>
          <w:t>т</w:t>
        </w:r>
      </w:ins>
      <w:ins w:id="2747" w:author="Boni" w:date="2014-09-07T20:49:00Z">
        <w:r>
          <w:t>ема:</w:t>
        </w:r>
      </w:ins>
    </w:p>
    <w:p w14:paraId="546D9883" w14:textId="77777777" w:rsidR="00F11783" w:rsidRDefault="00F11783">
      <w:pPr>
        <w:pStyle w:val="ListParagraph"/>
        <w:rPr>
          <w:ins w:id="2748" w:author="Boni" w:date="2014-09-07T20:49:00Z"/>
        </w:rPr>
        <w:pPrChange w:id="2749" w:author="Boni" w:date="2014-09-07T20:48:00Z">
          <w:pPr>
            <w:ind w:left="360"/>
          </w:pPr>
        </w:pPrChange>
      </w:pPr>
    </w:p>
    <w:p w14:paraId="09BD4A61" w14:textId="69E018B2" w:rsidR="00F11783" w:rsidRDefault="00F11783" w:rsidP="00BE6367">
      <w:pPr>
        <w:pStyle w:val="ListParagraph"/>
        <w:numPr>
          <w:ilvl w:val="0"/>
          <w:numId w:val="30"/>
        </w:numPr>
        <w:rPr>
          <w:ins w:id="2750" w:author="Andrija Ilic" w:date="2015-09-05T10:05:00Z"/>
        </w:rPr>
      </w:pPr>
      <w:ins w:id="2751" w:author="Andrija Ilic" w:date="2015-09-05T10:05:00Z">
        <w:r>
          <w:rPr>
            <w:lang w:val="sr-Cyrl-RS"/>
          </w:rPr>
          <w:t>Креирање</w:t>
        </w:r>
      </w:ins>
      <w:ins w:id="2752" w:author="Andrija Ilic" w:date="2015-09-06T11:25:00Z">
        <w:r w:rsidR="004E4E37">
          <w:rPr>
            <w:lang w:val="sr-Cyrl-RS"/>
          </w:rPr>
          <w:t xml:space="preserve"> и измена</w:t>
        </w:r>
      </w:ins>
      <w:ins w:id="2753" w:author="Andrija Ilic" w:date="2015-09-05T10:05:00Z">
        <w:r>
          <w:rPr>
            <w:lang w:val="sr-Cyrl-RS"/>
          </w:rPr>
          <w:t xml:space="preserve"> програм</w:t>
        </w:r>
      </w:ins>
      <w:ins w:id="2754" w:author="Andrija Ilic" w:date="2015-09-06T10:42:00Z">
        <w:r w:rsidR="0016016C">
          <w:rPr>
            <w:lang w:val="sr-Cyrl-RS"/>
          </w:rPr>
          <w:t>а</w:t>
        </w:r>
      </w:ins>
      <w:ins w:id="2755" w:author="Andrija Ilic" w:date="2015-09-05T10:05:00Z">
        <w:r>
          <w:rPr>
            <w:lang w:val="sr-Cyrl-RS"/>
          </w:rPr>
          <w:t xml:space="preserve"> </w:t>
        </w:r>
      </w:ins>
    </w:p>
    <w:p w14:paraId="4A713C01" w14:textId="77777777" w:rsidR="00BE6367" w:rsidRPr="0016016C" w:rsidRDefault="00BE6367" w:rsidP="00BE6367">
      <w:pPr>
        <w:pStyle w:val="ListParagraph"/>
        <w:numPr>
          <w:ilvl w:val="0"/>
          <w:numId w:val="30"/>
        </w:numPr>
        <w:rPr>
          <w:ins w:id="2756" w:author="Andrija Ilic" w:date="2015-09-06T10:45:00Z"/>
          <w:rPrChange w:id="2757" w:author="Andrija Ilic" w:date="2015-09-06T10:45:00Z">
            <w:rPr>
              <w:ins w:id="2758" w:author="Andrija Ilic" w:date="2015-09-06T10:45:00Z"/>
              <w:lang w:val="sr-Cyrl-RS"/>
            </w:rPr>
          </w:rPrChange>
        </w:rPr>
      </w:pPr>
      <w:ins w:id="2759" w:author="Boni" w:date="2014-09-07T20:52:00Z">
        <w:del w:id="2760" w:author="Andrija Ilic" w:date="2015-08-19T20:03:00Z">
          <w:r w:rsidDel="003C5E11">
            <w:delText>Преглед рачуна</w:delText>
          </w:r>
        </w:del>
      </w:ins>
      <w:ins w:id="2761" w:author="Andrija Ilic" w:date="2015-08-19T20:03:00Z">
        <w:r w:rsidR="003C5E11">
          <w:rPr>
            <w:lang w:val="sr-Cyrl-RS"/>
          </w:rPr>
          <w:t>Пријава студената на предмет</w:t>
        </w:r>
      </w:ins>
    </w:p>
    <w:p w14:paraId="544C208E" w14:textId="0789D5F6" w:rsidR="0016016C" w:rsidRPr="00BE6367" w:rsidRDefault="0016016C" w:rsidP="00BE6367">
      <w:pPr>
        <w:pStyle w:val="ListParagraph"/>
        <w:numPr>
          <w:ilvl w:val="0"/>
          <w:numId w:val="30"/>
        </w:numPr>
        <w:rPr>
          <w:ins w:id="2762" w:author="Boni" w:date="2014-09-07T20:53:00Z"/>
        </w:rPr>
      </w:pPr>
      <w:ins w:id="2763" w:author="Andrija Ilic" w:date="2015-09-06T10:45:00Z">
        <w:r>
          <w:rPr>
            <w:lang w:val="sr-Cyrl-RS"/>
          </w:rPr>
          <w:t>Преглед информација о студентима</w:t>
        </w:r>
      </w:ins>
    </w:p>
    <w:p w14:paraId="7517CC80" w14:textId="4DE1EC4C" w:rsidR="00BE6367" w:rsidRPr="00BE6367" w:rsidRDefault="00BE6367" w:rsidP="00BE6367">
      <w:pPr>
        <w:pStyle w:val="ListParagraph"/>
        <w:numPr>
          <w:ilvl w:val="0"/>
          <w:numId w:val="30"/>
        </w:numPr>
        <w:rPr>
          <w:ins w:id="2764" w:author="Boni" w:date="2014-09-07T20:52:00Z"/>
        </w:rPr>
      </w:pPr>
      <w:ins w:id="2765" w:author="Boni" w:date="2014-09-07T20:53:00Z">
        <w:del w:id="2766" w:author="Andrija Ilic" w:date="2015-08-19T20:06:00Z">
          <w:r w:rsidDel="003C5E11">
            <w:delText>Брисање рачуна</w:delText>
          </w:r>
        </w:del>
      </w:ins>
      <w:ins w:id="2767" w:author="Andrija Ilic" w:date="2015-08-19T20:06:00Z">
        <w:r w:rsidR="003C5E11">
          <w:rPr>
            <w:lang w:val="sr-Cyrl-RS"/>
          </w:rPr>
          <w:t>Унос резултата</w:t>
        </w:r>
      </w:ins>
      <w:ins w:id="2768" w:author="Andrija Ilic" w:date="2015-09-06T10:45:00Z">
        <w:r w:rsidR="0016016C">
          <w:rPr>
            <w:lang w:val="sr-Cyrl-RS"/>
          </w:rPr>
          <w:t xml:space="preserve"> за задату активност</w:t>
        </w:r>
      </w:ins>
    </w:p>
    <w:p w14:paraId="2D0D380C" w14:textId="13954B90" w:rsidR="00252993" w:rsidRPr="00B475BE" w:rsidRDefault="00BE6367">
      <w:pPr>
        <w:pStyle w:val="ListParagraph"/>
        <w:numPr>
          <w:ilvl w:val="0"/>
          <w:numId w:val="30"/>
        </w:numPr>
        <w:rPr>
          <w:ins w:id="2769" w:author="Andrija Ilic" w:date="2015-08-19T20:47:00Z"/>
          <w:rPrChange w:id="2770" w:author="Andrija Ilic" w:date="2015-08-19T20:47:00Z">
            <w:rPr>
              <w:ins w:id="2771" w:author="Andrija Ilic" w:date="2015-08-19T20:47:00Z"/>
              <w:lang w:val="sr-Cyrl-RS"/>
            </w:rPr>
          </w:rPrChange>
        </w:rPr>
        <w:pPrChange w:id="2772" w:author="Boni" w:date="2014-09-07T20:49:00Z">
          <w:pPr>
            <w:ind w:left="360"/>
          </w:pPr>
        </w:pPrChange>
      </w:pPr>
      <w:ins w:id="2773" w:author="Boni" w:date="2014-09-07T20:52:00Z">
        <w:del w:id="2774" w:author="Andrija Ilic" w:date="2015-08-19T20:08:00Z">
          <w:r w:rsidDel="003C5E11">
            <w:delText>Преглед корисника</w:delText>
          </w:r>
        </w:del>
      </w:ins>
      <w:ins w:id="2775" w:author="Andrija Ilic" w:date="2015-08-19T20:08:00Z">
        <w:r w:rsidR="003C5E11">
          <w:rPr>
            <w:lang w:val="sr-Cyrl-RS"/>
          </w:rPr>
          <w:t>Пр</w:t>
        </w:r>
      </w:ins>
      <w:ins w:id="2776" w:author="Andrija Ilic" w:date="2015-09-06T10:45:00Z">
        <w:r w:rsidR="0016016C">
          <w:rPr>
            <w:lang w:val="sr-Cyrl-RS"/>
          </w:rPr>
          <w:t>еглед</w:t>
        </w:r>
      </w:ins>
      <w:ins w:id="2777" w:author="Andrija Ilic" w:date="2015-08-19T20:08:00Z">
        <w:r w:rsidR="003C5E11">
          <w:rPr>
            <w:lang w:val="sr-Cyrl-RS"/>
          </w:rPr>
          <w:t xml:space="preserve"> активности по предмету </w:t>
        </w:r>
      </w:ins>
      <w:ins w:id="2778" w:author="Andrija Ilic" w:date="2015-08-19T20:09:00Z">
        <w:r w:rsidR="003C5E11">
          <w:t>/</w:t>
        </w:r>
        <w:r w:rsidR="003C5E11">
          <w:rPr>
            <w:lang w:val="sr-Cyrl-RS"/>
          </w:rPr>
          <w:t xml:space="preserve"> години</w:t>
        </w:r>
      </w:ins>
    </w:p>
    <w:p w14:paraId="033FD92C" w14:textId="77777777" w:rsidR="00B475BE" w:rsidRDefault="00B475BE">
      <w:pPr>
        <w:pStyle w:val="ListParagraph"/>
        <w:ind w:left="1080"/>
        <w:rPr>
          <w:ins w:id="2779" w:author="Andrija Ilic" w:date="2015-09-08T21:26:00Z"/>
        </w:rPr>
        <w:pPrChange w:id="2780" w:author="Andrija Ilic" w:date="2015-08-19T20:48:00Z">
          <w:pPr>
            <w:ind w:left="360"/>
          </w:pPr>
        </w:pPrChange>
      </w:pPr>
    </w:p>
    <w:p w14:paraId="221B2560" w14:textId="4CD4F4A2" w:rsidR="00C722DC" w:rsidRDefault="00C722DC">
      <w:pPr>
        <w:pStyle w:val="ListParagraph"/>
        <w:ind w:left="1080"/>
        <w:rPr>
          <w:ins w:id="2781" w:author="Boni" w:date="2014-09-07T20:52:00Z"/>
        </w:rPr>
        <w:pPrChange w:id="2782" w:author="Andrija Ilic" w:date="2015-08-19T20:48:00Z">
          <w:pPr>
            <w:ind w:left="360"/>
          </w:pPr>
        </w:pPrChange>
      </w:pPr>
      <w:ins w:id="2783" w:author="Andrija Ilic" w:date="2015-09-08T21:27:00Z">
        <w:r>
          <w:rPr>
            <w:noProof/>
          </w:rPr>
          <w:drawing>
            <wp:inline distT="0" distB="0" distL="0" distR="0" wp14:anchorId="20B9CF2F" wp14:editId="3CB6E1DD">
              <wp:extent cx="5732145" cy="2954020"/>
              <wp:effectExtent l="0" t="0" r="190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korisnik.png"/>
                      <pic:cNvPicPr/>
                    </pic:nvPicPr>
                    <pic:blipFill>
                      <a:blip r:embed="rId32">
                        <a:extLst>
                          <a:ext uri="{28A0092B-C50C-407E-A947-70E740481C1C}">
                            <a14:useLocalDpi xmlns:a14="http://schemas.microsoft.com/office/drawing/2010/main" val="0"/>
                          </a:ext>
                        </a:extLst>
                      </a:blip>
                      <a:stretch>
                        <a:fillRect/>
                      </a:stretch>
                    </pic:blipFill>
                    <pic:spPr>
                      <a:xfrm>
                        <a:off x="0" y="0"/>
                        <a:ext cx="5732145" cy="2954020"/>
                      </a:xfrm>
                      <a:prstGeom prst="rect">
                        <a:avLst/>
                      </a:prstGeom>
                    </pic:spPr>
                  </pic:pic>
                </a:graphicData>
              </a:graphic>
            </wp:inline>
          </w:drawing>
        </w:r>
      </w:ins>
    </w:p>
    <w:p w14:paraId="5EB5A74B" w14:textId="672D430F" w:rsidR="00C722DC" w:rsidRDefault="00C722DC" w:rsidP="00C722DC">
      <w:pPr>
        <w:ind w:left="360"/>
        <w:jc w:val="center"/>
        <w:rPr>
          <w:ins w:id="2784" w:author="Andrija Ilic" w:date="2015-09-08T21:34:00Z"/>
          <w:lang w:val="sr-Cyrl-RS"/>
        </w:rPr>
      </w:pPr>
      <w:ins w:id="2785" w:author="Andrija Ilic" w:date="2015-09-08T21:27:00Z">
        <w:r>
          <w:lastRenderedPageBreak/>
          <w:t xml:space="preserve">Дијаграм 1. </w:t>
        </w:r>
        <w:r>
          <w:rPr>
            <w:lang w:val="sr-Cyrl-RS"/>
          </w:rPr>
          <w:t>С</w:t>
        </w:r>
        <w:r>
          <w:t>лучајеви коришћења</w:t>
        </w:r>
        <w:r>
          <w:rPr>
            <w:lang w:val="sr-Cyrl-RS"/>
          </w:rPr>
          <w:t xml:space="preserve"> за корисника</w:t>
        </w:r>
      </w:ins>
    </w:p>
    <w:p w14:paraId="080D16BC" w14:textId="7564E654" w:rsidR="008C5A11" w:rsidRDefault="008C5A11" w:rsidP="00C722DC">
      <w:pPr>
        <w:ind w:left="360"/>
        <w:jc w:val="center"/>
        <w:rPr>
          <w:ins w:id="2786" w:author="Andrija Ilic" w:date="2015-09-08T21:28:00Z"/>
          <w:lang w:val="sr-Cyrl-RS"/>
        </w:rPr>
      </w:pPr>
      <w:ins w:id="2787" w:author="Andrija Ilic" w:date="2015-09-08T21:34:00Z">
        <w:r>
          <w:rPr>
            <w:noProof/>
          </w:rPr>
          <w:drawing>
            <wp:inline distT="0" distB="0" distL="0" distR="0" wp14:anchorId="3AE50BC4" wp14:editId="018DD950">
              <wp:extent cx="5732145" cy="3507740"/>
              <wp:effectExtent l="0" t="0" r="190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admin.png"/>
                      <pic:cNvPicPr/>
                    </pic:nvPicPr>
                    <pic:blipFill>
                      <a:blip r:embed="rId33">
                        <a:extLst>
                          <a:ext uri="{28A0092B-C50C-407E-A947-70E740481C1C}">
                            <a14:useLocalDpi xmlns:a14="http://schemas.microsoft.com/office/drawing/2010/main" val="0"/>
                          </a:ext>
                        </a:extLst>
                      </a:blip>
                      <a:stretch>
                        <a:fillRect/>
                      </a:stretch>
                    </pic:blipFill>
                    <pic:spPr>
                      <a:xfrm>
                        <a:off x="0" y="0"/>
                        <a:ext cx="5732145" cy="3507740"/>
                      </a:xfrm>
                      <a:prstGeom prst="rect">
                        <a:avLst/>
                      </a:prstGeom>
                    </pic:spPr>
                  </pic:pic>
                </a:graphicData>
              </a:graphic>
            </wp:inline>
          </w:drawing>
        </w:r>
      </w:ins>
    </w:p>
    <w:p w14:paraId="7C194315" w14:textId="046E9D8A" w:rsidR="002F768C" w:rsidRPr="00C722DC" w:rsidRDefault="002F768C" w:rsidP="00C722DC">
      <w:pPr>
        <w:ind w:left="360"/>
        <w:jc w:val="center"/>
        <w:rPr>
          <w:ins w:id="2788" w:author="Andrija Ilic" w:date="2015-09-08T21:27:00Z"/>
          <w:lang w:val="sr-Cyrl-RS"/>
          <w:rPrChange w:id="2789" w:author="Andrija Ilic" w:date="2015-09-08T21:27:00Z">
            <w:rPr>
              <w:ins w:id="2790" w:author="Andrija Ilic" w:date="2015-09-08T21:27:00Z"/>
            </w:rPr>
          </w:rPrChange>
        </w:rPr>
      </w:pPr>
      <w:ins w:id="2791" w:author="Andrija Ilic" w:date="2015-09-08T21:28:00Z">
        <w:r>
          <w:t xml:space="preserve">Дијаграм </w:t>
        </w:r>
        <w:r>
          <w:rPr>
            <w:lang w:val="sr-Cyrl-RS"/>
          </w:rPr>
          <w:t>2</w:t>
        </w:r>
        <w:r>
          <w:t xml:space="preserve">. </w:t>
        </w:r>
        <w:r>
          <w:rPr>
            <w:lang w:val="sr-Cyrl-RS"/>
          </w:rPr>
          <w:t>С</w:t>
        </w:r>
        <w:r>
          <w:t>лучајеви коришћења</w:t>
        </w:r>
        <w:r>
          <w:rPr>
            <w:lang w:val="sr-Cyrl-RS"/>
          </w:rPr>
          <w:t xml:space="preserve"> за администратора</w:t>
        </w:r>
      </w:ins>
    </w:p>
    <w:p w14:paraId="437B228F" w14:textId="77777777" w:rsidR="00252993" w:rsidDel="00B475BE" w:rsidRDefault="00BE6367">
      <w:pPr>
        <w:pStyle w:val="ListParagraph"/>
        <w:numPr>
          <w:ilvl w:val="0"/>
          <w:numId w:val="30"/>
        </w:numPr>
        <w:rPr>
          <w:ins w:id="2792" w:author="Boni" w:date="2014-09-07T20:52:00Z"/>
          <w:del w:id="2793" w:author="Andrija Ilic" w:date="2015-08-19T20:46:00Z"/>
        </w:rPr>
        <w:pPrChange w:id="2794" w:author="Boni" w:date="2014-09-07T20:49:00Z">
          <w:pPr>
            <w:ind w:left="360"/>
          </w:pPr>
        </w:pPrChange>
      </w:pPr>
      <w:ins w:id="2795" w:author="Boni" w:date="2014-09-07T20:52:00Z">
        <w:del w:id="2796" w:author="Andrija Ilic" w:date="2015-08-19T20:09:00Z">
          <w:r w:rsidDel="003C5E11">
            <w:delText>Додавање корисника</w:delText>
          </w:r>
        </w:del>
      </w:ins>
    </w:p>
    <w:p w14:paraId="65E99CEB" w14:textId="77777777" w:rsidR="00252993" w:rsidDel="00B475BE" w:rsidRDefault="00BE6367">
      <w:pPr>
        <w:pStyle w:val="ListParagraph"/>
        <w:numPr>
          <w:ilvl w:val="0"/>
          <w:numId w:val="30"/>
        </w:numPr>
        <w:rPr>
          <w:ins w:id="2797" w:author="Boni" w:date="2014-09-07T20:52:00Z"/>
          <w:del w:id="2798" w:author="Andrija Ilic" w:date="2015-08-19T20:46:00Z"/>
        </w:rPr>
        <w:pPrChange w:id="2799" w:author="Boni" w:date="2014-09-07T20:49:00Z">
          <w:pPr>
            <w:ind w:left="360"/>
          </w:pPr>
        </w:pPrChange>
      </w:pPr>
      <w:ins w:id="2800" w:author="Boni" w:date="2014-09-07T20:52:00Z">
        <w:del w:id="2801" w:author="Andrija Ilic" w:date="2015-08-19T20:46:00Z">
          <w:r w:rsidDel="00B475BE">
            <w:delText>Измена података о кориснику</w:delText>
          </w:r>
        </w:del>
      </w:ins>
    </w:p>
    <w:p w14:paraId="4E35D377" w14:textId="77777777" w:rsidR="00252993" w:rsidDel="00B475BE" w:rsidRDefault="00BE6367">
      <w:pPr>
        <w:pStyle w:val="ListParagraph"/>
        <w:numPr>
          <w:ilvl w:val="0"/>
          <w:numId w:val="30"/>
        </w:numPr>
        <w:rPr>
          <w:ins w:id="2802" w:author="Boni" w:date="2014-09-07T20:48:00Z"/>
          <w:del w:id="2803" w:author="Andrija Ilic" w:date="2015-08-19T20:46:00Z"/>
        </w:rPr>
        <w:pPrChange w:id="2804" w:author="Boni" w:date="2014-09-07T20:49:00Z">
          <w:pPr>
            <w:ind w:left="360"/>
          </w:pPr>
        </w:pPrChange>
      </w:pPr>
      <w:ins w:id="2805" w:author="Boni" w:date="2014-09-07T20:52:00Z">
        <w:del w:id="2806" w:author="Andrija Ilic" w:date="2015-08-19T20:46:00Z">
          <w:r w:rsidDel="00B475BE">
            <w:delText>Брисање корисника</w:delText>
          </w:r>
        </w:del>
      </w:ins>
    </w:p>
    <w:p w14:paraId="01FE4BE2" w14:textId="77777777" w:rsidR="00252993" w:rsidRDefault="00CE7A92">
      <w:pPr>
        <w:pStyle w:val="ListParagraph"/>
        <w:rPr>
          <w:del w:id="2807" w:author="Boni" w:date="2014-09-07T20:48:00Z"/>
        </w:rPr>
        <w:pPrChange w:id="2808" w:author="Boni" w:date="2014-09-07T20:48:00Z">
          <w:pPr>
            <w:pStyle w:val="ListParagraph"/>
            <w:numPr>
              <w:numId w:val="2"/>
            </w:numPr>
            <w:ind w:left="1080" w:hanging="360"/>
          </w:pPr>
        </w:pPrChange>
      </w:pPr>
      <w:del w:id="2809" w:author="Boni" w:date="2014-09-07T20:48:00Z">
        <w:r w:rsidDel="002D0920">
          <w:delText>Преглед рачуна</w:delText>
        </w:r>
      </w:del>
    </w:p>
    <w:p w14:paraId="13B1D3CD" w14:textId="3955F468" w:rsidR="00252993" w:rsidDel="00C02B4B" w:rsidRDefault="00CE7A92">
      <w:pPr>
        <w:pStyle w:val="ListParagraph"/>
        <w:rPr>
          <w:del w:id="2810" w:author="Andrija Ilic" w:date="2015-09-08T18:00:00Z"/>
        </w:rPr>
        <w:pPrChange w:id="2811" w:author="Boni" w:date="2014-09-07T20:48:00Z">
          <w:pPr>
            <w:ind w:left="360"/>
          </w:pPr>
        </w:pPrChange>
      </w:pPr>
      <w:del w:id="2812" w:author="Andrija Ilic" w:date="2015-09-08T18:00:00Z">
        <w:r w:rsidDel="00C02B4B">
          <w:delText>Дијаграм</w:delText>
        </w:r>
      </w:del>
      <w:ins w:id="2813" w:author="Boni" w:date="2014-09-07T20:54:00Z">
        <w:del w:id="2814" w:author="Andrija Ilic" w:date="2015-09-08T18:00:00Z">
          <w:r w:rsidR="0081022B" w:rsidDel="00C02B4B">
            <w:delText>и</w:delText>
          </w:r>
        </w:del>
      </w:ins>
      <w:del w:id="2815" w:author="Andrija Ilic" w:date="2015-09-08T18:00:00Z">
        <w:r w:rsidDel="00C02B4B">
          <w:delText xml:space="preserve"> случајева коришћења је </w:delText>
        </w:r>
      </w:del>
      <w:ins w:id="2816" w:author="Boni" w:date="2014-09-07T20:55:00Z">
        <w:del w:id="2817" w:author="Andrija Ilic" w:date="2015-09-08T18:00:00Z">
          <w:r w:rsidR="0081022B" w:rsidDel="00C02B4B">
            <w:delText xml:space="preserve">су </w:delText>
          </w:r>
        </w:del>
      </w:ins>
      <w:del w:id="2818" w:author="Andrija Ilic" w:date="2015-09-08T18:00:00Z">
        <w:r w:rsidDel="00C02B4B">
          <w:delText>приказан</w:delText>
        </w:r>
      </w:del>
      <w:ins w:id="2819" w:author="Boni" w:date="2014-09-07T20:55:00Z">
        <w:del w:id="2820" w:author="Andrija Ilic" w:date="2015-09-08T18:00:00Z">
          <w:r w:rsidR="0081022B" w:rsidDel="00C02B4B">
            <w:delText>и</w:delText>
          </w:r>
        </w:del>
      </w:ins>
      <w:del w:id="2821" w:author="Andrija Ilic" w:date="2015-09-08T18:00:00Z">
        <w:r w:rsidDel="00C02B4B">
          <w:delText xml:space="preserve"> на слици:</w:delText>
        </w:r>
      </w:del>
    </w:p>
    <w:p w14:paraId="281729E1" w14:textId="5F7657EF" w:rsidR="005B6BA2" w:rsidDel="00F615B4" w:rsidRDefault="00252993">
      <w:pPr>
        <w:ind w:left="360"/>
        <w:jc w:val="center"/>
        <w:rPr>
          <w:del w:id="2822" w:author="Andrija Ilic" w:date="2015-09-06T10:46:00Z"/>
        </w:rPr>
      </w:pPr>
      <w:ins w:id="2823" w:author="Boni" w:date="2014-09-07T20:54:00Z">
        <w:del w:id="2824" w:author="Andrija Ilic" w:date="2015-09-06T10:46:00Z">
          <w:r w:rsidDel="00F615B4">
            <w:rPr>
              <w:noProof/>
              <w:rPrChange w:id="2825" w:author="Unknown">
                <w:rPr>
                  <w:noProof/>
                  <w:color w:val="0000FF" w:themeColor="hyperlink"/>
                  <w:u w:val="single"/>
                </w:rPr>
              </w:rPrChange>
            </w:rPr>
            <w:drawing>
              <wp:inline distT="0" distB="0" distL="0" distR="0" wp14:anchorId="6EF7BD61" wp14:editId="635F70C6">
                <wp:extent cx="3116036" cy="1923057"/>
                <wp:effectExtent l="19050" t="0" r="8164" b="0"/>
                <wp:docPr id="63" name="Picture 62" descr="s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k.jpg"/>
                        <pic:cNvPicPr/>
                      </pic:nvPicPr>
                      <pic:blipFill>
                        <a:blip r:embed="rId34" cstate="print"/>
                        <a:stretch>
                          <a:fillRect/>
                        </a:stretch>
                      </pic:blipFill>
                      <pic:spPr>
                        <a:xfrm>
                          <a:off x="0" y="0"/>
                          <a:ext cx="3118618" cy="1924651"/>
                        </a:xfrm>
                        <a:prstGeom prst="rect">
                          <a:avLst/>
                        </a:prstGeom>
                      </pic:spPr>
                    </pic:pic>
                  </a:graphicData>
                </a:graphic>
              </wp:inline>
            </w:drawing>
          </w:r>
        </w:del>
      </w:ins>
      <w:del w:id="2826" w:author="Boni" w:date="2014-09-07T00:13:00Z">
        <w:r>
          <w:rPr>
            <w:noProof/>
            <w:rPrChange w:id="2827" w:author="Unknown">
              <w:rPr>
                <w:noProof/>
                <w:color w:val="0000FF" w:themeColor="hyperlink"/>
                <w:u w:val="single"/>
              </w:rPr>
            </w:rPrChange>
          </w:rPr>
          <w:drawing>
            <wp:inline distT="0" distB="0" distL="0" distR="0" wp14:anchorId="11844D34" wp14:editId="1B926D8E">
              <wp:extent cx="2965107" cy="2915835"/>
              <wp:effectExtent l="19050" t="0" r="6693" b="0"/>
              <wp:docPr id="22" name="Picture 21" descr="s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k.jpg"/>
                      <pic:cNvPicPr/>
                    </pic:nvPicPr>
                    <pic:blipFill>
                      <a:blip r:embed="rId35" cstate="print"/>
                      <a:stretch>
                        <a:fillRect/>
                      </a:stretch>
                    </pic:blipFill>
                    <pic:spPr>
                      <a:xfrm>
                        <a:off x="0" y="0"/>
                        <a:ext cx="2966272" cy="2916980"/>
                      </a:xfrm>
                      <a:prstGeom prst="rect">
                        <a:avLst/>
                      </a:prstGeom>
                    </pic:spPr>
                  </pic:pic>
                </a:graphicData>
              </a:graphic>
            </wp:inline>
          </w:drawing>
        </w:r>
      </w:del>
    </w:p>
    <w:p w14:paraId="1BAE7562" w14:textId="2BBCAD7B" w:rsidR="00974C1D" w:rsidRPr="00F6125F" w:rsidDel="00F615B4" w:rsidRDefault="00974C1D">
      <w:pPr>
        <w:ind w:left="360"/>
        <w:jc w:val="center"/>
        <w:rPr>
          <w:ins w:id="2828" w:author="Boni" w:date="2014-09-07T00:14:00Z"/>
          <w:del w:id="2829" w:author="Andrija Ilic" w:date="2015-09-06T10:46:00Z"/>
        </w:rPr>
      </w:pPr>
      <w:del w:id="2830" w:author="Andrija Ilic" w:date="2015-09-06T10:46:00Z">
        <w:r w:rsidDel="00F615B4">
          <w:delText xml:space="preserve">Слика </w:delText>
        </w:r>
      </w:del>
      <w:ins w:id="2831" w:author="Boni" w:date="2014-09-07T21:07:00Z">
        <w:del w:id="2832" w:author="Andrija Ilic" w:date="2015-09-06T10:46:00Z">
          <w:r w:rsidR="00F6125F" w:rsidDel="00F615B4">
            <w:delText xml:space="preserve">Дијаграм </w:delText>
          </w:r>
        </w:del>
      </w:ins>
      <w:del w:id="2833" w:author="Andrija Ilic" w:date="2015-09-06T10:46:00Z">
        <w:r w:rsidDel="00F615B4">
          <w:delText>7</w:delText>
        </w:r>
      </w:del>
      <w:ins w:id="2834" w:author="Boni" w:date="2014-09-07T21:07:00Z">
        <w:del w:id="2835" w:author="Andrija Ilic" w:date="2015-09-06T10:46:00Z">
          <w:r w:rsidR="00F6125F" w:rsidDel="00F615B4">
            <w:delText>1</w:delText>
          </w:r>
        </w:del>
      </w:ins>
      <w:del w:id="2836" w:author="Andrija Ilic" w:date="2015-09-06T10:46:00Z">
        <w:r w:rsidDel="00F615B4">
          <w:delText>. Дијаграм случајева коришћења</w:delText>
        </w:r>
      </w:del>
      <w:ins w:id="2837" w:author="Boni" w:date="2014-09-07T21:07:00Z">
        <w:del w:id="2838" w:author="Andrija Ilic" w:date="2015-09-06T10:46:00Z">
          <w:r w:rsidR="00F6125F" w:rsidDel="00F615B4">
            <w:delText>Заједнички случајеви коришћења</w:delText>
          </w:r>
        </w:del>
      </w:ins>
    </w:p>
    <w:p w14:paraId="0ED9DF83" w14:textId="00581C35" w:rsidR="009331F4" w:rsidRDefault="00252993">
      <w:pPr>
        <w:ind w:left="360"/>
        <w:jc w:val="center"/>
        <w:rPr>
          <w:ins w:id="2839" w:author="Boni" w:date="2014-09-07T00:13:00Z"/>
        </w:rPr>
      </w:pPr>
      <w:ins w:id="2840" w:author="Boni" w:date="2014-09-07T00:14:00Z">
        <w:del w:id="2841" w:author="Andrija Ilic" w:date="2015-09-06T10:46:00Z">
          <w:r w:rsidDel="00F615B4">
            <w:rPr>
              <w:noProof/>
              <w:rPrChange w:id="2842" w:author="Unknown">
                <w:rPr>
                  <w:noProof/>
                  <w:color w:val="0000FF" w:themeColor="hyperlink"/>
                  <w:u w:val="single"/>
                </w:rPr>
              </w:rPrChange>
            </w:rPr>
            <w:drawing>
              <wp:inline distT="0" distB="0" distL="0" distR="0" wp14:anchorId="5B8193C3" wp14:editId="150E7C01">
                <wp:extent cx="2524365" cy="2441590"/>
                <wp:effectExtent l="19050" t="0" r="9285" b="0"/>
                <wp:docPr id="62" name="Picture 61" descr="skAdministra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kAdministrator.jpg"/>
                        <pic:cNvPicPr/>
                      </pic:nvPicPr>
                      <pic:blipFill>
                        <a:blip r:embed="rId36" cstate="print"/>
                        <a:stretch>
                          <a:fillRect/>
                        </a:stretch>
                      </pic:blipFill>
                      <pic:spPr>
                        <a:xfrm>
                          <a:off x="0" y="0"/>
                          <a:ext cx="2523378" cy="2440636"/>
                        </a:xfrm>
                        <a:prstGeom prst="rect">
                          <a:avLst/>
                        </a:prstGeom>
                      </pic:spPr>
                    </pic:pic>
                  </a:graphicData>
                </a:graphic>
              </wp:inline>
            </w:drawing>
          </w:r>
        </w:del>
      </w:ins>
    </w:p>
    <w:p w14:paraId="6DFD0E4E" w14:textId="7A83DF06" w:rsidR="00776C24" w:rsidRPr="00455F53" w:rsidRDefault="00776C24" w:rsidP="00776C24">
      <w:pPr>
        <w:rPr>
          <w:ins w:id="2843" w:author="Andrija Ilic" w:date="2015-09-06T11:00:00Z"/>
          <w:b/>
        </w:rPr>
      </w:pPr>
      <w:ins w:id="2844" w:author="Andrija Ilic" w:date="2015-09-06T11:00:00Z">
        <w:r w:rsidRPr="00455F53">
          <w:rPr>
            <w:b/>
          </w:rPr>
          <w:t xml:space="preserve">Случај коришћења 1: </w:t>
        </w:r>
      </w:ins>
      <w:ins w:id="2845" w:author="Andrija Ilic" w:date="2015-09-06T11:01:00Z">
        <w:r w:rsidRPr="00455F53">
          <w:rPr>
            <w:b/>
            <w:lang w:val="sr-Cyrl-RS"/>
            <w:rPrChange w:id="2846" w:author="Andrija Ilic" w:date="2015-09-06T11:16:00Z">
              <w:rPr>
                <w:lang w:val="sr-Cyrl-RS"/>
              </w:rPr>
            </w:rPrChange>
          </w:rPr>
          <w:t>Регистрација корисника</w:t>
        </w:r>
      </w:ins>
      <w:ins w:id="2847" w:author="Andrija Ilic" w:date="2015-09-06T11:00:00Z">
        <w:r w:rsidRPr="00455F53" w:rsidDel="00F11783">
          <w:rPr>
            <w:b/>
          </w:rPr>
          <w:t xml:space="preserve"> </w:t>
        </w:r>
      </w:ins>
    </w:p>
    <w:p w14:paraId="22EE56BD" w14:textId="77777777" w:rsidR="00776C24" w:rsidRDefault="00776C24" w:rsidP="00776C24">
      <w:pPr>
        <w:rPr>
          <w:ins w:id="2848" w:author="Andrija Ilic" w:date="2015-09-06T11:01:00Z"/>
          <w:b/>
        </w:rPr>
      </w:pPr>
      <w:ins w:id="2849" w:author="Andrija Ilic" w:date="2015-09-06T11:00:00Z">
        <w:r>
          <w:rPr>
            <w:b/>
          </w:rPr>
          <w:t>Назив СК</w:t>
        </w:r>
        <w:proofErr w:type="gramStart"/>
        <w:r>
          <w:rPr>
            <w:b/>
          </w:rPr>
          <w:t>:</w:t>
        </w:r>
        <w:proofErr w:type="gramEnd"/>
        <w:r>
          <w:rPr>
            <w:b/>
          </w:rPr>
          <w:br/>
        </w:r>
      </w:ins>
      <w:ins w:id="2850" w:author="Andrija Ilic" w:date="2015-09-06T11:01:00Z">
        <w:r>
          <w:rPr>
            <w:lang w:val="sr-Cyrl-RS"/>
          </w:rPr>
          <w:t>Регистрација корисника</w:t>
        </w:r>
        <w:r w:rsidRPr="005B6BA2" w:rsidDel="00F11783">
          <w:rPr>
            <w:b/>
          </w:rPr>
          <w:t xml:space="preserve"> </w:t>
        </w:r>
      </w:ins>
    </w:p>
    <w:p w14:paraId="3CB2BFBA" w14:textId="2C824436" w:rsidR="00776C24" w:rsidRDefault="00776C24" w:rsidP="00776C24">
      <w:pPr>
        <w:rPr>
          <w:ins w:id="2851" w:author="Andrija Ilic" w:date="2015-09-06T11:00:00Z"/>
        </w:rPr>
      </w:pPr>
      <w:ins w:id="2852" w:author="Andrija Ilic" w:date="2015-09-06T11:00:00Z">
        <w:r>
          <w:rPr>
            <w:b/>
          </w:rPr>
          <w:t>Учесници CК</w:t>
        </w:r>
        <w:proofErr w:type="gramStart"/>
        <w:r>
          <w:rPr>
            <w:b/>
          </w:rPr>
          <w:t>:</w:t>
        </w:r>
        <w:proofErr w:type="gramEnd"/>
        <w:r>
          <w:rPr>
            <w:b/>
          </w:rPr>
          <w:br/>
        </w:r>
        <w:r>
          <w:t>Корисник и програм</w:t>
        </w:r>
      </w:ins>
    </w:p>
    <w:p w14:paraId="30721C30" w14:textId="4A19387C" w:rsidR="00776C24" w:rsidRDefault="00776C24" w:rsidP="00776C24">
      <w:pPr>
        <w:rPr>
          <w:ins w:id="2853" w:author="Andrija Ilic" w:date="2015-09-06T11:00:00Z"/>
        </w:rPr>
      </w:pPr>
      <w:ins w:id="2854" w:author="Andrija Ilic" w:date="2015-09-06T11:00:00Z">
        <w:r>
          <w:rPr>
            <w:b/>
          </w:rPr>
          <w:t>Предуслов</w:t>
        </w:r>
        <w:proofErr w:type="gramStart"/>
        <w:r>
          <w:rPr>
            <w:b/>
          </w:rPr>
          <w:t>:</w:t>
        </w:r>
        <w:proofErr w:type="gramEnd"/>
        <w:r>
          <w:rPr>
            <w:b/>
          </w:rPr>
          <w:br/>
        </w:r>
      </w:ins>
      <w:ins w:id="2855" w:author="Andrija Ilic" w:date="2015-09-06T11:02:00Z">
        <w:r>
          <w:rPr>
            <w:sz w:val="22"/>
          </w:rPr>
          <w:t>Систем је укључен и птвпрена је страна за регистрацију нпвпг кприсника.</w:t>
        </w:r>
      </w:ins>
    </w:p>
    <w:p w14:paraId="24B01A35" w14:textId="77777777" w:rsidR="00776C24" w:rsidRDefault="00776C24" w:rsidP="00776C24">
      <w:pPr>
        <w:rPr>
          <w:ins w:id="2856" w:author="Andrija Ilic" w:date="2015-09-06T11:00:00Z"/>
          <w:b/>
        </w:rPr>
      </w:pPr>
      <w:ins w:id="2857" w:author="Andrija Ilic" w:date="2015-09-06T11:00:00Z">
        <w:r>
          <w:rPr>
            <w:b/>
          </w:rPr>
          <w:t>Основни сценарио СК</w:t>
        </w:r>
      </w:ins>
    </w:p>
    <w:p w14:paraId="12EA22A5" w14:textId="74814DE7" w:rsidR="00776C24" w:rsidRDefault="00776C24" w:rsidP="00776C24">
      <w:pPr>
        <w:pStyle w:val="ListParagraph"/>
        <w:numPr>
          <w:ilvl w:val="0"/>
          <w:numId w:val="4"/>
        </w:numPr>
        <w:ind w:left="720"/>
        <w:rPr>
          <w:ins w:id="2858" w:author="Andrija Ilic" w:date="2015-09-06T11:00:00Z"/>
        </w:rPr>
      </w:pPr>
      <w:ins w:id="2859" w:author="Andrija Ilic" w:date="2015-09-06T11:00:00Z">
        <w:r>
          <w:t xml:space="preserve">Корисник </w:t>
        </w:r>
        <w:r w:rsidRPr="00A10AA6">
          <w:rPr>
            <w:u w:val="single"/>
          </w:rPr>
          <w:t>уноси</w:t>
        </w:r>
        <w:r>
          <w:t xml:space="preserve"> </w:t>
        </w:r>
      </w:ins>
      <w:ins w:id="2860" w:author="Andrija Ilic" w:date="2015-09-06T11:02:00Z">
        <w:r>
          <w:rPr>
            <w:lang w:val="sr-Cyrl-RS"/>
          </w:rPr>
          <w:t>своје податке</w:t>
        </w:r>
      </w:ins>
      <w:ins w:id="2861" w:author="Andrija Ilic" w:date="2015-09-06T11:35:00Z">
        <w:r w:rsidR="00B63789">
          <w:rPr>
            <w:lang w:val="sr-Cyrl-RS"/>
          </w:rPr>
          <w:t>.</w:t>
        </w:r>
      </w:ins>
      <w:ins w:id="2862" w:author="Andrija Ilic" w:date="2015-09-06T11:00:00Z">
        <w:r>
          <w:t xml:space="preserve"> (АПУСО)</w:t>
        </w:r>
      </w:ins>
    </w:p>
    <w:p w14:paraId="3B3FE10B" w14:textId="1F968FA1" w:rsidR="00776C24" w:rsidRDefault="00776C24" w:rsidP="00776C24">
      <w:pPr>
        <w:pStyle w:val="ListParagraph"/>
        <w:numPr>
          <w:ilvl w:val="0"/>
          <w:numId w:val="4"/>
        </w:numPr>
        <w:ind w:left="720"/>
        <w:rPr>
          <w:ins w:id="2863" w:author="Andrija Ilic" w:date="2015-09-06T11:00:00Z"/>
        </w:rPr>
      </w:pPr>
      <w:ins w:id="2864" w:author="Andrija Ilic" w:date="2015-09-06T11:00:00Z">
        <w:r>
          <w:t xml:space="preserve">Корисник </w:t>
        </w:r>
        <w:r w:rsidRPr="00A10AA6">
          <w:rPr>
            <w:u w:val="single"/>
          </w:rPr>
          <w:t>позива</w:t>
        </w:r>
        <w:r>
          <w:t xml:space="preserve"> систем да </w:t>
        </w:r>
      </w:ins>
      <w:ins w:id="2865" w:author="Andrija Ilic" w:date="2015-09-06T11:02:00Z">
        <w:r>
          <w:rPr>
            <w:lang w:val="sr-Cyrl-RS"/>
          </w:rPr>
          <w:t xml:space="preserve">га </w:t>
        </w:r>
        <w:r w:rsidRPr="00223837">
          <w:rPr>
            <w:u w:val="single"/>
            <w:lang w:val="sr-Cyrl-RS"/>
            <w:rPrChange w:id="2866" w:author="Andrija Ilic" w:date="2015-09-15T12:00:00Z">
              <w:rPr>
                <w:lang w:val="sr-Cyrl-RS"/>
              </w:rPr>
            </w:rPrChange>
          </w:rPr>
          <w:t>регист</w:t>
        </w:r>
      </w:ins>
      <w:ins w:id="2867" w:author="Andrija Ilic" w:date="2015-09-06T11:03:00Z">
        <w:r w:rsidRPr="00223837">
          <w:rPr>
            <w:u w:val="single"/>
            <w:lang w:val="sr-Cyrl-RS"/>
            <w:rPrChange w:id="2868" w:author="Andrija Ilic" w:date="2015-09-15T12:00:00Z">
              <w:rPr>
                <w:lang w:val="sr-Cyrl-RS"/>
              </w:rPr>
            </w:rPrChange>
          </w:rPr>
          <w:t>р</w:t>
        </w:r>
      </w:ins>
      <w:ins w:id="2869" w:author="Andrija Ilic" w:date="2015-09-06T11:02:00Z">
        <w:r w:rsidRPr="00223837">
          <w:rPr>
            <w:u w:val="single"/>
            <w:lang w:val="sr-Cyrl-RS"/>
            <w:rPrChange w:id="2870" w:author="Andrija Ilic" w:date="2015-09-15T12:00:00Z">
              <w:rPr>
                <w:lang w:val="sr-Cyrl-RS"/>
              </w:rPr>
            </w:rPrChange>
          </w:rPr>
          <w:t>ује</w:t>
        </w:r>
      </w:ins>
      <w:ins w:id="2871" w:author="Andrija Ilic" w:date="2015-09-06T11:35:00Z">
        <w:r w:rsidR="00B63789">
          <w:rPr>
            <w:lang w:val="sr-Cyrl-RS"/>
          </w:rPr>
          <w:t xml:space="preserve">. </w:t>
        </w:r>
      </w:ins>
      <w:ins w:id="2872" w:author="Andrija Ilic" w:date="2015-09-06T11:00:00Z">
        <w:r>
          <w:t>(АПСО)</w:t>
        </w:r>
      </w:ins>
    </w:p>
    <w:p w14:paraId="1CA93951" w14:textId="6E10DEF0" w:rsidR="00776C24" w:rsidRDefault="00776C24" w:rsidP="00776C24">
      <w:pPr>
        <w:pStyle w:val="ListParagraph"/>
        <w:numPr>
          <w:ilvl w:val="0"/>
          <w:numId w:val="4"/>
        </w:numPr>
        <w:ind w:left="720"/>
        <w:rPr>
          <w:ins w:id="2873" w:author="Andrija Ilic" w:date="2015-09-06T11:00:00Z"/>
        </w:rPr>
      </w:pPr>
      <w:ins w:id="2874" w:author="Andrija Ilic" w:date="2015-09-06T11:00:00Z">
        <w:r>
          <w:t xml:space="preserve">Систем </w:t>
        </w:r>
      </w:ins>
      <w:ins w:id="2875" w:author="Andrija Ilic" w:date="2015-09-06T11:03:00Z">
        <w:r>
          <w:rPr>
            <w:u w:val="single"/>
            <w:lang w:val="sr-Cyrl-RS"/>
          </w:rPr>
          <w:t>чува</w:t>
        </w:r>
        <w:r>
          <w:rPr>
            <w:lang w:val="sr-Cyrl-RS"/>
          </w:rPr>
          <w:t xml:space="preserve"> податке о новом к</w:t>
        </w:r>
      </w:ins>
      <w:ins w:id="2876" w:author="Andrija Ilic" w:date="2015-09-06T11:00:00Z">
        <w:r>
          <w:t>орисник</w:t>
        </w:r>
      </w:ins>
      <w:ins w:id="2877" w:author="Andrija Ilic" w:date="2015-09-06T11:03:00Z">
        <w:r>
          <w:rPr>
            <w:lang w:val="sr-Cyrl-RS"/>
          </w:rPr>
          <w:t>у</w:t>
        </w:r>
      </w:ins>
      <w:ins w:id="2878" w:author="Andrija Ilic" w:date="2015-09-06T11:35:00Z">
        <w:r w:rsidR="00B63789">
          <w:rPr>
            <w:lang w:val="sr-Cyrl-RS"/>
          </w:rPr>
          <w:t xml:space="preserve">. </w:t>
        </w:r>
      </w:ins>
      <w:ins w:id="2879" w:author="Andrija Ilic" w:date="2015-09-06T11:00:00Z">
        <w:r>
          <w:t>(СО)</w:t>
        </w:r>
      </w:ins>
    </w:p>
    <w:p w14:paraId="2308957F" w14:textId="18459A05" w:rsidR="00776C24" w:rsidRDefault="00776C24" w:rsidP="00776C24">
      <w:pPr>
        <w:pStyle w:val="ListParagraph"/>
        <w:numPr>
          <w:ilvl w:val="0"/>
          <w:numId w:val="4"/>
        </w:numPr>
        <w:ind w:left="720"/>
        <w:rPr>
          <w:ins w:id="2880" w:author="Andrija Ilic" w:date="2015-09-06T11:00:00Z"/>
        </w:rPr>
      </w:pPr>
      <w:ins w:id="2881" w:author="Andrija Ilic" w:date="2015-09-06T11:00:00Z">
        <w:r>
          <w:t xml:space="preserve">Систем </w:t>
        </w:r>
        <w:r w:rsidRPr="00A10AA6">
          <w:rPr>
            <w:u w:val="single"/>
          </w:rPr>
          <w:t>приказује</w:t>
        </w:r>
        <w:r>
          <w:t xml:space="preserve"> кориснику поруку о успешној регистрацији и </w:t>
        </w:r>
      </w:ins>
      <w:ins w:id="2882" w:author="Andrija Ilic" w:date="2015-09-06T11:05:00Z">
        <w:r>
          <w:rPr>
            <w:lang w:val="sr-Cyrl-RS"/>
          </w:rPr>
          <w:t>прослеђује поруку кориснику</w:t>
        </w:r>
      </w:ins>
      <w:ins w:id="2883" w:author="Andrija Ilic" w:date="2015-09-06T11:00:00Z">
        <w:r>
          <w:t>.</w:t>
        </w:r>
      </w:ins>
      <w:ins w:id="2884" w:author="Andrija Ilic" w:date="2015-09-06T11:35:00Z">
        <w:r w:rsidR="00B63789">
          <w:rPr>
            <w:lang w:val="sr-Cyrl-RS"/>
          </w:rPr>
          <w:t xml:space="preserve"> </w:t>
        </w:r>
      </w:ins>
      <w:ins w:id="2885" w:author="Andrija Ilic" w:date="2015-09-06T11:00:00Z">
        <w:r>
          <w:t>(ИА)</w:t>
        </w:r>
      </w:ins>
    </w:p>
    <w:p w14:paraId="25D8300F" w14:textId="551DEC53" w:rsidR="00776C24" w:rsidRDefault="00776C24" w:rsidP="00776C24">
      <w:pPr>
        <w:pStyle w:val="ListParagraph"/>
        <w:numPr>
          <w:ilvl w:val="0"/>
          <w:numId w:val="4"/>
        </w:numPr>
        <w:ind w:left="720"/>
        <w:rPr>
          <w:ins w:id="2886" w:author="Andrija Ilic" w:date="2015-09-15T11:45:00Z"/>
        </w:rPr>
      </w:pPr>
      <w:ins w:id="2887" w:author="Andrija Ilic" w:date="2015-09-06T11:08:00Z">
        <w:r>
          <w:t xml:space="preserve">Корисник </w:t>
        </w:r>
        <w:r>
          <w:rPr>
            <w:u w:val="single"/>
            <w:lang w:val="sr-Cyrl-RS"/>
          </w:rPr>
          <w:t>уписује</w:t>
        </w:r>
        <w:r>
          <w:t xml:space="preserve"> </w:t>
        </w:r>
        <w:r>
          <w:rPr>
            <w:lang w:val="sr-Cyrl-RS"/>
          </w:rPr>
          <w:t>линк који му је прослеђен од стране система</w:t>
        </w:r>
        <w:r>
          <w:t>. (АПУСО)</w:t>
        </w:r>
      </w:ins>
    </w:p>
    <w:p w14:paraId="4AA94A5E" w14:textId="54EDD3D2" w:rsidR="0034769E" w:rsidRDefault="0034769E" w:rsidP="00776C24">
      <w:pPr>
        <w:pStyle w:val="ListParagraph"/>
        <w:numPr>
          <w:ilvl w:val="0"/>
          <w:numId w:val="4"/>
        </w:numPr>
        <w:ind w:left="720"/>
        <w:rPr>
          <w:ins w:id="2888" w:author="Andrija Ilic" w:date="2015-09-06T11:09:00Z"/>
        </w:rPr>
      </w:pPr>
      <w:ins w:id="2889" w:author="Andrija Ilic" w:date="2015-09-15T11:45:00Z">
        <w:r>
          <w:rPr>
            <w:lang w:val="sr-Cyrl-RS"/>
          </w:rPr>
          <w:t xml:space="preserve">Клијент </w:t>
        </w:r>
        <w:r w:rsidRPr="00223837">
          <w:rPr>
            <w:u w:val="single"/>
            <w:lang w:val="sr-Cyrl-RS"/>
            <w:rPrChange w:id="2890" w:author="Andrija Ilic" w:date="2015-09-15T12:01:00Z">
              <w:rPr>
                <w:lang w:val="sr-Cyrl-RS"/>
              </w:rPr>
            </w:rPrChange>
          </w:rPr>
          <w:t>позива</w:t>
        </w:r>
        <w:r>
          <w:rPr>
            <w:lang w:val="sr-Cyrl-RS"/>
          </w:rPr>
          <w:t xml:space="preserve"> систем да </w:t>
        </w:r>
        <w:r w:rsidRPr="0034769E">
          <w:rPr>
            <w:u w:val="single"/>
            <w:lang w:val="sr-Cyrl-RS"/>
            <w:rPrChange w:id="2891" w:author="Andrija Ilic" w:date="2015-09-15T11:46:00Z">
              <w:rPr>
                <w:lang w:val="sr-Cyrl-RS"/>
              </w:rPr>
            </w:rPrChange>
          </w:rPr>
          <w:t>активира</w:t>
        </w:r>
        <w:r>
          <w:rPr>
            <w:lang w:val="sr-Cyrl-RS"/>
          </w:rPr>
          <w:t xml:space="preserve"> корисника. (АП</w:t>
        </w:r>
      </w:ins>
      <w:ins w:id="2892" w:author="Andrija Ilic" w:date="2015-09-15T11:46:00Z">
        <w:r>
          <w:rPr>
            <w:lang w:val="sr-Cyrl-RS"/>
          </w:rPr>
          <w:t>С</w:t>
        </w:r>
      </w:ins>
      <w:ins w:id="2893" w:author="Andrija Ilic" w:date="2015-09-15T11:45:00Z">
        <w:r>
          <w:rPr>
            <w:lang w:val="sr-Cyrl-RS"/>
          </w:rPr>
          <w:t>О)</w:t>
        </w:r>
      </w:ins>
    </w:p>
    <w:p w14:paraId="7BE4047D" w14:textId="41327CF8" w:rsidR="00776C24" w:rsidRDefault="00776C24" w:rsidP="00776C24">
      <w:pPr>
        <w:pStyle w:val="ListParagraph"/>
        <w:numPr>
          <w:ilvl w:val="0"/>
          <w:numId w:val="4"/>
        </w:numPr>
        <w:ind w:left="720"/>
        <w:rPr>
          <w:ins w:id="2894" w:author="Andrija Ilic" w:date="2015-09-06T11:09:00Z"/>
        </w:rPr>
      </w:pPr>
      <w:ins w:id="2895" w:author="Andrija Ilic" w:date="2015-09-06T11:09:00Z">
        <w:r>
          <w:t xml:space="preserve">Систем </w:t>
        </w:r>
        <w:r>
          <w:rPr>
            <w:u w:val="single"/>
            <w:lang w:val="sr-Cyrl-RS"/>
          </w:rPr>
          <w:t>проверава</w:t>
        </w:r>
        <w:r>
          <w:rPr>
            <w:lang w:val="sr-Cyrl-RS"/>
          </w:rPr>
          <w:t xml:space="preserve"> активациони линк</w:t>
        </w:r>
        <w:r>
          <w:t>.</w:t>
        </w:r>
      </w:ins>
      <w:ins w:id="2896" w:author="Andrija Ilic" w:date="2015-09-06T11:35:00Z">
        <w:r w:rsidR="00B63789">
          <w:rPr>
            <w:lang w:val="sr-Cyrl-RS"/>
          </w:rPr>
          <w:t xml:space="preserve"> </w:t>
        </w:r>
      </w:ins>
      <w:ins w:id="2897" w:author="Andrija Ilic" w:date="2015-09-06T11:09:00Z">
        <w:r>
          <w:t>(СО)</w:t>
        </w:r>
      </w:ins>
    </w:p>
    <w:p w14:paraId="0BD5CFEF" w14:textId="48F1170D" w:rsidR="00776C24" w:rsidRDefault="00776C24" w:rsidP="00776C24">
      <w:pPr>
        <w:pStyle w:val="ListParagraph"/>
        <w:numPr>
          <w:ilvl w:val="0"/>
          <w:numId w:val="4"/>
        </w:numPr>
        <w:ind w:left="720"/>
        <w:rPr>
          <w:ins w:id="2898" w:author="Andrija Ilic" w:date="2015-09-06T11:09:00Z"/>
        </w:rPr>
      </w:pPr>
      <w:ins w:id="2899" w:author="Andrija Ilic" w:date="2015-09-06T11:09:00Z">
        <w:r>
          <w:lastRenderedPageBreak/>
          <w:t xml:space="preserve">Систем </w:t>
        </w:r>
        <w:r w:rsidRPr="00A10AA6">
          <w:rPr>
            <w:u w:val="single"/>
          </w:rPr>
          <w:t>приказује</w:t>
        </w:r>
        <w:r>
          <w:t xml:space="preserve"> кориснику поруку о успешној </w:t>
        </w:r>
        <w:r>
          <w:rPr>
            <w:lang w:val="sr-Cyrl-RS"/>
          </w:rPr>
          <w:t>активацији</w:t>
        </w:r>
        <w:r>
          <w:t xml:space="preserve"> и </w:t>
        </w:r>
        <w:r>
          <w:rPr>
            <w:lang w:val="sr-Cyrl-RS"/>
          </w:rPr>
          <w:t>прослеђује поруку кориснику</w:t>
        </w:r>
        <w:r>
          <w:t>.</w:t>
        </w:r>
      </w:ins>
      <w:ins w:id="2900" w:author="Andrija Ilic" w:date="2015-09-06T11:35:00Z">
        <w:r w:rsidR="00B63789">
          <w:rPr>
            <w:lang w:val="sr-Cyrl-RS"/>
          </w:rPr>
          <w:t xml:space="preserve"> </w:t>
        </w:r>
      </w:ins>
      <w:ins w:id="2901" w:author="Andrija Ilic" w:date="2015-09-06T11:09:00Z">
        <w:r>
          <w:t>(ИА)</w:t>
        </w:r>
      </w:ins>
    </w:p>
    <w:p w14:paraId="7C318910" w14:textId="77777777" w:rsidR="00776C24" w:rsidRDefault="00776C24" w:rsidP="00776C24">
      <w:pPr>
        <w:rPr>
          <w:ins w:id="2902" w:author="Andrija Ilic" w:date="2015-09-06T11:00:00Z"/>
          <w:b/>
        </w:rPr>
      </w:pPr>
      <w:ins w:id="2903" w:author="Andrija Ilic" w:date="2015-09-06T11:00:00Z">
        <w:r>
          <w:rPr>
            <w:b/>
          </w:rPr>
          <w:t>Алтернативни сценарио:</w:t>
        </w:r>
      </w:ins>
    </w:p>
    <w:p w14:paraId="13642686" w14:textId="2D6AD80E" w:rsidR="00776C24" w:rsidRDefault="00776C24" w:rsidP="00776C24">
      <w:pPr>
        <w:rPr>
          <w:ins w:id="2904" w:author="Andrija Ilic" w:date="2015-09-06T11:10:00Z"/>
          <w:sz w:val="22"/>
        </w:rPr>
      </w:pPr>
      <w:ins w:id="2905" w:author="Andrija Ilic" w:date="2015-09-06T11:00:00Z">
        <w:r>
          <w:rPr>
            <w:b/>
          </w:rPr>
          <w:tab/>
        </w:r>
        <w:r>
          <w:t xml:space="preserve">4.1 </w:t>
        </w:r>
      </w:ins>
      <w:ins w:id="2906" w:author="Andrija Ilic" w:date="2015-09-06T11:06:00Z">
        <w:r>
          <w:rPr>
            <w:sz w:val="22"/>
          </w:rPr>
          <w:t>Уколико систем не м</w:t>
        </w:r>
        <w:r>
          <w:rPr>
            <w:sz w:val="22"/>
            <w:lang w:val="sr-Cyrl-RS"/>
          </w:rPr>
          <w:t>о</w:t>
        </w:r>
        <w:r>
          <w:rPr>
            <w:sz w:val="22"/>
          </w:rPr>
          <w:t>же да региструје к</w:t>
        </w:r>
      </w:ins>
      <w:ins w:id="2907" w:author="Andrija Ilic" w:date="2015-09-06T11:07:00Z">
        <w:r>
          <w:rPr>
            <w:sz w:val="22"/>
            <w:lang w:val="sr-Cyrl-RS"/>
          </w:rPr>
          <w:t>о</w:t>
        </w:r>
      </w:ins>
      <w:ins w:id="2908" w:author="Andrija Ilic" w:date="2015-09-06T11:06:00Z">
        <w:r>
          <w:rPr>
            <w:sz w:val="22"/>
          </w:rPr>
          <w:t>рисника, приказује к</w:t>
        </w:r>
      </w:ins>
      <w:ins w:id="2909" w:author="Andrija Ilic" w:date="2015-09-06T11:07:00Z">
        <w:r>
          <w:rPr>
            <w:sz w:val="22"/>
            <w:lang w:val="sr-Cyrl-RS"/>
          </w:rPr>
          <w:t>о</w:t>
        </w:r>
      </w:ins>
      <w:ins w:id="2910" w:author="Andrija Ilic" w:date="2015-09-06T11:06:00Z">
        <w:r>
          <w:rPr>
            <w:sz w:val="22"/>
          </w:rPr>
          <w:t>риснику п</w:t>
        </w:r>
      </w:ins>
      <w:ins w:id="2911" w:author="Andrija Ilic" w:date="2015-09-06T11:07:00Z">
        <w:r>
          <w:rPr>
            <w:sz w:val="22"/>
            <w:lang w:val="sr-Cyrl-RS"/>
          </w:rPr>
          <w:t>о</w:t>
        </w:r>
      </w:ins>
      <w:ins w:id="2912" w:author="Andrija Ilic" w:date="2015-09-06T11:06:00Z">
        <w:r>
          <w:rPr>
            <w:sz w:val="22"/>
          </w:rPr>
          <w:t>руку да не м</w:t>
        </w:r>
      </w:ins>
      <w:ins w:id="2913" w:author="Andrija Ilic" w:date="2015-09-06T11:07:00Z">
        <w:r>
          <w:rPr>
            <w:sz w:val="22"/>
            <w:lang w:val="sr-Cyrl-RS"/>
          </w:rPr>
          <w:t>о</w:t>
        </w:r>
      </w:ins>
      <w:ins w:id="2914" w:author="Andrija Ilic" w:date="2015-09-06T11:06:00Z">
        <w:r>
          <w:rPr>
            <w:sz w:val="22"/>
          </w:rPr>
          <w:t>же да га региструје (ИА). Прекида се изврше</w:t>
        </w:r>
      </w:ins>
      <w:ins w:id="2915" w:author="Andrija Ilic" w:date="2015-09-06T11:07:00Z">
        <w:r>
          <w:rPr>
            <w:sz w:val="22"/>
            <w:lang w:val="sr-Cyrl-RS"/>
          </w:rPr>
          <w:t>њ</w:t>
        </w:r>
      </w:ins>
      <w:ins w:id="2916" w:author="Andrija Ilic" w:date="2015-09-06T11:06:00Z">
        <w:r>
          <w:rPr>
            <w:sz w:val="22"/>
          </w:rPr>
          <w:t>е сценарија.</w:t>
        </w:r>
      </w:ins>
    </w:p>
    <w:p w14:paraId="0AA9D943" w14:textId="0BE729C7" w:rsidR="00776C24" w:rsidRPr="00776C24" w:rsidRDefault="00371C04">
      <w:pPr>
        <w:ind w:firstLine="720"/>
        <w:rPr>
          <w:ins w:id="2917" w:author="Andrija Ilic" w:date="2015-09-06T11:00:00Z"/>
          <w:lang w:val="sr-Cyrl-RS"/>
          <w:rPrChange w:id="2918" w:author="Andrija Ilic" w:date="2015-09-06T11:10:00Z">
            <w:rPr>
              <w:ins w:id="2919" w:author="Andrija Ilic" w:date="2015-09-06T11:00:00Z"/>
            </w:rPr>
          </w:rPrChange>
        </w:rPr>
        <w:pPrChange w:id="2920" w:author="Andrija Ilic" w:date="2015-09-06T11:10:00Z">
          <w:pPr/>
        </w:pPrChange>
      </w:pPr>
      <w:ins w:id="2921" w:author="Andrija Ilic" w:date="2015-09-06T11:10:00Z">
        <w:r>
          <w:rPr>
            <w:sz w:val="22"/>
            <w:lang w:val="sr-Cyrl-RS"/>
          </w:rPr>
          <w:t>8</w:t>
        </w:r>
        <w:r w:rsidR="00776C24">
          <w:rPr>
            <w:sz w:val="22"/>
            <w:lang w:val="sr-Cyrl-RS"/>
          </w:rPr>
          <w:t xml:space="preserve">.1 </w:t>
        </w:r>
      </w:ins>
      <w:ins w:id="2922" w:author="Andrija Ilic" w:date="2015-09-06T11:12:00Z">
        <w:r w:rsidR="002716AB">
          <w:rPr>
            <w:sz w:val="22"/>
            <w:lang w:val="sr-Cyrl-RS"/>
          </w:rPr>
          <w:t>Уколико активациони линк није валидан систем приказује поруку о неуспешној активацији (</w:t>
        </w:r>
      </w:ins>
      <w:ins w:id="2923" w:author="Andrija Ilic" w:date="2015-09-06T11:13:00Z">
        <w:r w:rsidR="002716AB">
          <w:rPr>
            <w:sz w:val="22"/>
            <w:lang w:val="sr-Cyrl-RS"/>
          </w:rPr>
          <w:t>ИА</w:t>
        </w:r>
      </w:ins>
      <w:ins w:id="2924" w:author="Andrija Ilic" w:date="2015-09-06T11:12:00Z">
        <w:r w:rsidR="002716AB">
          <w:rPr>
            <w:sz w:val="22"/>
            <w:lang w:val="sr-Cyrl-RS"/>
          </w:rPr>
          <w:t>)</w:t>
        </w:r>
      </w:ins>
      <w:ins w:id="2925" w:author="Andrija Ilic" w:date="2015-09-06T11:13:00Z">
        <w:r w:rsidR="002716AB">
          <w:rPr>
            <w:sz w:val="22"/>
            <w:lang w:val="sr-Cyrl-RS"/>
          </w:rPr>
          <w:t>. Прекида се извршење сценарија.</w:t>
        </w:r>
      </w:ins>
    </w:p>
    <w:p w14:paraId="042691F7" w14:textId="77777777" w:rsidR="00776C24" w:rsidRDefault="00776C24" w:rsidP="00776C24">
      <w:pPr>
        <w:rPr>
          <w:ins w:id="2926" w:author="Andrija Ilic" w:date="2015-09-06T11:15:00Z"/>
        </w:rPr>
      </w:pPr>
    </w:p>
    <w:p w14:paraId="20A44DF7" w14:textId="03E99539" w:rsidR="00455F53" w:rsidRPr="00BF52FA" w:rsidRDefault="00455F53" w:rsidP="00455F53">
      <w:pPr>
        <w:rPr>
          <w:ins w:id="2927" w:author="Andrija Ilic" w:date="2015-09-06T11:15:00Z"/>
          <w:b/>
        </w:rPr>
      </w:pPr>
      <w:ins w:id="2928" w:author="Andrija Ilic" w:date="2015-09-06T11:15:00Z">
        <w:r w:rsidRPr="005B6BA2">
          <w:rPr>
            <w:b/>
          </w:rPr>
          <w:t xml:space="preserve">Случај коришћења </w:t>
        </w:r>
        <w:r>
          <w:rPr>
            <w:b/>
          </w:rPr>
          <w:t>2</w:t>
        </w:r>
        <w:r w:rsidRPr="005B6BA2">
          <w:rPr>
            <w:b/>
          </w:rPr>
          <w:t xml:space="preserve">: </w:t>
        </w:r>
        <w:r>
          <w:rPr>
            <w:b/>
          </w:rPr>
          <w:t>Измена података о кориснику</w:t>
        </w:r>
      </w:ins>
    </w:p>
    <w:p w14:paraId="5A4FBBF8" w14:textId="77777777" w:rsidR="00455F53" w:rsidRPr="00C90CF7" w:rsidRDefault="00455F53" w:rsidP="00455F53">
      <w:pPr>
        <w:rPr>
          <w:ins w:id="2929" w:author="Andrija Ilic" w:date="2015-09-06T11:15:00Z"/>
        </w:rPr>
      </w:pPr>
      <w:ins w:id="2930" w:author="Andrija Ilic" w:date="2015-09-06T11:15:00Z">
        <w:r>
          <w:rPr>
            <w:b/>
          </w:rPr>
          <w:t>Назив СК</w:t>
        </w:r>
        <w:proofErr w:type="gramStart"/>
        <w:r>
          <w:rPr>
            <w:b/>
          </w:rPr>
          <w:t>:</w:t>
        </w:r>
        <w:proofErr w:type="gramEnd"/>
        <w:r>
          <w:rPr>
            <w:b/>
          </w:rPr>
          <w:br/>
        </w:r>
        <w:r>
          <w:t>Измена података о кориснику</w:t>
        </w:r>
      </w:ins>
    </w:p>
    <w:p w14:paraId="3FEAFE9F" w14:textId="77777777" w:rsidR="00455F53" w:rsidRDefault="00455F53" w:rsidP="00455F53">
      <w:pPr>
        <w:rPr>
          <w:ins w:id="2931" w:author="Andrija Ilic" w:date="2015-09-06T11:15:00Z"/>
        </w:rPr>
      </w:pPr>
      <w:ins w:id="2932" w:author="Andrija Ilic" w:date="2015-09-06T11:15:00Z">
        <w:r>
          <w:rPr>
            <w:b/>
          </w:rPr>
          <w:t>Учесници CК</w:t>
        </w:r>
        <w:proofErr w:type="gramStart"/>
        <w:r>
          <w:rPr>
            <w:b/>
          </w:rPr>
          <w:t>:</w:t>
        </w:r>
        <w:proofErr w:type="gramEnd"/>
        <w:r>
          <w:rPr>
            <w:b/>
          </w:rPr>
          <w:br/>
        </w:r>
        <w:r>
          <w:t>Корисник и програм</w:t>
        </w:r>
      </w:ins>
    </w:p>
    <w:p w14:paraId="3536F852" w14:textId="7E2F1B0D" w:rsidR="00455F53" w:rsidRDefault="00455F53" w:rsidP="00455F53">
      <w:pPr>
        <w:rPr>
          <w:ins w:id="2933" w:author="Andrija Ilic" w:date="2015-09-06T11:15:00Z"/>
        </w:rPr>
      </w:pPr>
      <w:ins w:id="2934" w:author="Andrija Ilic" w:date="2015-09-06T11:15:00Z">
        <w:r>
          <w:rPr>
            <w:b/>
          </w:rPr>
          <w:t>Предуслов</w:t>
        </w:r>
        <w:proofErr w:type="gramStart"/>
        <w:r>
          <w:rPr>
            <w:b/>
          </w:rPr>
          <w:t>:</w:t>
        </w:r>
        <w:proofErr w:type="gramEnd"/>
        <w:r>
          <w:rPr>
            <w:b/>
          </w:rPr>
          <w:br/>
        </w:r>
        <w:r>
          <w:t>Корисник је пријављен на систем</w:t>
        </w:r>
      </w:ins>
    </w:p>
    <w:p w14:paraId="18E14479" w14:textId="77777777" w:rsidR="00455F53" w:rsidRDefault="00455F53" w:rsidP="00455F53">
      <w:pPr>
        <w:rPr>
          <w:ins w:id="2935" w:author="Andrija Ilic" w:date="2015-09-06T11:15:00Z"/>
          <w:b/>
        </w:rPr>
      </w:pPr>
      <w:ins w:id="2936" w:author="Andrija Ilic" w:date="2015-09-06T11:15:00Z">
        <w:r>
          <w:rPr>
            <w:b/>
          </w:rPr>
          <w:t>Основни сценарио СК</w:t>
        </w:r>
      </w:ins>
    </w:p>
    <w:p w14:paraId="1E460A62" w14:textId="1ACE7935" w:rsidR="00455F53" w:rsidRDefault="00455F53" w:rsidP="00455F53">
      <w:pPr>
        <w:pStyle w:val="ListParagraph"/>
        <w:numPr>
          <w:ilvl w:val="0"/>
          <w:numId w:val="27"/>
        </w:numPr>
        <w:rPr>
          <w:ins w:id="2937" w:author="Andrija Ilic" w:date="2015-09-06T11:15:00Z"/>
        </w:rPr>
      </w:pPr>
      <w:ins w:id="2938" w:author="Andrija Ilic" w:date="2015-09-06T11:16:00Z">
        <w:r>
          <w:rPr>
            <w:lang w:val="sr-Cyrl-RS"/>
          </w:rPr>
          <w:t>Корисник</w:t>
        </w:r>
      </w:ins>
      <w:ins w:id="2939" w:author="Andrija Ilic" w:date="2015-09-06T11:15:00Z">
        <w:r>
          <w:t xml:space="preserve"> </w:t>
        </w:r>
        <w:r w:rsidRPr="007268A5">
          <w:rPr>
            <w:u w:val="single"/>
          </w:rPr>
          <w:t>уноси</w:t>
        </w:r>
        <w:r>
          <w:t xml:space="preserve"> измењене податке</w:t>
        </w:r>
      </w:ins>
      <w:ins w:id="2940" w:author="Andrija Ilic" w:date="2015-09-06T11:35:00Z">
        <w:r w:rsidR="00B63789">
          <w:rPr>
            <w:lang w:val="sr-Cyrl-RS"/>
          </w:rPr>
          <w:t>.</w:t>
        </w:r>
      </w:ins>
      <w:ins w:id="2941" w:author="Andrija Ilic" w:date="2015-09-06T11:15:00Z">
        <w:r>
          <w:t xml:space="preserve"> (АПУСО)</w:t>
        </w:r>
      </w:ins>
    </w:p>
    <w:p w14:paraId="000925AD" w14:textId="5C965D59" w:rsidR="00455F53" w:rsidRDefault="00455F53" w:rsidP="00455F53">
      <w:pPr>
        <w:pStyle w:val="ListParagraph"/>
        <w:numPr>
          <w:ilvl w:val="0"/>
          <w:numId w:val="27"/>
        </w:numPr>
        <w:rPr>
          <w:ins w:id="2942" w:author="Andrija Ilic" w:date="2015-09-06T11:15:00Z"/>
        </w:rPr>
      </w:pPr>
      <w:ins w:id="2943" w:author="Andrija Ilic" w:date="2015-09-06T11:17:00Z">
        <w:r>
          <w:rPr>
            <w:lang w:val="sr-Cyrl-RS"/>
          </w:rPr>
          <w:t>Корисник</w:t>
        </w:r>
      </w:ins>
      <w:ins w:id="2944" w:author="Andrija Ilic" w:date="2015-09-06T11:15:00Z">
        <w:r>
          <w:t xml:space="preserve"> </w:t>
        </w:r>
        <w:r w:rsidRPr="007268A5">
          <w:rPr>
            <w:u w:val="single"/>
          </w:rPr>
          <w:t>позива систем</w:t>
        </w:r>
        <w:r>
          <w:t xml:space="preserve"> да </w:t>
        </w:r>
        <w:r w:rsidRPr="00223837">
          <w:rPr>
            <w:u w:val="single"/>
            <w:rPrChange w:id="2945" w:author="Andrija Ilic" w:date="2015-09-15T12:01:00Z">
              <w:rPr/>
            </w:rPrChange>
          </w:rPr>
          <w:t>измени</w:t>
        </w:r>
        <w:r>
          <w:t xml:space="preserve"> податке</w:t>
        </w:r>
      </w:ins>
      <w:ins w:id="2946" w:author="Andrija Ilic" w:date="2015-09-15T12:00:00Z">
        <w:r w:rsidR="00223837">
          <w:rPr>
            <w:lang w:val="sr-Cyrl-RS"/>
          </w:rPr>
          <w:t xml:space="preserve"> за корисника</w:t>
        </w:r>
      </w:ins>
      <w:ins w:id="2947" w:author="Andrija Ilic" w:date="2015-09-06T11:35:00Z">
        <w:r w:rsidR="00B63789">
          <w:rPr>
            <w:lang w:val="sr-Cyrl-RS"/>
          </w:rPr>
          <w:t>.</w:t>
        </w:r>
      </w:ins>
      <w:ins w:id="2948" w:author="Andrija Ilic" w:date="2015-09-06T11:34:00Z">
        <w:r w:rsidR="00B63789">
          <w:rPr>
            <w:lang w:val="sr-Cyrl-RS"/>
          </w:rPr>
          <w:t xml:space="preserve"> </w:t>
        </w:r>
      </w:ins>
      <w:ins w:id="2949" w:author="Andrija Ilic" w:date="2015-09-06T11:15:00Z">
        <w:r>
          <w:t>(АПСО)</w:t>
        </w:r>
      </w:ins>
    </w:p>
    <w:p w14:paraId="79F709AD" w14:textId="1144B197" w:rsidR="00455F53" w:rsidRDefault="00455F53" w:rsidP="00455F53">
      <w:pPr>
        <w:pStyle w:val="ListParagraph"/>
        <w:numPr>
          <w:ilvl w:val="0"/>
          <w:numId w:val="27"/>
        </w:numPr>
        <w:rPr>
          <w:ins w:id="2950" w:author="Andrija Ilic" w:date="2015-09-06T11:15:00Z"/>
        </w:rPr>
      </w:pPr>
      <w:ins w:id="2951" w:author="Andrija Ilic" w:date="2015-09-06T11:15:00Z">
        <w:r>
          <w:t xml:space="preserve">Систем </w:t>
        </w:r>
      </w:ins>
      <w:ins w:id="2952" w:author="Andrija Ilic" w:date="2015-09-08T19:48:00Z">
        <w:r w:rsidR="00D34056">
          <w:rPr>
            <w:u w:val="single"/>
            <w:lang w:val="sr-Cyrl-RS"/>
          </w:rPr>
          <w:t>чува</w:t>
        </w:r>
      </w:ins>
      <w:ins w:id="2953" w:author="Andrija Ilic" w:date="2015-09-06T11:15:00Z">
        <w:r w:rsidRPr="00B63789">
          <w:rPr>
            <w:rPrChange w:id="2954" w:author="Andrija Ilic" w:date="2015-09-06T11:35:00Z">
              <w:rPr>
                <w:u w:val="single"/>
              </w:rPr>
            </w:rPrChange>
          </w:rPr>
          <w:t xml:space="preserve"> податк</w:t>
        </w:r>
      </w:ins>
      <w:ins w:id="2955" w:author="Andrija Ilic" w:date="2015-09-08T19:48:00Z">
        <w:r w:rsidR="00D34056">
          <w:rPr>
            <w:lang w:val="sr-Cyrl-RS"/>
          </w:rPr>
          <w:t>е</w:t>
        </w:r>
      </w:ins>
      <w:ins w:id="2956" w:author="Andrija Ilic" w:date="2015-09-06T11:15:00Z">
        <w:r w:rsidRPr="00B63789">
          <w:rPr>
            <w:rPrChange w:id="2957" w:author="Andrija Ilic" w:date="2015-09-06T11:35:00Z">
              <w:rPr>
                <w:u w:val="single"/>
              </w:rPr>
            </w:rPrChange>
          </w:rPr>
          <w:t xml:space="preserve"> о кориснику</w:t>
        </w:r>
      </w:ins>
      <w:ins w:id="2958" w:author="Andrija Ilic" w:date="2015-09-06T11:35:00Z">
        <w:r w:rsidR="00B63789" w:rsidRPr="00B63789">
          <w:rPr>
            <w:lang w:val="sr-Cyrl-RS"/>
            <w:rPrChange w:id="2959" w:author="Andrija Ilic" w:date="2015-09-06T11:36:00Z">
              <w:rPr>
                <w:u w:val="single"/>
                <w:lang w:val="sr-Cyrl-RS"/>
              </w:rPr>
            </w:rPrChange>
          </w:rPr>
          <w:t>.</w:t>
        </w:r>
      </w:ins>
      <w:ins w:id="2960" w:author="Andrija Ilic" w:date="2015-09-06T11:15:00Z">
        <w:r w:rsidR="00B63789" w:rsidRPr="00B63789">
          <w:t xml:space="preserve"> </w:t>
        </w:r>
        <w:r>
          <w:t>(СО)</w:t>
        </w:r>
      </w:ins>
    </w:p>
    <w:p w14:paraId="153B3C05" w14:textId="7D9B65DF" w:rsidR="00455F53" w:rsidRDefault="00455F53" w:rsidP="00455F53">
      <w:pPr>
        <w:pStyle w:val="ListParagraph"/>
        <w:numPr>
          <w:ilvl w:val="0"/>
          <w:numId w:val="27"/>
        </w:numPr>
        <w:rPr>
          <w:ins w:id="2961" w:author="Andrija Ilic" w:date="2015-09-06T11:15:00Z"/>
        </w:rPr>
      </w:pPr>
      <w:ins w:id="2962" w:author="Andrija Ilic" w:date="2015-09-06T11:15:00Z">
        <w:r>
          <w:t xml:space="preserve">Систем </w:t>
        </w:r>
        <w:r w:rsidRPr="00F81F28">
          <w:rPr>
            <w:u w:val="single"/>
          </w:rPr>
          <w:t>приказује</w:t>
        </w:r>
        <w:r>
          <w:t xml:space="preserve"> корисник</w:t>
        </w:r>
      </w:ins>
      <w:ins w:id="2963" w:author="Andrija Ilic" w:date="2015-09-06T11:17:00Z">
        <w:r>
          <w:rPr>
            <w:lang w:val="sr-Cyrl-RS"/>
          </w:rPr>
          <w:t>а</w:t>
        </w:r>
      </w:ins>
      <w:ins w:id="2964" w:author="Andrija Ilic" w:date="2015-09-06T11:15:00Z">
        <w:r>
          <w:t xml:space="preserve"> са измењеним подацима</w:t>
        </w:r>
      </w:ins>
      <w:ins w:id="2965" w:author="Andrija Ilic" w:date="2015-09-06T11:36:00Z">
        <w:r w:rsidR="00B63789">
          <w:rPr>
            <w:lang w:val="sr-Cyrl-RS"/>
          </w:rPr>
          <w:t>.</w:t>
        </w:r>
      </w:ins>
      <w:ins w:id="2966" w:author="Andrija Ilic" w:date="2015-09-06T11:15:00Z">
        <w:r w:rsidR="00B63789">
          <w:t xml:space="preserve"> </w:t>
        </w:r>
        <w:r>
          <w:t>(ИА)</w:t>
        </w:r>
      </w:ins>
    </w:p>
    <w:p w14:paraId="1C7A4AFC" w14:textId="77777777" w:rsidR="00455F53" w:rsidRDefault="00455F53" w:rsidP="00455F53">
      <w:pPr>
        <w:rPr>
          <w:ins w:id="2967" w:author="Andrija Ilic" w:date="2015-09-06T11:15:00Z"/>
          <w:b/>
        </w:rPr>
      </w:pPr>
      <w:ins w:id="2968" w:author="Andrija Ilic" w:date="2015-09-06T11:15:00Z">
        <w:r>
          <w:rPr>
            <w:b/>
          </w:rPr>
          <w:t>Алтернативни сценарио:</w:t>
        </w:r>
      </w:ins>
    </w:p>
    <w:p w14:paraId="1A9B5DBF" w14:textId="21E874DD" w:rsidR="00455F53" w:rsidRDefault="00455F53">
      <w:pPr>
        <w:ind w:firstLine="720"/>
        <w:rPr>
          <w:ins w:id="2969" w:author="Andrija Ilic" w:date="2015-09-06T11:15:00Z"/>
        </w:rPr>
        <w:pPrChange w:id="2970" w:author="Andrija Ilic" w:date="2015-09-06T11:33:00Z">
          <w:pPr/>
        </w:pPrChange>
      </w:pPr>
      <w:ins w:id="2971" w:author="Andrija Ilic" w:date="2015-09-06T11:15:00Z">
        <w:r>
          <w:t xml:space="preserve">4.1 Систем </w:t>
        </w:r>
        <w:r w:rsidRPr="00F81F28">
          <w:rPr>
            <w:u w:val="single"/>
          </w:rPr>
          <w:t>приказ</w:t>
        </w:r>
      </w:ins>
      <w:ins w:id="2972" w:author="Andrija Ilic" w:date="2015-09-15T14:53:00Z">
        <w:r w:rsidR="007339A9">
          <w:rPr>
            <w:u w:val="single"/>
            <w:lang w:val="sr-Cyrl-RS"/>
          </w:rPr>
          <w:t>у</w:t>
        </w:r>
      </w:ins>
      <w:ins w:id="2973" w:author="Andrija Ilic" w:date="2015-09-06T11:15:00Z">
        <w:r w:rsidRPr="00F81F28">
          <w:rPr>
            <w:u w:val="single"/>
          </w:rPr>
          <w:t xml:space="preserve">је </w:t>
        </w:r>
        <w:r>
          <w:t>поруку о грешци при измени података за корисника. (ИА) Прекида се извршење.</w:t>
        </w:r>
      </w:ins>
    </w:p>
    <w:p w14:paraId="351DEFF3" w14:textId="77777777" w:rsidR="00AE71C7" w:rsidRDefault="00AE71C7" w:rsidP="00AE71C7">
      <w:pPr>
        <w:rPr>
          <w:ins w:id="2974" w:author="Andrija Ilic" w:date="2015-09-06T11:20:00Z"/>
          <w:b/>
        </w:rPr>
      </w:pPr>
    </w:p>
    <w:p w14:paraId="37E15014" w14:textId="65C55CB5" w:rsidR="00AE71C7" w:rsidRPr="00AE71C7" w:rsidRDefault="00AE71C7" w:rsidP="00AE71C7">
      <w:pPr>
        <w:rPr>
          <w:ins w:id="2975" w:author="Andrija Ilic" w:date="2015-09-06T11:18:00Z"/>
          <w:b/>
          <w:lang w:val="sr-Cyrl-RS"/>
          <w:rPrChange w:id="2976" w:author="Andrija Ilic" w:date="2015-09-06T11:18:00Z">
            <w:rPr>
              <w:ins w:id="2977" w:author="Andrija Ilic" w:date="2015-09-06T11:18:00Z"/>
              <w:b/>
            </w:rPr>
          </w:rPrChange>
        </w:rPr>
      </w:pPr>
      <w:ins w:id="2978" w:author="Andrija Ilic" w:date="2015-09-06T11:18:00Z">
        <w:r w:rsidRPr="005B6BA2">
          <w:rPr>
            <w:b/>
          </w:rPr>
          <w:t xml:space="preserve">Случај коришћења </w:t>
        </w:r>
        <w:r>
          <w:rPr>
            <w:b/>
          </w:rPr>
          <w:t>3</w:t>
        </w:r>
        <w:r w:rsidRPr="005B6BA2">
          <w:rPr>
            <w:b/>
          </w:rPr>
          <w:t xml:space="preserve">: </w:t>
        </w:r>
        <w:r>
          <w:rPr>
            <w:b/>
          </w:rPr>
          <w:t xml:space="preserve">Преглед </w:t>
        </w:r>
        <w:r>
          <w:rPr>
            <w:b/>
            <w:lang w:val="sr-Cyrl-RS"/>
          </w:rPr>
          <w:t>активности корисника</w:t>
        </w:r>
      </w:ins>
    </w:p>
    <w:p w14:paraId="1447A1B6" w14:textId="77777777" w:rsidR="00AE71C7" w:rsidRPr="007268A5" w:rsidRDefault="00AE71C7" w:rsidP="00AE71C7">
      <w:pPr>
        <w:rPr>
          <w:ins w:id="2979" w:author="Andrija Ilic" w:date="2015-09-06T11:18:00Z"/>
          <w:b/>
          <w:lang w:val="sr-Cyrl-RS"/>
        </w:rPr>
      </w:pPr>
      <w:ins w:id="2980" w:author="Andrija Ilic" w:date="2015-09-06T11:18:00Z">
        <w:r>
          <w:rPr>
            <w:b/>
          </w:rPr>
          <w:t>Назив СК</w:t>
        </w:r>
        <w:proofErr w:type="gramStart"/>
        <w:r>
          <w:rPr>
            <w:b/>
          </w:rPr>
          <w:t>:</w:t>
        </w:r>
        <w:proofErr w:type="gramEnd"/>
        <w:r>
          <w:rPr>
            <w:b/>
          </w:rPr>
          <w:br/>
        </w:r>
        <w:r w:rsidRPr="00AE71C7">
          <w:rPr>
            <w:rPrChange w:id="2981" w:author="Andrija Ilic" w:date="2015-09-06T11:18:00Z">
              <w:rPr>
                <w:b/>
              </w:rPr>
            </w:rPrChange>
          </w:rPr>
          <w:t xml:space="preserve">Преглед </w:t>
        </w:r>
        <w:r w:rsidRPr="00AE71C7">
          <w:rPr>
            <w:lang w:val="sr-Cyrl-RS"/>
            <w:rPrChange w:id="2982" w:author="Andrija Ilic" w:date="2015-09-06T11:18:00Z">
              <w:rPr>
                <w:b/>
                <w:lang w:val="sr-Cyrl-RS"/>
              </w:rPr>
            </w:rPrChange>
          </w:rPr>
          <w:t>активности корисника</w:t>
        </w:r>
      </w:ins>
    </w:p>
    <w:p w14:paraId="2FF55A05" w14:textId="666037C0" w:rsidR="00AE71C7" w:rsidRDefault="00AE71C7" w:rsidP="00AE71C7">
      <w:pPr>
        <w:rPr>
          <w:ins w:id="2983" w:author="Andrija Ilic" w:date="2015-09-06T11:18:00Z"/>
        </w:rPr>
      </w:pPr>
      <w:ins w:id="2984" w:author="Andrija Ilic" w:date="2015-09-06T11:18:00Z">
        <w:r>
          <w:rPr>
            <w:b/>
          </w:rPr>
          <w:t>Учесници CК</w:t>
        </w:r>
        <w:proofErr w:type="gramStart"/>
        <w:r>
          <w:rPr>
            <w:b/>
          </w:rPr>
          <w:t>:</w:t>
        </w:r>
        <w:proofErr w:type="gramEnd"/>
        <w:r>
          <w:rPr>
            <w:b/>
          </w:rPr>
          <w:br/>
        </w:r>
        <w:r>
          <w:t>Корисник и програм</w:t>
        </w:r>
      </w:ins>
    </w:p>
    <w:p w14:paraId="728B39F8" w14:textId="55F61506" w:rsidR="00AE71C7" w:rsidRDefault="00AE71C7" w:rsidP="00AE71C7">
      <w:pPr>
        <w:rPr>
          <w:ins w:id="2985" w:author="Andrija Ilic" w:date="2015-09-06T11:18:00Z"/>
        </w:rPr>
      </w:pPr>
      <w:ins w:id="2986" w:author="Andrija Ilic" w:date="2015-09-06T11:18:00Z">
        <w:r>
          <w:rPr>
            <w:b/>
          </w:rPr>
          <w:t>Предуслов</w:t>
        </w:r>
        <w:proofErr w:type="gramStart"/>
        <w:r>
          <w:rPr>
            <w:b/>
          </w:rPr>
          <w:t>:</w:t>
        </w:r>
        <w:proofErr w:type="gramEnd"/>
        <w:r>
          <w:rPr>
            <w:b/>
          </w:rPr>
          <w:br/>
        </w:r>
        <w:r>
          <w:t>Корисник је пријављен на систем</w:t>
        </w:r>
      </w:ins>
    </w:p>
    <w:p w14:paraId="623BDC39" w14:textId="77777777" w:rsidR="00AE71C7" w:rsidRDefault="00AE71C7" w:rsidP="00AE71C7">
      <w:pPr>
        <w:rPr>
          <w:ins w:id="2987" w:author="Andrija Ilic" w:date="2015-09-06T11:34:00Z"/>
          <w:b/>
        </w:rPr>
      </w:pPr>
      <w:ins w:id="2988" w:author="Andrija Ilic" w:date="2015-09-06T11:18:00Z">
        <w:r>
          <w:rPr>
            <w:b/>
          </w:rPr>
          <w:t>Основни сценарио СК</w:t>
        </w:r>
      </w:ins>
    </w:p>
    <w:p w14:paraId="1BBC5BD9" w14:textId="4DA00D61" w:rsidR="00B63789" w:rsidRDefault="00B63789" w:rsidP="00B63789">
      <w:pPr>
        <w:pStyle w:val="ListParagraph"/>
        <w:numPr>
          <w:ilvl w:val="0"/>
          <w:numId w:val="42"/>
        </w:numPr>
        <w:rPr>
          <w:ins w:id="2989" w:author="Andrija Ilic" w:date="2015-09-06T11:34:00Z"/>
        </w:rPr>
      </w:pPr>
      <w:ins w:id="2990" w:author="Andrija Ilic" w:date="2015-09-06T11:34:00Z">
        <w:r>
          <w:lastRenderedPageBreak/>
          <w:t xml:space="preserve">Корисник </w:t>
        </w:r>
        <w:r w:rsidRPr="00F81F28">
          <w:rPr>
            <w:u w:val="single"/>
          </w:rPr>
          <w:t>уноси</w:t>
        </w:r>
        <w:r w:rsidRPr="009D114B">
          <w:rPr>
            <w:rPrChange w:id="2991" w:author="Andrija Ilic" w:date="2015-09-09T20:40:00Z">
              <w:rPr>
                <w:u w:val="single"/>
              </w:rPr>
            </w:rPrChange>
          </w:rPr>
          <w:t xml:space="preserve"> критеријум</w:t>
        </w:r>
        <w:r>
          <w:t xml:space="preserve"> за претрагу </w:t>
        </w:r>
        <w:r>
          <w:rPr>
            <w:lang w:val="sr-Cyrl-RS"/>
          </w:rPr>
          <w:t>активности</w:t>
        </w:r>
      </w:ins>
      <w:ins w:id="2992" w:author="Andrija Ilic" w:date="2015-09-06T11:36:00Z">
        <w:r>
          <w:rPr>
            <w:lang w:val="sr-Cyrl-RS"/>
          </w:rPr>
          <w:t>.</w:t>
        </w:r>
      </w:ins>
      <w:ins w:id="2993" w:author="Andrija Ilic" w:date="2015-09-06T11:34:00Z">
        <w:r>
          <w:t xml:space="preserve"> (АПУСО)</w:t>
        </w:r>
      </w:ins>
    </w:p>
    <w:p w14:paraId="78BB56D8" w14:textId="102E1556" w:rsidR="00B63789" w:rsidRDefault="00B63789" w:rsidP="00B63789">
      <w:pPr>
        <w:pStyle w:val="ListParagraph"/>
        <w:numPr>
          <w:ilvl w:val="0"/>
          <w:numId w:val="42"/>
        </w:numPr>
        <w:rPr>
          <w:ins w:id="2994" w:author="Andrija Ilic" w:date="2015-09-06T11:34:00Z"/>
        </w:rPr>
      </w:pPr>
      <w:ins w:id="2995" w:author="Andrija Ilic" w:date="2015-09-06T11:34:00Z">
        <w:r>
          <w:t xml:space="preserve">Корисник </w:t>
        </w:r>
        <w:r w:rsidRPr="00945FA8">
          <w:rPr>
            <w:u w:val="single"/>
            <w:rPrChange w:id="2996" w:author="Andrija Ilic" w:date="2015-09-15T12:08:00Z">
              <w:rPr/>
            </w:rPrChange>
          </w:rPr>
          <w:t>позива</w:t>
        </w:r>
        <w:r>
          <w:t xml:space="preserve"> систем </w:t>
        </w:r>
        <w:r w:rsidRPr="00945FA8">
          <w:rPr>
            <w:rPrChange w:id="2997" w:author="Andrija Ilic" w:date="2015-09-15T12:08:00Z">
              <w:rPr>
                <w:u w:val="single"/>
              </w:rPr>
            </w:rPrChange>
          </w:rPr>
          <w:t xml:space="preserve">да </w:t>
        </w:r>
        <w:r>
          <w:rPr>
            <w:u w:val="single"/>
          </w:rPr>
          <w:t>пр</w:t>
        </w:r>
        <w:r w:rsidRPr="00F81F28">
          <w:rPr>
            <w:u w:val="single"/>
          </w:rPr>
          <w:t>икаже</w:t>
        </w:r>
        <w:r>
          <w:t xml:space="preserve"> све </w:t>
        </w:r>
        <w:r>
          <w:rPr>
            <w:lang w:val="sr-Cyrl-RS"/>
          </w:rPr>
          <w:t>активности</w:t>
        </w:r>
        <w:r>
          <w:t xml:space="preserve"> који одговарају критеријуму претраге</w:t>
        </w:r>
      </w:ins>
      <w:ins w:id="2998" w:author="Andrija Ilic" w:date="2015-09-06T11:36:00Z">
        <w:r>
          <w:rPr>
            <w:lang w:val="sr-Cyrl-RS"/>
          </w:rPr>
          <w:t>.</w:t>
        </w:r>
      </w:ins>
      <w:ins w:id="2999" w:author="Andrija Ilic" w:date="2015-09-06T11:34:00Z">
        <w:r>
          <w:t xml:space="preserve"> (АПСО)</w:t>
        </w:r>
      </w:ins>
    </w:p>
    <w:p w14:paraId="3F14A818" w14:textId="16817012" w:rsidR="00B63789" w:rsidRDefault="00B63789" w:rsidP="00B63789">
      <w:pPr>
        <w:pStyle w:val="ListParagraph"/>
        <w:numPr>
          <w:ilvl w:val="0"/>
          <w:numId w:val="42"/>
        </w:numPr>
        <w:rPr>
          <w:ins w:id="3000" w:author="Andrija Ilic" w:date="2015-09-06T11:37:00Z"/>
        </w:rPr>
      </w:pPr>
      <w:ins w:id="3001" w:author="Andrija Ilic" w:date="2015-09-06T11:37:00Z">
        <w:r>
          <w:t xml:space="preserve">Систем </w:t>
        </w:r>
        <w:r w:rsidRPr="00F81F28">
          <w:rPr>
            <w:u w:val="single"/>
          </w:rPr>
          <w:t>врши претрагу</w:t>
        </w:r>
        <w:r>
          <w:t xml:space="preserve"> </w:t>
        </w:r>
        <w:r>
          <w:rPr>
            <w:lang w:val="sr-Cyrl-RS"/>
          </w:rPr>
          <w:t>активности</w:t>
        </w:r>
        <w:r>
          <w:t xml:space="preserve"> по задатом критеријуму.</w:t>
        </w:r>
        <w:r>
          <w:rPr>
            <w:lang w:val="sr-Cyrl-RS"/>
          </w:rPr>
          <w:t xml:space="preserve"> </w:t>
        </w:r>
        <w:r>
          <w:t>(СО)</w:t>
        </w:r>
      </w:ins>
    </w:p>
    <w:p w14:paraId="0DA6E762" w14:textId="57075B7D" w:rsidR="00B63789" w:rsidRPr="007911AF" w:rsidRDefault="00B63789" w:rsidP="00B63789">
      <w:pPr>
        <w:pStyle w:val="ListParagraph"/>
        <w:numPr>
          <w:ilvl w:val="0"/>
          <w:numId w:val="42"/>
        </w:numPr>
        <w:rPr>
          <w:ins w:id="3002" w:author="Andrija Ilic" w:date="2015-09-06T11:37:00Z"/>
        </w:rPr>
      </w:pPr>
      <w:ins w:id="3003" w:author="Andrija Ilic" w:date="2015-09-06T11:37:00Z">
        <w:r>
          <w:t xml:space="preserve">Систем </w:t>
        </w:r>
        <w:r w:rsidRPr="00F81F28">
          <w:rPr>
            <w:u w:val="single"/>
          </w:rPr>
          <w:t>приказује</w:t>
        </w:r>
        <w:r>
          <w:t xml:space="preserve"> </w:t>
        </w:r>
        <w:r>
          <w:rPr>
            <w:lang w:val="sr-Cyrl-RS"/>
          </w:rPr>
          <w:t>активности</w:t>
        </w:r>
        <w:r>
          <w:t xml:space="preserve"> који одговарају задатој претрази.</w:t>
        </w:r>
        <w:r>
          <w:rPr>
            <w:lang w:val="sr-Cyrl-RS"/>
          </w:rPr>
          <w:t xml:space="preserve"> </w:t>
        </w:r>
        <w:r>
          <w:t>(ИА)</w:t>
        </w:r>
      </w:ins>
    </w:p>
    <w:p w14:paraId="4D4E75F0" w14:textId="77777777" w:rsidR="00AE71C7" w:rsidRDefault="00AE71C7" w:rsidP="00AE71C7">
      <w:pPr>
        <w:rPr>
          <w:ins w:id="3004" w:author="Andrija Ilic" w:date="2015-09-06T11:18:00Z"/>
          <w:b/>
        </w:rPr>
      </w:pPr>
      <w:ins w:id="3005" w:author="Andrija Ilic" w:date="2015-09-06T11:18:00Z">
        <w:r>
          <w:rPr>
            <w:b/>
          </w:rPr>
          <w:t>Алтернативни сценарио:</w:t>
        </w:r>
      </w:ins>
    </w:p>
    <w:p w14:paraId="560F5626" w14:textId="4C0EF030" w:rsidR="00AE71C7" w:rsidRDefault="00AE71C7">
      <w:pPr>
        <w:ind w:firstLine="720"/>
        <w:rPr>
          <w:ins w:id="3006" w:author="Andrija Ilic" w:date="2015-09-06T11:18:00Z"/>
        </w:rPr>
        <w:pPrChange w:id="3007" w:author="Andrija Ilic" w:date="2015-09-06T11:37:00Z">
          <w:pPr/>
        </w:pPrChange>
      </w:pPr>
      <w:ins w:id="3008" w:author="Andrija Ilic" w:date="2015-09-06T11:18:00Z">
        <w:r>
          <w:t xml:space="preserve">4.1 Систем </w:t>
        </w:r>
        <w:r w:rsidRPr="00F81F28">
          <w:rPr>
            <w:u w:val="single"/>
          </w:rPr>
          <w:t>приказ</w:t>
        </w:r>
      </w:ins>
      <w:ins w:id="3009" w:author="Andrija Ilic" w:date="2015-09-15T12:08:00Z">
        <w:r w:rsidR="00945FA8">
          <w:rPr>
            <w:u w:val="single"/>
            <w:lang w:val="sr-Cyrl-RS"/>
          </w:rPr>
          <w:t>у</w:t>
        </w:r>
      </w:ins>
      <w:ins w:id="3010" w:author="Andrija Ilic" w:date="2015-09-06T11:18:00Z">
        <w:r w:rsidRPr="00F81F28">
          <w:rPr>
            <w:u w:val="single"/>
          </w:rPr>
          <w:t xml:space="preserve">је </w:t>
        </w:r>
        <w:r>
          <w:t xml:space="preserve">поруку да за дате критеријуме не постоје </w:t>
        </w:r>
      </w:ins>
      <w:ins w:id="3011" w:author="Andrija Ilic" w:date="2015-09-06T11:19:00Z">
        <w:r>
          <w:rPr>
            <w:lang w:val="sr-Cyrl-RS"/>
          </w:rPr>
          <w:t>активности</w:t>
        </w:r>
      </w:ins>
      <w:ins w:id="3012" w:author="Andrija Ilic" w:date="2015-09-06T11:18:00Z">
        <w:r>
          <w:t>. (ИА) Прекида се извршење.</w:t>
        </w:r>
      </w:ins>
    </w:p>
    <w:p w14:paraId="57604CD3" w14:textId="46AF3EAC" w:rsidR="009331F4" w:rsidDel="00F615B4" w:rsidRDefault="009331F4" w:rsidP="005B6BA2">
      <w:pPr>
        <w:ind w:left="360"/>
        <w:jc w:val="center"/>
        <w:rPr>
          <w:ins w:id="3013" w:author="Boni" w:date="2014-09-07T00:13:00Z"/>
          <w:del w:id="3014" w:author="Andrija Ilic" w:date="2015-09-06T10:46:00Z"/>
        </w:rPr>
      </w:pPr>
      <w:ins w:id="3015" w:author="Boni" w:date="2014-09-07T00:13:00Z">
        <w:del w:id="3016" w:author="Andrija Ilic" w:date="2015-09-06T10:46:00Z">
          <w:r w:rsidDel="00F615B4">
            <w:delText>Диј</w:delText>
          </w:r>
        </w:del>
      </w:ins>
      <w:ins w:id="3017" w:author="Boni" w:date="2014-09-07T00:14:00Z">
        <w:del w:id="3018" w:author="Andrija Ilic" w:date="2015-09-06T10:46:00Z">
          <w:r w:rsidDel="00F615B4">
            <w:delText xml:space="preserve">аграм </w:delText>
          </w:r>
        </w:del>
      </w:ins>
      <w:ins w:id="3019" w:author="Boni" w:date="2014-09-07T21:07:00Z">
        <w:del w:id="3020" w:author="Andrija Ilic" w:date="2015-09-06T10:46:00Z">
          <w:r w:rsidR="00F6125F" w:rsidDel="00F615B4">
            <w:delText>2: С</w:delText>
          </w:r>
        </w:del>
      </w:ins>
      <w:ins w:id="3021" w:author="Boni" w:date="2014-09-07T00:14:00Z">
        <w:del w:id="3022" w:author="Andrija Ilic" w:date="2015-09-06T10:46:00Z">
          <w:r w:rsidDel="00F615B4">
            <w:delText>лучајева коришћења за администратора</w:delText>
          </w:r>
        </w:del>
      </w:ins>
    </w:p>
    <w:p w14:paraId="24702940" w14:textId="0E7E0079" w:rsidR="009331F4" w:rsidDel="00AE71C7" w:rsidRDefault="009331F4" w:rsidP="005B6BA2">
      <w:pPr>
        <w:ind w:left="360"/>
        <w:jc w:val="center"/>
        <w:rPr>
          <w:ins w:id="3023" w:author="Boni" w:date="2014-09-07T00:13:00Z"/>
          <w:del w:id="3024" w:author="Andrija Ilic" w:date="2015-09-06T11:20:00Z"/>
        </w:rPr>
      </w:pPr>
    </w:p>
    <w:p w14:paraId="7DEB339E" w14:textId="12E4D6DC" w:rsidR="009331F4" w:rsidRPr="009331F4" w:rsidDel="00AE71C7" w:rsidRDefault="009331F4" w:rsidP="005B6BA2">
      <w:pPr>
        <w:ind w:left="360"/>
        <w:jc w:val="center"/>
        <w:rPr>
          <w:del w:id="3025" w:author="Andrija Ilic" w:date="2015-09-06T11:20:00Z"/>
        </w:rPr>
      </w:pPr>
    </w:p>
    <w:p w14:paraId="70137289" w14:textId="77777777" w:rsidR="00AE71C7" w:rsidRDefault="00AE71C7" w:rsidP="00E26B3A">
      <w:pPr>
        <w:rPr>
          <w:ins w:id="3026" w:author="Andrija Ilic" w:date="2015-09-06T11:20:00Z"/>
          <w:b/>
        </w:rPr>
      </w:pPr>
    </w:p>
    <w:p w14:paraId="606B1498" w14:textId="114971DE" w:rsidR="00F11783" w:rsidRPr="00AE71C7" w:rsidRDefault="005B6BA2" w:rsidP="00E26B3A">
      <w:pPr>
        <w:rPr>
          <w:ins w:id="3027" w:author="Andrija Ilic" w:date="2015-09-05T10:09:00Z"/>
          <w:b/>
        </w:rPr>
      </w:pPr>
      <w:r w:rsidRPr="00AE71C7">
        <w:rPr>
          <w:b/>
        </w:rPr>
        <w:t xml:space="preserve">Случај коришћења </w:t>
      </w:r>
      <w:ins w:id="3028" w:author="Andrija Ilic" w:date="2015-09-06T11:20:00Z">
        <w:r w:rsidR="00AE71C7" w:rsidRPr="00AE71C7">
          <w:rPr>
            <w:b/>
            <w:lang w:val="sr-Cyrl-RS"/>
          </w:rPr>
          <w:t>4</w:t>
        </w:r>
      </w:ins>
      <w:del w:id="3029" w:author="Andrija Ilic" w:date="2015-09-06T11:20:00Z">
        <w:r w:rsidRPr="00AE71C7" w:rsidDel="00AE71C7">
          <w:rPr>
            <w:b/>
          </w:rPr>
          <w:delText>1</w:delText>
        </w:r>
      </w:del>
      <w:r w:rsidRPr="00AE71C7">
        <w:rPr>
          <w:b/>
        </w:rPr>
        <w:t xml:space="preserve">: </w:t>
      </w:r>
      <w:ins w:id="3030" w:author="Andrija Ilic" w:date="2015-09-05T10:09:00Z">
        <w:r w:rsidR="00F11783" w:rsidRPr="00AE71C7">
          <w:rPr>
            <w:b/>
            <w:lang w:val="sr-Cyrl-RS"/>
            <w:rPrChange w:id="3031" w:author="Andrija Ilic" w:date="2015-09-06T11:20:00Z">
              <w:rPr>
                <w:lang w:val="sr-Cyrl-RS"/>
              </w:rPr>
            </w:rPrChange>
          </w:rPr>
          <w:t>Креирање</w:t>
        </w:r>
      </w:ins>
      <w:ins w:id="3032" w:author="Andrija Ilic" w:date="2015-09-06T11:24:00Z">
        <w:r w:rsidR="004E4E37">
          <w:rPr>
            <w:b/>
          </w:rPr>
          <w:t xml:space="preserve"> </w:t>
        </w:r>
        <w:r w:rsidR="004E4E37">
          <w:rPr>
            <w:b/>
            <w:lang w:val="sr-Cyrl-RS"/>
          </w:rPr>
          <w:t>и измена</w:t>
        </w:r>
      </w:ins>
      <w:ins w:id="3033" w:author="Andrija Ilic" w:date="2015-09-05T10:09:00Z">
        <w:r w:rsidR="00F11783" w:rsidRPr="00AE71C7">
          <w:rPr>
            <w:b/>
            <w:lang w:val="sr-Cyrl-RS"/>
            <w:rPrChange w:id="3034" w:author="Andrija Ilic" w:date="2015-09-06T11:20:00Z">
              <w:rPr>
                <w:lang w:val="sr-Cyrl-RS"/>
              </w:rPr>
            </w:rPrChange>
          </w:rPr>
          <w:t xml:space="preserve"> програм</w:t>
        </w:r>
      </w:ins>
      <w:ins w:id="3035" w:author="Andrija Ilic" w:date="2015-09-08T20:51:00Z">
        <w:r w:rsidR="00D53753">
          <w:rPr>
            <w:b/>
          </w:rPr>
          <w:t>a</w:t>
        </w:r>
      </w:ins>
      <w:ins w:id="3036" w:author="Andrija Ilic" w:date="2015-09-05T10:09:00Z">
        <w:r w:rsidR="00F11783" w:rsidRPr="00AE71C7" w:rsidDel="00F11783">
          <w:rPr>
            <w:b/>
          </w:rPr>
          <w:t xml:space="preserve"> </w:t>
        </w:r>
      </w:ins>
    </w:p>
    <w:p w14:paraId="43283D84" w14:textId="0701FCAA" w:rsidR="005B6BA2" w:rsidDel="00F11783" w:rsidRDefault="005B6BA2" w:rsidP="00E26B3A">
      <w:pPr>
        <w:rPr>
          <w:del w:id="3037" w:author="Andrija Ilic" w:date="2015-09-05T10:09:00Z"/>
          <w:b/>
        </w:rPr>
      </w:pPr>
      <w:del w:id="3038" w:author="Andrija Ilic" w:date="2015-09-05T10:09:00Z">
        <w:r w:rsidRPr="005B6BA2" w:rsidDel="00F11783">
          <w:rPr>
            <w:b/>
          </w:rPr>
          <w:delText>Аутентикација корисника</w:delText>
        </w:r>
      </w:del>
    </w:p>
    <w:p w14:paraId="79CCDA60" w14:textId="14F18C46" w:rsidR="005B6BA2" w:rsidRDefault="005B6BA2" w:rsidP="00E26B3A">
      <w:r>
        <w:rPr>
          <w:b/>
        </w:rPr>
        <w:t>Назив СК</w:t>
      </w:r>
      <w:proofErr w:type="gramStart"/>
      <w:r>
        <w:rPr>
          <w:b/>
        </w:rPr>
        <w:t>:</w:t>
      </w:r>
      <w:proofErr w:type="gramEnd"/>
      <w:r>
        <w:rPr>
          <w:b/>
        </w:rPr>
        <w:br/>
      </w:r>
      <w:ins w:id="3039" w:author="Andrija Ilic" w:date="2015-09-05T10:09:00Z">
        <w:r w:rsidR="00F11783">
          <w:rPr>
            <w:lang w:val="sr-Cyrl-RS"/>
          </w:rPr>
          <w:t xml:space="preserve">Креирање </w:t>
        </w:r>
      </w:ins>
      <w:ins w:id="3040" w:author="Andrija Ilic" w:date="2015-09-06T11:25:00Z">
        <w:r w:rsidR="004E4E37">
          <w:rPr>
            <w:lang w:val="sr-Cyrl-RS"/>
          </w:rPr>
          <w:t xml:space="preserve">и измена </w:t>
        </w:r>
      </w:ins>
      <w:ins w:id="3041" w:author="Andrija Ilic" w:date="2015-09-05T10:09:00Z">
        <w:r w:rsidR="00F11783">
          <w:rPr>
            <w:lang w:val="sr-Cyrl-RS"/>
          </w:rPr>
          <w:t>програм за предмет</w:t>
        </w:r>
        <w:r w:rsidR="00F11783" w:rsidDel="00F11783">
          <w:t xml:space="preserve"> </w:t>
        </w:r>
      </w:ins>
      <w:del w:id="3042" w:author="Andrija Ilic" w:date="2015-09-05T10:09:00Z">
        <w:r w:rsidDel="00F11783">
          <w:delText>Аутентикација корисника</w:delText>
        </w:r>
      </w:del>
    </w:p>
    <w:p w14:paraId="42E28485" w14:textId="77777777" w:rsidR="005B6BA2" w:rsidRDefault="005B6BA2" w:rsidP="00E26B3A">
      <w:r>
        <w:rPr>
          <w:b/>
        </w:rPr>
        <w:t>Учесници CК</w:t>
      </w:r>
      <w:proofErr w:type="gramStart"/>
      <w:r>
        <w:rPr>
          <w:b/>
        </w:rPr>
        <w:t>:</w:t>
      </w:r>
      <w:proofErr w:type="gramEnd"/>
      <w:r>
        <w:rPr>
          <w:b/>
        </w:rPr>
        <w:br/>
      </w:r>
      <w:r>
        <w:t>Корисник и програм</w:t>
      </w:r>
    </w:p>
    <w:p w14:paraId="0702AEAC" w14:textId="77E5E08F" w:rsidR="005B6BA2" w:rsidRDefault="005B6BA2" w:rsidP="00E26B3A">
      <w:r>
        <w:rPr>
          <w:b/>
        </w:rPr>
        <w:t>Предуслов</w:t>
      </w:r>
      <w:proofErr w:type="gramStart"/>
      <w:r>
        <w:rPr>
          <w:b/>
        </w:rPr>
        <w:t>:</w:t>
      </w:r>
      <w:proofErr w:type="gramEnd"/>
      <w:r>
        <w:rPr>
          <w:b/>
        </w:rPr>
        <w:br/>
      </w:r>
      <w:ins w:id="3043" w:author="Andrija Ilic" w:date="2015-09-06T11:21:00Z">
        <w:r w:rsidR="004E4E37">
          <w:t>Систем је укључен. Корисник је пријављен на систем као администратор</w:t>
        </w:r>
        <w:r w:rsidR="004E4E37" w:rsidDel="004E4E37">
          <w:t xml:space="preserve"> </w:t>
        </w:r>
      </w:ins>
      <w:del w:id="3044" w:author="Andrija Ilic" w:date="2015-09-06T11:21:00Z">
        <w:r w:rsidDel="004E4E37">
          <w:delText>Систем је укључен</w:delText>
        </w:r>
      </w:del>
    </w:p>
    <w:p w14:paraId="0C01BE70" w14:textId="77777777" w:rsidR="004E4E37" w:rsidRDefault="004E4E37" w:rsidP="004E4E37">
      <w:pPr>
        <w:rPr>
          <w:ins w:id="3045" w:author="Andrija Ilic" w:date="2015-09-06T11:38:00Z"/>
          <w:b/>
        </w:rPr>
      </w:pPr>
      <w:ins w:id="3046" w:author="Andrija Ilic" w:date="2015-09-06T11:21:00Z">
        <w:r>
          <w:rPr>
            <w:b/>
          </w:rPr>
          <w:t>Основни сценарио СК</w:t>
        </w:r>
      </w:ins>
    </w:p>
    <w:p w14:paraId="4F06A20F" w14:textId="6DDCE7D9" w:rsidR="00B63789" w:rsidRDefault="00B63789" w:rsidP="00B63789">
      <w:pPr>
        <w:pStyle w:val="ListParagraph"/>
        <w:numPr>
          <w:ilvl w:val="0"/>
          <w:numId w:val="43"/>
        </w:numPr>
        <w:rPr>
          <w:ins w:id="3047" w:author="Andrija Ilic" w:date="2015-09-15T12:15:00Z"/>
        </w:rPr>
      </w:pPr>
      <w:ins w:id="3048" w:author="Andrija Ilic" w:date="2015-09-06T11:38:00Z">
        <w:r>
          <w:t xml:space="preserve">Корисник </w:t>
        </w:r>
        <w:r w:rsidRPr="00F81F28">
          <w:rPr>
            <w:u w:val="single"/>
          </w:rPr>
          <w:t>уноси критеријум</w:t>
        </w:r>
        <w:r>
          <w:t xml:space="preserve"> за </w:t>
        </w:r>
        <w:r>
          <w:rPr>
            <w:lang w:val="sr-Cyrl-RS"/>
          </w:rPr>
          <w:t>креирање</w:t>
        </w:r>
      </w:ins>
      <w:ins w:id="3049" w:author="Andrija Ilic" w:date="2015-09-15T12:17:00Z">
        <w:r w:rsidR="009C28BB">
          <w:rPr>
            <w:lang w:val="sr-Cyrl-RS"/>
          </w:rPr>
          <w:t>/измену</w:t>
        </w:r>
      </w:ins>
      <w:ins w:id="3050" w:author="Andrija Ilic" w:date="2015-09-06T11:38:00Z">
        <w:r>
          <w:rPr>
            <w:lang w:val="sr-Cyrl-RS"/>
          </w:rPr>
          <w:t xml:space="preserve"> програма.</w:t>
        </w:r>
        <w:r>
          <w:t xml:space="preserve"> (АПУСО)</w:t>
        </w:r>
      </w:ins>
    </w:p>
    <w:p w14:paraId="54F6C9C8" w14:textId="4EB753B6" w:rsidR="009C28BB" w:rsidRDefault="009C28BB" w:rsidP="00B63789">
      <w:pPr>
        <w:pStyle w:val="ListParagraph"/>
        <w:numPr>
          <w:ilvl w:val="0"/>
          <w:numId w:val="43"/>
        </w:numPr>
        <w:rPr>
          <w:ins w:id="3051" w:author="Andrija Ilic" w:date="2015-09-06T11:38:00Z"/>
        </w:rPr>
      </w:pPr>
      <w:ins w:id="3052" w:author="Andrija Ilic" w:date="2015-09-15T12:15:00Z">
        <w:r>
          <w:rPr>
            <w:lang w:val="sr-Cyrl-RS"/>
          </w:rPr>
          <w:t xml:space="preserve">Клијент </w:t>
        </w:r>
        <w:r w:rsidRPr="009C28BB">
          <w:rPr>
            <w:u w:val="single"/>
            <w:lang w:val="sr-Cyrl-RS"/>
            <w:rPrChange w:id="3053" w:author="Andrija Ilic" w:date="2015-09-15T12:16:00Z">
              <w:rPr>
                <w:lang w:val="sr-Cyrl-RS"/>
              </w:rPr>
            </w:rPrChange>
          </w:rPr>
          <w:t>позива</w:t>
        </w:r>
      </w:ins>
      <w:ins w:id="3054" w:author="Andrija Ilic" w:date="2015-09-15T12:16:00Z">
        <w:r w:rsidRPr="009C28BB">
          <w:rPr>
            <w:lang w:val="sr-Cyrl-RS"/>
            <w:rPrChange w:id="3055" w:author="Andrija Ilic" w:date="2015-09-15T12:16:00Z">
              <w:rPr>
                <w:u w:val="single"/>
                <w:lang w:val="sr-Cyrl-RS"/>
              </w:rPr>
            </w:rPrChange>
          </w:rPr>
          <w:t xml:space="preserve"> </w:t>
        </w:r>
        <w:r>
          <w:rPr>
            <w:lang w:val="sr-Cyrl-RS"/>
          </w:rPr>
          <w:t>систем да пронађе програм</w:t>
        </w:r>
      </w:ins>
      <w:ins w:id="3056" w:author="Andrija Ilic" w:date="2015-09-15T12:17:00Z">
        <w:r>
          <w:rPr>
            <w:lang w:val="sr-Cyrl-RS"/>
          </w:rPr>
          <w:t xml:space="preserve"> са својим активностима</w:t>
        </w:r>
      </w:ins>
      <w:ins w:id="3057" w:author="Andrija Ilic" w:date="2015-09-15T12:16:00Z">
        <w:r>
          <w:rPr>
            <w:lang w:val="sr-Cyrl-RS"/>
          </w:rPr>
          <w:t>. (</w:t>
        </w:r>
      </w:ins>
      <w:ins w:id="3058" w:author="Andrija Ilic" w:date="2015-09-15T12:17:00Z">
        <w:r>
          <w:rPr>
            <w:lang w:val="sr-Cyrl-RS"/>
          </w:rPr>
          <w:t>АПСО</w:t>
        </w:r>
      </w:ins>
      <w:ins w:id="3059" w:author="Andrija Ilic" w:date="2015-09-15T12:16:00Z">
        <w:r>
          <w:rPr>
            <w:lang w:val="sr-Cyrl-RS"/>
          </w:rPr>
          <w:t>)</w:t>
        </w:r>
      </w:ins>
    </w:p>
    <w:p w14:paraId="63BCCF9A" w14:textId="5D752A60" w:rsidR="00B63789" w:rsidRPr="007268A5" w:rsidRDefault="00B63789" w:rsidP="00B63789">
      <w:pPr>
        <w:pStyle w:val="ListParagraph"/>
        <w:numPr>
          <w:ilvl w:val="0"/>
          <w:numId w:val="43"/>
        </w:numPr>
        <w:rPr>
          <w:ins w:id="3060" w:author="Andrija Ilic" w:date="2015-09-06T11:38:00Z"/>
        </w:rPr>
      </w:pPr>
      <w:ins w:id="3061" w:author="Andrija Ilic" w:date="2015-09-06T11:38:00Z">
        <w:r>
          <w:rPr>
            <w:lang w:val="sr-Cyrl-RS"/>
          </w:rPr>
          <w:t xml:space="preserve">Систем </w:t>
        </w:r>
        <w:r w:rsidRPr="007268A5">
          <w:rPr>
            <w:u w:val="single"/>
            <w:lang w:val="sr-Cyrl-RS"/>
          </w:rPr>
          <w:t>врши претрагу</w:t>
        </w:r>
        <w:r>
          <w:rPr>
            <w:u w:val="single"/>
            <w:lang w:val="sr-Cyrl-RS"/>
          </w:rPr>
          <w:t xml:space="preserve"> </w:t>
        </w:r>
        <w:r>
          <w:rPr>
            <w:lang w:val="sr-Cyrl-RS"/>
          </w:rPr>
          <w:t>за задати критеријум. (СО)</w:t>
        </w:r>
      </w:ins>
    </w:p>
    <w:p w14:paraId="337F1153" w14:textId="21CDC3F3" w:rsidR="00B63789" w:rsidRDefault="00B63789" w:rsidP="00B63789">
      <w:pPr>
        <w:pStyle w:val="ListParagraph"/>
        <w:numPr>
          <w:ilvl w:val="0"/>
          <w:numId w:val="43"/>
        </w:numPr>
        <w:rPr>
          <w:ins w:id="3062" w:author="Andrija Ilic" w:date="2015-09-06T11:38:00Z"/>
        </w:rPr>
      </w:pPr>
      <w:ins w:id="3063" w:author="Andrija Ilic" w:date="2015-09-06T11:38:00Z">
        <w:r>
          <w:rPr>
            <w:lang w:val="sr-Cyrl-RS"/>
          </w:rPr>
          <w:t xml:space="preserve">Систем </w:t>
        </w:r>
        <w:r w:rsidRPr="007268A5">
          <w:rPr>
            <w:u w:val="single"/>
            <w:lang w:val="sr-Cyrl-RS"/>
          </w:rPr>
          <w:t>приказује</w:t>
        </w:r>
        <w:r>
          <w:rPr>
            <w:lang w:val="sr-Cyrl-RS"/>
          </w:rPr>
          <w:t xml:space="preserve"> податке за одабрани програм. (ИА)</w:t>
        </w:r>
      </w:ins>
    </w:p>
    <w:p w14:paraId="2CC87784" w14:textId="1B3633FA" w:rsidR="00B63789" w:rsidRDefault="00B63789" w:rsidP="00B63789">
      <w:pPr>
        <w:pStyle w:val="ListParagraph"/>
        <w:numPr>
          <w:ilvl w:val="0"/>
          <w:numId w:val="43"/>
        </w:numPr>
        <w:rPr>
          <w:ins w:id="3064" w:author="Andrija Ilic" w:date="2015-09-06T11:39:00Z"/>
        </w:rPr>
      </w:pPr>
      <w:ins w:id="3065" w:author="Andrija Ilic" w:date="2015-09-06T11:39:00Z">
        <w:r>
          <w:t xml:space="preserve">Корисник </w:t>
        </w:r>
        <w:r w:rsidRPr="00F81F28">
          <w:rPr>
            <w:u w:val="single"/>
          </w:rPr>
          <w:t>уноси</w:t>
        </w:r>
        <w:r>
          <w:t xml:space="preserve"> податке </w:t>
        </w:r>
        <w:r>
          <w:rPr>
            <w:lang w:val="sr-Cyrl-RS"/>
          </w:rPr>
          <w:t>за задати програма.</w:t>
        </w:r>
        <w:r>
          <w:t xml:space="preserve"> (АПУСО)</w:t>
        </w:r>
      </w:ins>
    </w:p>
    <w:p w14:paraId="13ECDEEF" w14:textId="7D50366B" w:rsidR="00B63789" w:rsidRDefault="00B63789" w:rsidP="00B63789">
      <w:pPr>
        <w:pStyle w:val="ListParagraph"/>
        <w:numPr>
          <w:ilvl w:val="0"/>
          <w:numId w:val="43"/>
        </w:numPr>
        <w:rPr>
          <w:ins w:id="3066" w:author="Andrija Ilic" w:date="2015-09-06T11:39:00Z"/>
        </w:rPr>
      </w:pPr>
      <w:ins w:id="3067" w:author="Andrija Ilic" w:date="2015-09-06T11:40:00Z">
        <w:r>
          <w:t xml:space="preserve">Корисник </w:t>
        </w:r>
        <w:r w:rsidRPr="0033384F">
          <w:rPr>
            <w:u w:val="single"/>
            <w:rPrChange w:id="3068" w:author="Andrija Ilic" w:date="2015-09-15T12:19:00Z">
              <w:rPr/>
            </w:rPrChange>
          </w:rPr>
          <w:t>позива</w:t>
        </w:r>
        <w:r>
          <w:t xml:space="preserve"> систем да </w:t>
        </w:r>
        <w:r>
          <w:rPr>
            <w:u w:val="single"/>
            <w:lang w:val="sr-Cyrl-RS"/>
          </w:rPr>
          <w:t>сачува</w:t>
        </w:r>
        <w:r>
          <w:t xml:space="preserve"> </w:t>
        </w:r>
        <w:r>
          <w:rPr>
            <w:lang w:val="sr-Cyrl-RS"/>
          </w:rPr>
          <w:t>програм.</w:t>
        </w:r>
        <w:r>
          <w:t xml:space="preserve"> (АПСО)</w:t>
        </w:r>
      </w:ins>
    </w:p>
    <w:p w14:paraId="167F5914" w14:textId="6D0FE60B" w:rsidR="00B63789" w:rsidRDefault="00B63789" w:rsidP="00B63789">
      <w:pPr>
        <w:pStyle w:val="ListParagraph"/>
        <w:numPr>
          <w:ilvl w:val="0"/>
          <w:numId w:val="43"/>
        </w:numPr>
        <w:rPr>
          <w:ins w:id="3069" w:author="Andrija Ilic" w:date="2015-09-06T11:39:00Z"/>
        </w:rPr>
      </w:pPr>
      <w:ins w:id="3070" w:author="Andrija Ilic" w:date="2015-09-06T11:39:00Z">
        <w:r>
          <w:t xml:space="preserve">Систем </w:t>
        </w:r>
        <w:r>
          <w:rPr>
            <w:u w:val="single"/>
            <w:lang w:val="sr-Cyrl-RS"/>
          </w:rPr>
          <w:t>чува</w:t>
        </w:r>
        <w:r>
          <w:t xml:space="preserve"> </w:t>
        </w:r>
        <w:r>
          <w:rPr>
            <w:lang w:val="sr-Cyrl-RS"/>
          </w:rPr>
          <w:t>програм.</w:t>
        </w:r>
        <w:r>
          <w:t xml:space="preserve"> (СО)</w:t>
        </w:r>
      </w:ins>
    </w:p>
    <w:p w14:paraId="15F93181" w14:textId="55387A9D" w:rsidR="00B63789" w:rsidRPr="007911AF" w:rsidRDefault="00B63789">
      <w:pPr>
        <w:pStyle w:val="ListParagraph"/>
        <w:numPr>
          <w:ilvl w:val="0"/>
          <w:numId w:val="43"/>
        </w:numPr>
        <w:rPr>
          <w:ins w:id="3071" w:author="Andrija Ilic" w:date="2015-09-06T11:38:00Z"/>
        </w:rPr>
      </w:pPr>
      <w:ins w:id="3072" w:author="Andrija Ilic" w:date="2015-09-06T11:40:00Z">
        <w:r>
          <w:t xml:space="preserve">Систем </w:t>
        </w:r>
        <w:r w:rsidRPr="00B63789">
          <w:rPr>
            <w:u w:val="single"/>
          </w:rPr>
          <w:t>приказује</w:t>
        </w:r>
        <w:r>
          <w:t xml:space="preserve"> </w:t>
        </w:r>
        <w:r w:rsidRPr="00B63789">
          <w:rPr>
            <w:lang w:val="sr-Cyrl-RS"/>
          </w:rPr>
          <w:t>кориснику програм</w:t>
        </w:r>
        <w:r>
          <w:t>.</w:t>
        </w:r>
        <w:r w:rsidRPr="00B63789">
          <w:rPr>
            <w:lang w:val="sr-Cyrl-RS"/>
          </w:rPr>
          <w:t xml:space="preserve"> </w:t>
        </w:r>
        <w:r>
          <w:t>(ИА)</w:t>
        </w:r>
      </w:ins>
    </w:p>
    <w:p w14:paraId="3EAB855C" w14:textId="77777777" w:rsidR="004E4E37" w:rsidRDefault="004E4E37" w:rsidP="004E4E37">
      <w:pPr>
        <w:rPr>
          <w:ins w:id="3073" w:author="Andrija Ilic" w:date="2015-09-06T11:21:00Z"/>
          <w:b/>
        </w:rPr>
      </w:pPr>
      <w:ins w:id="3074" w:author="Andrija Ilic" w:date="2015-09-06T11:21:00Z">
        <w:r>
          <w:rPr>
            <w:b/>
          </w:rPr>
          <w:t>Алтернативни сценарио:</w:t>
        </w:r>
      </w:ins>
    </w:p>
    <w:p w14:paraId="0CF3B37C" w14:textId="67896375" w:rsidR="005B6BA2" w:rsidDel="004E4E37" w:rsidRDefault="006B13F1">
      <w:pPr>
        <w:ind w:firstLine="720"/>
        <w:rPr>
          <w:del w:id="3075" w:author="Andrija Ilic" w:date="2015-09-06T11:21:00Z"/>
          <w:b/>
        </w:rPr>
        <w:pPrChange w:id="3076" w:author="Andrija Ilic" w:date="2015-09-06T11:40:00Z">
          <w:pPr/>
        </w:pPrChange>
      </w:pPr>
      <w:ins w:id="3077" w:author="Andrija Ilic" w:date="2015-09-06T11:21:00Z">
        <w:r>
          <w:t>8</w:t>
        </w:r>
        <w:r w:rsidR="004E4E37">
          <w:t>.1</w:t>
        </w:r>
      </w:ins>
      <w:ins w:id="3078" w:author="Andrija Ilic" w:date="2015-09-06T11:40:00Z">
        <w:r w:rsidR="00B63789">
          <w:rPr>
            <w:lang w:val="sr-Cyrl-RS"/>
          </w:rPr>
          <w:t xml:space="preserve"> </w:t>
        </w:r>
      </w:ins>
      <w:ins w:id="3079" w:author="Andrija Ilic" w:date="2015-09-06T11:21:00Z">
        <w:r w:rsidR="004E4E37">
          <w:t xml:space="preserve">Систем </w:t>
        </w:r>
        <w:r w:rsidR="004E4E37" w:rsidRPr="00F81F28">
          <w:rPr>
            <w:u w:val="single"/>
          </w:rPr>
          <w:t>приказује</w:t>
        </w:r>
        <w:r w:rsidR="004E4E37">
          <w:t xml:space="preserve"> грешку при </w:t>
        </w:r>
      </w:ins>
      <w:ins w:id="3080" w:author="Andrija Ilic" w:date="2015-09-06T11:32:00Z">
        <w:r>
          <w:rPr>
            <w:lang w:val="sr-Cyrl-RS"/>
          </w:rPr>
          <w:t>креир</w:t>
        </w:r>
      </w:ins>
      <w:ins w:id="3081" w:author="Andrija Ilic" w:date="2015-09-06T11:40:00Z">
        <w:r w:rsidR="00B63789">
          <w:rPr>
            <w:lang w:val="sr-Cyrl-RS"/>
          </w:rPr>
          <w:t>а</w:t>
        </w:r>
      </w:ins>
      <w:ins w:id="3082" w:author="Andrija Ilic" w:date="2015-09-06T11:32:00Z">
        <w:r>
          <w:rPr>
            <w:lang w:val="sr-Cyrl-RS"/>
          </w:rPr>
          <w:t>њу или измени програма</w:t>
        </w:r>
      </w:ins>
      <w:ins w:id="3083" w:author="Andrija Ilic" w:date="2015-09-06T11:21:00Z">
        <w:r w:rsidR="00B63789">
          <w:t xml:space="preserve">. </w:t>
        </w:r>
        <w:r w:rsidR="004E4E37">
          <w:t>(ИА)</w:t>
        </w:r>
        <w:r w:rsidR="004E4E37">
          <w:br/>
        </w:r>
      </w:ins>
      <w:del w:id="3084" w:author="Andrija Ilic" w:date="2015-09-06T11:21:00Z">
        <w:r w:rsidR="005B6BA2" w:rsidDel="004E4E37">
          <w:rPr>
            <w:b/>
          </w:rPr>
          <w:delText>Основни сценарио СК</w:delText>
        </w:r>
      </w:del>
    </w:p>
    <w:p w14:paraId="7C395BF5" w14:textId="4B79F561" w:rsidR="005B6BA2" w:rsidDel="004E4E37" w:rsidRDefault="005B6BA2">
      <w:pPr>
        <w:pStyle w:val="ListParagraph"/>
        <w:numPr>
          <w:ilvl w:val="0"/>
          <w:numId w:val="4"/>
        </w:numPr>
        <w:ind w:left="0" w:firstLine="720"/>
        <w:rPr>
          <w:del w:id="3085" w:author="Andrija Ilic" w:date="2015-09-06T11:21:00Z"/>
        </w:rPr>
        <w:pPrChange w:id="3086" w:author="Andrija Ilic" w:date="2015-09-06T11:40:00Z">
          <w:pPr>
            <w:pStyle w:val="ListParagraph"/>
            <w:numPr>
              <w:numId w:val="4"/>
            </w:numPr>
            <w:ind w:left="1080" w:hanging="360"/>
          </w:pPr>
        </w:pPrChange>
      </w:pPr>
      <w:del w:id="3087" w:author="Andrija Ilic" w:date="2015-09-06T11:21:00Z">
        <w:r w:rsidDel="004E4E37">
          <w:delText xml:space="preserve">Корисник </w:delText>
        </w:r>
        <w:r w:rsidRPr="00A10AA6" w:rsidDel="004E4E37">
          <w:rPr>
            <w:u w:val="single"/>
          </w:rPr>
          <w:delText>уноси</w:delText>
        </w:r>
        <w:r w:rsidDel="004E4E37">
          <w:delText xml:space="preserve"> име и шифру.</w:delText>
        </w:r>
        <w:r w:rsidR="00A10AA6" w:rsidDel="004E4E37">
          <w:delText xml:space="preserve"> (АПУСО)</w:delText>
        </w:r>
      </w:del>
    </w:p>
    <w:p w14:paraId="3F89C3E2" w14:textId="103F882F" w:rsidR="005B6BA2" w:rsidDel="004E4E37" w:rsidRDefault="005B6BA2">
      <w:pPr>
        <w:pStyle w:val="ListParagraph"/>
        <w:numPr>
          <w:ilvl w:val="0"/>
          <w:numId w:val="4"/>
        </w:numPr>
        <w:ind w:left="0" w:firstLine="720"/>
        <w:rPr>
          <w:del w:id="3088" w:author="Andrija Ilic" w:date="2015-09-06T11:21:00Z"/>
        </w:rPr>
        <w:pPrChange w:id="3089" w:author="Andrija Ilic" w:date="2015-09-06T11:40:00Z">
          <w:pPr>
            <w:pStyle w:val="ListParagraph"/>
            <w:numPr>
              <w:numId w:val="4"/>
            </w:numPr>
            <w:ind w:left="1080" w:hanging="360"/>
          </w:pPr>
        </w:pPrChange>
      </w:pPr>
      <w:del w:id="3090" w:author="Andrija Ilic" w:date="2015-09-06T11:21:00Z">
        <w:r w:rsidDel="004E4E37">
          <w:delText xml:space="preserve">Корисник </w:delText>
        </w:r>
        <w:r w:rsidRPr="00A10AA6" w:rsidDel="004E4E37">
          <w:rPr>
            <w:u w:val="single"/>
          </w:rPr>
          <w:delText>позива</w:delText>
        </w:r>
        <w:r w:rsidDel="004E4E37">
          <w:delText xml:space="preserve"> систем да изврши проверу.</w:delText>
        </w:r>
        <w:r w:rsidR="00A10AA6" w:rsidDel="004E4E37">
          <w:delText>(АПСО)</w:delText>
        </w:r>
      </w:del>
    </w:p>
    <w:p w14:paraId="232C94F0" w14:textId="6C3200EC" w:rsidR="005B6BA2" w:rsidDel="004E4E37" w:rsidRDefault="005B6BA2">
      <w:pPr>
        <w:pStyle w:val="ListParagraph"/>
        <w:numPr>
          <w:ilvl w:val="0"/>
          <w:numId w:val="4"/>
        </w:numPr>
        <w:ind w:left="0" w:firstLine="720"/>
        <w:rPr>
          <w:del w:id="3091" w:author="Andrija Ilic" w:date="2015-09-06T11:21:00Z"/>
        </w:rPr>
        <w:pPrChange w:id="3092" w:author="Andrija Ilic" w:date="2015-09-06T11:40:00Z">
          <w:pPr>
            <w:pStyle w:val="ListParagraph"/>
            <w:numPr>
              <w:numId w:val="4"/>
            </w:numPr>
            <w:ind w:left="1080" w:hanging="360"/>
          </w:pPr>
        </w:pPrChange>
      </w:pPr>
      <w:del w:id="3093" w:author="Andrija Ilic" w:date="2015-09-06T11:21:00Z">
        <w:r w:rsidDel="004E4E37">
          <w:delText xml:space="preserve">Систем </w:delText>
        </w:r>
        <w:r w:rsidRPr="00A10AA6" w:rsidDel="004E4E37">
          <w:rPr>
            <w:u w:val="single"/>
          </w:rPr>
          <w:delText>врши проверу</w:delText>
        </w:r>
        <w:r w:rsidDel="004E4E37">
          <w:delText xml:space="preserve"> корисника.</w:delText>
        </w:r>
        <w:r w:rsidR="00A10AA6" w:rsidDel="004E4E37">
          <w:delText>(СО)</w:delText>
        </w:r>
      </w:del>
    </w:p>
    <w:p w14:paraId="005A7AE1" w14:textId="2D68F75B" w:rsidR="005B6BA2" w:rsidDel="004E4E37" w:rsidRDefault="005B6BA2">
      <w:pPr>
        <w:pStyle w:val="ListParagraph"/>
        <w:numPr>
          <w:ilvl w:val="0"/>
          <w:numId w:val="4"/>
        </w:numPr>
        <w:ind w:left="0" w:firstLine="720"/>
        <w:rPr>
          <w:del w:id="3094" w:author="Andrija Ilic" w:date="2015-09-06T11:21:00Z"/>
        </w:rPr>
        <w:pPrChange w:id="3095" w:author="Andrija Ilic" w:date="2015-09-06T11:40:00Z">
          <w:pPr>
            <w:pStyle w:val="ListParagraph"/>
            <w:numPr>
              <w:numId w:val="4"/>
            </w:numPr>
            <w:ind w:left="1080" w:hanging="360"/>
          </w:pPr>
        </w:pPrChange>
      </w:pPr>
      <w:del w:id="3096" w:author="Andrija Ilic" w:date="2015-09-06T11:21:00Z">
        <w:r w:rsidDel="004E4E37">
          <w:delText xml:space="preserve">Систем </w:delText>
        </w:r>
        <w:r w:rsidRPr="00A10AA6" w:rsidDel="004E4E37">
          <w:rPr>
            <w:u w:val="single"/>
          </w:rPr>
          <w:delText>приказује</w:delText>
        </w:r>
        <w:r w:rsidDel="004E4E37">
          <w:delText xml:space="preserve"> кориснику поруку о успешности пријаве.</w:delText>
        </w:r>
        <w:r w:rsidR="00A10AA6" w:rsidDel="004E4E37">
          <w:delText>(ИА)</w:delText>
        </w:r>
      </w:del>
    </w:p>
    <w:p w14:paraId="2A28CC5A" w14:textId="0E2B6D2E" w:rsidR="005B6BA2" w:rsidDel="004E4E37" w:rsidRDefault="005B6BA2">
      <w:pPr>
        <w:pStyle w:val="ListParagraph"/>
        <w:numPr>
          <w:ilvl w:val="0"/>
          <w:numId w:val="4"/>
        </w:numPr>
        <w:ind w:left="0" w:firstLine="720"/>
        <w:rPr>
          <w:del w:id="3097" w:author="Andrija Ilic" w:date="2015-09-06T11:21:00Z"/>
        </w:rPr>
        <w:pPrChange w:id="3098" w:author="Andrija Ilic" w:date="2015-09-06T11:40:00Z">
          <w:pPr>
            <w:pStyle w:val="ListParagraph"/>
            <w:numPr>
              <w:numId w:val="4"/>
            </w:numPr>
            <w:ind w:left="1080" w:hanging="360"/>
          </w:pPr>
        </w:pPrChange>
      </w:pPr>
      <w:del w:id="3099" w:author="Andrija Ilic" w:date="2015-09-06T11:21:00Z">
        <w:r w:rsidDel="004E4E37">
          <w:delText xml:space="preserve">Систем </w:delText>
        </w:r>
        <w:r w:rsidRPr="00A10AA6" w:rsidDel="004E4E37">
          <w:rPr>
            <w:u w:val="single"/>
          </w:rPr>
          <w:delText>приказује</w:delText>
        </w:r>
        <w:r w:rsidDel="004E4E37">
          <w:delText xml:space="preserve"> кориснику почетну страну.</w:delText>
        </w:r>
      </w:del>
    </w:p>
    <w:p w14:paraId="7A345E87" w14:textId="33082978" w:rsidR="00A10AA6" w:rsidDel="004E4E37" w:rsidRDefault="00A10AA6">
      <w:pPr>
        <w:pStyle w:val="ListParagraph"/>
        <w:ind w:left="0" w:firstLine="720"/>
        <w:rPr>
          <w:del w:id="3100" w:author="Andrija Ilic" w:date="2015-09-06T11:21:00Z"/>
        </w:rPr>
        <w:pPrChange w:id="3101" w:author="Andrija Ilic" w:date="2015-09-06T11:40:00Z">
          <w:pPr>
            <w:pStyle w:val="ListParagraph"/>
            <w:ind w:left="1080"/>
          </w:pPr>
        </w:pPrChange>
      </w:pPr>
    </w:p>
    <w:p w14:paraId="461B545C" w14:textId="5B2BBD6E" w:rsidR="00A10AA6" w:rsidDel="004E4E37" w:rsidRDefault="00A10AA6">
      <w:pPr>
        <w:ind w:firstLine="720"/>
        <w:rPr>
          <w:del w:id="3102" w:author="Andrija Ilic" w:date="2015-09-06T11:21:00Z"/>
          <w:b/>
        </w:rPr>
        <w:pPrChange w:id="3103" w:author="Andrija Ilic" w:date="2015-09-06T11:40:00Z">
          <w:pPr/>
        </w:pPrChange>
      </w:pPr>
      <w:del w:id="3104" w:author="Andrija Ilic" w:date="2015-09-06T11:21:00Z">
        <w:r w:rsidDel="004E4E37">
          <w:rPr>
            <w:b/>
          </w:rPr>
          <w:delText>Алтернативни сценарио:</w:delText>
        </w:r>
      </w:del>
    </w:p>
    <w:p w14:paraId="218015E1" w14:textId="257B7344" w:rsidR="00A10AA6" w:rsidDel="004E4E37" w:rsidRDefault="00A10AA6">
      <w:pPr>
        <w:ind w:firstLine="720"/>
        <w:rPr>
          <w:del w:id="3105" w:author="Andrija Ilic" w:date="2015-09-06T11:21:00Z"/>
        </w:rPr>
        <w:pPrChange w:id="3106" w:author="Andrija Ilic" w:date="2015-09-06T11:40:00Z">
          <w:pPr/>
        </w:pPrChange>
      </w:pPr>
      <w:del w:id="3107" w:author="Andrija Ilic" w:date="2015-09-06T11:21:00Z">
        <w:r w:rsidDel="004E4E37">
          <w:rPr>
            <w:b/>
          </w:rPr>
          <w:tab/>
        </w:r>
        <w:r w:rsidDel="004E4E37">
          <w:delText xml:space="preserve">4.1 Уколико систем не може да </w:delText>
        </w:r>
        <w:r w:rsidRPr="00F81F28" w:rsidDel="004E4E37">
          <w:rPr>
            <w:u w:val="single"/>
          </w:rPr>
          <w:delText>пронађе</w:delText>
        </w:r>
        <w:r w:rsidDel="004E4E37">
          <w:delText xml:space="preserve"> радника који се пријављује, приказује кориснику поруку о неуспешном логовању.</w:delText>
        </w:r>
        <w:r w:rsidR="00E14B65" w:rsidDel="004E4E37">
          <w:delText>(ИА)</w:delText>
        </w:r>
        <w:r w:rsidDel="004E4E37">
          <w:delText xml:space="preserve"> Прекида се извршење сценарија.</w:delText>
        </w:r>
      </w:del>
    </w:p>
    <w:p w14:paraId="49D42504" w14:textId="19E3DE05" w:rsidR="00E26B3A" w:rsidDel="00B63789" w:rsidRDefault="00E26B3A">
      <w:pPr>
        <w:ind w:firstLine="720"/>
        <w:rPr>
          <w:del w:id="3108" w:author="Andrija Ilic" w:date="2015-09-06T11:33:00Z"/>
        </w:rPr>
        <w:pPrChange w:id="3109" w:author="Andrija Ilic" w:date="2015-09-06T11:40:00Z">
          <w:pPr/>
        </w:pPrChange>
      </w:pPr>
    </w:p>
    <w:p w14:paraId="6A9CE0D8" w14:textId="77777777" w:rsidR="00F90BCA" w:rsidRPr="00F90BCA" w:rsidRDefault="00F90BCA">
      <w:pPr>
        <w:ind w:firstLine="720"/>
        <w:pPrChange w:id="3110" w:author="Andrija Ilic" w:date="2015-09-06T11:40:00Z">
          <w:pPr/>
        </w:pPrChange>
      </w:pPr>
    </w:p>
    <w:p w14:paraId="1F6AA8DF" w14:textId="23408FF2" w:rsidR="00E26B3A" w:rsidRPr="00E55E60" w:rsidRDefault="00E26B3A" w:rsidP="00E26B3A">
      <w:pPr>
        <w:rPr>
          <w:b/>
        </w:rPr>
      </w:pPr>
      <w:r w:rsidRPr="005B6BA2">
        <w:rPr>
          <w:b/>
        </w:rPr>
        <w:t xml:space="preserve">Случај коришћења </w:t>
      </w:r>
      <w:ins w:id="3111" w:author="Andrija Ilic" w:date="2015-09-06T11:41:00Z">
        <w:r w:rsidR="00D23187">
          <w:rPr>
            <w:b/>
            <w:lang w:val="sr-Cyrl-RS"/>
          </w:rPr>
          <w:t>5</w:t>
        </w:r>
      </w:ins>
      <w:del w:id="3112" w:author="Andrija Ilic" w:date="2015-09-06T11:41:00Z">
        <w:r w:rsidDel="00D23187">
          <w:rPr>
            <w:b/>
          </w:rPr>
          <w:delText>2</w:delText>
        </w:r>
      </w:del>
      <w:r w:rsidRPr="005B6BA2">
        <w:rPr>
          <w:b/>
        </w:rPr>
        <w:t xml:space="preserve">: </w:t>
      </w:r>
      <w:ins w:id="3113" w:author="Andrija Ilic" w:date="2015-09-06T19:02:00Z">
        <w:r w:rsidR="00E55E60" w:rsidRPr="00E55E60">
          <w:rPr>
            <w:b/>
            <w:lang w:val="sr-Cyrl-RS"/>
            <w:rPrChange w:id="3114" w:author="Andrija Ilic" w:date="2015-09-06T19:02:00Z">
              <w:rPr>
                <w:lang w:val="sr-Cyrl-RS"/>
              </w:rPr>
            </w:rPrChange>
          </w:rPr>
          <w:t>Пријава студената на предмет</w:t>
        </w:r>
      </w:ins>
      <w:del w:id="3115" w:author="Andrija Ilic" w:date="2015-09-06T19:02:00Z">
        <w:r w:rsidRPr="00E55E60" w:rsidDel="00E55E60">
          <w:rPr>
            <w:b/>
          </w:rPr>
          <w:delText>Претрага пословних партнера</w:delText>
        </w:r>
      </w:del>
    </w:p>
    <w:p w14:paraId="581F110C" w14:textId="77777777" w:rsidR="00E55E60" w:rsidRDefault="00E26B3A" w:rsidP="00E26B3A">
      <w:pPr>
        <w:rPr>
          <w:ins w:id="3116" w:author="Andrija Ilic" w:date="2015-09-06T19:03:00Z"/>
          <w:lang w:val="sr-Cyrl-RS"/>
        </w:rPr>
      </w:pPr>
      <w:r>
        <w:rPr>
          <w:b/>
        </w:rPr>
        <w:t>Назив СК</w:t>
      </w:r>
      <w:proofErr w:type="gramStart"/>
      <w:r>
        <w:rPr>
          <w:b/>
        </w:rPr>
        <w:t>:</w:t>
      </w:r>
      <w:proofErr w:type="gramEnd"/>
      <w:r>
        <w:rPr>
          <w:b/>
        </w:rPr>
        <w:br/>
      </w:r>
      <w:ins w:id="3117" w:author="Andrija Ilic" w:date="2015-09-06T19:03:00Z">
        <w:r w:rsidR="00E55E60">
          <w:rPr>
            <w:lang w:val="sr-Cyrl-RS"/>
          </w:rPr>
          <w:t>Пријава студената на предмет</w:t>
        </w:r>
      </w:ins>
    </w:p>
    <w:p w14:paraId="59DD23CA" w14:textId="3ADDDCB7" w:rsidR="00E26B3A" w:rsidDel="00E55E60" w:rsidRDefault="00E26B3A" w:rsidP="00E26B3A">
      <w:pPr>
        <w:rPr>
          <w:del w:id="3118" w:author="Andrija Ilic" w:date="2015-09-06T19:03:00Z"/>
        </w:rPr>
      </w:pPr>
      <w:del w:id="3119" w:author="Andrija Ilic" w:date="2015-09-06T19:03:00Z">
        <w:r w:rsidDel="00E55E60">
          <w:delText>Претрага пословних партнера</w:delText>
        </w:r>
      </w:del>
    </w:p>
    <w:p w14:paraId="13B2DFBE" w14:textId="77777777" w:rsidR="00E26B3A" w:rsidRDefault="00E26B3A" w:rsidP="00E26B3A">
      <w:r>
        <w:rPr>
          <w:b/>
        </w:rPr>
        <w:t>Учесници CК</w:t>
      </w:r>
      <w:proofErr w:type="gramStart"/>
      <w:r>
        <w:rPr>
          <w:b/>
        </w:rPr>
        <w:t>:</w:t>
      </w:r>
      <w:proofErr w:type="gramEnd"/>
      <w:r>
        <w:rPr>
          <w:b/>
        </w:rPr>
        <w:br/>
      </w:r>
      <w:r>
        <w:t>Корисник и програм</w:t>
      </w:r>
    </w:p>
    <w:p w14:paraId="23961254" w14:textId="77777777" w:rsidR="00E55E60" w:rsidRDefault="00E26B3A" w:rsidP="00E1026A">
      <w:pPr>
        <w:rPr>
          <w:ins w:id="3120" w:author="Andrija Ilic" w:date="2015-09-06T19:03:00Z"/>
        </w:rPr>
      </w:pPr>
      <w:r>
        <w:rPr>
          <w:b/>
        </w:rPr>
        <w:lastRenderedPageBreak/>
        <w:t>Предуслов</w:t>
      </w:r>
      <w:proofErr w:type="gramStart"/>
      <w:r>
        <w:rPr>
          <w:b/>
        </w:rPr>
        <w:t>:</w:t>
      </w:r>
      <w:proofErr w:type="gramEnd"/>
      <w:r>
        <w:rPr>
          <w:b/>
        </w:rPr>
        <w:br/>
      </w:r>
      <w:ins w:id="3121" w:author="Andrija Ilic" w:date="2015-09-06T19:03:00Z">
        <w:r w:rsidR="00E55E60">
          <w:t>Систем је укључен. Корисник је пријављен на систем као администратор</w:t>
        </w:r>
        <w:r w:rsidR="00E55E60" w:rsidDel="00E55E60">
          <w:t xml:space="preserve"> </w:t>
        </w:r>
      </w:ins>
    </w:p>
    <w:p w14:paraId="503E29F4" w14:textId="4F49DBF8" w:rsidR="00E26B3A" w:rsidDel="00E55E60" w:rsidRDefault="00E1026A" w:rsidP="00E26B3A">
      <w:pPr>
        <w:rPr>
          <w:del w:id="3122" w:author="Andrija Ilic" w:date="2015-09-06T19:03:00Z"/>
        </w:rPr>
      </w:pPr>
      <w:del w:id="3123" w:author="Andrija Ilic" w:date="2015-09-06T19:03:00Z">
        <w:r w:rsidDel="00E55E60">
          <w:delText>Корисник је пријављен на систем</w:delText>
        </w:r>
      </w:del>
    </w:p>
    <w:p w14:paraId="7BDC5CBD" w14:textId="77777777" w:rsidR="00E26B3A" w:rsidRDefault="00E26B3A" w:rsidP="00E1026A">
      <w:pPr>
        <w:rPr>
          <w:b/>
        </w:rPr>
      </w:pPr>
      <w:r>
        <w:rPr>
          <w:b/>
        </w:rPr>
        <w:t>Основни сценарио СК</w:t>
      </w:r>
    </w:p>
    <w:p w14:paraId="4FDEBC77" w14:textId="5E015A1C" w:rsidR="00E26B3A" w:rsidRDefault="00E26B3A" w:rsidP="00E26B3A">
      <w:pPr>
        <w:pStyle w:val="ListParagraph"/>
        <w:numPr>
          <w:ilvl w:val="0"/>
          <w:numId w:val="5"/>
        </w:numPr>
        <w:rPr>
          <w:ins w:id="3124" w:author="Andrija Ilic" w:date="2015-09-06T19:07:00Z"/>
        </w:rPr>
      </w:pPr>
      <w:del w:id="3125" w:author="Andrija Ilic" w:date="2015-09-06T19:13:00Z">
        <w:r w:rsidDel="00936DBB">
          <w:delText xml:space="preserve"> </w:delText>
        </w:r>
      </w:del>
      <w:ins w:id="3126" w:author="Andrija Ilic" w:date="2015-09-06T19:06:00Z">
        <w:r w:rsidR="00E55E60">
          <w:t xml:space="preserve">Корисник </w:t>
        </w:r>
      </w:ins>
      <w:ins w:id="3127" w:author="Andrija Ilic" w:date="2015-09-06T19:07:00Z">
        <w:r w:rsidR="00E55E60">
          <w:rPr>
            <w:u w:val="single"/>
            <w:lang w:val="sr-Cyrl-RS"/>
          </w:rPr>
          <w:t>бира</w:t>
        </w:r>
      </w:ins>
      <w:ins w:id="3128" w:author="Andrija Ilic" w:date="2015-09-06T19:06:00Z">
        <w:r w:rsidR="00E55E60" w:rsidRPr="00F81F28">
          <w:rPr>
            <w:u w:val="single"/>
          </w:rPr>
          <w:t xml:space="preserve"> критеријум</w:t>
        </w:r>
        <w:r w:rsidR="00E55E60">
          <w:t xml:space="preserve"> за </w:t>
        </w:r>
      </w:ins>
      <w:ins w:id="3129" w:author="Andrija Ilic" w:date="2015-09-06T19:07:00Z">
        <w:r w:rsidR="00E55E60">
          <w:rPr>
            <w:lang w:val="sr-Cyrl-RS"/>
          </w:rPr>
          <w:t>унос студената</w:t>
        </w:r>
      </w:ins>
      <w:ins w:id="3130" w:author="Andrija Ilic" w:date="2015-09-06T19:06:00Z">
        <w:r w:rsidR="00E55E60">
          <w:rPr>
            <w:lang w:val="sr-Cyrl-RS"/>
          </w:rPr>
          <w:t>.</w:t>
        </w:r>
      </w:ins>
      <w:del w:id="3131" w:author="Andrija Ilic" w:date="2015-09-06T19:06:00Z">
        <w:r w:rsidR="00E1026A" w:rsidDel="00E55E60">
          <w:delText xml:space="preserve">Корисник </w:delText>
        </w:r>
        <w:r w:rsidR="00E1026A" w:rsidRPr="00F81F28" w:rsidDel="00E55E60">
          <w:rPr>
            <w:u w:val="single"/>
          </w:rPr>
          <w:delText>уноси</w:delText>
        </w:r>
        <w:r w:rsidR="00E1026A" w:rsidDel="00E55E60">
          <w:delText xml:space="preserve"> критеријуме по којима жели да изврши претрагу пословних партнера.</w:delText>
        </w:r>
      </w:del>
      <w:r w:rsidR="00E1026A">
        <w:t xml:space="preserve"> </w:t>
      </w:r>
      <w:r>
        <w:t>(АПУСО)</w:t>
      </w:r>
    </w:p>
    <w:p w14:paraId="6078EE27" w14:textId="53F5D83C" w:rsidR="00E55E60" w:rsidRDefault="00E55E60" w:rsidP="00E55E60">
      <w:pPr>
        <w:pStyle w:val="ListParagraph"/>
        <w:numPr>
          <w:ilvl w:val="0"/>
          <w:numId w:val="5"/>
        </w:numPr>
        <w:rPr>
          <w:ins w:id="3132" w:author="Andrija Ilic" w:date="2015-09-06T19:07:00Z"/>
        </w:rPr>
      </w:pPr>
      <w:ins w:id="3133" w:author="Andrija Ilic" w:date="2015-09-06T19:07:00Z">
        <w:r>
          <w:t xml:space="preserve">Корисник </w:t>
        </w:r>
        <w:r>
          <w:rPr>
            <w:u w:val="single"/>
            <w:lang w:val="sr-Cyrl-RS"/>
          </w:rPr>
          <w:t>одабира</w:t>
        </w:r>
        <w:r w:rsidRPr="00E55E60">
          <w:rPr>
            <w:rPrChange w:id="3134" w:author="Andrija Ilic" w:date="2015-09-06T19:08:00Z">
              <w:rPr>
                <w:u w:val="single"/>
              </w:rPr>
            </w:rPrChange>
          </w:rPr>
          <w:t xml:space="preserve"> </w:t>
        </w:r>
      </w:ins>
      <w:proofErr w:type="gramStart"/>
      <w:ins w:id="3135" w:author="Andrija Ilic" w:date="2015-09-06T19:25:00Z">
        <w:r w:rsidR="00B30C23">
          <w:rPr>
            <w:lang w:val="sr-Cyrl-RS"/>
          </w:rPr>
          <w:t xml:space="preserve">одговарајући  </w:t>
        </w:r>
      </w:ins>
      <w:ins w:id="3136" w:author="Andrija Ilic" w:date="2015-09-06T19:08:00Z">
        <w:r>
          <w:rPr>
            <w:lang w:val="sr-Cyrl-RS"/>
          </w:rPr>
          <w:t>фајл</w:t>
        </w:r>
        <w:proofErr w:type="gramEnd"/>
        <w:r>
          <w:rPr>
            <w:lang w:val="sr-Cyrl-RS"/>
          </w:rPr>
          <w:t xml:space="preserve"> за унос студената</w:t>
        </w:r>
      </w:ins>
      <w:ins w:id="3137" w:author="Andrija Ilic" w:date="2015-09-06T19:07:00Z">
        <w:r>
          <w:rPr>
            <w:lang w:val="sr-Cyrl-RS"/>
          </w:rPr>
          <w:t>.</w:t>
        </w:r>
        <w:r>
          <w:t xml:space="preserve"> (АПУСО)</w:t>
        </w:r>
      </w:ins>
    </w:p>
    <w:p w14:paraId="2963410A" w14:textId="6FC1D335" w:rsidR="00E55E60" w:rsidDel="00E55E60" w:rsidRDefault="00E55E60" w:rsidP="00E26B3A">
      <w:pPr>
        <w:pStyle w:val="ListParagraph"/>
        <w:numPr>
          <w:ilvl w:val="0"/>
          <w:numId w:val="5"/>
        </w:numPr>
        <w:rPr>
          <w:del w:id="3138" w:author="Andrija Ilic" w:date="2015-09-06T19:08:00Z"/>
        </w:rPr>
      </w:pPr>
    </w:p>
    <w:p w14:paraId="2EF0FA2C" w14:textId="254D49EA" w:rsidR="00E1026A" w:rsidRDefault="00E1026A" w:rsidP="00E26B3A">
      <w:pPr>
        <w:pStyle w:val="ListParagraph"/>
        <w:numPr>
          <w:ilvl w:val="0"/>
          <w:numId w:val="5"/>
        </w:numPr>
      </w:pPr>
      <w:r>
        <w:t xml:space="preserve">Корисник </w:t>
      </w:r>
      <w:ins w:id="3139" w:author="Andrija Ilic" w:date="2015-09-15T12:29:00Z">
        <w:r w:rsidR="009A5021" w:rsidRPr="00AF10E0">
          <w:rPr>
            <w:u w:val="single"/>
          </w:rPr>
          <w:t>позива</w:t>
        </w:r>
        <w:r w:rsidR="009A5021">
          <w:t xml:space="preserve"> ситем да </w:t>
        </w:r>
        <w:r w:rsidR="009A5021">
          <w:rPr>
            <w:u w:val="single"/>
            <w:lang w:val="sr-Cyrl-RS"/>
          </w:rPr>
          <w:t>пријави</w:t>
        </w:r>
        <w:r w:rsidR="009A5021">
          <w:t xml:space="preserve"> </w:t>
        </w:r>
        <w:r w:rsidR="009A5021">
          <w:rPr>
            <w:lang w:val="sr-Cyrl-RS"/>
          </w:rPr>
          <w:t xml:space="preserve">студенте за дати </w:t>
        </w:r>
        <w:proofErr w:type="gramStart"/>
        <w:r w:rsidR="009A5021">
          <w:rPr>
            <w:lang w:val="sr-Cyrl-RS"/>
          </w:rPr>
          <w:t>програм</w:t>
        </w:r>
        <w:r w:rsidR="009A5021" w:rsidRPr="007B0E03" w:rsidDel="009A5021">
          <w:rPr>
            <w:u w:val="single"/>
            <w:rPrChange w:id="3140" w:author="Andrija Ilic" w:date="2015-09-15T12:26:00Z">
              <w:rPr>
                <w:u w:val="single"/>
              </w:rPr>
            </w:rPrChange>
          </w:rPr>
          <w:t xml:space="preserve"> </w:t>
        </w:r>
      </w:ins>
      <w:proofErr w:type="gramEnd"/>
      <w:del w:id="3141" w:author="Andrija Ilic" w:date="2015-09-15T12:29:00Z">
        <w:r w:rsidRPr="007B0E03" w:rsidDel="009A5021">
          <w:rPr>
            <w:u w:val="single"/>
            <w:rPrChange w:id="3142" w:author="Andrija Ilic" w:date="2015-09-15T12:26:00Z">
              <w:rPr/>
            </w:rPrChange>
          </w:rPr>
          <w:delText>позива</w:delText>
        </w:r>
        <w:r w:rsidDel="009A5021">
          <w:delText xml:space="preserve"> ситем да </w:delText>
        </w:r>
      </w:del>
      <w:del w:id="3143" w:author="Andrija Ilic" w:date="2015-09-06T19:09:00Z">
        <w:r w:rsidRPr="00F81F28" w:rsidDel="00E55E60">
          <w:rPr>
            <w:u w:val="single"/>
          </w:rPr>
          <w:delText>изврши претрагу</w:delText>
        </w:r>
      </w:del>
      <w:del w:id="3144" w:author="Andrija Ilic" w:date="2015-09-15T12:29:00Z">
        <w:r w:rsidDel="009A5021">
          <w:delText xml:space="preserve"> </w:delText>
        </w:r>
      </w:del>
      <w:del w:id="3145" w:author="Andrija Ilic" w:date="2015-09-06T19:09:00Z">
        <w:r w:rsidDel="00E55E60">
          <w:delText>пословних партнера</w:delText>
        </w:r>
      </w:del>
      <w:ins w:id="3146" w:author="Andrija Ilic" w:date="2015-09-06T19:09:00Z">
        <w:r w:rsidR="00E55E60">
          <w:rPr>
            <w:lang w:val="sr-Cyrl-RS"/>
          </w:rPr>
          <w:t>.</w:t>
        </w:r>
      </w:ins>
      <w:r>
        <w:t xml:space="preserve"> (АПСО)</w:t>
      </w:r>
    </w:p>
    <w:p w14:paraId="6DBA34C3" w14:textId="3D6452B2" w:rsidR="00E1026A" w:rsidRDefault="00E1026A" w:rsidP="00E26B3A">
      <w:pPr>
        <w:pStyle w:val="ListParagraph"/>
        <w:numPr>
          <w:ilvl w:val="0"/>
          <w:numId w:val="5"/>
        </w:numPr>
      </w:pPr>
      <w:r>
        <w:t xml:space="preserve">Систем </w:t>
      </w:r>
      <w:del w:id="3147" w:author="Andrija Ilic" w:date="2015-09-06T19:09:00Z">
        <w:r w:rsidRPr="00F81F28" w:rsidDel="00E55E60">
          <w:rPr>
            <w:u w:val="single"/>
          </w:rPr>
          <w:delText>проналази</w:delText>
        </w:r>
        <w:r w:rsidDel="00E55E60">
          <w:delText xml:space="preserve"> </w:delText>
        </w:r>
      </w:del>
      <w:ins w:id="3148" w:author="Andrija Ilic" w:date="2015-09-06T19:09:00Z">
        <w:r w:rsidR="00E55E60">
          <w:rPr>
            <w:u w:val="single"/>
            <w:lang w:val="sr-Cyrl-RS"/>
          </w:rPr>
          <w:t>чува</w:t>
        </w:r>
        <w:r w:rsidR="00E55E60">
          <w:t xml:space="preserve"> </w:t>
        </w:r>
      </w:ins>
      <w:del w:id="3149" w:author="Andrija Ilic" w:date="2015-09-06T19:10:00Z">
        <w:r w:rsidDel="00E55E60">
          <w:delText>порсловног партнера (једног или више) по задатом критеријуму претраге</w:delText>
        </w:r>
      </w:del>
      <w:ins w:id="3150" w:author="Andrija Ilic" w:date="2015-09-06T19:10:00Z">
        <w:r w:rsidR="00E55E60">
          <w:rPr>
            <w:lang w:val="sr-Cyrl-RS"/>
          </w:rPr>
          <w:t>студенте за дати програм</w:t>
        </w:r>
      </w:ins>
      <w:r>
        <w:t>.(СО)</w:t>
      </w:r>
    </w:p>
    <w:p w14:paraId="1B870152" w14:textId="4ACD7E18" w:rsidR="00E1026A" w:rsidRDefault="00E1026A" w:rsidP="00E26B3A">
      <w:pPr>
        <w:pStyle w:val="ListParagraph"/>
        <w:numPr>
          <w:ilvl w:val="0"/>
          <w:numId w:val="5"/>
        </w:numPr>
      </w:pPr>
      <w:r>
        <w:t xml:space="preserve">Систем </w:t>
      </w:r>
      <w:r w:rsidRPr="00F81F28">
        <w:rPr>
          <w:u w:val="single"/>
        </w:rPr>
        <w:t>приказује</w:t>
      </w:r>
      <w:r>
        <w:t xml:space="preserve"> </w:t>
      </w:r>
      <w:del w:id="3151" w:author="Andrija Ilic" w:date="2015-09-06T19:10:00Z">
        <w:r w:rsidDel="00E55E60">
          <w:delText>пословног партера/ре</w:delText>
        </w:r>
      </w:del>
      <w:ins w:id="3152" w:author="Andrija Ilic" w:date="2015-09-06T19:10:00Z">
        <w:r w:rsidR="00E55E60">
          <w:rPr>
            <w:lang w:val="sr-Cyrl-RS"/>
          </w:rPr>
          <w:t>поруку о успешности</w:t>
        </w:r>
      </w:ins>
      <w:r>
        <w:t>. (ИА)</w:t>
      </w:r>
    </w:p>
    <w:p w14:paraId="254A7098" w14:textId="77777777" w:rsidR="00E26B3A" w:rsidRDefault="00E26B3A" w:rsidP="00E26B3A">
      <w:pPr>
        <w:pStyle w:val="ListParagraph"/>
        <w:ind w:left="1080"/>
        <w:rPr>
          <w:ins w:id="3153" w:author="Andrija Ilic" w:date="2015-09-15T12:29:00Z"/>
        </w:rPr>
      </w:pPr>
    </w:p>
    <w:p w14:paraId="4E2B9CD0" w14:textId="6E23CC2C" w:rsidR="009A5021" w:rsidDel="009A5021" w:rsidRDefault="009A5021" w:rsidP="009A5021">
      <w:pPr>
        <w:rPr>
          <w:del w:id="3154" w:author="Andrija Ilic" w:date="2015-09-15T12:29:00Z"/>
        </w:rPr>
        <w:pPrChange w:id="3155" w:author="Andrija Ilic" w:date="2015-09-15T12:29:00Z">
          <w:pPr>
            <w:pStyle w:val="ListParagraph"/>
            <w:ind w:left="1080"/>
          </w:pPr>
        </w:pPrChange>
      </w:pPr>
    </w:p>
    <w:p w14:paraId="33CE4DD6" w14:textId="77777777" w:rsidR="00E26B3A" w:rsidRDefault="00E26B3A" w:rsidP="00E26B3A">
      <w:pPr>
        <w:rPr>
          <w:b/>
        </w:rPr>
      </w:pPr>
      <w:r>
        <w:rPr>
          <w:b/>
        </w:rPr>
        <w:t>Алтернативни сценарио:</w:t>
      </w:r>
    </w:p>
    <w:p w14:paraId="0C8CE3AF" w14:textId="7AF76273" w:rsidR="005B6BA2" w:rsidRDefault="007B0E03" w:rsidP="003A0A57">
      <w:pPr>
        <w:ind w:firstLine="720"/>
      </w:pPr>
      <w:ins w:id="3156" w:author="Andrija Ilic" w:date="2015-09-15T12:26:00Z">
        <w:r>
          <w:rPr>
            <w:lang w:val="sr-Cyrl-RS"/>
          </w:rPr>
          <w:t>5</w:t>
        </w:r>
      </w:ins>
      <w:del w:id="3157" w:author="Andrija Ilic" w:date="2015-09-15T12:26:00Z">
        <w:r w:rsidR="00E1026A" w:rsidRPr="00E1026A" w:rsidDel="007B0E03">
          <w:delText>4</w:delText>
        </w:r>
      </w:del>
      <w:r w:rsidR="00E1026A" w:rsidRPr="00E1026A">
        <w:t>.1</w:t>
      </w:r>
      <w:r w:rsidR="00E1026A">
        <w:t xml:space="preserve"> Уколико систем </w:t>
      </w:r>
      <w:r w:rsidR="00E1026A" w:rsidRPr="00F81F28">
        <w:rPr>
          <w:u w:val="single"/>
        </w:rPr>
        <w:t xml:space="preserve">не </w:t>
      </w:r>
      <w:del w:id="3158" w:author="Andrija Ilic" w:date="2015-09-06T19:10:00Z">
        <w:r w:rsidR="00E1026A" w:rsidRPr="00F81F28" w:rsidDel="00E55E60">
          <w:rPr>
            <w:u w:val="single"/>
          </w:rPr>
          <w:delText>пронађе</w:delText>
        </w:r>
        <w:r w:rsidR="00E1026A" w:rsidDel="00E55E60">
          <w:delText xml:space="preserve"> </w:delText>
        </w:r>
      </w:del>
      <w:ins w:id="3159" w:author="Andrija Ilic" w:date="2015-09-15T12:31:00Z">
        <w:r w:rsidR="009B308E">
          <w:rPr>
            <w:u w:val="single"/>
            <w:lang w:val="sr-Cyrl-RS"/>
          </w:rPr>
          <w:t>пријави</w:t>
        </w:r>
      </w:ins>
      <w:ins w:id="3160" w:author="Andrija Ilic" w:date="2015-09-06T19:10:00Z">
        <w:r w:rsidR="00E55E60">
          <w:t xml:space="preserve"> </w:t>
        </w:r>
      </w:ins>
      <w:del w:id="3161" w:author="Andrija Ilic" w:date="2015-09-06T19:11:00Z">
        <w:r w:rsidR="00E1026A" w:rsidDel="00E55E60">
          <w:delText>пословног партнера за дате критеријуме</w:delText>
        </w:r>
      </w:del>
      <w:ins w:id="3162" w:author="Andrija Ilic" w:date="2015-09-06T19:11:00Z">
        <w:r w:rsidR="00E55E60">
          <w:rPr>
            <w:lang w:val="sr-Cyrl-RS"/>
          </w:rPr>
          <w:t>студенте</w:t>
        </w:r>
      </w:ins>
      <w:r w:rsidR="00E1026A">
        <w:t xml:space="preserve">, приказује поруку да </w:t>
      </w:r>
      <w:del w:id="3163" w:author="Andrija Ilic" w:date="2015-09-06T19:11:00Z">
        <w:r w:rsidR="00E1026A" w:rsidDel="00E55E60">
          <w:delText>пословни партнер не постоји</w:delText>
        </w:r>
      </w:del>
      <w:ins w:id="3164" w:author="Andrija Ilic" w:date="2015-09-06T19:11:00Z">
        <w:r w:rsidR="00E55E60">
          <w:rPr>
            <w:lang w:val="sr-Cyrl-RS"/>
          </w:rPr>
          <w:t>студенти нису сачувани</w:t>
        </w:r>
      </w:ins>
      <w:r w:rsidR="00E1026A">
        <w:t xml:space="preserve">. (ИА) Омогућава кориснику да </w:t>
      </w:r>
      <w:del w:id="3165" w:author="Andrija Ilic" w:date="2015-09-06T19:11:00Z">
        <w:r w:rsidR="00E1026A" w:rsidDel="00E55E60">
          <w:delText>започне претрагу по другим критеријумима</w:delText>
        </w:r>
      </w:del>
      <w:ins w:id="3166" w:author="Andrija Ilic" w:date="2015-09-06T19:11:00Z">
        <w:r w:rsidR="00E55E60">
          <w:rPr>
            <w:lang w:val="sr-Cyrl-RS"/>
          </w:rPr>
          <w:t>понови процедуру за унос студената</w:t>
        </w:r>
      </w:ins>
      <w:r w:rsidR="00E1026A">
        <w:t>.</w:t>
      </w:r>
    </w:p>
    <w:p w14:paraId="14077B5B" w14:textId="77777777" w:rsidR="00E1026A" w:rsidRPr="00E1026A" w:rsidRDefault="00E1026A" w:rsidP="00E14B65"/>
    <w:p w14:paraId="7E14102C" w14:textId="6D5D8B1F" w:rsidR="00E1026A" w:rsidRDefault="00E1026A" w:rsidP="00E1026A">
      <w:pPr>
        <w:rPr>
          <w:b/>
        </w:rPr>
      </w:pPr>
      <w:r w:rsidRPr="005B6BA2">
        <w:rPr>
          <w:b/>
        </w:rPr>
        <w:t xml:space="preserve">Случај коришћења </w:t>
      </w:r>
      <w:del w:id="3167" w:author="Andrija Ilic" w:date="2015-09-06T19:12:00Z">
        <w:r w:rsidDel="00936DBB">
          <w:rPr>
            <w:b/>
          </w:rPr>
          <w:delText>3</w:delText>
        </w:r>
      </w:del>
      <w:ins w:id="3168" w:author="Andrija Ilic" w:date="2015-09-06T19:12:00Z">
        <w:r w:rsidR="00936DBB">
          <w:rPr>
            <w:b/>
            <w:lang w:val="sr-Cyrl-RS"/>
          </w:rPr>
          <w:t>6</w:t>
        </w:r>
      </w:ins>
      <w:r w:rsidRPr="005B6BA2">
        <w:rPr>
          <w:b/>
        </w:rPr>
        <w:t xml:space="preserve">: </w:t>
      </w:r>
      <w:ins w:id="3169" w:author="Andrija Ilic" w:date="2015-09-06T19:12:00Z">
        <w:r w:rsidR="00936DBB" w:rsidRPr="00936DBB">
          <w:rPr>
            <w:b/>
            <w:lang w:val="sr-Cyrl-RS"/>
            <w:rPrChange w:id="3170" w:author="Andrija Ilic" w:date="2015-09-06T19:12:00Z">
              <w:rPr>
                <w:lang w:val="sr-Cyrl-RS"/>
              </w:rPr>
            </w:rPrChange>
          </w:rPr>
          <w:t>Преглед информација о студентима</w:t>
        </w:r>
        <w:r w:rsidR="00936DBB" w:rsidDel="00936DBB">
          <w:rPr>
            <w:b/>
          </w:rPr>
          <w:t xml:space="preserve"> </w:t>
        </w:r>
      </w:ins>
      <w:del w:id="3171" w:author="Andrija Ilic" w:date="2015-09-06T19:12:00Z">
        <w:r w:rsidDel="00936DBB">
          <w:rPr>
            <w:b/>
          </w:rPr>
          <w:delText>Креирање рачуна</w:delText>
        </w:r>
      </w:del>
    </w:p>
    <w:p w14:paraId="62BD5813" w14:textId="48E78524" w:rsidR="00E1026A" w:rsidRDefault="00E1026A" w:rsidP="00E1026A">
      <w:r>
        <w:rPr>
          <w:b/>
        </w:rPr>
        <w:t>Назив СК</w:t>
      </w:r>
      <w:proofErr w:type="gramStart"/>
      <w:r>
        <w:rPr>
          <w:b/>
        </w:rPr>
        <w:t>:</w:t>
      </w:r>
      <w:proofErr w:type="gramEnd"/>
      <w:r>
        <w:rPr>
          <w:b/>
        </w:rPr>
        <w:br/>
      </w:r>
      <w:ins w:id="3172" w:author="Andrija Ilic" w:date="2015-09-06T19:12:00Z">
        <w:r w:rsidR="00936DBB">
          <w:rPr>
            <w:lang w:val="sr-Cyrl-RS"/>
          </w:rPr>
          <w:t>Преглед информација о студентима</w:t>
        </w:r>
        <w:r w:rsidR="00936DBB" w:rsidDel="00936DBB">
          <w:t xml:space="preserve"> </w:t>
        </w:r>
      </w:ins>
      <w:del w:id="3173" w:author="Andrija Ilic" w:date="2015-09-06T19:12:00Z">
        <w:r w:rsidDel="00936DBB">
          <w:delText>Креирање пачуна</w:delText>
        </w:r>
      </w:del>
    </w:p>
    <w:p w14:paraId="14E8C6EB" w14:textId="77777777" w:rsidR="00E1026A" w:rsidRDefault="00E1026A" w:rsidP="00E1026A">
      <w:r>
        <w:rPr>
          <w:b/>
        </w:rPr>
        <w:t>Учесници CК</w:t>
      </w:r>
      <w:proofErr w:type="gramStart"/>
      <w:r>
        <w:rPr>
          <w:b/>
        </w:rPr>
        <w:t>:</w:t>
      </w:r>
      <w:proofErr w:type="gramEnd"/>
      <w:r>
        <w:rPr>
          <w:b/>
        </w:rPr>
        <w:br/>
      </w:r>
      <w:r>
        <w:t>Корисник и програм</w:t>
      </w:r>
    </w:p>
    <w:p w14:paraId="3E319EE1" w14:textId="77777777" w:rsidR="00936DBB" w:rsidRDefault="00E1026A" w:rsidP="00E1026A">
      <w:pPr>
        <w:rPr>
          <w:ins w:id="3174" w:author="Andrija Ilic" w:date="2015-09-06T19:15:00Z"/>
        </w:rPr>
      </w:pPr>
      <w:r>
        <w:rPr>
          <w:b/>
        </w:rPr>
        <w:t>Предуслов</w:t>
      </w:r>
      <w:proofErr w:type="gramStart"/>
      <w:r>
        <w:rPr>
          <w:b/>
        </w:rPr>
        <w:t>:</w:t>
      </w:r>
      <w:proofErr w:type="gramEnd"/>
      <w:r>
        <w:rPr>
          <w:b/>
        </w:rPr>
        <w:br/>
      </w:r>
      <w:ins w:id="3175" w:author="Andrija Ilic" w:date="2015-09-06T19:13:00Z">
        <w:r w:rsidR="00936DBB">
          <w:t>Систем је укључен. Корисник је пријављен на систем као администратор</w:t>
        </w:r>
        <w:r w:rsidR="00936DBB" w:rsidDel="00E55E60">
          <w:t xml:space="preserve"> </w:t>
        </w:r>
      </w:ins>
    </w:p>
    <w:p w14:paraId="4123DC12" w14:textId="10A9024C" w:rsidR="00E1026A" w:rsidRDefault="00E1026A" w:rsidP="00E1026A">
      <w:del w:id="3176" w:author="Andrija Ilic" w:date="2015-09-06T19:13:00Z">
        <w:r w:rsidDel="00936DBB">
          <w:delText>Корисник је пријављен на систем</w:delText>
        </w:r>
      </w:del>
    </w:p>
    <w:p w14:paraId="17BE68F2" w14:textId="77777777" w:rsidR="00E1026A" w:rsidRDefault="00E1026A" w:rsidP="00E1026A">
      <w:pPr>
        <w:rPr>
          <w:ins w:id="3177" w:author="Andrija Ilic" w:date="2015-09-06T19:23:00Z"/>
          <w:b/>
        </w:rPr>
      </w:pPr>
      <w:r>
        <w:rPr>
          <w:b/>
        </w:rPr>
        <w:t>Основни сценарио СК</w:t>
      </w:r>
    </w:p>
    <w:p w14:paraId="01DDB0FA" w14:textId="77777777" w:rsidR="00B30C23" w:rsidRDefault="00B30C23" w:rsidP="00B30C23">
      <w:pPr>
        <w:pStyle w:val="ListParagraph"/>
        <w:numPr>
          <w:ilvl w:val="0"/>
          <w:numId w:val="47"/>
        </w:numPr>
        <w:rPr>
          <w:ins w:id="3178" w:author="Andrija Ilic" w:date="2015-09-15T12:39:00Z"/>
        </w:rPr>
      </w:pPr>
      <w:ins w:id="3179" w:author="Andrija Ilic" w:date="2015-09-06T19:23:00Z">
        <w:r>
          <w:t xml:space="preserve">Корисник </w:t>
        </w:r>
        <w:r>
          <w:rPr>
            <w:u w:val="single"/>
            <w:lang w:val="sr-Cyrl-RS"/>
          </w:rPr>
          <w:t>бира</w:t>
        </w:r>
        <w:r w:rsidRPr="00F81F28">
          <w:rPr>
            <w:u w:val="single"/>
          </w:rPr>
          <w:t xml:space="preserve"> критеријум</w:t>
        </w:r>
        <w:r>
          <w:t xml:space="preserve"> за </w:t>
        </w:r>
        <w:r>
          <w:rPr>
            <w:lang w:val="sr-Cyrl-RS"/>
          </w:rPr>
          <w:t>приказ студената.</w:t>
        </w:r>
        <w:r>
          <w:t xml:space="preserve"> (АПУСО)</w:t>
        </w:r>
      </w:ins>
    </w:p>
    <w:p w14:paraId="2BE696CC" w14:textId="3F78A7B0" w:rsidR="00305953" w:rsidRDefault="00305953" w:rsidP="00B30C23">
      <w:pPr>
        <w:pStyle w:val="ListParagraph"/>
        <w:numPr>
          <w:ilvl w:val="0"/>
          <w:numId w:val="47"/>
        </w:numPr>
        <w:rPr>
          <w:ins w:id="3180" w:author="Andrija Ilic" w:date="2015-09-06T19:23:00Z"/>
        </w:rPr>
      </w:pPr>
      <w:ins w:id="3181" w:author="Andrija Ilic" w:date="2015-09-15T12:39:00Z">
        <w:r>
          <w:t>K</w:t>
        </w:r>
        <w:r>
          <w:rPr>
            <w:lang w:val="sr-Cyrl-RS"/>
          </w:rPr>
          <w:t xml:space="preserve">лијент </w:t>
        </w:r>
        <w:r w:rsidRPr="00305953">
          <w:rPr>
            <w:u w:val="single"/>
            <w:lang w:val="sr-Cyrl-RS"/>
            <w:rPrChange w:id="3182" w:author="Andrija Ilic" w:date="2015-09-15T12:39:00Z">
              <w:rPr>
                <w:lang w:val="sr-Cyrl-RS"/>
              </w:rPr>
            </w:rPrChange>
          </w:rPr>
          <w:t>позива</w:t>
        </w:r>
        <w:r>
          <w:rPr>
            <w:lang w:val="sr-Cyrl-RS"/>
          </w:rPr>
          <w:t xml:space="preserve"> систем да </w:t>
        </w:r>
      </w:ins>
      <w:ins w:id="3183" w:author="Andrija Ilic" w:date="2015-09-15T12:40:00Z">
        <w:r w:rsidRPr="00305953">
          <w:rPr>
            <w:u w:val="single"/>
            <w:lang w:val="sr-Cyrl-RS"/>
            <w:rPrChange w:id="3184" w:author="Andrija Ilic" w:date="2015-09-15T12:40:00Z">
              <w:rPr>
                <w:lang w:val="sr-Cyrl-RS"/>
              </w:rPr>
            </w:rPrChange>
          </w:rPr>
          <w:t>пронађе</w:t>
        </w:r>
        <w:r>
          <w:rPr>
            <w:lang w:val="sr-Cyrl-RS"/>
          </w:rPr>
          <w:t xml:space="preserve"> студенте за дати критеријум. (АПСО)</w:t>
        </w:r>
      </w:ins>
    </w:p>
    <w:p w14:paraId="520E0E78" w14:textId="77777777" w:rsidR="00B30C23" w:rsidRDefault="00B30C23" w:rsidP="00B30C23">
      <w:pPr>
        <w:pStyle w:val="ListParagraph"/>
        <w:numPr>
          <w:ilvl w:val="0"/>
          <w:numId w:val="47"/>
        </w:numPr>
        <w:rPr>
          <w:ins w:id="3185" w:author="Andrija Ilic" w:date="2015-09-06T19:23:00Z"/>
        </w:rPr>
      </w:pPr>
      <w:ins w:id="3186" w:author="Andrija Ilic" w:date="2015-09-06T19:23:00Z">
        <w:r>
          <w:rPr>
            <w:lang w:val="sr-Cyrl-RS"/>
          </w:rPr>
          <w:t xml:space="preserve">Систем </w:t>
        </w:r>
        <w:r w:rsidRPr="007268A5">
          <w:rPr>
            <w:u w:val="single"/>
            <w:lang w:val="sr-Cyrl-RS"/>
          </w:rPr>
          <w:t>врши претрагу</w:t>
        </w:r>
        <w:r w:rsidRPr="007268A5">
          <w:rPr>
            <w:lang w:val="sr-Cyrl-RS"/>
          </w:rPr>
          <w:t xml:space="preserve"> за з</w:t>
        </w:r>
        <w:r>
          <w:rPr>
            <w:lang w:val="sr-Cyrl-RS"/>
          </w:rPr>
          <w:t>адати критеријум. (СО)</w:t>
        </w:r>
      </w:ins>
    </w:p>
    <w:p w14:paraId="15844702" w14:textId="77777777" w:rsidR="00B30C23" w:rsidRDefault="00B30C23" w:rsidP="00B30C23">
      <w:pPr>
        <w:pStyle w:val="ListParagraph"/>
        <w:numPr>
          <w:ilvl w:val="0"/>
          <w:numId w:val="47"/>
        </w:numPr>
        <w:rPr>
          <w:ins w:id="3187" w:author="Andrija Ilic" w:date="2015-09-06T19:23:00Z"/>
        </w:rPr>
      </w:pPr>
      <w:ins w:id="3188" w:author="Andrija Ilic" w:date="2015-09-06T19:23:00Z">
        <w:r>
          <w:rPr>
            <w:lang w:val="sr-Cyrl-RS"/>
          </w:rPr>
          <w:t xml:space="preserve">Систем </w:t>
        </w:r>
        <w:r w:rsidRPr="007268A5">
          <w:rPr>
            <w:u w:val="single"/>
            <w:lang w:val="sr-Cyrl-RS"/>
          </w:rPr>
          <w:t>приказује</w:t>
        </w:r>
        <w:r>
          <w:rPr>
            <w:lang w:val="sr-Cyrl-RS"/>
          </w:rPr>
          <w:t xml:space="preserve"> студенте за </w:t>
        </w:r>
        <w:r w:rsidRPr="007268A5">
          <w:rPr>
            <w:lang w:val="sr-Cyrl-RS"/>
          </w:rPr>
          <w:t>з</w:t>
        </w:r>
        <w:r>
          <w:rPr>
            <w:lang w:val="sr-Cyrl-RS"/>
          </w:rPr>
          <w:t>адати критеријум. (ИА)</w:t>
        </w:r>
      </w:ins>
    </w:p>
    <w:p w14:paraId="7614E31C" w14:textId="0F6EEC2D" w:rsidR="00B30C23" w:rsidDel="00B30C23" w:rsidRDefault="00B30C23" w:rsidP="00E1026A">
      <w:pPr>
        <w:rPr>
          <w:del w:id="3189" w:author="Andrija Ilic" w:date="2015-09-06T19:23:00Z"/>
          <w:b/>
        </w:rPr>
      </w:pPr>
    </w:p>
    <w:p w14:paraId="7ECCCD8C" w14:textId="0B5A8F9D" w:rsidR="00E1026A" w:rsidDel="00936DBB" w:rsidRDefault="00E1026A" w:rsidP="00E1026A">
      <w:pPr>
        <w:pStyle w:val="ListParagraph"/>
        <w:numPr>
          <w:ilvl w:val="0"/>
          <w:numId w:val="6"/>
        </w:numPr>
        <w:ind w:left="360"/>
        <w:rPr>
          <w:del w:id="3190" w:author="Andrija Ilic" w:date="2015-09-06T19:13:00Z"/>
        </w:rPr>
      </w:pPr>
      <w:del w:id="3191" w:author="Andrija Ilic" w:date="2015-09-06T19:13:00Z">
        <w:r w:rsidDel="00936DBB">
          <w:delText xml:space="preserve">Корисник </w:delText>
        </w:r>
        <w:r w:rsidRPr="00F81F28" w:rsidDel="00936DBB">
          <w:rPr>
            <w:u w:val="single"/>
          </w:rPr>
          <w:delText>уноси</w:delText>
        </w:r>
        <w:r w:rsidDel="00936DBB">
          <w:delText xml:space="preserve"> податке потребне за креирање рачуна (АПУСО)</w:delText>
        </w:r>
      </w:del>
    </w:p>
    <w:p w14:paraId="11F6788F" w14:textId="447F3311" w:rsidR="00E1026A" w:rsidDel="00B30C23" w:rsidRDefault="00E1026A" w:rsidP="00E1026A">
      <w:pPr>
        <w:pStyle w:val="ListParagraph"/>
        <w:numPr>
          <w:ilvl w:val="0"/>
          <w:numId w:val="6"/>
        </w:numPr>
        <w:ind w:left="360"/>
        <w:rPr>
          <w:del w:id="3192" w:author="Andrija Ilic" w:date="2015-09-06T19:23:00Z"/>
        </w:rPr>
      </w:pPr>
      <w:del w:id="3193" w:author="Andrija Ilic" w:date="2015-09-06T19:15:00Z">
        <w:r w:rsidDel="00936DBB">
          <w:delText xml:space="preserve">Корисник </w:delText>
        </w:r>
        <w:r w:rsidRPr="00F81F28" w:rsidDel="00936DBB">
          <w:rPr>
            <w:u w:val="single"/>
          </w:rPr>
          <w:delText>одабира</w:delText>
        </w:r>
        <w:r w:rsidDel="00936DBB">
          <w:delText xml:space="preserve"> жељене ставке ра</w:delText>
        </w:r>
        <w:r w:rsidR="004C4232" w:rsidDel="00936DBB">
          <w:delText>чуна (АПУСО)</w:delText>
        </w:r>
      </w:del>
    </w:p>
    <w:p w14:paraId="377BD3CD" w14:textId="59F629E1" w:rsidR="004C4232" w:rsidDel="00B30C23" w:rsidRDefault="004C4232" w:rsidP="00E1026A">
      <w:pPr>
        <w:pStyle w:val="ListParagraph"/>
        <w:numPr>
          <w:ilvl w:val="0"/>
          <w:numId w:val="6"/>
        </w:numPr>
        <w:ind w:left="360"/>
        <w:rPr>
          <w:del w:id="3194" w:author="Andrija Ilic" w:date="2015-09-06T19:23:00Z"/>
        </w:rPr>
      </w:pPr>
      <w:del w:id="3195" w:author="Andrija Ilic" w:date="2015-09-06T19:16:00Z">
        <w:r w:rsidDel="00936DBB">
          <w:delText xml:space="preserve">Корисник позива систем да </w:delText>
        </w:r>
        <w:r w:rsidRPr="00F81F28" w:rsidDel="00936DBB">
          <w:rPr>
            <w:u w:val="single"/>
          </w:rPr>
          <w:delText>умањи производе</w:delText>
        </w:r>
        <w:r w:rsidDel="00936DBB">
          <w:delText xml:space="preserve"> и услуге на стању (АПСО)</w:delText>
        </w:r>
      </w:del>
    </w:p>
    <w:p w14:paraId="24792EC0" w14:textId="0F3F2848" w:rsidR="004C4232" w:rsidDel="00936DBB" w:rsidRDefault="004C4232" w:rsidP="00E1026A">
      <w:pPr>
        <w:pStyle w:val="ListParagraph"/>
        <w:numPr>
          <w:ilvl w:val="0"/>
          <w:numId w:val="6"/>
        </w:numPr>
        <w:ind w:left="360"/>
        <w:rPr>
          <w:del w:id="3196" w:author="Andrija Ilic" w:date="2015-09-06T19:18:00Z"/>
        </w:rPr>
      </w:pPr>
      <w:del w:id="3197" w:author="Andrija Ilic" w:date="2015-09-06T19:18:00Z">
        <w:r w:rsidDel="00936DBB">
          <w:delText xml:space="preserve">Систем </w:delText>
        </w:r>
        <w:r w:rsidRPr="00F81F28" w:rsidDel="00936DBB">
          <w:rPr>
            <w:u w:val="single"/>
          </w:rPr>
          <w:delText>врши промену</w:delText>
        </w:r>
        <w:r w:rsidDel="00936DBB">
          <w:delText xml:space="preserve"> стања производа и услуга (СО)</w:delText>
        </w:r>
      </w:del>
    </w:p>
    <w:p w14:paraId="580335F8" w14:textId="32C9EFD7" w:rsidR="00BE2E08" w:rsidDel="00936DBB" w:rsidRDefault="00BE2E08" w:rsidP="00E1026A">
      <w:pPr>
        <w:pStyle w:val="ListParagraph"/>
        <w:numPr>
          <w:ilvl w:val="0"/>
          <w:numId w:val="6"/>
        </w:numPr>
        <w:ind w:left="360"/>
        <w:rPr>
          <w:del w:id="3198" w:author="Andrija Ilic" w:date="2015-09-06T19:18:00Z"/>
        </w:rPr>
      </w:pPr>
      <w:del w:id="3199" w:author="Andrija Ilic" w:date="2015-09-06T19:18:00Z">
        <w:r w:rsidDel="00936DBB">
          <w:delText xml:space="preserve">Систем </w:delText>
        </w:r>
        <w:r w:rsidRPr="00F81F28" w:rsidDel="00936DBB">
          <w:rPr>
            <w:u w:val="single"/>
          </w:rPr>
          <w:delText>приказује</w:delText>
        </w:r>
        <w:r w:rsidDel="00936DBB">
          <w:delText xml:space="preserve"> промену на стању.(ИА)</w:delText>
        </w:r>
      </w:del>
    </w:p>
    <w:p w14:paraId="0E3A4A1B" w14:textId="4651A2D7" w:rsidR="004C4232" w:rsidDel="00936DBB" w:rsidRDefault="004C4232" w:rsidP="00E1026A">
      <w:pPr>
        <w:pStyle w:val="ListParagraph"/>
        <w:numPr>
          <w:ilvl w:val="0"/>
          <w:numId w:val="6"/>
        </w:numPr>
        <w:ind w:left="360"/>
        <w:rPr>
          <w:del w:id="3200" w:author="Andrija Ilic" w:date="2015-09-06T19:18:00Z"/>
        </w:rPr>
      </w:pPr>
      <w:del w:id="3201" w:author="Andrija Ilic" w:date="2015-09-06T19:18:00Z">
        <w:r w:rsidDel="00936DBB">
          <w:delText xml:space="preserve">Корисник позива систем да </w:delText>
        </w:r>
        <w:r w:rsidRPr="00F81F28" w:rsidDel="00936DBB">
          <w:rPr>
            <w:u w:val="single"/>
          </w:rPr>
          <w:delText>сачува</w:delText>
        </w:r>
        <w:r w:rsidDel="00936DBB">
          <w:delText xml:space="preserve"> креирани рачун (АПСО)</w:delText>
        </w:r>
      </w:del>
    </w:p>
    <w:p w14:paraId="6D39AD92" w14:textId="019049CF" w:rsidR="00E1026A" w:rsidDel="00936DBB" w:rsidRDefault="004C4232" w:rsidP="004C4232">
      <w:pPr>
        <w:pStyle w:val="ListParagraph"/>
        <w:numPr>
          <w:ilvl w:val="0"/>
          <w:numId w:val="6"/>
        </w:numPr>
        <w:ind w:left="360"/>
        <w:rPr>
          <w:del w:id="3202" w:author="Andrija Ilic" w:date="2015-09-06T19:18:00Z"/>
        </w:rPr>
      </w:pPr>
      <w:del w:id="3203" w:author="Andrija Ilic" w:date="2015-09-06T19:18:00Z">
        <w:r w:rsidDel="00936DBB">
          <w:delText xml:space="preserve">Систем </w:delText>
        </w:r>
        <w:r w:rsidRPr="00F81F28" w:rsidDel="00936DBB">
          <w:rPr>
            <w:u w:val="single"/>
          </w:rPr>
          <w:delText>чува</w:delText>
        </w:r>
        <w:r w:rsidDel="00936DBB">
          <w:delText xml:space="preserve"> креирани рачун (СО)</w:delText>
        </w:r>
      </w:del>
    </w:p>
    <w:p w14:paraId="58C4A9FB" w14:textId="1BEE1B47" w:rsidR="004C4232" w:rsidDel="00936DBB" w:rsidRDefault="004C4232" w:rsidP="004C4232">
      <w:pPr>
        <w:pStyle w:val="ListParagraph"/>
        <w:numPr>
          <w:ilvl w:val="0"/>
          <w:numId w:val="6"/>
        </w:numPr>
        <w:ind w:left="360"/>
        <w:rPr>
          <w:del w:id="3204" w:author="Andrija Ilic" w:date="2015-09-06T19:18:00Z"/>
        </w:rPr>
      </w:pPr>
      <w:del w:id="3205" w:author="Andrija Ilic" w:date="2015-09-06T19:18:00Z">
        <w:r w:rsidDel="00936DBB">
          <w:delText xml:space="preserve">Систем </w:delText>
        </w:r>
        <w:r w:rsidRPr="00F81F28" w:rsidDel="00936DBB">
          <w:rPr>
            <w:u w:val="single"/>
          </w:rPr>
          <w:delText>приказује</w:delText>
        </w:r>
        <w:r w:rsidDel="00936DBB">
          <w:delText xml:space="preserve"> кориснику изглед креираног рачуна и поруку о потврди (ИА)</w:delText>
        </w:r>
      </w:del>
    </w:p>
    <w:p w14:paraId="0BB9EA6A" w14:textId="5BEED0B0" w:rsidR="004C4232" w:rsidRPr="004C4232" w:rsidDel="00936DBB" w:rsidRDefault="004C4232" w:rsidP="004C4232">
      <w:pPr>
        <w:pStyle w:val="ListParagraph"/>
        <w:numPr>
          <w:ilvl w:val="0"/>
          <w:numId w:val="6"/>
        </w:numPr>
        <w:ind w:left="360"/>
        <w:rPr>
          <w:del w:id="3206" w:author="Andrija Ilic" w:date="2015-09-06T19:18:00Z"/>
        </w:rPr>
      </w:pPr>
      <w:del w:id="3207" w:author="Andrija Ilic" w:date="2015-09-06T19:18:00Z">
        <w:r w:rsidDel="00936DBB">
          <w:delText xml:space="preserve">Корисник </w:delText>
        </w:r>
        <w:r w:rsidRPr="00F81F28" w:rsidDel="00936DBB">
          <w:rPr>
            <w:u w:val="single"/>
          </w:rPr>
          <w:delText>потврђује</w:delText>
        </w:r>
        <w:r w:rsidDel="00936DBB">
          <w:delText xml:space="preserve"> поруку о чувању рачуна.</w:delText>
        </w:r>
      </w:del>
    </w:p>
    <w:p w14:paraId="76628B05" w14:textId="77777777" w:rsidR="00E1026A" w:rsidRDefault="00E1026A" w:rsidP="00E1026A">
      <w:pPr>
        <w:rPr>
          <w:b/>
        </w:rPr>
      </w:pPr>
      <w:r>
        <w:rPr>
          <w:b/>
        </w:rPr>
        <w:t>Алтернативни сценарио:</w:t>
      </w:r>
    </w:p>
    <w:p w14:paraId="3D7C2698" w14:textId="49A1FD99" w:rsidR="00BE2E08" w:rsidRPr="00305953" w:rsidDel="00936DBB" w:rsidRDefault="00B30C23" w:rsidP="00E1026A">
      <w:pPr>
        <w:rPr>
          <w:del w:id="3208" w:author="Andrija Ilic" w:date="2015-09-06T19:18:00Z"/>
          <w:lang w:val="sr-Cyrl-RS"/>
          <w:rPrChange w:id="3209" w:author="Andrija Ilic" w:date="2015-09-15T12:40:00Z">
            <w:rPr>
              <w:del w:id="3210" w:author="Andrija Ilic" w:date="2015-09-06T19:18:00Z"/>
            </w:rPr>
          </w:rPrChange>
        </w:rPr>
      </w:pPr>
      <w:ins w:id="3211" w:author="Andrija Ilic" w:date="2015-09-06T19:23:00Z">
        <w:r>
          <w:tab/>
        </w:r>
      </w:ins>
      <w:ins w:id="3212" w:author="Andrija Ilic" w:date="2015-09-15T12:40:00Z">
        <w:r w:rsidR="00305953">
          <w:rPr>
            <w:lang w:val="sr-Cyrl-RS"/>
          </w:rPr>
          <w:t>4</w:t>
        </w:r>
      </w:ins>
    </w:p>
    <w:p w14:paraId="5EE15EB9" w14:textId="7B644CC5" w:rsidR="00BE2E08" w:rsidDel="00936DBB" w:rsidRDefault="00BE2E08" w:rsidP="00E1026A">
      <w:pPr>
        <w:rPr>
          <w:del w:id="3213" w:author="Andrija Ilic" w:date="2015-09-06T19:18:00Z"/>
        </w:rPr>
      </w:pPr>
    </w:p>
    <w:p w14:paraId="113ED0D7" w14:textId="12C5CEFA" w:rsidR="00C60907" w:rsidRDefault="00BE2E08" w:rsidP="00E1026A">
      <w:pPr>
        <w:rPr>
          <w:ins w:id="3214" w:author="Andrija Ilic" w:date="2015-09-09T20:41:00Z"/>
        </w:rPr>
      </w:pPr>
      <w:del w:id="3215" w:author="Andrija Ilic" w:date="2015-09-06T19:18:00Z">
        <w:r w:rsidDel="00936DBB">
          <w:delText>4</w:delText>
        </w:r>
      </w:del>
      <w:r>
        <w:t>.1</w:t>
      </w:r>
      <w:ins w:id="3216" w:author="Andrija Ilic" w:date="2015-09-06T19:18:00Z">
        <w:r w:rsidR="00936DBB">
          <w:rPr>
            <w:lang w:val="sr-Cyrl-RS"/>
          </w:rPr>
          <w:t xml:space="preserve"> </w:t>
        </w:r>
        <w:r w:rsidR="00936DBB">
          <w:t xml:space="preserve">Систем </w:t>
        </w:r>
        <w:r w:rsidR="00936DBB" w:rsidRPr="00F81F28">
          <w:rPr>
            <w:u w:val="single"/>
          </w:rPr>
          <w:t>приказ</w:t>
        </w:r>
      </w:ins>
      <w:ins w:id="3217" w:author="Andrija Ilic" w:date="2015-09-06T19:19:00Z">
        <w:r w:rsidR="00936DBB">
          <w:rPr>
            <w:u w:val="single"/>
            <w:lang w:val="sr-Cyrl-RS"/>
          </w:rPr>
          <w:t>у</w:t>
        </w:r>
      </w:ins>
      <w:ins w:id="3218" w:author="Andrija Ilic" w:date="2015-09-06T19:18:00Z">
        <w:r w:rsidR="00936DBB" w:rsidRPr="00F81F28">
          <w:rPr>
            <w:u w:val="single"/>
          </w:rPr>
          <w:t xml:space="preserve">је </w:t>
        </w:r>
        <w:r w:rsidR="00936DBB">
          <w:t xml:space="preserve">поруку да за дате критеријуме не постоје </w:t>
        </w:r>
        <w:r w:rsidR="00936DBB">
          <w:rPr>
            <w:lang w:val="sr-Cyrl-RS"/>
          </w:rPr>
          <w:t>студенти</w:t>
        </w:r>
        <w:r w:rsidR="00936DBB">
          <w:t xml:space="preserve">. (ИА) </w:t>
        </w:r>
      </w:ins>
      <w:ins w:id="3219" w:author="Andrija Ilic" w:date="2015-09-06T19:19:00Z">
        <w:r w:rsidR="00936DBB">
          <w:rPr>
            <w:lang w:val="sr-Cyrl-RS"/>
          </w:rPr>
          <w:t>Омогућава кориснику да изврши претрагу за друге критеријуме.</w:t>
        </w:r>
      </w:ins>
      <w:ins w:id="3220" w:author="Andrija Ilic" w:date="2015-09-06T19:18:00Z">
        <w:r w:rsidR="00936DBB" w:rsidDel="00936DBB">
          <w:t xml:space="preserve"> </w:t>
        </w:r>
      </w:ins>
    </w:p>
    <w:p w14:paraId="06FBC051" w14:textId="31DE7716" w:rsidR="004C4232" w:rsidRPr="00BE2E08" w:rsidRDefault="00BE2E08" w:rsidP="00E1026A">
      <w:del w:id="3221" w:author="Andrija Ilic" w:date="2015-09-06T19:18:00Z">
        <w:r w:rsidDel="00936DBB">
          <w:delText xml:space="preserve">Систем </w:delText>
        </w:r>
        <w:r w:rsidRPr="00F81F28" w:rsidDel="00936DBB">
          <w:rPr>
            <w:u w:val="single"/>
          </w:rPr>
          <w:delText>приказује</w:delText>
        </w:r>
        <w:r w:rsidDel="00936DBB">
          <w:delText xml:space="preserve"> грешку при промени стања производа и услуга.(ИА)</w:delText>
        </w:r>
        <w:r w:rsidDel="00936DBB">
          <w:br/>
        </w:r>
        <w:r w:rsidR="004C4232" w:rsidDel="00936DBB">
          <w:delText xml:space="preserve">8.1 Корисник не жели </w:delText>
        </w:r>
        <w:r w:rsidR="004C4232" w:rsidRPr="00F81F28" w:rsidDel="00936DBB">
          <w:rPr>
            <w:u w:val="single"/>
          </w:rPr>
          <w:delText>да сачува</w:delText>
        </w:r>
        <w:r w:rsidR="004C4232" w:rsidDel="00936DBB">
          <w:delText xml:space="preserve"> креирани рачун. (АПСО)</w:delText>
        </w:r>
        <w:r w:rsidR="004C4232" w:rsidDel="00936DBB">
          <w:br/>
          <w:delText xml:space="preserve">8.2 Систем </w:delText>
        </w:r>
        <w:r w:rsidR="004C4232" w:rsidRPr="00F81F28" w:rsidDel="00936DBB">
          <w:rPr>
            <w:u w:val="single"/>
          </w:rPr>
          <w:delText>отказује чување</w:delText>
        </w:r>
        <w:r w:rsidR="004C4232" w:rsidDel="00936DBB">
          <w:delText xml:space="preserve"> креираног рачуна. (СО)</w:delText>
        </w:r>
        <w:r w:rsidR="004C4232" w:rsidDel="00936DBB">
          <w:br/>
          <w:delText xml:space="preserve">8.3 Систем </w:delText>
        </w:r>
        <w:r w:rsidR="004C4232" w:rsidRPr="00F81F28" w:rsidDel="00936DBB">
          <w:rPr>
            <w:u w:val="single"/>
          </w:rPr>
          <w:delText>приказује</w:delText>
        </w:r>
        <w:r w:rsidR="004C4232" w:rsidDel="00936DBB">
          <w:delText xml:space="preserve"> поруку о отказу. (ИА) </w:delText>
        </w:r>
      </w:del>
    </w:p>
    <w:p w14:paraId="030DA67E" w14:textId="4EBE1328" w:rsidR="007911AF" w:rsidRPr="009331F4" w:rsidRDefault="007911AF" w:rsidP="007911AF">
      <w:pPr>
        <w:rPr>
          <w:b/>
        </w:rPr>
      </w:pPr>
      <w:r w:rsidRPr="005B6BA2">
        <w:rPr>
          <w:b/>
        </w:rPr>
        <w:t xml:space="preserve">Случај коришћења </w:t>
      </w:r>
      <w:del w:id="3222" w:author="Andrija Ilic" w:date="2015-09-06T19:22:00Z">
        <w:r w:rsidR="00DB09D0" w:rsidDel="00B30C23">
          <w:rPr>
            <w:b/>
          </w:rPr>
          <w:delText>4</w:delText>
        </w:r>
      </w:del>
      <w:ins w:id="3223" w:author="Andrija Ilic" w:date="2015-09-06T19:22:00Z">
        <w:r w:rsidR="00B30C23">
          <w:rPr>
            <w:b/>
            <w:lang w:val="sr-Cyrl-RS"/>
          </w:rPr>
          <w:t>7</w:t>
        </w:r>
      </w:ins>
      <w:r w:rsidRPr="005B6BA2">
        <w:rPr>
          <w:b/>
        </w:rPr>
        <w:t xml:space="preserve">: </w:t>
      </w:r>
      <w:del w:id="3224" w:author="Andrija Ilic" w:date="2015-09-06T19:21:00Z">
        <w:r w:rsidDel="00B30C23">
          <w:rPr>
            <w:b/>
          </w:rPr>
          <w:delText xml:space="preserve">Додавање </w:delText>
        </w:r>
      </w:del>
      <w:ins w:id="3225" w:author="Andrija Ilic" w:date="2015-09-15T12:50:00Z">
        <w:r w:rsidR="00141BE8">
          <w:rPr>
            <w:b/>
            <w:lang w:val="sr-Cyrl-RS"/>
          </w:rPr>
          <w:t>У</w:t>
        </w:r>
        <w:r w:rsidR="00141BE8" w:rsidRPr="003C6CC0">
          <w:rPr>
            <w:b/>
            <w:lang w:val="sr-Cyrl-RS"/>
          </w:rPr>
          <w:t>нос резултата за задату активност</w:t>
        </w:r>
        <w:r w:rsidR="00141BE8">
          <w:rPr>
            <w:b/>
          </w:rPr>
          <w:t xml:space="preserve"> </w:t>
        </w:r>
      </w:ins>
      <w:del w:id="3226" w:author="Andrija Ilic" w:date="2015-09-06T19:21:00Z">
        <w:r w:rsidDel="00B30C23">
          <w:rPr>
            <w:b/>
          </w:rPr>
          <w:delText>запослених</w:delText>
        </w:r>
      </w:del>
      <w:ins w:id="3227" w:author="Boni" w:date="2014-09-07T00:14:00Z">
        <w:del w:id="3228" w:author="Andrija Ilic" w:date="2015-09-06T19:21:00Z">
          <w:r w:rsidR="009331F4" w:rsidDel="00B30C23">
            <w:rPr>
              <w:b/>
            </w:rPr>
            <w:delText>корисника</w:delText>
          </w:r>
        </w:del>
      </w:ins>
    </w:p>
    <w:p w14:paraId="3DB8D2B1" w14:textId="11C30BA0" w:rsidR="007911AF" w:rsidRDefault="007911AF" w:rsidP="007911AF">
      <w:r>
        <w:rPr>
          <w:b/>
        </w:rPr>
        <w:t>Назив СК</w:t>
      </w:r>
      <w:proofErr w:type="gramStart"/>
      <w:r>
        <w:rPr>
          <w:b/>
        </w:rPr>
        <w:t>:</w:t>
      </w:r>
      <w:proofErr w:type="gramEnd"/>
      <w:r>
        <w:rPr>
          <w:b/>
        </w:rPr>
        <w:br/>
      </w:r>
      <w:ins w:id="3229" w:author="Andrija Ilic" w:date="2015-09-15T12:50:00Z">
        <w:r w:rsidR="00141BE8" w:rsidRPr="00141BE8">
          <w:rPr>
            <w:lang w:val="sr-Cyrl-RS"/>
            <w:rPrChange w:id="3230" w:author="Andrija Ilic" w:date="2015-09-15T12:50:00Z">
              <w:rPr>
                <w:b/>
                <w:lang w:val="sr-Cyrl-RS"/>
              </w:rPr>
            </w:rPrChange>
          </w:rPr>
          <w:t>Унос резултата за задату активност</w:t>
        </w:r>
        <w:r w:rsidR="00141BE8" w:rsidRPr="00141BE8">
          <w:rPr>
            <w:rPrChange w:id="3231" w:author="Andrija Ilic" w:date="2015-09-15T12:50:00Z">
              <w:rPr>
                <w:b/>
              </w:rPr>
            </w:rPrChange>
          </w:rPr>
          <w:t xml:space="preserve"> </w:t>
        </w:r>
      </w:ins>
      <w:del w:id="3232" w:author="Andrija Ilic" w:date="2015-09-06T19:22:00Z">
        <w:r w:rsidDel="00B30C23">
          <w:delText>Додавање запослених</w:delText>
        </w:r>
      </w:del>
    </w:p>
    <w:p w14:paraId="76779C81" w14:textId="77777777" w:rsidR="007911AF" w:rsidRDefault="007911AF" w:rsidP="007911AF">
      <w:r>
        <w:rPr>
          <w:b/>
        </w:rPr>
        <w:lastRenderedPageBreak/>
        <w:t>Учесници CК</w:t>
      </w:r>
      <w:proofErr w:type="gramStart"/>
      <w:r>
        <w:rPr>
          <w:b/>
        </w:rPr>
        <w:t>:</w:t>
      </w:r>
      <w:proofErr w:type="gramEnd"/>
      <w:r>
        <w:rPr>
          <w:b/>
        </w:rPr>
        <w:br/>
      </w:r>
      <w:r>
        <w:t>Корисник и програм</w:t>
      </w:r>
    </w:p>
    <w:p w14:paraId="65BBE74A" w14:textId="4A275810" w:rsidR="007911AF" w:rsidRDefault="007911AF" w:rsidP="007911AF">
      <w:r>
        <w:rPr>
          <w:b/>
        </w:rPr>
        <w:t>Предуслов</w:t>
      </w:r>
      <w:proofErr w:type="gramStart"/>
      <w:r>
        <w:rPr>
          <w:b/>
        </w:rPr>
        <w:t>:</w:t>
      </w:r>
      <w:proofErr w:type="gramEnd"/>
      <w:r>
        <w:rPr>
          <w:b/>
        </w:rPr>
        <w:br/>
      </w:r>
      <w:ins w:id="3233" w:author="Andrija Ilic" w:date="2015-09-06T19:22:00Z">
        <w:r w:rsidR="00B30C23">
          <w:t>Систем је укључен. Корисник је пријављен на систем као администратор</w:t>
        </w:r>
        <w:r w:rsidR="00B30C23" w:rsidDel="00B30C23">
          <w:t xml:space="preserve"> </w:t>
        </w:r>
      </w:ins>
      <w:del w:id="3234" w:author="Andrija Ilic" w:date="2015-09-06T19:22:00Z">
        <w:r w:rsidDel="00B30C23">
          <w:delText>Корисник је пријављен на систем као администратор</w:delText>
        </w:r>
      </w:del>
    </w:p>
    <w:p w14:paraId="67A01BB1" w14:textId="77777777" w:rsidR="00B30C23" w:rsidRDefault="00B30C23" w:rsidP="00B30C23">
      <w:pPr>
        <w:rPr>
          <w:ins w:id="3235" w:author="Andrija Ilic" w:date="2015-09-06T19:23:00Z"/>
          <w:b/>
        </w:rPr>
      </w:pPr>
      <w:ins w:id="3236" w:author="Andrija Ilic" w:date="2015-09-06T19:23:00Z">
        <w:r>
          <w:rPr>
            <w:b/>
          </w:rPr>
          <w:t>Основни сценарио СК</w:t>
        </w:r>
      </w:ins>
    </w:p>
    <w:p w14:paraId="04534DF0" w14:textId="3CC281E1" w:rsidR="00B30C23" w:rsidRDefault="00B30C23" w:rsidP="00B30C23">
      <w:pPr>
        <w:pStyle w:val="ListParagraph"/>
        <w:numPr>
          <w:ilvl w:val="0"/>
          <w:numId w:val="46"/>
        </w:numPr>
        <w:rPr>
          <w:ins w:id="3237" w:author="Andrija Ilic" w:date="2015-09-06T19:23:00Z"/>
        </w:rPr>
      </w:pPr>
      <w:ins w:id="3238" w:author="Andrija Ilic" w:date="2015-09-06T19:23:00Z">
        <w:r>
          <w:t xml:space="preserve">Корисник </w:t>
        </w:r>
        <w:r>
          <w:rPr>
            <w:u w:val="single"/>
            <w:lang w:val="sr-Cyrl-RS"/>
          </w:rPr>
          <w:t>бира</w:t>
        </w:r>
        <w:r w:rsidRPr="00F81F28">
          <w:rPr>
            <w:u w:val="single"/>
          </w:rPr>
          <w:t xml:space="preserve"> критеријум</w:t>
        </w:r>
        <w:r>
          <w:t xml:space="preserve"> за </w:t>
        </w:r>
        <w:r>
          <w:rPr>
            <w:lang w:val="sr-Cyrl-RS"/>
          </w:rPr>
          <w:t xml:space="preserve">унос </w:t>
        </w:r>
      </w:ins>
      <w:ins w:id="3239" w:author="Andrija Ilic" w:date="2015-09-06T19:24:00Z">
        <w:r>
          <w:rPr>
            <w:lang w:val="sr-Cyrl-RS"/>
          </w:rPr>
          <w:t>резултата</w:t>
        </w:r>
      </w:ins>
      <w:ins w:id="3240" w:author="Andrija Ilic" w:date="2015-09-06T19:23:00Z">
        <w:r>
          <w:rPr>
            <w:lang w:val="sr-Cyrl-RS"/>
          </w:rPr>
          <w:t>.</w:t>
        </w:r>
        <w:r>
          <w:t xml:space="preserve"> (АПУСО)</w:t>
        </w:r>
      </w:ins>
    </w:p>
    <w:p w14:paraId="0AE1B49A" w14:textId="3551B80B" w:rsidR="00B30C23" w:rsidRDefault="00B30C23" w:rsidP="00B30C23">
      <w:pPr>
        <w:pStyle w:val="ListParagraph"/>
        <w:numPr>
          <w:ilvl w:val="0"/>
          <w:numId w:val="46"/>
        </w:numPr>
        <w:rPr>
          <w:ins w:id="3241" w:author="Andrija Ilic" w:date="2015-09-06T19:23:00Z"/>
        </w:rPr>
      </w:pPr>
      <w:ins w:id="3242" w:author="Andrija Ilic" w:date="2015-09-06T19:23:00Z">
        <w:r>
          <w:t xml:space="preserve">Корисник </w:t>
        </w:r>
        <w:r>
          <w:rPr>
            <w:u w:val="single"/>
            <w:lang w:val="sr-Cyrl-RS"/>
          </w:rPr>
          <w:t>одабира</w:t>
        </w:r>
        <w:r w:rsidRPr="007268A5">
          <w:t xml:space="preserve"> </w:t>
        </w:r>
      </w:ins>
      <w:ins w:id="3243" w:author="Andrija Ilic" w:date="2015-09-06T19:25:00Z">
        <w:r>
          <w:rPr>
            <w:lang w:val="sr-Cyrl-RS"/>
          </w:rPr>
          <w:t xml:space="preserve">одговарајући </w:t>
        </w:r>
      </w:ins>
      <w:ins w:id="3244" w:author="Andrija Ilic" w:date="2015-09-06T19:23:00Z">
        <w:r>
          <w:rPr>
            <w:lang w:val="sr-Cyrl-RS"/>
          </w:rPr>
          <w:t xml:space="preserve">фајл за унос </w:t>
        </w:r>
      </w:ins>
      <w:ins w:id="3245" w:author="Andrija Ilic" w:date="2015-09-06T19:24:00Z">
        <w:r>
          <w:rPr>
            <w:lang w:val="sr-Cyrl-RS"/>
          </w:rPr>
          <w:t>резултата</w:t>
        </w:r>
      </w:ins>
      <w:ins w:id="3246" w:author="Andrija Ilic" w:date="2015-09-06T19:23:00Z">
        <w:r>
          <w:rPr>
            <w:lang w:val="sr-Cyrl-RS"/>
          </w:rPr>
          <w:t>.</w:t>
        </w:r>
        <w:r>
          <w:t xml:space="preserve"> (АПУСО)</w:t>
        </w:r>
      </w:ins>
    </w:p>
    <w:p w14:paraId="0FDA2535" w14:textId="6C52BF85" w:rsidR="00B30C23" w:rsidRDefault="00B30C23" w:rsidP="00B30C23">
      <w:pPr>
        <w:pStyle w:val="ListParagraph"/>
        <w:numPr>
          <w:ilvl w:val="0"/>
          <w:numId w:val="46"/>
        </w:numPr>
        <w:rPr>
          <w:ins w:id="3247" w:author="Andrija Ilic" w:date="2015-09-06T19:23:00Z"/>
        </w:rPr>
      </w:pPr>
      <w:ins w:id="3248" w:author="Andrija Ilic" w:date="2015-09-06T19:23:00Z">
        <w:r>
          <w:t xml:space="preserve">Корисник </w:t>
        </w:r>
        <w:r w:rsidRPr="008B319F">
          <w:rPr>
            <w:u w:val="single"/>
            <w:rPrChange w:id="3249" w:author="Andrija Ilic" w:date="2015-09-15T12:50:00Z">
              <w:rPr/>
            </w:rPrChange>
          </w:rPr>
          <w:t>позива</w:t>
        </w:r>
        <w:r>
          <w:t xml:space="preserve"> ситем да </w:t>
        </w:r>
        <w:r>
          <w:rPr>
            <w:u w:val="single"/>
            <w:lang w:val="sr-Cyrl-RS"/>
          </w:rPr>
          <w:t>сачува</w:t>
        </w:r>
        <w:r>
          <w:t xml:space="preserve"> </w:t>
        </w:r>
      </w:ins>
      <w:ins w:id="3250" w:author="Andrija Ilic" w:date="2015-09-06T19:25:00Z">
        <w:r>
          <w:rPr>
            <w:lang w:val="sr-Cyrl-RS"/>
          </w:rPr>
          <w:t>резултате</w:t>
        </w:r>
      </w:ins>
      <w:ins w:id="3251" w:author="Andrija Ilic" w:date="2015-09-06T19:23:00Z">
        <w:r>
          <w:rPr>
            <w:lang w:val="sr-Cyrl-RS"/>
          </w:rPr>
          <w:t xml:space="preserve"> за дат</w:t>
        </w:r>
      </w:ins>
      <w:ins w:id="3252" w:author="Andrija Ilic" w:date="2015-09-06T19:25:00Z">
        <w:r>
          <w:rPr>
            <w:lang w:val="sr-Cyrl-RS"/>
          </w:rPr>
          <w:t>у</w:t>
        </w:r>
      </w:ins>
      <w:ins w:id="3253" w:author="Andrija Ilic" w:date="2015-09-06T19:23:00Z">
        <w:r>
          <w:rPr>
            <w:lang w:val="sr-Cyrl-RS"/>
          </w:rPr>
          <w:t xml:space="preserve"> </w:t>
        </w:r>
      </w:ins>
      <w:ins w:id="3254" w:author="Andrija Ilic" w:date="2015-09-06T19:25:00Z">
        <w:r>
          <w:rPr>
            <w:lang w:val="sr-Cyrl-RS"/>
          </w:rPr>
          <w:t>активност</w:t>
        </w:r>
      </w:ins>
      <w:ins w:id="3255" w:author="Andrija Ilic" w:date="2015-09-06T19:23:00Z">
        <w:r>
          <w:rPr>
            <w:lang w:val="sr-Cyrl-RS"/>
          </w:rPr>
          <w:t>.</w:t>
        </w:r>
        <w:r>
          <w:t xml:space="preserve"> (АПСО)</w:t>
        </w:r>
      </w:ins>
    </w:p>
    <w:p w14:paraId="3ED20AA4" w14:textId="379D9393" w:rsidR="00B30C23" w:rsidRDefault="00B30C23" w:rsidP="00B30C23">
      <w:pPr>
        <w:pStyle w:val="ListParagraph"/>
        <w:numPr>
          <w:ilvl w:val="0"/>
          <w:numId w:val="46"/>
        </w:numPr>
        <w:rPr>
          <w:ins w:id="3256" w:author="Andrija Ilic" w:date="2015-09-06T19:23:00Z"/>
        </w:rPr>
      </w:pPr>
      <w:ins w:id="3257" w:author="Andrija Ilic" w:date="2015-09-06T19:23:00Z">
        <w:r>
          <w:t xml:space="preserve">Систем </w:t>
        </w:r>
        <w:r>
          <w:rPr>
            <w:u w:val="single"/>
            <w:lang w:val="sr-Cyrl-RS"/>
          </w:rPr>
          <w:t>чува</w:t>
        </w:r>
        <w:r>
          <w:t xml:space="preserve"> </w:t>
        </w:r>
      </w:ins>
      <w:ins w:id="3258" w:author="Andrija Ilic" w:date="2015-09-06T19:25:00Z">
        <w:r>
          <w:rPr>
            <w:lang w:val="sr-Cyrl-RS"/>
          </w:rPr>
          <w:t>резултате</w:t>
        </w:r>
      </w:ins>
      <w:ins w:id="3259" w:author="Andrija Ilic" w:date="2015-09-06T19:23:00Z">
        <w:r>
          <w:rPr>
            <w:lang w:val="sr-Cyrl-RS"/>
          </w:rPr>
          <w:t xml:space="preserve"> за дат</w:t>
        </w:r>
      </w:ins>
      <w:ins w:id="3260" w:author="Andrija Ilic" w:date="2015-09-06T19:25:00Z">
        <w:r>
          <w:rPr>
            <w:lang w:val="sr-Cyrl-RS"/>
          </w:rPr>
          <w:t>у</w:t>
        </w:r>
      </w:ins>
      <w:ins w:id="3261" w:author="Andrija Ilic" w:date="2015-09-06T19:23:00Z">
        <w:r>
          <w:rPr>
            <w:lang w:val="sr-Cyrl-RS"/>
          </w:rPr>
          <w:t xml:space="preserve"> </w:t>
        </w:r>
      </w:ins>
      <w:ins w:id="3262" w:author="Andrija Ilic" w:date="2015-09-06T19:25:00Z">
        <w:r>
          <w:rPr>
            <w:lang w:val="sr-Cyrl-RS"/>
          </w:rPr>
          <w:t>активност</w:t>
        </w:r>
      </w:ins>
      <w:ins w:id="3263" w:author="Andrija Ilic" w:date="2015-09-06T19:23:00Z">
        <w:r>
          <w:t>.(СО)</w:t>
        </w:r>
      </w:ins>
    </w:p>
    <w:p w14:paraId="1AEF0BC0" w14:textId="77777777" w:rsidR="00B30C23" w:rsidRDefault="00B30C23" w:rsidP="00B30C23">
      <w:pPr>
        <w:pStyle w:val="ListParagraph"/>
        <w:numPr>
          <w:ilvl w:val="0"/>
          <w:numId w:val="46"/>
        </w:numPr>
        <w:rPr>
          <w:ins w:id="3264" w:author="Andrija Ilic" w:date="2015-09-06T19:23:00Z"/>
        </w:rPr>
      </w:pPr>
      <w:ins w:id="3265" w:author="Andrija Ilic" w:date="2015-09-06T19:23:00Z">
        <w:r>
          <w:t xml:space="preserve">Систем </w:t>
        </w:r>
        <w:r w:rsidRPr="00F81F28">
          <w:rPr>
            <w:u w:val="single"/>
          </w:rPr>
          <w:t>приказује</w:t>
        </w:r>
        <w:r>
          <w:t xml:space="preserve"> </w:t>
        </w:r>
        <w:r>
          <w:rPr>
            <w:lang w:val="sr-Cyrl-RS"/>
          </w:rPr>
          <w:t>поруку о успешности</w:t>
        </w:r>
        <w:r>
          <w:t>. (ИА)</w:t>
        </w:r>
      </w:ins>
    </w:p>
    <w:p w14:paraId="5FA273E1" w14:textId="77777777" w:rsidR="00B30C23" w:rsidRDefault="00B30C23" w:rsidP="00B30C23">
      <w:pPr>
        <w:pStyle w:val="ListParagraph"/>
        <w:ind w:left="1080"/>
        <w:rPr>
          <w:ins w:id="3266" w:author="Andrija Ilic" w:date="2015-09-06T19:23:00Z"/>
        </w:rPr>
      </w:pPr>
    </w:p>
    <w:p w14:paraId="7644623D" w14:textId="77777777" w:rsidR="00B30C23" w:rsidRDefault="00B30C23" w:rsidP="00B30C23">
      <w:pPr>
        <w:rPr>
          <w:ins w:id="3267" w:author="Andrija Ilic" w:date="2015-09-06T19:23:00Z"/>
          <w:b/>
        </w:rPr>
      </w:pPr>
      <w:ins w:id="3268" w:author="Andrija Ilic" w:date="2015-09-06T19:23:00Z">
        <w:r>
          <w:rPr>
            <w:b/>
          </w:rPr>
          <w:t>Алтернативни сценарио:</w:t>
        </w:r>
      </w:ins>
    </w:p>
    <w:p w14:paraId="74A4E768" w14:textId="59A4A6F4" w:rsidR="007911AF" w:rsidDel="00B30C23" w:rsidRDefault="00B30C23">
      <w:pPr>
        <w:ind w:firstLine="720"/>
        <w:rPr>
          <w:del w:id="3269" w:author="Andrija Ilic" w:date="2015-09-06T19:23:00Z"/>
          <w:b/>
        </w:rPr>
        <w:pPrChange w:id="3270" w:author="Andrija Ilic" w:date="2015-09-06T19:24:00Z">
          <w:pPr/>
        </w:pPrChange>
      </w:pPr>
      <w:ins w:id="3271" w:author="Andrija Ilic" w:date="2015-09-06T19:26:00Z">
        <w:r>
          <w:rPr>
            <w:lang w:val="sr-Cyrl-RS"/>
          </w:rPr>
          <w:t>5</w:t>
        </w:r>
      </w:ins>
      <w:ins w:id="3272" w:author="Andrija Ilic" w:date="2015-09-06T19:23:00Z">
        <w:r w:rsidRPr="00E1026A">
          <w:t>.1</w:t>
        </w:r>
        <w:r>
          <w:t xml:space="preserve"> Уколико систем </w:t>
        </w:r>
        <w:r w:rsidRPr="00F81F28">
          <w:rPr>
            <w:u w:val="single"/>
          </w:rPr>
          <w:t xml:space="preserve">не </w:t>
        </w:r>
        <w:r>
          <w:rPr>
            <w:u w:val="single"/>
            <w:lang w:val="sr-Cyrl-RS"/>
          </w:rPr>
          <w:t>сачува</w:t>
        </w:r>
        <w:r>
          <w:t xml:space="preserve"> </w:t>
        </w:r>
      </w:ins>
      <w:ins w:id="3273" w:author="Andrija Ilic" w:date="2015-09-06T19:26:00Z">
        <w:r>
          <w:rPr>
            <w:lang w:val="sr-Cyrl-RS"/>
          </w:rPr>
          <w:t>резултате</w:t>
        </w:r>
      </w:ins>
      <w:ins w:id="3274" w:author="Andrija Ilic" w:date="2015-09-06T19:23:00Z">
        <w:r>
          <w:t xml:space="preserve">, приказује поруку да </w:t>
        </w:r>
      </w:ins>
      <w:ins w:id="3275" w:author="Andrija Ilic" w:date="2015-09-06T19:26:00Z">
        <w:r>
          <w:rPr>
            <w:lang w:val="sr-Cyrl-RS"/>
          </w:rPr>
          <w:t>резултати</w:t>
        </w:r>
      </w:ins>
      <w:ins w:id="3276" w:author="Andrija Ilic" w:date="2015-09-06T19:23:00Z">
        <w:r>
          <w:rPr>
            <w:lang w:val="sr-Cyrl-RS"/>
          </w:rPr>
          <w:t xml:space="preserve"> нису сачувани</w:t>
        </w:r>
        <w:r>
          <w:t xml:space="preserve">. (ИА) Омогућава кориснику да </w:t>
        </w:r>
        <w:r>
          <w:rPr>
            <w:lang w:val="sr-Cyrl-RS"/>
          </w:rPr>
          <w:t xml:space="preserve">понови процедуру за унос </w:t>
        </w:r>
      </w:ins>
      <w:ins w:id="3277" w:author="Andrija Ilic" w:date="2015-09-06T19:26:00Z">
        <w:r>
          <w:rPr>
            <w:lang w:val="sr-Cyrl-RS"/>
          </w:rPr>
          <w:t>резултата</w:t>
        </w:r>
      </w:ins>
      <w:ins w:id="3278" w:author="Andrija Ilic" w:date="2015-09-06T19:23:00Z">
        <w:r>
          <w:t>.</w:t>
        </w:r>
      </w:ins>
      <w:del w:id="3279" w:author="Andrija Ilic" w:date="2015-09-06T19:23:00Z">
        <w:r w:rsidR="007911AF" w:rsidDel="00B30C23">
          <w:rPr>
            <w:b/>
          </w:rPr>
          <w:delText>Основни сценарио СК</w:delText>
        </w:r>
      </w:del>
    </w:p>
    <w:p w14:paraId="754E85B3" w14:textId="721A60C9" w:rsidR="007911AF" w:rsidDel="00B30C23" w:rsidRDefault="007911AF">
      <w:pPr>
        <w:pStyle w:val="ListParagraph"/>
        <w:numPr>
          <w:ilvl w:val="0"/>
          <w:numId w:val="7"/>
        </w:numPr>
        <w:ind w:left="0" w:firstLine="720"/>
        <w:rPr>
          <w:del w:id="3280" w:author="Andrija Ilic" w:date="2015-09-06T19:23:00Z"/>
        </w:rPr>
        <w:pPrChange w:id="3281" w:author="Andrija Ilic" w:date="2015-09-06T19:24:00Z">
          <w:pPr>
            <w:pStyle w:val="ListParagraph"/>
            <w:numPr>
              <w:numId w:val="7"/>
            </w:numPr>
            <w:ind w:left="360" w:hanging="360"/>
          </w:pPr>
        </w:pPrChange>
      </w:pPr>
      <w:del w:id="3282" w:author="Andrija Ilic" w:date="2015-09-06T19:23:00Z">
        <w:r w:rsidDel="00B30C23">
          <w:delText xml:space="preserve"> Корисник </w:delText>
        </w:r>
      </w:del>
      <w:ins w:id="3283" w:author="Boni" w:date="2014-09-07T00:14:00Z">
        <w:del w:id="3284" w:author="Andrija Ilic" w:date="2015-09-06T19:23:00Z">
          <w:r w:rsidR="00802EEC" w:rsidDel="00B30C23">
            <w:delText xml:space="preserve">Администратор </w:delText>
          </w:r>
        </w:del>
      </w:ins>
      <w:del w:id="3285" w:author="Andrija Ilic" w:date="2015-09-06T19:23:00Z">
        <w:r w:rsidRPr="00F81F28" w:rsidDel="00B30C23">
          <w:rPr>
            <w:u w:val="single"/>
          </w:rPr>
          <w:delText>уноси</w:delText>
        </w:r>
        <w:r w:rsidDel="00B30C23">
          <w:delText xml:space="preserve"> податке о запосленом. (АПУСО)</w:delText>
        </w:r>
      </w:del>
    </w:p>
    <w:p w14:paraId="606C2D38" w14:textId="44935C10" w:rsidR="007911AF" w:rsidDel="00B30C23" w:rsidRDefault="007911AF">
      <w:pPr>
        <w:pStyle w:val="ListParagraph"/>
        <w:numPr>
          <w:ilvl w:val="0"/>
          <w:numId w:val="7"/>
        </w:numPr>
        <w:ind w:left="0" w:firstLine="720"/>
        <w:rPr>
          <w:del w:id="3286" w:author="Andrija Ilic" w:date="2015-09-06T19:23:00Z"/>
        </w:rPr>
        <w:pPrChange w:id="3287" w:author="Andrija Ilic" w:date="2015-09-06T19:24:00Z">
          <w:pPr>
            <w:pStyle w:val="ListParagraph"/>
            <w:numPr>
              <w:numId w:val="7"/>
            </w:numPr>
            <w:ind w:left="360" w:hanging="360"/>
          </w:pPr>
        </w:pPrChange>
      </w:pPr>
      <w:del w:id="3288" w:author="Andrija Ilic" w:date="2015-09-06T19:23:00Z">
        <w:r w:rsidDel="00B30C23">
          <w:delText xml:space="preserve">Корисник </w:delText>
        </w:r>
      </w:del>
      <w:ins w:id="3289" w:author="Boni" w:date="2014-09-07T00:14:00Z">
        <w:del w:id="3290" w:author="Andrija Ilic" w:date="2015-09-06T19:23:00Z">
          <w:r w:rsidR="00802EEC" w:rsidDel="00B30C23">
            <w:delText>Ад</w:delText>
          </w:r>
        </w:del>
      </w:ins>
      <w:ins w:id="3291" w:author="Boni" w:date="2014-09-07T00:15:00Z">
        <w:del w:id="3292" w:author="Andrija Ilic" w:date="2015-09-06T19:23:00Z">
          <w:r w:rsidR="00802EEC" w:rsidDel="00B30C23">
            <w:delText>министратор</w:delText>
          </w:r>
        </w:del>
      </w:ins>
      <w:ins w:id="3293" w:author="Boni" w:date="2014-09-07T00:14:00Z">
        <w:del w:id="3294" w:author="Andrija Ilic" w:date="2015-09-06T19:23:00Z">
          <w:r w:rsidR="00802EEC" w:rsidDel="00B30C23">
            <w:delText xml:space="preserve"> </w:delText>
          </w:r>
        </w:del>
      </w:ins>
      <w:del w:id="3295" w:author="Andrija Ilic" w:date="2015-09-06T19:23:00Z">
        <w:r w:rsidRPr="00F81F28" w:rsidDel="00B30C23">
          <w:rPr>
            <w:u w:val="single"/>
          </w:rPr>
          <w:delText>позива</w:delText>
        </w:r>
        <w:r w:rsidDel="00B30C23">
          <w:delText xml:space="preserve"> систем да </w:delText>
        </w:r>
        <w:r w:rsidRPr="00F81F28" w:rsidDel="00B30C23">
          <w:rPr>
            <w:u w:val="single"/>
          </w:rPr>
          <w:delText>сачува</w:delText>
        </w:r>
        <w:r w:rsidDel="00B30C23">
          <w:delText xml:space="preserve"> запосленог. (АПСО)</w:delText>
        </w:r>
      </w:del>
    </w:p>
    <w:p w14:paraId="310FADAA" w14:textId="3EB271C7" w:rsidR="007911AF" w:rsidDel="00B30C23" w:rsidRDefault="007911AF">
      <w:pPr>
        <w:pStyle w:val="ListParagraph"/>
        <w:numPr>
          <w:ilvl w:val="0"/>
          <w:numId w:val="7"/>
        </w:numPr>
        <w:ind w:left="0" w:firstLine="720"/>
        <w:rPr>
          <w:del w:id="3296" w:author="Andrija Ilic" w:date="2015-09-06T19:23:00Z"/>
        </w:rPr>
        <w:pPrChange w:id="3297" w:author="Andrija Ilic" w:date="2015-09-06T19:24:00Z">
          <w:pPr>
            <w:pStyle w:val="ListParagraph"/>
            <w:numPr>
              <w:numId w:val="7"/>
            </w:numPr>
            <w:ind w:left="360" w:hanging="360"/>
          </w:pPr>
        </w:pPrChange>
      </w:pPr>
      <w:del w:id="3298" w:author="Andrija Ilic" w:date="2015-09-06T19:23:00Z">
        <w:r w:rsidDel="00B30C23">
          <w:delText xml:space="preserve">Систем </w:delText>
        </w:r>
        <w:r w:rsidRPr="00F81F28" w:rsidDel="00B30C23">
          <w:rPr>
            <w:u w:val="single"/>
          </w:rPr>
          <w:delText>чува</w:delText>
        </w:r>
        <w:r w:rsidDel="00B30C23">
          <w:delText xml:space="preserve"> запосленог. (СО)</w:delText>
        </w:r>
      </w:del>
    </w:p>
    <w:p w14:paraId="418610F3" w14:textId="7FF1724F" w:rsidR="007911AF" w:rsidDel="00B30C23" w:rsidRDefault="007911AF">
      <w:pPr>
        <w:pStyle w:val="ListParagraph"/>
        <w:numPr>
          <w:ilvl w:val="0"/>
          <w:numId w:val="7"/>
        </w:numPr>
        <w:ind w:left="0" w:firstLine="720"/>
        <w:rPr>
          <w:del w:id="3299" w:author="Andrija Ilic" w:date="2015-09-06T19:23:00Z"/>
        </w:rPr>
        <w:pPrChange w:id="3300" w:author="Andrija Ilic" w:date="2015-09-06T19:24:00Z">
          <w:pPr>
            <w:pStyle w:val="ListParagraph"/>
            <w:numPr>
              <w:numId w:val="7"/>
            </w:numPr>
            <w:ind w:left="360" w:hanging="360"/>
          </w:pPr>
        </w:pPrChange>
      </w:pPr>
      <w:del w:id="3301" w:author="Andrija Ilic" w:date="2015-09-06T19:23:00Z">
        <w:r w:rsidDel="00B30C23">
          <w:delText xml:space="preserve">Систем </w:delText>
        </w:r>
        <w:r w:rsidRPr="00F81F28" w:rsidDel="00B30C23">
          <w:rPr>
            <w:u w:val="single"/>
          </w:rPr>
          <w:delText>враћа поруку</w:delText>
        </w:r>
        <w:r w:rsidDel="00B30C23">
          <w:delText xml:space="preserve"> о успесном чувању запосленог. (ИА)</w:delText>
        </w:r>
      </w:del>
    </w:p>
    <w:p w14:paraId="4F450AF9" w14:textId="6CBB4C10" w:rsidR="007911AF" w:rsidDel="00B30C23" w:rsidRDefault="007911AF">
      <w:pPr>
        <w:pStyle w:val="ListParagraph"/>
        <w:ind w:left="0" w:firstLine="720"/>
        <w:rPr>
          <w:del w:id="3302" w:author="Andrija Ilic" w:date="2015-09-06T19:23:00Z"/>
        </w:rPr>
        <w:pPrChange w:id="3303" w:author="Andrija Ilic" w:date="2015-09-06T19:24:00Z">
          <w:pPr>
            <w:pStyle w:val="ListParagraph"/>
            <w:ind w:left="1080"/>
          </w:pPr>
        </w:pPrChange>
      </w:pPr>
    </w:p>
    <w:p w14:paraId="26C2E45A" w14:textId="6861FC51" w:rsidR="007911AF" w:rsidDel="00B30C23" w:rsidRDefault="007911AF">
      <w:pPr>
        <w:ind w:firstLine="720"/>
        <w:rPr>
          <w:del w:id="3304" w:author="Andrija Ilic" w:date="2015-09-06T19:23:00Z"/>
          <w:b/>
        </w:rPr>
        <w:pPrChange w:id="3305" w:author="Andrija Ilic" w:date="2015-09-06T19:24:00Z">
          <w:pPr/>
        </w:pPrChange>
      </w:pPr>
      <w:del w:id="3306" w:author="Andrija Ilic" w:date="2015-09-06T19:23:00Z">
        <w:r w:rsidDel="00B30C23">
          <w:rPr>
            <w:b/>
          </w:rPr>
          <w:delText>Алтернативни сценарио:</w:delText>
        </w:r>
      </w:del>
    </w:p>
    <w:p w14:paraId="1DBF07C5" w14:textId="64929D0E" w:rsidR="007911AF" w:rsidDel="00B30C23" w:rsidRDefault="007911AF">
      <w:pPr>
        <w:ind w:firstLine="720"/>
        <w:rPr>
          <w:del w:id="3307" w:author="Andrija Ilic" w:date="2015-09-06T19:23:00Z"/>
        </w:rPr>
        <w:pPrChange w:id="3308" w:author="Andrija Ilic" w:date="2015-09-06T19:24:00Z">
          <w:pPr/>
        </w:pPrChange>
      </w:pPr>
      <w:del w:id="3309" w:author="Andrija Ilic" w:date="2015-09-06T19:23:00Z">
        <w:r w:rsidDel="00B30C23">
          <w:rPr>
            <w:b/>
          </w:rPr>
          <w:tab/>
        </w:r>
        <w:r w:rsidRPr="007911AF" w:rsidDel="00B30C23">
          <w:delText>4.1</w:delText>
        </w:r>
        <w:r w:rsidDel="00B30C23">
          <w:delText xml:space="preserve"> Систем </w:delText>
        </w:r>
        <w:r w:rsidRPr="00F81F28" w:rsidDel="00B30C23">
          <w:rPr>
            <w:u w:val="single"/>
          </w:rPr>
          <w:delText>враћа поруку</w:delText>
        </w:r>
        <w:r w:rsidDel="00B30C23">
          <w:delText xml:space="preserve"> о грешци при чувању запосленог. (ИА)</w:delText>
        </w:r>
      </w:del>
    </w:p>
    <w:p w14:paraId="4499D773" w14:textId="77777777" w:rsidR="007911AF" w:rsidRPr="007911AF" w:rsidRDefault="007911AF">
      <w:pPr>
        <w:ind w:firstLine="720"/>
        <w:pPrChange w:id="3310" w:author="Andrija Ilic" w:date="2015-09-06T19:24:00Z">
          <w:pPr/>
        </w:pPrChange>
      </w:pPr>
    </w:p>
    <w:p w14:paraId="4F5D0886" w14:textId="77777777" w:rsidR="00C60907" w:rsidRDefault="00C60907" w:rsidP="007911AF">
      <w:pPr>
        <w:rPr>
          <w:ins w:id="3311" w:author="Andrija Ilic" w:date="2015-09-09T20:41:00Z"/>
          <w:b/>
        </w:rPr>
      </w:pPr>
    </w:p>
    <w:p w14:paraId="5CEB2A2C" w14:textId="03B71CC0" w:rsidR="007911AF" w:rsidRDefault="007911AF" w:rsidP="007911AF">
      <w:pPr>
        <w:rPr>
          <w:b/>
        </w:rPr>
      </w:pPr>
      <w:r w:rsidRPr="005B6BA2">
        <w:rPr>
          <w:b/>
        </w:rPr>
        <w:t xml:space="preserve">Случај коришћења </w:t>
      </w:r>
      <w:ins w:id="3312" w:author="Andrija Ilic" w:date="2015-09-06T19:27:00Z">
        <w:r w:rsidR="00BA1864">
          <w:rPr>
            <w:b/>
            <w:lang w:val="sr-Cyrl-RS"/>
          </w:rPr>
          <w:t>8</w:t>
        </w:r>
      </w:ins>
      <w:del w:id="3313" w:author="Andrija Ilic" w:date="2015-09-06T19:27:00Z">
        <w:r w:rsidR="00DB09D0" w:rsidDel="00BA1864">
          <w:rPr>
            <w:b/>
          </w:rPr>
          <w:delText>5</w:delText>
        </w:r>
      </w:del>
      <w:r w:rsidRPr="005B6BA2">
        <w:rPr>
          <w:b/>
        </w:rPr>
        <w:t xml:space="preserve">: </w:t>
      </w:r>
      <w:ins w:id="3314" w:author="Andrija Ilic" w:date="2015-09-06T19:27:00Z">
        <w:r w:rsidR="00BA1864" w:rsidRPr="00BA1864">
          <w:rPr>
            <w:b/>
            <w:lang w:val="sr-Cyrl-RS"/>
            <w:rPrChange w:id="3315" w:author="Andrija Ilic" w:date="2015-09-06T19:27:00Z">
              <w:rPr>
                <w:lang w:val="sr-Cyrl-RS"/>
              </w:rPr>
            </w:rPrChange>
          </w:rPr>
          <w:t xml:space="preserve">Преглед активности по предмету </w:t>
        </w:r>
        <w:r w:rsidR="00BA1864" w:rsidRPr="00BA1864">
          <w:rPr>
            <w:b/>
            <w:rPrChange w:id="3316" w:author="Andrija Ilic" w:date="2015-09-06T19:27:00Z">
              <w:rPr/>
            </w:rPrChange>
          </w:rPr>
          <w:t>/</w:t>
        </w:r>
        <w:r w:rsidR="00BA1864" w:rsidRPr="00BA1864">
          <w:rPr>
            <w:b/>
            <w:lang w:val="sr-Cyrl-RS"/>
            <w:rPrChange w:id="3317" w:author="Andrija Ilic" w:date="2015-09-06T19:27:00Z">
              <w:rPr>
                <w:lang w:val="sr-Cyrl-RS"/>
              </w:rPr>
            </w:rPrChange>
          </w:rPr>
          <w:t xml:space="preserve"> години</w:t>
        </w:r>
      </w:ins>
      <w:del w:id="3318" w:author="Andrija Ilic" w:date="2015-09-06T19:27:00Z">
        <w:r w:rsidDel="00BA1864">
          <w:rPr>
            <w:b/>
          </w:rPr>
          <w:delText>Преглед рачуна</w:delText>
        </w:r>
      </w:del>
    </w:p>
    <w:p w14:paraId="44BDBA31" w14:textId="1DE12704" w:rsidR="007911AF" w:rsidRDefault="007911AF" w:rsidP="007911AF">
      <w:r>
        <w:rPr>
          <w:b/>
        </w:rPr>
        <w:t>Назив СК</w:t>
      </w:r>
      <w:proofErr w:type="gramStart"/>
      <w:r>
        <w:rPr>
          <w:b/>
        </w:rPr>
        <w:t>:</w:t>
      </w:r>
      <w:proofErr w:type="gramEnd"/>
      <w:r>
        <w:rPr>
          <w:b/>
        </w:rPr>
        <w:br/>
      </w:r>
      <w:ins w:id="3319" w:author="Andrija Ilic" w:date="2015-09-06T19:27:00Z">
        <w:r w:rsidR="00BA1864">
          <w:rPr>
            <w:lang w:val="sr-Cyrl-RS"/>
          </w:rPr>
          <w:t xml:space="preserve">Преглед активности по предмету </w:t>
        </w:r>
        <w:r w:rsidR="00BA1864">
          <w:t>/</w:t>
        </w:r>
        <w:r w:rsidR="00BA1864">
          <w:rPr>
            <w:lang w:val="sr-Cyrl-RS"/>
          </w:rPr>
          <w:t xml:space="preserve"> години</w:t>
        </w:r>
      </w:ins>
      <w:del w:id="3320" w:author="Andrija Ilic" w:date="2015-09-06T19:27:00Z">
        <w:r w:rsidDel="00BA1864">
          <w:delText>Преглед рачуна</w:delText>
        </w:r>
      </w:del>
    </w:p>
    <w:p w14:paraId="3D9CCC55" w14:textId="77777777" w:rsidR="007911AF" w:rsidRDefault="007911AF" w:rsidP="007911AF">
      <w:r>
        <w:rPr>
          <w:b/>
        </w:rPr>
        <w:t>Учесници CК</w:t>
      </w:r>
      <w:proofErr w:type="gramStart"/>
      <w:r>
        <w:rPr>
          <w:b/>
        </w:rPr>
        <w:t>:</w:t>
      </w:r>
      <w:proofErr w:type="gramEnd"/>
      <w:r>
        <w:rPr>
          <w:b/>
        </w:rPr>
        <w:br/>
      </w:r>
      <w:r>
        <w:t>Корисник и програм</w:t>
      </w:r>
    </w:p>
    <w:p w14:paraId="2968FB9F" w14:textId="77777777" w:rsidR="00BA1864" w:rsidRDefault="00BA1864" w:rsidP="007911AF">
      <w:pPr>
        <w:rPr>
          <w:ins w:id="3321" w:author="Andrija Ilic" w:date="2015-09-06T19:28:00Z"/>
        </w:rPr>
      </w:pPr>
      <w:ins w:id="3322" w:author="Andrija Ilic" w:date="2015-09-06T19:27:00Z">
        <w:r>
          <w:rPr>
            <w:b/>
          </w:rPr>
          <w:t>Предуслов</w:t>
        </w:r>
        <w:proofErr w:type="gramStart"/>
        <w:r>
          <w:rPr>
            <w:b/>
          </w:rPr>
          <w:t>:</w:t>
        </w:r>
        <w:proofErr w:type="gramEnd"/>
        <w:r>
          <w:rPr>
            <w:b/>
          </w:rPr>
          <w:br/>
        </w:r>
        <w:r>
          <w:t>Систем је укључен. Корисник је пријављен на систем као администратор</w:t>
        </w:r>
        <w:r w:rsidDel="00B30C23">
          <w:t xml:space="preserve"> </w:t>
        </w:r>
      </w:ins>
    </w:p>
    <w:p w14:paraId="4357AD40" w14:textId="3B89DE06" w:rsidR="007911AF" w:rsidDel="00BA1864" w:rsidRDefault="007911AF" w:rsidP="007911AF">
      <w:pPr>
        <w:rPr>
          <w:del w:id="3323" w:author="Andrija Ilic" w:date="2015-09-06T19:27:00Z"/>
        </w:rPr>
      </w:pPr>
      <w:del w:id="3324" w:author="Andrija Ilic" w:date="2015-09-06T19:27:00Z">
        <w:r w:rsidDel="00BA1864">
          <w:rPr>
            <w:b/>
          </w:rPr>
          <w:delText>Предуслов:</w:delText>
        </w:r>
        <w:r w:rsidDel="00BA1864">
          <w:rPr>
            <w:b/>
          </w:rPr>
          <w:br/>
        </w:r>
        <w:r w:rsidDel="00BA1864">
          <w:delText>Корисник је пријављен на систем као администратор</w:delText>
        </w:r>
      </w:del>
    </w:p>
    <w:p w14:paraId="1ED9CB85" w14:textId="77777777" w:rsidR="00BA1864" w:rsidRDefault="00BA1864" w:rsidP="00BA1864">
      <w:pPr>
        <w:rPr>
          <w:ins w:id="3325" w:author="Andrija Ilic" w:date="2015-09-06T19:28:00Z"/>
          <w:b/>
        </w:rPr>
      </w:pPr>
      <w:ins w:id="3326" w:author="Andrija Ilic" w:date="2015-09-06T19:28:00Z">
        <w:r>
          <w:rPr>
            <w:b/>
          </w:rPr>
          <w:t>Основни сценарио СК</w:t>
        </w:r>
      </w:ins>
    </w:p>
    <w:p w14:paraId="24616B36" w14:textId="6EF7B1FD" w:rsidR="00BA1864" w:rsidRDefault="00BA1864" w:rsidP="00BA1864">
      <w:pPr>
        <w:pStyle w:val="ListParagraph"/>
        <w:numPr>
          <w:ilvl w:val="0"/>
          <w:numId w:val="48"/>
        </w:numPr>
        <w:rPr>
          <w:ins w:id="3327" w:author="Andrija Ilic" w:date="2015-09-15T12:53:00Z"/>
        </w:rPr>
      </w:pPr>
      <w:ins w:id="3328" w:author="Andrija Ilic" w:date="2015-09-06T19:28:00Z">
        <w:r>
          <w:t xml:space="preserve">Корисник </w:t>
        </w:r>
        <w:r>
          <w:rPr>
            <w:u w:val="single"/>
            <w:lang w:val="sr-Cyrl-RS"/>
          </w:rPr>
          <w:t>бира</w:t>
        </w:r>
        <w:r w:rsidRPr="00F81F28">
          <w:rPr>
            <w:u w:val="single"/>
          </w:rPr>
          <w:t xml:space="preserve"> критеријум</w:t>
        </w:r>
        <w:r>
          <w:t xml:space="preserve"> за </w:t>
        </w:r>
        <w:r>
          <w:rPr>
            <w:lang w:val="sr-Cyrl-RS"/>
          </w:rPr>
          <w:t>приказ активности.</w:t>
        </w:r>
        <w:r>
          <w:t xml:space="preserve"> (АПУСО)</w:t>
        </w:r>
      </w:ins>
    </w:p>
    <w:p w14:paraId="761B2415" w14:textId="5E12C92C" w:rsidR="00E32EDB" w:rsidRDefault="00E32EDB" w:rsidP="00BA1864">
      <w:pPr>
        <w:pStyle w:val="ListParagraph"/>
        <w:numPr>
          <w:ilvl w:val="0"/>
          <w:numId w:val="48"/>
        </w:numPr>
        <w:rPr>
          <w:ins w:id="3329" w:author="Andrija Ilic" w:date="2015-09-06T19:28:00Z"/>
        </w:rPr>
      </w:pPr>
      <w:ins w:id="3330" w:author="Andrija Ilic" w:date="2015-09-15T12:53:00Z">
        <w:r>
          <w:rPr>
            <w:lang w:val="sr-Cyrl-RS"/>
          </w:rPr>
          <w:t>Клијен</w:t>
        </w:r>
      </w:ins>
      <w:ins w:id="3331" w:author="Andrija Ilic" w:date="2015-09-15T12:54:00Z">
        <w:r>
          <w:rPr>
            <w:lang w:val="sr-Cyrl-RS"/>
          </w:rPr>
          <w:t>т</w:t>
        </w:r>
      </w:ins>
      <w:ins w:id="3332" w:author="Andrija Ilic" w:date="2015-09-15T12:53:00Z">
        <w:r>
          <w:rPr>
            <w:lang w:val="sr-Cyrl-RS"/>
          </w:rPr>
          <w:t xml:space="preserve"> </w:t>
        </w:r>
        <w:r w:rsidRPr="00E32EDB">
          <w:rPr>
            <w:u w:val="single"/>
            <w:lang w:val="sr-Cyrl-RS"/>
            <w:rPrChange w:id="3333" w:author="Andrija Ilic" w:date="2015-09-15T12:53:00Z">
              <w:rPr>
                <w:lang w:val="sr-Cyrl-RS"/>
              </w:rPr>
            </w:rPrChange>
          </w:rPr>
          <w:t>позива</w:t>
        </w:r>
        <w:r>
          <w:rPr>
            <w:lang w:val="sr-Cyrl-RS"/>
          </w:rPr>
          <w:t xml:space="preserve"> систем да </w:t>
        </w:r>
        <w:r w:rsidRPr="00E32EDB">
          <w:rPr>
            <w:u w:val="single"/>
            <w:lang w:val="sr-Cyrl-RS"/>
            <w:rPrChange w:id="3334" w:author="Andrija Ilic" w:date="2015-09-15T12:53:00Z">
              <w:rPr>
                <w:lang w:val="sr-Cyrl-RS"/>
              </w:rPr>
            </w:rPrChange>
          </w:rPr>
          <w:t>пронађе</w:t>
        </w:r>
        <w:r>
          <w:rPr>
            <w:lang w:val="sr-Cyrl-RS"/>
          </w:rPr>
          <w:t xml:space="preserve"> активности. (</w:t>
        </w:r>
      </w:ins>
      <w:ins w:id="3335" w:author="Andrija Ilic" w:date="2015-09-15T12:54:00Z">
        <w:r>
          <w:rPr>
            <w:lang w:val="sr-Cyrl-RS"/>
          </w:rPr>
          <w:t>АПСО</w:t>
        </w:r>
      </w:ins>
      <w:ins w:id="3336" w:author="Andrija Ilic" w:date="2015-09-15T12:53:00Z">
        <w:r>
          <w:rPr>
            <w:lang w:val="sr-Cyrl-RS"/>
          </w:rPr>
          <w:t>)</w:t>
        </w:r>
      </w:ins>
    </w:p>
    <w:p w14:paraId="485AAB71" w14:textId="77777777" w:rsidR="00BA1864" w:rsidRDefault="00BA1864" w:rsidP="00BA1864">
      <w:pPr>
        <w:pStyle w:val="ListParagraph"/>
        <w:numPr>
          <w:ilvl w:val="0"/>
          <w:numId w:val="48"/>
        </w:numPr>
        <w:rPr>
          <w:ins w:id="3337" w:author="Andrija Ilic" w:date="2015-09-06T19:28:00Z"/>
        </w:rPr>
      </w:pPr>
      <w:ins w:id="3338" w:author="Andrija Ilic" w:date="2015-09-06T19:28:00Z">
        <w:r>
          <w:rPr>
            <w:lang w:val="sr-Cyrl-RS"/>
          </w:rPr>
          <w:t xml:space="preserve">Систем </w:t>
        </w:r>
        <w:r w:rsidRPr="007268A5">
          <w:rPr>
            <w:u w:val="single"/>
            <w:lang w:val="sr-Cyrl-RS"/>
          </w:rPr>
          <w:t>врши претрагу</w:t>
        </w:r>
        <w:r w:rsidRPr="007268A5">
          <w:rPr>
            <w:lang w:val="sr-Cyrl-RS"/>
          </w:rPr>
          <w:t xml:space="preserve"> за з</w:t>
        </w:r>
        <w:r>
          <w:rPr>
            <w:lang w:val="sr-Cyrl-RS"/>
          </w:rPr>
          <w:t>адати критеријум. (СО)</w:t>
        </w:r>
      </w:ins>
    </w:p>
    <w:p w14:paraId="596FEA10" w14:textId="15DE0308" w:rsidR="00BA1864" w:rsidRDefault="00BA1864" w:rsidP="00BA1864">
      <w:pPr>
        <w:pStyle w:val="ListParagraph"/>
        <w:numPr>
          <w:ilvl w:val="0"/>
          <w:numId w:val="48"/>
        </w:numPr>
        <w:rPr>
          <w:ins w:id="3339" w:author="Andrija Ilic" w:date="2015-09-06T19:28:00Z"/>
        </w:rPr>
      </w:pPr>
      <w:ins w:id="3340" w:author="Andrija Ilic" w:date="2015-09-06T19:28:00Z">
        <w:r>
          <w:rPr>
            <w:lang w:val="sr-Cyrl-RS"/>
          </w:rPr>
          <w:t xml:space="preserve">Систем </w:t>
        </w:r>
        <w:r w:rsidRPr="007268A5">
          <w:rPr>
            <w:u w:val="single"/>
            <w:lang w:val="sr-Cyrl-RS"/>
          </w:rPr>
          <w:t>приказује</w:t>
        </w:r>
        <w:r>
          <w:rPr>
            <w:lang w:val="sr-Cyrl-RS"/>
          </w:rPr>
          <w:t xml:space="preserve"> </w:t>
        </w:r>
      </w:ins>
      <w:ins w:id="3341" w:author="Andrija Ilic" w:date="2015-09-06T19:29:00Z">
        <w:r>
          <w:rPr>
            <w:lang w:val="sr-Cyrl-RS"/>
          </w:rPr>
          <w:t>активности</w:t>
        </w:r>
      </w:ins>
      <w:ins w:id="3342" w:author="Andrija Ilic" w:date="2015-09-06T19:28:00Z">
        <w:r>
          <w:rPr>
            <w:lang w:val="sr-Cyrl-RS"/>
          </w:rPr>
          <w:t xml:space="preserve"> за </w:t>
        </w:r>
        <w:r w:rsidRPr="007268A5">
          <w:rPr>
            <w:lang w:val="sr-Cyrl-RS"/>
          </w:rPr>
          <w:t>з</w:t>
        </w:r>
        <w:r>
          <w:rPr>
            <w:lang w:val="sr-Cyrl-RS"/>
          </w:rPr>
          <w:t>адати критеријум. (ИА)</w:t>
        </w:r>
      </w:ins>
    </w:p>
    <w:p w14:paraId="357343C0" w14:textId="77777777" w:rsidR="00BA1864" w:rsidRDefault="00BA1864" w:rsidP="00BA1864">
      <w:pPr>
        <w:rPr>
          <w:ins w:id="3343" w:author="Andrija Ilic" w:date="2015-09-06T19:28:00Z"/>
          <w:b/>
        </w:rPr>
      </w:pPr>
      <w:ins w:id="3344" w:author="Andrija Ilic" w:date="2015-09-06T19:28:00Z">
        <w:r>
          <w:rPr>
            <w:b/>
          </w:rPr>
          <w:t>Алтернативни сценарио:</w:t>
        </w:r>
      </w:ins>
    </w:p>
    <w:p w14:paraId="159E37F6" w14:textId="54787E17" w:rsidR="007911AF" w:rsidDel="00BA1864" w:rsidRDefault="00BA1864" w:rsidP="00BA1864">
      <w:pPr>
        <w:rPr>
          <w:del w:id="3345" w:author="Andrija Ilic" w:date="2015-09-06T19:28:00Z"/>
          <w:b/>
        </w:rPr>
      </w:pPr>
      <w:ins w:id="3346" w:author="Andrija Ilic" w:date="2015-09-06T19:28:00Z">
        <w:r>
          <w:tab/>
        </w:r>
        <w:r w:rsidR="00E32EDB">
          <w:rPr>
            <w:lang w:val="sr-Cyrl-RS"/>
          </w:rPr>
          <w:t>4</w:t>
        </w:r>
        <w:r>
          <w:t>.1</w:t>
        </w:r>
        <w:r>
          <w:rPr>
            <w:lang w:val="sr-Cyrl-RS"/>
          </w:rPr>
          <w:t xml:space="preserve"> </w:t>
        </w:r>
        <w:r>
          <w:t xml:space="preserve">Систем </w:t>
        </w:r>
        <w:r w:rsidRPr="00F81F28">
          <w:rPr>
            <w:u w:val="single"/>
          </w:rPr>
          <w:t>приказ</w:t>
        </w:r>
        <w:r>
          <w:rPr>
            <w:u w:val="single"/>
            <w:lang w:val="sr-Cyrl-RS"/>
          </w:rPr>
          <w:t>у</w:t>
        </w:r>
        <w:r w:rsidRPr="00F81F28">
          <w:rPr>
            <w:u w:val="single"/>
          </w:rPr>
          <w:t xml:space="preserve">је </w:t>
        </w:r>
        <w:r>
          <w:t xml:space="preserve">поруку да за дате критеријуме не постоје </w:t>
        </w:r>
      </w:ins>
      <w:ins w:id="3347" w:author="Andrija Ilic" w:date="2015-09-06T19:29:00Z">
        <w:r>
          <w:rPr>
            <w:lang w:val="sr-Cyrl-RS"/>
          </w:rPr>
          <w:t>активности</w:t>
        </w:r>
      </w:ins>
      <w:ins w:id="3348" w:author="Andrija Ilic" w:date="2015-09-06T19:28:00Z">
        <w:r>
          <w:t xml:space="preserve">. (ИА) </w:t>
        </w:r>
        <w:r>
          <w:rPr>
            <w:lang w:val="sr-Cyrl-RS"/>
          </w:rPr>
          <w:t>Омогућава кориснику да изврши претрагу за друге критеријуме.</w:t>
        </w:r>
        <w:r w:rsidDel="00936DBB">
          <w:t xml:space="preserve"> </w:t>
        </w:r>
      </w:ins>
      <w:del w:id="3349" w:author="Andrija Ilic" w:date="2015-09-06T19:28:00Z">
        <w:r w:rsidR="007911AF" w:rsidDel="00BA1864">
          <w:rPr>
            <w:b/>
          </w:rPr>
          <w:delText>Основни сценарио СК</w:delText>
        </w:r>
      </w:del>
    </w:p>
    <w:p w14:paraId="71D58552" w14:textId="0A3CF67B" w:rsidR="007911AF" w:rsidDel="00BA1864" w:rsidRDefault="007911AF" w:rsidP="007911AF">
      <w:pPr>
        <w:pStyle w:val="ListParagraph"/>
        <w:numPr>
          <w:ilvl w:val="0"/>
          <w:numId w:val="8"/>
        </w:numPr>
        <w:ind w:left="360"/>
        <w:rPr>
          <w:del w:id="3350" w:author="Andrija Ilic" w:date="2015-09-06T19:28:00Z"/>
        </w:rPr>
      </w:pPr>
      <w:del w:id="3351" w:author="Andrija Ilic" w:date="2015-09-06T19:28:00Z">
        <w:r w:rsidDel="00BA1864">
          <w:delText xml:space="preserve">Корисник </w:delText>
        </w:r>
        <w:r w:rsidRPr="00F81F28" w:rsidDel="00BA1864">
          <w:rPr>
            <w:u w:val="single"/>
          </w:rPr>
          <w:delText>уноси критеријум</w:delText>
        </w:r>
        <w:r w:rsidDel="00BA1864">
          <w:delText xml:space="preserve"> за претрагу рачуна (АПУСО)</w:delText>
        </w:r>
      </w:del>
    </w:p>
    <w:p w14:paraId="27689A65" w14:textId="7187ECEA" w:rsidR="007911AF" w:rsidDel="00BA1864" w:rsidRDefault="007911AF" w:rsidP="007911AF">
      <w:pPr>
        <w:pStyle w:val="ListParagraph"/>
        <w:numPr>
          <w:ilvl w:val="0"/>
          <w:numId w:val="8"/>
        </w:numPr>
        <w:ind w:left="360"/>
        <w:rPr>
          <w:del w:id="3352" w:author="Andrija Ilic" w:date="2015-09-06T19:28:00Z"/>
        </w:rPr>
      </w:pPr>
      <w:del w:id="3353" w:author="Andrija Ilic" w:date="2015-09-06T19:28:00Z">
        <w:r w:rsidDel="00BA1864">
          <w:delText xml:space="preserve">Корисник позива систем </w:delText>
        </w:r>
        <w:r w:rsidRPr="00F81F28" w:rsidDel="00BA1864">
          <w:rPr>
            <w:u w:val="single"/>
          </w:rPr>
          <w:delText>да преикаже</w:delText>
        </w:r>
        <w:r w:rsidDel="00BA1864">
          <w:delText xml:space="preserve"> све рачуне који одговарају критеријуму претраге (АПСО)</w:delText>
        </w:r>
      </w:del>
    </w:p>
    <w:p w14:paraId="72F7D50D" w14:textId="6140429B" w:rsidR="007911AF" w:rsidDel="00BA1864" w:rsidRDefault="007911AF" w:rsidP="007911AF">
      <w:pPr>
        <w:pStyle w:val="ListParagraph"/>
        <w:numPr>
          <w:ilvl w:val="0"/>
          <w:numId w:val="8"/>
        </w:numPr>
        <w:ind w:left="360"/>
        <w:rPr>
          <w:del w:id="3354" w:author="Andrija Ilic" w:date="2015-09-06T19:28:00Z"/>
        </w:rPr>
      </w:pPr>
      <w:del w:id="3355" w:author="Andrija Ilic" w:date="2015-09-06T19:28:00Z">
        <w:r w:rsidDel="00BA1864">
          <w:delText xml:space="preserve">Систем </w:delText>
        </w:r>
        <w:r w:rsidRPr="00F81F28" w:rsidDel="00BA1864">
          <w:rPr>
            <w:u w:val="single"/>
          </w:rPr>
          <w:delText>врши претрагу</w:delText>
        </w:r>
        <w:r w:rsidDel="00BA1864">
          <w:delText xml:space="preserve"> рачуна по задатом критеријуму.(СО)</w:delText>
        </w:r>
      </w:del>
    </w:p>
    <w:p w14:paraId="28B5550D" w14:textId="37733F8A" w:rsidR="007911AF" w:rsidRPr="007911AF" w:rsidDel="00BA1864" w:rsidRDefault="007911AF" w:rsidP="007911AF">
      <w:pPr>
        <w:pStyle w:val="ListParagraph"/>
        <w:numPr>
          <w:ilvl w:val="0"/>
          <w:numId w:val="8"/>
        </w:numPr>
        <w:ind w:left="360"/>
        <w:rPr>
          <w:del w:id="3356" w:author="Andrija Ilic" w:date="2015-09-06T19:28:00Z"/>
        </w:rPr>
      </w:pPr>
      <w:del w:id="3357" w:author="Andrija Ilic" w:date="2015-09-06T19:28:00Z">
        <w:r w:rsidDel="00BA1864">
          <w:delText xml:space="preserve">Систем </w:delText>
        </w:r>
        <w:r w:rsidRPr="00F81F28" w:rsidDel="00BA1864">
          <w:rPr>
            <w:u w:val="single"/>
          </w:rPr>
          <w:delText>приказује</w:delText>
        </w:r>
        <w:r w:rsidDel="00BA1864">
          <w:delText xml:space="preserve"> рачуне који одговарају задатој претрази.(ИА)</w:delText>
        </w:r>
      </w:del>
    </w:p>
    <w:p w14:paraId="4F8C9AFB" w14:textId="5B595BC3" w:rsidR="007911AF" w:rsidDel="00BA1864" w:rsidRDefault="007911AF" w:rsidP="007911AF">
      <w:pPr>
        <w:rPr>
          <w:del w:id="3358" w:author="Andrija Ilic" w:date="2015-09-06T19:28:00Z"/>
          <w:b/>
        </w:rPr>
      </w:pPr>
      <w:del w:id="3359" w:author="Andrija Ilic" w:date="2015-09-06T19:28:00Z">
        <w:r w:rsidDel="00BA1864">
          <w:rPr>
            <w:b/>
          </w:rPr>
          <w:delText>Алтернативни сценарио:</w:delText>
        </w:r>
      </w:del>
    </w:p>
    <w:p w14:paraId="60225F0E" w14:textId="20740B14" w:rsidR="007911AF" w:rsidDel="00BA1864" w:rsidRDefault="007911AF" w:rsidP="00E1026A">
      <w:pPr>
        <w:rPr>
          <w:ins w:id="3360" w:author="Boni" w:date="2014-09-06T23:39:00Z"/>
          <w:del w:id="3361" w:author="Andrija Ilic" w:date="2015-09-06T19:28:00Z"/>
        </w:rPr>
      </w:pPr>
      <w:del w:id="3362" w:author="Andrija Ilic" w:date="2015-09-06T19:28:00Z">
        <w:r w:rsidDel="00BA1864">
          <w:delText xml:space="preserve">4.1 Систем </w:delText>
        </w:r>
        <w:r w:rsidRPr="00F81F28" w:rsidDel="00BA1864">
          <w:rPr>
            <w:u w:val="single"/>
          </w:rPr>
          <w:delText xml:space="preserve">приказје </w:delText>
        </w:r>
        <w:r w:rsidDel="00BA1864">
          <w:delText>поруку да за дате критеријуме не постоје рачуни. (ИА) Прекида се извршење.</w:delText>
        </w:r>
      </w:del>
    </w:p>
    <w:p w14:paraId="21A58E0E" w14:textId="77777777" w:rsidR="00F73A06" w:rsidRDefault="00F73A06" w:rsidP="00E1026A">
      <w:pPr>
        <w:rPr>
          <w:ins w:id="3363" w:author="Boni" w:date="2014-09-06T23:39:00Z"/>
        </w:rPr>
      </w:pPr>
    </w:p>
    <w:p w14:paraId="67476D20" w14:textId="420F52F9" w:rsidR="00F73A06" w:rsidRPr="00F73A06" w:rsidDel="00BA1864" w:rsidRDefault="00F73A06" w:rsidP="00F73A06">
      <w:pPr>
        <w:rPr>
          <w:ins w:id="3364" w:author="Boni" w:date="2014-09-06T23:39:00Z"/>
          <w:del w:id="3365" w:author="Andrija Ilic" w:date="2015-09-06T19:29:00Z"/>
          <w:b/>
        </w:rPr>
      </w:pPr>
      <w:ins w:id="3366" w:author="Boni" w:date="2014-09-06T23:39:00Z">
        <w:del w:id="3367" w:author="Andrija Ilic" w:date="2015-09-06T19:29:00Z">
          <w:r w:rsidDel="00BA1864">
            <w:rPr>
              <w:b/>
            </w:rPr>
            <w:delText>Случај коришћења 6</w:delText>
          </w:r>
          <w:r w:rsidRPr="005B6BA2" w:rsidDel="00BA1864">
            <w:rPr>
              <w:b/>
            </w:rPr>
            <w:delText xml:space="preserve">: </w:delText>
          </w:r>
          <w:r w:rsidDel="00BA1864">
            <w:rPr>
              <w:b/>
            </w:rPr>
            <w:delText>Одјава са система</w:delText>
          </w:r>
        </w:del>
      </w:ins>
    </w:p>
    <w:p w14:paraId="3A324DC0" w14:textId="4BFA8EAF" w:rsidR="00F73A06" w:rsidRPr="00F73A06" w:rsidDel="00BA1864" w:rsidRDefault="00F73A06" w:rsidP="00F73A06">
      <w:pPr>
        <w:rPr>
          <w:ins w:id="3368" w:author="Boni" w:date="2014-09-06T23:39:00Z"/>
          <w:del w:id="3369" w:author="Andrija Ilic" w:date="2015-09-06T19:29:00Z"/>
        </w:rPr>
      </w:pPr>
      <w:ins w:id="3370" w:author="Boni" w:date="2014-09-06T23:39:00Z">
        <w:del w:id="3371" w:author="Andrija Ilic" w:date="2015-09-06T19:29:00Z">
          <w:r w:rsidDel="00BA1864">
            <w:rPr>
              <w:b/>
            </w:rPr>
            <w:delText>Назив СК:</w:delText>
          </w:r>
          <w:r w:rsidDel="00BA1864">
            <w:rPr>
              <w:b/>
            </w:rPr>
            <w:br/>
          </w:r>
          <w:r w:rsidDel="00BA1864">
            <w:delText>Одјава са система</w:delText>
          </w:r>
        </w:del>
      </w:ins>
    </w:p>
    <w:p w14:paraId="36DD9285" w14:textId="5776F2C9" w:rsidR="00F73A06" w:rsidDel="00BA1864" w:rsidRDefault="00F73A06" w:rsidP="00F73A06">
      <w:pPr>
        <w:rPr>
          <w:ins w:id="3372" w:author="Boni" w:date="2014-09-06T23:39:00Z"/>
          <w:del w:id="3373" w:author="Andrija Ilic" w:date="2015-09-06T19:29:00Z"/>
        </w:rPr>
      </w:pPr>
      <w:ins w:id="3374" w:author="Boni" w:date="2014-09-06T23:39:00Z">
        <w:del w:id="3375" w:author="Andrija Ilic" w:date="2015-09-06T19:29:00Z">
          <w:r w:rsidDel="00BA1864">
            <w:rPr>
              <w:b/>
            </w:rPr>
            <w:delText>Учесници CК:</w:delText>
          </w:r>
          <w:r w:rsidDel="00BA1864">
            <w:rPr>
              <w:b/>
            </w:rPr>
            <w:br/>
          </w:r>
          <w:r w:rsidDel="00BA1864">
            <w:delText>Корисник и програм</w:delText>
          </w:r>
        </w:del>
      </w:ins>
    </w:p>
    <w:p w14:paraId="6D4AD500" w14:textId="1496E4AA" w:rsidR="00F73A06" w:rsidRPr="002E1C84" w:rsidDel="00BA1864" w:rsidRDefault="00F73A06" w:rsidP="00F73A06">
      <w:pPr>
        <w:rPr>
          <w:ins w:id="3376" w:author="Boni" w:date="2014-09-06T23:39:00Z"/>
          <w:del w:id="3377" w:author="Andrija Ilic" w:date="2015-09-06T19:29:00Z"/>
        </w:rPr>
      </w:pPr>
      <w:ins w:id="3378" w:author="Boni" w:date="2014-09-06T23:39:00Z">
        <w:del w:id="3379" w:author="Andrija Ilic" w:date="2015-09-06T19:29:00Z">
          <w:r w:rsidDel="00BA1864">
            <w:rPr>
              <w:b/>
            </w:rPr>
            <w:delText>Предуслов:</w:delText>
          </w:r>
          <w:r w:rsidDel="00BA1864">
            <w:rPr>
              <w:b/>
            </w:rPr>
            <w:br/>
          </w:r>
          <w:r w:rsidDel="00BA1864">
            <w:delText>Систем је укључен</w:delText>
          </w:r>
        </w:del>
      </w:ins>
      <w:ins w:id="3380" w:author="Boni" w:date="2014-09-07T00:15:00Z">
        <w:del w:id="3381" w:author="Andrija Ilic" w:date="2015-09-06T19:29:00Z">
          <w:r w:rsidR="002E1C84" w:rsidDel="00BA1864">
            <w:delText>. Корисник је пријављен на систем као администратор</w:delText>
          </w:r>
        </w:del>
      </w:ins>
    </w:p>
    <w:p w14:paraId="6ADA5549" w14:textId="52660A53" w:rsidR="00F73A06" w:rsidDel="00BA1864" w:rsidRDefault="00F73A06" w:rsidP="00F73A06">
      <w:pPr>
        <w:rPr>
          <w:ins w:id="3382" w:author="Boni" w:date="2014-09-06T23:39:00Z"/>
          <w:del w:id="3383" w:author="Andrija Ilic" w:date="2015-09-06T19:29:00Z"/>
          <w:b/>
        </w:rPr>
      </w:pPr>
      <w:ins w:id="3384" w:author="Boni" w:date="2014-09-06T23:39:00Z">
        <w:del w:id="3385" w:author="Andrija Ilic" w:date="2015-09-06T19:29:00Z">
          <w:r w:rsidDel="00BA1864">
            <w:rPr>
              <w:b/>
            </w:rPr>
            <w:delText>Основни сценарио СК</w:delText>
          </w:r>
        </w:del>
      </w:ins>
    </w:p>
    <w:p w14:paraId="5506CE20" w14:textId="62DEBE9E" w:rsidR="00F73A06" w:rsidDel="00BA1864" w:rsidRDefault="00F73A06" w:rsidP="00F73A06">
      <w:pPr>
        <w:pStyle w:val="ListParagraph"/>
        <w:numPr>
          <w:ilvl w:val="0"/>
          <w:numId w:val="24"/>
        </w:numPr>
        <w:rPr>
          <w:ins w:id="3386" w:author="Boni" w:date="2014-09-06T23:39:00Z"/>
          <w:del w:id="3387" w:author="Andrija Ilic" w:date="2015-09-06T19:29:00Z"/>
        </w:rPr>
      </w:pPr>
      <w:ins w:id="3388" w:author="Boni" w:date="2014-09-06T23:39:00Z">
        <w:del w:id="3389" w:author="Andrija Ilic" w:date="2015-09-06T19:29:00Z">
          <w:r w:rsidDel="00BA1864">
            <w:delText xml:space="preserve">Корисник </w:delText>
          </w:r>
        </w:del>
      </w:ins>
      <w:ins w:id="3390" w:author="Boni" w:date="2014-09-06T23:40:00Z">
        <w:del w:id="3391" w:author="Andrija Ilic" w:date="2015-09-06T19:29:00Z">
          <w:r w:rsidDel="00BA1864">
            <w:rPr>
              <w:u w:val="single"/>
            </w:rPr>
            <w:delText>позива систем да га одјави</w:delText>
          </w:r>
        </w:del>
      </w:ins>
      <w:ins w:id="3392" w:author="Boni" w:date="2014-09-06T23:39:00Z">
        <w:del w:id="3393" w:author="Andrija Ilic" w:date="2015-09-06T19:29:00Z">
          <w:r w:rsidDel="00BA1864">
            <w:delText>. (</w:delText>
          </w:r>
        </w:del>
      </w:ins>
      <w:ins w:id="3394" w:author="Boni" w:date="2014-09-06T23:40:00Z">
        <w:del w:id="3395" w:author="Andrija Ilic" w:date="2015-09-06T19:29:00Z">
          <w:r w:rsidDel="00BA1864">
            <w:delText>АПСО</w:delText>
          </w:r>
        </w:del>
      </w:ins>
      <w:ins w:id="3396" w:author="Boni" w:date="2014-09-06T23:39:00Z">
        <w:del w:id="3397" w:author="Andrija Ilic" w:date="2015-09-06T19:29:00Z">
          <w:r w:rsidDel="00BA1864">
            <w:delText>)</w:delText>
          </w:r>
        </w:del>
      </w:ins>
    </w:p>
    <w:p w14:paraId="011E7E2A" w14:textId="215729CF" w:rsidR="00F73A06" w:rsidDel="00BA1864" w:rsidRDefault="00F73A06" w:rsidP="00F73A06">
      <w:pPr>
        <w:pStyle w:val="ListParagraph"/>
        <w:numPr>
          <w:ilvl w:val="0"/>
          <w:numId w:val="24"/>
        </w:numPr>
        <w:ind w:left="720"/>
        <w:rPr>
          <w:ins w:id="3398" w:author="Boni" w:date="2014-09-06T23:39:00Z"/>
          <w:del w:id="3399" w:author="Andrija Ilic" w:date="2015-09-06T19:29:00Z"/>
        </w:rPr>
      </w:pPr>
      <w:ins w:id="3400" w:author="Boni" w:date="2014-09-06T23:39:00Z">
        <w:del w:id="3401" w:author="Andrija Ilic" w:date="2015-09-06T19:29:00Z">
          <w:r w:rsidDel="00BA1864">
            <w:delText xml:space="preserve">Систем </w:delText>
          </w:r>
        </w:del>
      </w:ins>
      <w:ins w:id="3402" w:author="Boni" w:date="2014-09-06T23:40:00Z">
        <w:del w:id="3403" w:author="Andrija Ilic" w:date="2015-09-06T19:29:00Z">
          <w:r w:rsidDel="00BA1864">
            <w:rPr>
              <w:u w:val="single"/>
            </w:rPr>
            <w:delText>одјав</w:delText>
          </w:r>
        </w:del>
      </w:ins>
      <w:ins w:id="3404" w:author="Boni" w:date="2014-09-06T23:41:00Z">
        <w:del w:id="3405" w:author="Andrija Ilic" w:date="2015-09-06T19:29:00Z">
          <w:r w:rsidDel="00BA1864">
            <w:rPr>
              <w:u w:val="single"/>
            </w:rPr>
            <w:delText>љује корисника</w:delText>
          </w:r>
        </w:del>
      </w:ins>
      <w:ins w:id="3406" w:author="Boni" w:date="2014-09-06T23:39:00Z">
        <w:del w:id="3407" w:author="Andrija Ilic" w:date="2015-09-06T19:29:00Z">
          <w:r w:rsidDel="00BA1864">
            <w:delText>.(СО)</w:delText>
          </w:r>
        </w:del>
      </w:ins>
    </w:p>
    <w:p w14:paraId="09DAD140" w14:textId="14072FC6" w:rsidR="00252993" w:rsidDel="00BA1864" w:rsidRDefault="00F73A06">
      <w:pPr>
        <w:pStyle w:val="ListParagraph"/>
        <w:numPr>
          <w:ilvl w:val="0"/>
          <w:numId w:val="24"/>
        </w:numPr>
        <w:ind w:left="720"/>
        <w:rPr>
          <w:ins w:id="3408" w:author="Boni" w:date="2014-09-06T23:39:00Z"/>
          <w:del w:id="3409" w:author="Andrija Ilic" w:date="2015-09-06T19:29:00Z"/>
        </w:rPr>
        <w:pPrChange w:id="3410" w:author="Boni" w:date="2014-09-06T23:41:00Z">
          <w:pPr>
            <w:pStyle w:val="ListParagraph"/>
            <w:ind w:left="1080"/>
          </w:pPr>
        </w:pPrChange>
      </w:pPr>
      <w:ins w:id="3411" w:author="Boni" w:date="2014-09-06T23:39:00Z">
        <w:del w:id="3412" w:author="Andrija Ilic" w:date="2015-09-06T19:29:00Z">
          <w:r w:rsidDel="00BA1864">
            <w:delText xml:space="preserve">Систем </w:delText>
          </w:r>
          <w:r w:rsidRPr="00A10AA6" w:rsidDel="00BA1864">
            <w:rPr>
              <w:u w:val="single"/>
            </w:rPr>
            <w:delText>приказује</w:delText>
          </w:r>
          <w:r w:rsidDel="00BA1864">
            <w:delText xml:space="preserve"> кориснику поруку о </w:delText>
          </w:r>
        </w:del>
      </w:ins>
      <w:ins w:id="3413" w:author="Boni" w:date="2014-09-06T23:41:00Z">
        <w:del w:id="3414" w:author="Andrija Ilic" w:date="2015-09-06T19:29:00Z">
          <w:r w:rsidDel="00BA1864">
            <w:delText>успешној одјави</w:delText>
          </w:r>
        </w:del>
      </w:ins>
      <w:ins w:id="3415" w:author="Boni" w:date="2014-09-06T23:39:00Z">
        <w:del w:id="3416" w:author="Andrija Ilic" w:date="2015-09-06T19:29:00Z">
          <w:r w:rsidDel="00BA1864">
            <w:delText>.(ИА)</w:delText>
          </w:r>
        </w:del>
      </w:ins>
      <w:ins w:id="3417" w:author="Boni" w:date="2014-09-06T23:41:00Z">
        <w:del w:id="3418" w:author="Andrija Ilic" w:date="2015-09-06T19:29:00Z">
          <w:r w:rsidDel="00BA1864">
            <w:delText xml:space="preserve"> </w:delText>
          </w:r>
        </w:del>
      </w:ins>
    </w:p>
    <w:p w14:paraId="2A9A3C60" w14:textId="72C0818A" w:rsidR="00F73A06" w:rsidDel="00BA1864" w:rsidRDefault="00F73A06" w:rsidP="00F73A06">
      <w:pPr>
        <w:rPr>
          <w:ins w:id="3419" w:author="Boni" w:date="2014-09-06T23:39:00Z"/>
          <w:del w:id="3420" w:author="Andrija Ilic" w:date="2015-09-06T19:29:00Z"/>
          <w:b/>
        </w:rPr>
      </w:pPr>
      <w:ins w:id="3421" w:author="Boni" w:date="2014-09-06T23:39:00Z">
        <w:del w:id="3422" w:author="Andrija Ilic" w:date="2015-09-06T19:29:00Z">
          <w:r w:rsidDel="00BA1864">
            <w:rPr>
              <w:b/>
            </w:rPr>
            <w:delText>Алтернативни сценарио:</w:delText>
          </w:r>
        </w:del>
      </w:ins>
    </w:p>
    <w:p w14:paraId="7A0AEFB9" w14:textId="2BFA539B" w:rsidR="00F73A06" w:rsidDel="00BA1864" w:rsidRDefault="00F73A06" w:rsidP="00F73A06">
      <w:pPr>
        <w:rPr>
          <w:ins w:id="3423" w:author="Boni" w:date="2014-09-06T23:42:00Z"/>
          <w:del w:id="3424" w:author="Andrija Ilic" w:date="2015-09-06T19:29:00Z"/>
        </w:rPr>
      </w:pPr>
      <w:ins w:id="3425" w:author="Boni" w:date="2014-09-06T23:39:00Z">
        <w:del w:id="3426" w:author="Andrija Ilic" w:date="2015-09-06T19:29:00Z">
          <w:r w:rsidDel="00BA1864">
            <w:rPr>
              <w:b/>
            </w:rPr>
            <w:tab/>
          </w:r>
          <w:r w:rsidDel="00BA1864">
            <w:delText>4.1</w:delText>
          </w:r>
        </w:del>
      </w:ins>
      <w:ins w:id="3427" w:author="Boni" w:date="2014-09-06T23:41:00Z">
        <w:del w:id="3428" w:author="Andrija Ilic" w:date="2015-09-06T19:29:00Z">
          <w:r w:rsidDel="00BA1864">
            <w:delText xml:space="preserve">У случају да систем не може да </w:delText>
          </w:r>
        </w:del>
      </w:ins>
      <w:ins w:id="3429" w:author="Boni" w:date="2014-09-06T23:42:00Z">
        <w:del w:id="3430" w:author="Andrija Ilic" w:date="2015-09-06T19:29:00Z">
          <w:r w:rsidDel="00BA1864">
            <w:delText>одјави корисника приказује се грешка о одјави</w:delText>
          </w:r>
        </w:del>
      </w:ins>
      <w:ins w:id="3431" w:author="Boni" w:date="2014-09-06T23:39:00Z">
        <w:del w:id="3432" w:author="Andrija Ilic" w:date="2015-09-06T19:29:00Z">
          <w:r w:rsidDel="00BA1864">
            <w:delText>.(ИА) Прекида се извршење сценарија.</w:delText>
          </w:r>
        </w:del>
      </w:ins>
    </w:p>
    <w:p w14:paraId="109B8149" w14:textId="3D661A68" w:rsidR="00F73A06" w:rsidRPr="00F73A06" w:rsidDel="00BA1864" w:rsidRDefault="00F73A06" w:rsidP="00F73A06">
      <w:pPr>
        <w:rPr>
          <w:ins w:id="3433" w:author="Boni" w:date="2014-09-06T23:39:00Z"/>
          <w:del w:id="3434" w:author="Andrija Ilic" w:date="2015-09-06T19:29:00Z"/>
        </w:rPr>
      </w:pPr>
    </w:p>
    <w:p w14:paraId="38BB8D22" w14:textId="19C73E79" w:rsidR="00F73A06" w:rsidRPr="00F73A06" w:rsidDel="00BA1864" w:rsidRDefault="00F73A06" w:rsidP="00F73A06">
      <w:pPr>
        <w:rPr>
          <w:ins w:id="3435" w:author="Boni" w:date="2014-09-06T23:43:00Z"/>
          <w:del w:id="3436" w:author="Andrija Ilic" w:date="2015-09-06T19:29:00Z"/>
          <w:b/>
        </w:rPr>
      </w:pPr>
      <w:ins w:id="3437" w:author="Boni" w:date="2014-09-06T23:43:00Z">
        <w:del w:id="3438" w:author="Andrija Ilic" w:date="2015-09-06T19:29:00Z">
          <w:r w:rsidDel="00BA1864">
            <w:rPr>
              <w:b/>
            </w:rPr>
            <w:delText>Случај коришћења 7</w:delText>
          </w:r>
          <w:r w:rsidRPr="005B6BA2" w:rsidDel="00BA1864">
            <w:rPr>
              <w:b/>
            </w:rPr>
            <w:delText xml:space="preserve">: </w:delText>
          </w:r>
          <w:r w:rsidDel="00BA1864">
            <w:rPr>
              <w:b/>
            </w:rPr>
            <w:delText>Брисање корисника</w:delText>
          </w:r>
        </w:del>
      </w:ins>
    </w:p>
    <w:p w14:paraId="0E22335C" w14:textId="60DFC1AC" w:rsidR="00F73A06" w:rsidRPr="00F73A06" w:rsidDel="00BA1864" w:rsidRDefault="00F73A06" w:rsidP="00F73A06">
      <w:pPr>
        <w:rPr>
          <w:ins w:id="3439" w:author="Boni" w:date="2014-09-06T23:43:00Z"/>
          <w:del w:id="3440" w:author="Andrija Ilic" w:date="2015-09-06T19:29:00Z"/>
        </w:rPr>
      </w:pPr>
      <w:ins w:id="3441" w:author="Boni" w:date="2014-09-06T23:43:00Z">
        <w:del w:id="3442" w:author="Andrija Ilic" w:date="2015-09-06T19:29:00Z">
          <w:r w:rsidDel="00BA1864">
            <w:rPr>
              <w:b/>
            </w:rPr>
            <w:delText>Назив СК:</w:delText>
          </w:r>
          <w:r w:rsidDel="00BA1864">
            <w:rPr>
              <w:b/>
            </w:rPr>
            <w:br/>
          </w:r>
          <w:r w:rsidDel="00BA1864">
            <w:delText>Брисање корисника</w:delText>
          </w:r>
        </w:del>
      </w:ins>
    </w:p>
    <w:p w14:paraId="51191A60" w14:textId="73A56F7A" w:rsidR="00F73A06" w:rsidDel="00BA1864" w:rsidRDefault="00F73A06" w:rsidP="00F73A06">
      <w:pPr>
        <w:rPr>
          <w:ins w:id="3443" w:author="Boni" w:date="2014-09-06T23:43:00Z"/>
          <w:del w:id="3444" w:author="Andrija Ilic" w:date="2015-09-06T19:29:00Z"/>
        </w:rPr>
      </w:pPr>
      <w:ins w:id="3445" w:author="Boni" w:date="2014-09-06T23:43:00Z">
        <w:del w:id="3446" w:author="Andrija Ilic" w:date="2015-09-06T19:29:00Z">
          <w:r w:rsidDel="00BA1864">
            <w:rPr>
              <w:b/>
            </w:rPr>
            <w:delText>Учесници CК:</w:delText>
          </w:r>
          <w:r w:rsidDel="00BA1864">
            <w:rPr>
              <w:b/>
            </w:rPr>
            <w:br/>
          </w:r>
          <w:r w:rsidDel="00BA1864">
            <w:delText>Корисник и програм</w:delText>
          </w:r>
        </w:del>
      </w:ins>
    </w:p>
    <w:p w14:paraId="4B15B96E" w14:textId="14F4737A" w:rsidR="002E1C84" w:rsidDel="00BA1864" w:rsidRDefault="00F73A06" w:rsidP="002E1C84">
      <w:pPr>
        <w:rPr>
          <w:ins w:id="3447" w:author="Boni" w:date="2014-09-07T00:15:00Z"/>
          <w:del w:id="3448" w:author="Andrija Ilic" w:date="2015-09-06T19:29:00Z"/>
        </w:rPr>
      </w:pPr>
      <w:ins w:id="3449" w:author="Boni" w:date="2014-09-06T23:43:00Z">
        <w:del w:id="3450" w:author="Andrija Ilic" w:date="2015-09-06T19:29:00Z">
          <w:r w:rsidDel="00BA1864">
            <w:rPr>
              <w:b/>
            </w:rPr>
            <w:delText>Предуслов:</w:delText>
          </w:r>
          <w:r w:rsidDel="00BA1864">
            <w:rPr>
              <w:b/>
            </w:rPr>
            <w:br/>
          </w:r>
          <w:r w:rsidDel="00BA1864">
            <w:delText>Систем је укључен</w:delText>
          </w:r>
        </w:del>
      </w:ins>
      <w:ins w:id="3451" w:author="Boni" w:date="2014-09-07T00:15:00Z">
        <w:del w:id="3452" w:author="Andrija Ilic" w:date="2015-09-06T19:29:00Z">
          <w:r w:rsidR="002E1C84" w:rsidDel="00BA1864">
            <w:delText>. Корисник је пријављен на систем као администратор</w:delText>
          </w:r>
        </w:del>
      </w:ins>
    </w:p>
    <w:p w14:paraId="1B7781A9" w14:textId="00FEC2A6" w:rsidR="00F73A06" w:rsidRPr="002E1C84" w:rsidDel="00BA1864" w:rsidRDefault="00F73A06" w:rsidP="00F73A06">
      <w:pPr>
        <w:rPr>
          <w:ins w:id="3453" w:author="Boni" w:date="2014-09-06T23:43:00Z"/>
          <w:del w:id="3454" w:author="Andrija Ilic" w:date="2015-09-06T19:29:00Z"/>
        </w:rPr>
      </w:pPr>
    </w:p>
    <w:p w14:paraId="52B5FBEC" w14:textId="487E1E0A" w:rsidR="00F73A06" w:rsidDel="00BA1864" w:rsidRDefault="00F73A06" w:rsidP="00F73A06">
      <w:pPr>
        <w:rPr>
          <w:ins w:id="3455" w:author="Boni" w:date="2014-09-06T23:43:00Z"/>
          <w:del w:id="3456" w:author="Andrija Ilic" w:date="2015-09-06T19:29:00Z"/>
          <w:b/>
        </w:rPr>
      </w:pPr>
      <w:ins w:id="3457" w:author="Boni" w:date="2014-09-06T23:43:00Z">
        <w:del w:id="3458" w:author="Andrija Ilic" w:date="2015-09-06T19:29:00Z">
          <w:r w:rsidDel="00BA1864">
            <w:rPr>
              <w:b/>
            </w:rPr>
            <w:delText>Основни сценарио СК</w:delText>
          </w:r>
        </w:del>
      </w:ins>
    </w:p>
    <w:p w14:paraId="2A8E6A2C" w14:textId="5B814D88" w:rsidR="00F73A06" w:rsidDel="00BA1864" w:rsidRDefault="00F73A06" w:rsidP="00F73A06">
      <w:pPr>
        <w:pStyle w:val="ListParagraph"/>
        <w:numPr>
          <w:ilvl w:val="0"/>
          <w:numId w:val="25"/>
        </w:numPr>
        <w:rPr>
          <w:ins w:id="3459" w:author="Boni" w:date="2014-09-06T23:43:00Z"/>
          <w:del w:id="3460" w:author="Andrija Ilic" w:date="2015-09-06T19:29:00Z"/>
        </w:rPr>
      </w:pPr>
      <w:ins w:id="3461" w:author="Boni" w:date="2014-09-06T23:45:00Z">
        <w:del w:id="3462" w:author="Andrija Ilic" w:date="2015-09-06T19:29:00Z">
          <w:r w:rsidDel="00BA1864">
            <w:delText xml:space="preserve">Администратор </w:delText>
          </w:r>
          <w:r w:rsidR="005F3F8E" w:rsidRPr="005F3F8E" w:rsidDel="00BA1864">
            <w:rPr>
              <w:u w:val="single"/>
              <w:rPrChange w:id="3463" w:author="Boni" w:date="2014-09-07T20:55:00Z">
                <w:rPr>
                  <w:color w:val="0000FF" w:themeColor="hyperlink"/>
                  <w:u w:val="single"/>
                </w:rPr>
              </w:rPrChange>
            </w:rPr>
            <w:delText>одабира</w:delText>
          </w:r>
          <w:r w:rsidDel="00BA1864">
            <w:delText xml:space="preserve"> корисника кога жели да обрише</w:delText>
          </w:r>
        </w:del>
      </w:ins>
      <w:ins w:id="3464" w:author="Boni" w:date="2014-09-06T23:43:00Z">
        <w:del w:id="3465" w:author="Andrija Ilic" w:date="2015-09-06T19:29:00Z">
          <w:r w:rsidDel="00BA1864">
            <w:delText>. (АП</w:delText>
          </w:r>
        </w:del>
      </w:ins>
      <w:ins w:id="3466" w:author="Boni" w:date="2014-09-06T23:46:00Z">
        <w:del w:id="3467" w:author="Andrija Ilic" w:date="2015-09-06T19:29:00Z">
          <w:r w:rsidDel="00BA1864">
            <w:delText>У</w:delText>
          </w:r>
        </w:del>
      </w:ins>
      <w:ins w:id="3468" w:author="Boni" w:date="2014-09-06T23:43:00Z">
        <w:del w:id="3469" w:author="Andrija Ilic" w:date="2015-09-06T19:29:00Z">
          <w:r w:rsidDel="00BA1864">
            <w:delText>СО)</w:delText>
          </w:r>
        </w:del>
      </w:ins>
    </w:p>
    <w:p w14:paraId="348BE0DE" w14:textId="7FFD945E" w:rsidR="00F73A06" w:rsidRPr="00F73A06" w:rsidDel="00BA1864" w:rsidRDefault="00F73A06" w:rsidP="00F73A06">
      <w:pPr>
        <w:pStyle w:val="ListParagraph"/>
        <w:numPr>
          <w:ilvl w:val="0"/>
          <w:numId w:val="25"/>
        </w:numPr>
        <w:ind w:left="720"/>
        <w:rPr>
          <w:ins w:id="3470" w:author="Boni" w:date="2014-09-06T23:46:00Z"/>
          <w:del w:id="3471" w:author="Andrija Ilic" w:date="2015-09-06T19:29:00Z"/>
        </w:rPr>
      </w:pPr>
      <w:ins w:id="3472" w:author="Boni" w:date="2014-09-06T23:45:00Z">
        <w:del w:id="3473" w:author="Andrija Ilic" w:date="2015-09-06T19:29:00Z">
          <w:r w:rsidDel="00BA1864">
            <w:delText>Адм</w:delText>
          </w:r>
        </w:del>
      </w:ins>
      <w:ins w:id="3474" w:author="Boni" w:date="2014-09-06T23:46:00Z">
        <w:del w:id="3475" w:author="Andrija Ilic" w:date="2015-09-06T19:29:00Z">
          <w:r w:rsidDel="00BA1864">
            <w:delText xml:space="preserve">инистратор </w:delText>
          </w:r>
          <w:r w:rsidR="005F3F8E" w:rsidRPr="005F3F8E" w:rsidDel="00BA1864">
            <w:rPr>
              <w:u w:val="single"/>
              <w:rPrChange w:id="3476" w:author="Boni" w:date="2014-09-07T20:55:00Z">
                <w:rPr>
                  <w:color w:val="0000FF" w:themeColor="hyperlink"/>
                  <w:u w:val="single"/>
                </w:rPr>
              </w:rPrChange>
            </w:rPr>
            <w:delText>позива систем</w:delText>
          </w:r>
          <w:r w:rsidDel="00BA1864">
            <w:delText xml:space="preserve"> да обрише корисника</w:delText>
          </w:r>
        </w:del>
      </w:ins>
      <w:ins w:id="3477" w:author="Boni" w:date="2014-09-06T23:43:00Z">
        <w:del w:id="3478" w:author="Andrija Ilic" w:date="2015-09-06T19:29:00Z">
          <w:r w:rsidDel="00BA1864">
            <w:delText>.(</w:delText>
          </w:r>
        </w:del>
      </w:ins>
      <w:ins w:id="3479" w:author="Boni" w:date="2014-09-06T23:46:00Z">
        <w:del w:id="3480" w:author="Andrija Ilic" w:date="2015-09-06T19:29:00Z">
          <w:r w:rsidDel="00BA1864">
            <w:delText>АПСО</w:delText>
          </w:r>
        </w:del>
      </w:ins>
      <w:ins w:id="3481" w:author="Boni" w:date="2014-09-06T23:43:00Z">
        <w:del w:id="3482" w:author="Andrija Ilic" w:date="2015-09-06T19:29:00Z">
          <w:r w:rsidDel="00BA1864">
            <w:delText>)</w:delText>
          </w:r>
        </w:del>
      </w:ins>
    </w:p>
    <w:p w14:paraId="753E780A" w14:textId="1667E4EA" w:rsidR="00F73A06" w:rsidDel="00BA1864" w:rsidRDefault="00F73A06" w:rsidP="00F73A06">
      <w:pPr>
        <w:pStyle w:val="ListParagraph"/>
        <w:numPr>
          <w:ilvl w:val="0"/>
          <w:numId w:val="25"/>
        </w:numPr>
        <w:ind w:left="720"/>
        <w:rPr>
          <w:ins w:id="3483" w:author="Boni" w:date="2014-09-06T23:43:00Z"/>
          <w:del w:id="3484" w:author="Andrija Ilic" w:date="2015-09-06T19:29:00Z"/>
        </w:rPr>
      </w:pPr>
      <w:ins w:id="3485" w:author="Boni" w:date="2014-09-06T23:46:00Z">
        <w:del w:id="3486" w:author="Andrija Ilic" w:date="2015-09-06T19:29:00Z">
          <w:r w:rsidDel="00BA1864">
            <w:delText>Систем брише селектованог корисника(СО)</w:delText>
          </w:r>
        </w:del>
      </w:ins>
    </w:p>
    <w:p w14:paraId="78901E33" w14:textId="1C6CD221" w:rsidR="00F73A06" w:rsidDel="00BA1864" w:rsidRDefault="00F73A06" w:rsidP="00F73A06">
      <w:pPr>
        <w:pStyle w:val="ListParagraph"/>
        <w:numPr>
          <w:ilvl w:val="0"/>
          <w:numId w:val="25"/>
        </w:numPr>
        <w:ind w:left="720"/>
        <w:rPr>
          <w:ins w:id="3487" w:author="Boni" w:date="2014-09-06T23:43:00Z"/>
          <w:del w:id="3488" w:author="Andrija Ilic" w:date="2015-09-06T19:29:00Z"/>
        </w:rPr>
      </w:pPr>
      <w:ins w:id="3489" w:author="Boni" w:date="2014-09-06T23:43:00Z">
        <w:del w:id="3490" w:author="Andrija Ilic" w:date="2015-09-06T19:29:00Z">
          <w:r w:rsidDel="00BA1864">
            <w:delText xml:space="preserve">Систем </w:delText>
          </w:r>
          <w:r w:rsidRPr="00A10AA6" w:rsidDel="00BA1864">
            <w:rPr>
              <w:u w:val="single"/>
            </w:rPr>
            <w:delText>приказује</w:delText>
          </w:r>
          <w:r w:rsidDel="00BA1864">
            <w:delText xml:space="preserve"> поруку о успешно</w:delText>
          </w:r>
        </w:del>
      </w:ins>
      <w:ins w:id="3491" w:author="Boni" w:date="2014-09-06T23:47:00Z">
        <w:del w:id="3492" w:author="Andrija Ilic" w:date="2015-09-06T19:29:00Z">
          <w:r w:rsidDel="00BA1864">
            <w:delText>м брисању</w:delText>
          </w:r>
        </w:del>
      </w:ins>
      <w:ins w:id="3493" w:author="Boni" w:date="2014-09-06T23:43:00Z">
        <w:del w:id="3494" w:author="Andrija Ilic" w:date="2015-09-06T19:29:00Z">
          <w:r w:rsidDel="00BA1864">
            <w:delText xml:space="preserve">.(ИА) </w:delText>
          </w:r>
        </w:del>
      </w:ins>
    </w:p>
    <w:p w14:paraId="4BE3936C" w14:textId="15C5F46A" w:rsidR="00F73A06" w:rsidDel="00BA1864" w:rsidRDefault="00F73A06" w:rsidP="00F73A06">
      <w:pPr>
        <w:rPr>
          <w:ins w:id="3495" w:author="Boni" w:date="2014-09-06T23:43:00Z"/>
          <w:del w:id="3496" w:author="Andrija Ilic" w:date="2015-09-06T19:29:00Z"/>
          <w:b/>
        </w:rPr>
      </w:pPr>
      <w:ins w:id="3497" w:author="Boni" w:date="2014-09-06T23:43:00Z">
        <w:del w:id="3498" w:author="Andrija Ilic" w:date="2015-09-06T19:29:00Z">
          <w:r w:rsidDel="00BA1864">
            <w:rPr>
              <w:b/>
            </w:rPr>
            <w:delText>Алтернативни сценарио:</w:delText>
          </w:r>
        </w:del>
      </w:ins>
    </w:p>
    <w:p w14:paraId="749B6AAD" w14:textId="05BB09BE" w:rsidR="00F73A06" w:rsidDel="00BA1864" w:rsidRDefault="00F73A06" w:rsidP="00F73A06">
      <w:pPr>
        <w:rPr>
          <w:ins w:id="3499" w:author="Boni" w:date="2014-09-06T23:47:00Z"/>
          <w:del w:id="3500" w:author="Andrija Ilic" w:date="2015-09-06T19:29:00Z"/>
        </w:rPr>
      </w:pPr>
      <w:ins w:id="3501" w:author="Boni" w:date="2014-09-06T23:43:00Z">
        <w:del w:id="3502" w:author="Andrija Ilic" w:date="2015-09-06T19:29:00Z">
          <w:r w:rsidDel="00BA1864">
            <w:rPr>
              <w:b/>
            </w:rPr>
            <w:tab/>
          </w:r>
          <w:r w:rsidDel="00BA1864">
            <w:delText xml:space="preserve">4.1У случају да систем не може да </w:delText>
          </w:r>
        </w:del>
      </w:ins>
      <w:ins w:id="3503" w:author="Boni" w:date="2014-09-06T23:47:00Z">
        <w:del w:id="3504" w:author="Andrija Ilic" w:date="2015-09-06T19:29:00Z">
          <w:r w:rsidDel="00BA1864">
            <w:delText>обрише</w:delText>
          </w:r>
        </w:del>
      </w:ins>
      <w:ins w:id="3505" w:author="Boni" w:date="2014-09-06T23:43:00Z">
        <w:del w:id="3506" w:author="Andrija Ilic" w:date="2015-09-06T19:29:00Z">
          <w:r w:rsidDel="00BA1864">
            <w:delText xml:space="preserve"> корисника приказује се грешка.(ИА) Прекида се извршење сценарија.</w:delText>
          </w:r>
        </w:del>
      </w:ins>
    </w:p>
    <w:p w14:paraId="095863E4" w14:textId="737178D7" w:rsidR="00F73A06" w:rsidRPr="00F73A06" w:rsidDel="00BA1864" w:rsidRDefault="00F73A06" w:rsidP="00F73A06">
      <w:pPr>
        <w:rPr>
          <w:ins w:id="3507" w:author="Boni" w:date="2014-09-06T23:43:00Z"/>
          <w:del w:id="3508" w:author="Andrija Ilic" w:date="2015-09-06T19:29:00Z"/>
        </w:rPr>
      </w:pPr>
    </w:p>
    <w:p w14:paraId="1EFCCAD1" w14:textId="50452F5F" w:rsidR="00F73A06" w:rsidRPr="00F73A06" w:rsidDel="00BA1864" w:rsidRDefault="00F73A06" w:rsidP="00F73A06">
      <w:pPr>
        <w:rPr>
          <w:ins w:id="3509" w:author="Boni" w:date="2014-09-06T23:47:00Z"/>
          <w:del w:id="3510" w:author="Andrija Ilic" w:date="2015-09-06T19:29:00Z"/>
          <w:b/>
        </w:rPr>
      </w:pPr>
      <w:ins w:id="3511" w:author="Boni" w:date="2014-09-06T23:47:00Z">
        <w:del w:id="3512" w:author="Andrija Ilic" w:date="2015-09-06T19:29:00Z">
          <w:r w:rsidDel="00BA1864">
            <w:rPr>
              <w:b/>
            </w:rPr>
            <w:delText xml:space="preserve">Случај коришћења </w:delText>
          </w:r>
        </w:del>
      </w:ins>
      <w:ins w:id="3513" w:author="Boni" w:date="2014-09-06T23:50:00Z">
        <w:del w:id="3514" w:author="Andrija Ilic" w:date="2015-09-06T19:29:00Z">
          <w:r w:rsidR="00C90CF7" w:rsidDel="00BA1864">
            <w:rPr>
              <w:b/>
            </w:rPr>
            <w:delText>8</w:delText>
          </w:r>
        </w:del>
      </w:ins>
      <w:ins w:id="3515" w:author="Boni" w:date="2014-09-06T23:47:00Z">
        <w:del w:id="3516" w:author="Andrija Ilic" w:date="2015-09-06T19:29:00Z">
          <w:r w:rsidRPr="005B6BA2" w:rsidDel="00BA1864">
            <w:rPr>
              <w:b/>
            </w:rPr>
            <w:delText xml:space="preserve">: </w:delText>
          </w:r>
          <w:r w:rsidDel="00BA1864">
            <w:rPr>
              <w:b/>
            </w:rPr>
            <w:delText xml:space="preserve">Брисање </w:delText>
          </w:r>
        </w:del>
      </w:ins>
      <w:ins w:id="3517" w:author="Boni" w:date="2014-09-06T23:48:00Z">
        <w:del w:id="3518" w:author="Andrija Ilic" w:date="2015-09-06T19:29:00Z">
          <w:r w:rsidDel="00BA1864">
            <w:rPr>
              <w:b/>
            </w:rPr>
            <w:delText>рачуна</w:delText>
          </w:r>
        </w:del>
      </w:ins>
    </w:p>
    <w:p w14:paraId="62FD751D" w14:textId="7B065BF1" w:rsidR="00F73A06" w:rsidRPr="00F73A06" w:rsidDel="00BA1864" w:rsidRDefault="00F73A06" w:rsidP="00F73A06">
      <w:pPr>
        <w:rPr>
          <w:ins w:id="3519" w:author="Boni" w:date="2014-09-06T23:47:00Z"/>
          <w:del w:id="3520" w:author="Andrija Ilic" w:date="2015-09-06T19:29:00Z"/>
        </w:rPr>
      </w:pPr>
      <w:ins w:id="3521" w:author="Boni" w:date="2014-09-06T23:47:00Z">
        <w:del w:id="3522" w:author="Andrija Ilic" w:date="2015-09-06T19:29:00Z">
          <w:r w:rsidDel="00BA1864">
            <w:rPr>
              <w:b/>
            </w:rPr>
            <w:delText>Назив СК:</w:delText>
          </w:r>
          <w:r w:rsidDel="00BA1864">
            <w:rPr>
              <w:b/>
            </w:rPr>
            <w:br/>
          </w:r>
          <w:r w:rsidDel="00BA1864">
            <w:delText xml:space="preserve">Брисање </w:delText>
          </w:r>
        </w:del>
      </w:ins>
      <w:ins w:id="3523" w:author="Boni" w:date="2014-09-06T23:48:00Z">
        <w:del w:id="3524" w:author="Andrija Ilic" w:date="2015-09-06T19:29:00Z">
          <w:r w:rsidDel="00BA1864">
            <w:delText>рачуна</w:delText>
          </w:r>
        </w:del>
      </w:ins>
    </w:p>
    <w:p w14:paraId="3082B46D" w14:textId="710C216E" w:rsidR="00F73A06" w:rsidDel="00BA1864" w:rsidRDefault="00F73A06" w:rsidP="00F73A06">
      <w:pPr>
        <w:rPr>
          <w:ins w:id="3525" w:author="Boni" w:date="2014-09-06T23:47:00Z"/>
          <w:del w:id="3526" w:author="Andrija Ilic" w:date="2015-09-06T19:29:00Z"/>
        </w:rPr>
      </w:pPr>
      <w:ins w:id="3527" w:author="Boni" w:date="2014-09-06T23:47:00Z">
        <w:del w:id="3528" w:author="Andrija Ilic" w:date="2015-09-06T19:29:00Z">
          <w:r w:rsidDel="00BA1864">
            <w:rPr>
              <w:b/>
            </w:rPr>
            <w:delText>Учесници CК:</w:delText>
          </w:r>
          <w:r w:rsidDel="00BA1864">
            <w:rPr>
              <w:b/>
            </w:rPr>
            <w:br/>
          </w:r>
          <w:r w:rsidDel="00BA1864">
            <w:delText>Корисник и програм</w:delText>
          </w:r>
        </w:del>
      </w:ins>
    </w:p>
    <w:p w14:paraId="215079BD" w14:textId="47C760A1" w:rsidR="002E1C84" w:rsidDel="00BA1864" w:rsidRDefault="00F73A06" w:rsidP="002E1C84">
      <w:pPr>
        <w:rPr>
          <w:ins w:id="3529" w:author="Boni" w:date="2014-09-07T00:15:00Z"/>
          <w:del w:id="3530" w:author="Andrija Ilic" w:date="2015-09-06T19:29:00Z"/>
        </w:rPr>
      </w:pPr>
      <w:ins w:id="3531" w:author="Boni" w:date="2014-09-06T23:47:00Z">
        <w:del w:id="3532" w:author="Andrija Ilic" w:date="2015-09-06T19:29:00Z">
          <w:r w:rsidDel="00BA1864">
            <w:rPr>
              <w:b/>
            </w:rPr>
            <w:delText>Предуслов:</w:delText>
          </w:r>
          <w:r w:rsidDel="00BA1864">
            <w:rPr>
              <w:b/>
            </w:rPr>
            <w:br/>
          </w:r>
          <w:r w:rsidDel="00BA1864">
            <w:delText>Систем је укључен</w:delText>
          </w:r>
        </w:del>
      </w:ins>
      <w:ins w:id="3533" w:author="Boni" w:date="2014-09-07T00:15:00Z">
        <w:del w:id="3534" w:author="Andrija Ilic" w:date="2015-09-06T19:29:00Z">
          <w:r w:rsidR="002E1C84" w:rsidDel="00BA1864">
            <w:delText>. Корисник је пријављен на систем као администратор</w:delText>
          </w:r>
        </w:del>
      </w:ins>
    </w:p>
    <w:p w14:paraId="275B0DB8" w14:textId="46D2DD8D" w:rsidR="00F73A06" w:rsidRPr="002E1C84" w:rsidDel="00BA1864" w:rsidRDefault="00F73A06" w:rsidP="00F73A06">
      <w:pPr>
        <w:rPr>
          <w:ins w:id="3535" w:author="Boni" w:date="2014-09-06T23:47:00Z"/>
          <w:del w:id="3536" w:author="Andrija Ilic" w:date="2015-09-06T19:29:00Z"/>
        </w:rPr>
      </w:pPr>
    </w:p>
    <w:p w14:paraId="6B2A1F50" w14:textId="228A34A1" w:rsidR="00F73A06" w:rsidDel="00BA1864" w:rsidRDefault="00F73A06" w:rsidP="00F73A06">
      <w:pPr>
        <w:rPr>
          <w:ins w:id="3537" w:author="Boni" w:date="2014-09-06T23:47:00Z"/>
          <w:del w:id="3538" w:author="Andrija Ilic" w:date="2015-09-06T19:29:00Z"/>
          <w:b/>
        </w:rPr>
      </w:pPr>
      <w:ins w:id="3539" w:author="Boni" w:date="2014-09-06T23:47:00Z">
        <w:del w:id="3540" w:author="Andrija Ilic" w:date="2015-09-06T19:29:00Z">
          <w:r w:rsidDel="00BA1864">
            <w:rPr>
              <w:b/>
            </w:rPr>
            <w:delText>Основни сценарио СК</w:delText>
          </w:r>
        </w:del>
      </w:ins>
    </w:p>
    <w:p w14:paraId="4A00273D" w14:textId="743E0DFD" w:rsidR="00F73A06" w:rsidDel="00BA1864" w:rsidRDefault="00F73A06" w:rsidP="00F73A06">
      <w:pPr>
        <w:pStyle w:val="ListParagraph"/>
        <w:numPr>
          <w:ilvl w:val="0"/>
          <w:numId w:val="26"/>
        </w:numPr>
        <w:rPr>
          <w:ins w:id="3541" w:author="Boni" w:date="2014-09-06T23:47:00Z"/>
          <w:del w:id="3542" w:author="Andrija Ilic" w:date="2015-09-06T19:29:00Z"/>
        </w:rPr>
      </w:pPr>
      <w:ins w:id="3543" w:author="Boni" w:date="2014-09-06T23:47:00Z">
        <w:del w:id="3544" w:author="Andrija Ilic" w:date="2015-09-06T19:29:00Z">
          <w:r w:rsidDel="00BA1864">
            <w:delText xml:space="preserve">Администратор </w:delText>
          </w:r>
          <w:r w:rsidR="005F3F8E" w:rsidRPr="005F3F8E" w:rsidDel="00BA1864">
            <w:rPr>
              <w:u w:val="single"/>
              <w:rPrChange w:id="3545" w:author="Boni" w:date="2014-09-07T20:55:00Z">
                <w:rPr>
                  <w:color w:val="0000FF" w:themeColor="hyperlink"/>
                  <w:u w:val="single"/>
                </w:rPr>
              </w:rPrChange>
            </w:rPr>
            <w:delText xml:space="preserve">одабира </w:delText>
          </w:r>
        </w:del>
      </w:ins>
      <w:ins w:id="3546" w:author="Boni" w:date="2014-09-06T23:48:00Z">
        <w:del w:id="3547" w:author="Andrija Ilic" w:date="2015-09-06T19:29:00Z">
          <w:r w:rsidR="005F3F8E" w:rsidRPr="005F3F8E" w:rsidDel="00BA1864">
            <w:rPr>
              <w:u w:val="single"/>
              <w:rPrChange w:id="3548" w:author="Boni" w:date="2014-09-07T20:55:00Z">
                <w:rPr>
                  <w:color w:val="0000FF" w:themeColor="hyperlink"/>
                  <w:u w:val="single"/>
                </w:rPr>
              </w:rPrChange>
            </w:rPr>
            <w:delText>рачун</w:delText>
          </w:r>
        </w:del>
      </w:ins>
      <w:ins w:id="3549" w:author="Boni" w:date="2014-09-06T23:47:00Z">
        <w:del w:id="3550" w:author="Andrija Ilic" w:date="2015-09-06T19:29:00Z">
          <w:r w:rsidDel="00BA1864">
            <w:delText xml:space="preserve"> ко</w:delText>
          </w:r>
        </w:del>
      </w:ins>
      <w:ins w:id="3551" w:author="Boni" w:date="2014-09-06T23:48:00Z">
        <w:del w:id="3552" w:author="Andrija Ilic" w:date="2015-09-06T19:29:00Z">
          <w:r w:rsidDel="00BA1864">
            <w:delText>ји</w:delText>
          </w:r>
        </w:del>
      </w:ins>
      <w:ins w:id="3553" w:author="Boni" w:date="2014-09-06T23:47:00Z">
        <w:del w:id="3554" w:author="Andrija Ilic" w:date="2015-09-06T19:29:00Z">
          <w:r w:rsidDel="00BA1864">
            <w:delText xml:space="preserve"> жели да обрише. (АПУСО)</w:delText>
          </w:r>
        </w:del>
      </w:ins>
    </w:p>
    <w:p w14:paraId="02EE2DA6" w14:textId="2A439AA6" w:rsidR="00F73A06" w:rsidRPr="00F73A06" w:rsidDel="00BA1864" w:rsidRDefault="00F73A06" w:rsidP="00F73A06">
      <w:pPr>
        <w:pStyle w:val="ListParagraph"/>
        <w:numPr>
          <w:ilvl w:val="0"/>
          <w:numId w:val="26"/>
        </w:numPr>
        <w:ind w:left="720"/>
        <w:rPr>
          <w:ins w:id="3555" w:author="Boni" w:date="2014-09-06T23:47:00Z"/>
          <w:del w:id="3556" w:author="Andrija Ilic" w:date="2015-09-06T19:29:00Z"/>
        </w:rPr>
      </w:pPr>
      <w:ins w:id="3557" w:author="Boni" w:date="2014-09-06T23:47:00Z">
        <w:del w:id="3558" w:author="Andrija Ilic" w:date="2015-09-06T19:29:00Z">
          <w:r w:rsidDel="00BA1864">
            <w:delText xml:space="preserve">Администратор </w:delText>
          </w:r>
          <w:r w:rsidR="005F3F8E" w:rsidRPr="005F3F8E" w:rsidDel="00BA1864">
            <w:rPr>
              <w:u w:val="single"/>
              <w:rPrChange w:id="3559" w:author="Boni" w:date="2014-09-07T20:55:00Z">
                <w:rPr>
                  <w:color w:val="0000FF" w:themeColor="hyperlink"/>
                  <w:u w:val="single"/>
                </w:rPr>
              </w:rPrChange>
            </w:rPr>
            <w:delText>позива систем</w:delText>
          </w:r>
          <w:r w:rsidDel="00BA1864">
            <w:delText xml:space="preserve"> да обрише </w:delText>
          </w:r>
        </w:del>
      </w:ins>
      <w:ins w:id="3560" w:author="Boni" w:date="2014-09-06T23:48:00Z">
        <w:del w:id="3561" w:author="Andrija Ilic" w:date="2015-09-06T19:29:00Z">
          <w:r w:rsidDel="00BA1864">
            <w:delText>рачун</w:delText>
          </w:r>
        </w:del>
      </w:ins>
      <w:ins w:id="3562" w:author="Boni" w:date="2014-09-06T23:47:00Z">
        <w:del w:id="3563" w:author="Andrija Ilic" w:date="2015-09-06T19:29:00Z">
          <w:r w:rsidDel="00BA1864">
            <w:delText>.(АПСО)</w:delText>
          </w:r>
        </w:del>
      </w:ins>
    </w:p>
    <w:p w14:paraId="0659EEA8" w14:textId="60AB48A8" w:rsidR="00F73A06" w:rsidDel="00BA1864" w:rsidRDefault="00F73A06" w:rsidP="00F73A06">
      <w:pPr>
        <w:pStyle w:val="ListParagraph"/>
        <w:numPr>
          <w:ilvl w:val="0"/>
          <w:numId w:val="26"/>
        </w:numPr>
        <w:ind w:left="720"/>
        <w:rPr>
          <w:ins w:id="3564" w:author="Boni" w:date="2014-09-06T23:47:00Z"/>
          <w:del w:id="3565" w:author="Andrija Ilic" w:date="2015-09-06T19:29:00Z"/>
        </w:rPr>
      </w:pPr>
      <w:ins w:id="3566" w:author="Boni" w:date="2014-09-06T23:47:00Z">
        <w:del w:id="3567" w:author="Andrija Ilic" w:date="2015-09-06T19:29:00Z">
          <w:r w:rsidDel="00BA1864">
            <w:delText xml:space="preserve">Систем </w:delText>
          </w:r>
          <w:r w:rsidR="005F3F8E" w:rsidRPr="005F3F8E" w:rsidDel="00BA1864">
            <w:rPr>
              <w:u w:val="single"/>
              <w:rPrChange w:id="3568" w:author="Boni" w:date="2014-09-07T20:55:00Z">
                <w:rPr>
                  <w:color w:val="0000FF" w:themeColor="hyperlink"/>
                  <w:u w:val="single"/>
                </w:rPr>
              </w:rPrChange>
            </w:rPr>
            <w:delText>брише</w:delText>
          </w:r>
          <w:r w:rsidR="0081022B" w:rsidDel="00BA1864">
            <w:delText xml:space="preserve"> селектован</w:delText>
          </w:r>
        </w:del>
      </w:ins>
      <w:ins w:id="3569" w:author="Boni" w:date="2014-09-06T23:48:00Z">
        <w:del w:id="3570" w:author="Andrija Ilic" w:date="2015-09-06T19:29:00Z">
          <w:r w:rsidDel="00BA1864">
            <w:delText>и</w:delText>
          </w:r>
        </w:del>
      </w:ins>
      <w:ins w:id="3571" w:author="Boni" w:date="2014-09-06T23:47:00Z">
        <w:del w:id="3572" w:author="Andrija Ilic" w:date="2015-09-06T19:29:00Z">
          <w:r w:rsidDel="00BA1864">
            <w:delText xml:space="preserve"> </w:delText>
          </w:r>
        </w:del>
      </w:ins>
      <w:ins w:id="3573" w:author="Boni" w:date="2014-09-06T23:48:00Z">
        <w:del w:id="3574" w:author="Andrija Ilic" w:date="2015-09-06T19:29:00Z">
          <w:r w:rsidDel="00BA1864">
            <w:delText>рачун</w:delText>
          </w:r>
        </w:del>
      </w:ins>
      <w:ins w:id="3575" w:author="Boni" w:date="2014-09-06T23:47:00Z">
        <w:del w:id="3576" w:author="Andrija Ilic" w:date="2015-09-06T19:29:00Z">
          <w:r w:rsidDel="00BA1864">
            <w:delText>(СО)</w:delText>
          </w:r>
        </w:del>
      </w:ins>
    </w:p>
    <w:p w14:paraId="43256319" w14:textId="53E002B5" w:rsidR="00F73A06" w:rsidDel="00BA1864" w:rsidRDefault="00F73A06" w:rsidP="00F73A06">
      <w:pPr>
        <w:pStyle w:val="ListParagraph"/>
        <w:numPr>
          <w:ilvl w:val="0"/>
          <w:numId w:val="26"/>
        </w:numPr>
        <w:ind w:left="720"/>
        <w:rPr>
          <w:ins w:id="3577" w:author="Boni" w:date="2014-09-06T23:47:00Z"/>
          <w:del w:id="3578" w:author="Andrija Ilic" w:date="2015-09-06T19:29:00Z"/>
        </w:rPr>
      </w:pPr>
      <w:ins w:id="3579" w:author="Boni" w:date="2014-09-06T23:47:00Z">
        <w:del w:id="3580" w:author="Andrija Ilic" w:date="2015-09-06T19:29:00Z">
          <w:r w:rsidDel="00BA1864">
            <w:delText xml:space="preserve">Систем </w:delText>
          </w:r>
          <w:r w:rsidRPr="00A10AA6" w:rsidDel="00BA1864">
            <w:rPr>
              <w:u w:val="single"/>
            </w:rPr>
            <w:delText>приказује</w:delText>
          </w:r>
          <w:r w:rsidDel="00BA1864">
            <w:delText xml:space="preserve"> поруку о успешном брисању.(ИА) </w:delText>
          </w:r>
        </w:del>
      </w:ins>
    </w:p>
    <w:p w14:paraId="0C578C2B" w14:textId="53D4C9C5" w:rsidR="00F73A06" w:rsidDel="00BA1864" w:rsidRDefault="00F73A06" w:rsidP="00F73A06">
      <w:pPr>
        <w:rPr>
          <w:ins w:id="3581" w:author="Boni" w:date="2014-09-06T23:47:00Z"/>
          <w:del w:id="3582" w:author="Andrija Ilic" w:date="2015-09-06T19:29:00Z"/>
          <w:b/>
        </w:rPr>
      </w:pPr>
      <w:ins w:id="3583" w:author="Boni" w:date="2014-09-06T23:47:00Z">
        <w:del w:id="3584" w:author="Andrija Ilic" w:date="2015-09-06T19:29:00Z">
          <w:r w:rsidDel="00BA1864">
            <w:rPr>
              <w:b/>
            </w:rPr>
            <w:delText>Алтернативни сценарио:</w:delText>
          </w:r>
        </w:del>
      </w:ins>
    </w:p>
    <w:p w14:paraId="15A90CDD" w14:textId="4E361B04" w:rsidR="00F73A06" w:rsidDel="00BA1864" w:rsidRDefault="00F73A06" w:rsidP="00F73A06">
      <w:pPr>
        <w:rPr>
          <w:ins w:id="3585" w:author="Boni" w:date="2014-09-06T23:47:00Z"/>
          <w:del w:id="3586" w:author="Andrija Ilic" w:date="2015-09-06T19:29:00Z"/>
        </w:rPr>
      </w:pPr>
      <w:ins w:id="3587" w:author="Boni" w:date="2014-09-06T23:47:00Z">
        <w:del w:id="3588" w:author="Andrija Ilic" w:date="2015-09-06T19:29:00Z">
          <w:r w:rsidDel="00BA1864">
            <w:rPr>
              <w:b/>
            </w:rPr>
            <w:tab/>
          </w:r>
          <w:r w:rsidDel="00BA1864">
            <w:delText xml:space="preserve">4.1У случају да систем не може да обрише </w:delText>
          </w:r>
        </w:del>
      </w:ins>
      <w:ins w:id="3589" w:author="Boni" w:date="2014-09-06T23:48:00Z">
        <w:del w:id="3590" w:author="Andrija Ilic" w:date="2015-09-06T19:29:00Z">
          <w:r w:rsidDel="00BA1864">
            <w:delText>рачун</w:delText>
          </w:r>
        </w:del>
      </w:ins>
      <w:ins w:id="3591" w:author="Boni" w:date="2014-09-06T23:47:00Z">
        <w:del w:id="3592" w:author="Andrija Ilic" w:date="2015-09-06T19:29:00Z">
          <w:r w:rsidDel="00BA1864">
            <w:delText xml:space="preserve"> приказује се грешка.(ИА) Прекида се извршење сценарија.</w:delText>
          </w:r>
        </w:del>
      </w:ins>
    </w:p>
    <w:p w14:paraId="115F3974" w14:textId="42F92600" w:rsidR="00C90CF7" w:rsidRPr="00C90CF7" w:rsidDel="00BA1864" w:rsidRDefault="00C90CF7" w:rsidP="00C90CF7">
      <w:pPr>
        <w:rPr>
          <w:ins w:id="3593" w:author="Boni" w:date="2014-09-06T23:49:00Z"/>
          <w:del w:id="3594" w:author="Andrija Ilic" w:date="2015-09-06T19:29:00Z"/>
          <w:b/>
        </w:rPr>
      </w:pPr>
      <w:ins w:id="3595" w:author="Boni" w:date="2014-09-06T23:49:00Z">
        <w:del w:id="3596" w:author="Andrija Ilic" w:date="2015-09-06T19:29:00Z">
          <w:r w:rsidRPr="005B6BA2" w:rsidDel="00BA1864">
            <w:rPr>
              <w:b/>
            </w:rPr>
            <w:delText xml:space="preserve">Случај коришћења </w:delText>
          </w:r>
        </w:del>
      </w:ins>
      <w:ins w:id="3597" w:author="Boni" w:date="2014-09-06T23:50:00Z">
        <w:del w:id="3598" w:author="Andrija Ilic" w:date="2015-09-06T19:29:00Z">
          <w:r w:rsidDel="00BA1864">
            <w:rPr>
              <w:b/>
            </w:rPr>
            <w:delText>9</w:delText>
          </w:r>
        </w:del>
      </w:ins>
      <w:ins w:id="3599" w:author="Boni" w:date="2014-09-06T23:49:00Z">
        <w:del w:id="3600" w:author="Andrija Ilic" w:date="2015-09-06T19:29:00Z">
          <w:r w:rsidRPr="005B6BA2" w:rsidDel="00BA1864">
            <w:rPr>
              <w:b/>
            </w:rPr>
            <w:delText xml:space="preserve">: </w:delText>
          </w:r>
          <w:r w:rsidDel="00BA1864">
            <w:rPr>
              <w:b/>
            </w:rPr>
            <w:delText>Преглед корисника</w:delText>
          </w:r>
        </w:del>
      </w:ins>
    </w:p>
    <w:p w14:paraId="0D2BCF57" w14:textId="5612DB73" w:rsidR="00C90CF7" w:rsidRPr="00C90CF7" w:rsidDel="00BA1864" w:rsidRDefault="00C90CF7" w:rsidP="00C90CF7">
      <w:pPr>
        <w:rPr>
          <w:ins w:id="3601" w:author="Boni" w:date="2014-09-06T23:49:00Z"/>
          <w:del w:id="3602" w:author="Andrija Ilic" w:date="2015-09-06T19:29:00Z"/>
        </w:rPr>
      </w:pPr>
      <w:ins w:id="3603" w:author="Boni" w:date="2014-09-06T23:49:00Z">
        <w:del w:id="3604" w:author="Andrija Ilic" w:date="2015-09-06T19:29:00Z">
          <w:r w:rsidDel="00BA1864">
            <w:rPr>
              <w:b/>
            </w:rPr>
            <w:delText>Назив СК:</w:delText>
          </w:r>
          <w:r w:rsidDel="00BA1864">
            <w:rPr>
              <w:b/>
            </w:rPr>
            <w:br/>
          </w:r>
          <w:r w:rsidDel="00BA1864">
            <w:delText>Преглед корисника</w:delText>
          </w:r>
        </w:del>
      </w:ins>
    </w:p>
    <w:p w14:paraId="64BDF8EC" w14:textId="55088C67" w:rsidR="00C90CF7" w:rsidDel="00BA1864" w:rsidRDefault="00C90CF7" w:rsidP="00C90CF7">
      <w:pPr>
        <w:rPr>
          <w:ins w:id="3605" w:author="Boni" w:date="2014-09-06T23:49:00Z"/>
          <w:del w:id="3606" w:author="Andrija Ilic" w:date="2015-09-06T19:29:00Z"/>
        </w:rPr>
      </w:pPr>
      <w:ins w:id="3607" w:author="Boni" w:date="2014-09-06T23:49:00Z">
        <w:del w:id="3608" w:author="Andrija Ilic" w:date="2015-09-06T19:29:00Z">
          <w:r w:rsidDel="00BA1864">
            <w:rPr>
              <w:b/>
            </w:rPr>
            <w:delText>Учесници CК:</w:delText>
          </w:r>
          <w:r w:rsidDel="00BA1864">
            <w:rPr>
              <w:b/>
            </w:rPr>
            <w:br/>
          </w:r>
          <w:r w:rsidDel="00BA1864">
            <w:delText>Корисник и програм</w:delText>
          </w:r>
        </w:del>
      </w:ins>
    </w:p>
    <w:p w14:paraId="6703580A" w14:textId="2D848F51" w:rsidR="00C90CF7" w:rsidDel="00BA1864" w:rsidRDefault="00C90CF7" w:rsidP="00C90CF7">
      <w:pPr>
        <w:rPr>
          <w:ins w:id="3609" w:author="Boni" w:date="2014-09-06T23:49:00Z"/>
          <w:del w:id="3610" w:author="Andrija Ilic" w:date="2015-09-06T19:29:00Z"/>
        </w:rPr>
      </w:pPr>
      <w:ins w:id="3611" w:author="Boni" w:date="2014-09-06T23:49:00Z">
        <w:del w:id="3612" w:author="Andrija Ilic" w:date="2015-09-06T19:29:00Z">
          <w:r w:rsidDel="00BA1864">
            <w:rPr>
              <w:b/>
            </w:rPr>
            <w:delText>Предуслов:</w:delText>
          </w:r>
          <w:r w:rsidDel="00BA1864">
            <w:rPr>
              <w:b/>
            </w:rPr>
            <w:br/>
          </w:r>
          <w:r w:rsidDel="00BA1864">
            <w:delText>Корисник је пријављен на систем као администратор</w:delText>
          </w:r>
        </w:del>
      </w:ins>
    </w:p>
    <w:p w14:paraId="06555D77" w14:textId="517AD105" w:rsidR="00C90CF7" w:rsidDel="00BA1864" w:rsidRDefault="00C90CF7" w:rsidP="00C90CF7">
      <w:pPr>
        <w:rPr>
          <w:ins w:id="3613" w:author="Boni" w:date="2014-09-06T23:49:00Z"/>
          <w:del w:id="3614" w:author="Andrija Ilic" w:date="2015-09-06T19:29:00Z"/>
          <w:b/>
        </w:rPr>
      </w:pPr>
      <w:ins w:id="3615" w:author="Boni" w:date="2014-09-06T23:49:00Z">
        <w:del w:id="3616" w:author="Andrija Ilic" w:date="2015-09-06T19:29:00Z">
          <w:r w:rsidDel="00BA1864">
            <w:rPr>
              <w:b/>
            </w:rPr>
            <w:delText>Основни сценарио СК</w:delText>
          </w:r>
        </w:del>
      </w:ins>
    </w:p>
    <w:p w14:paraId="13EF4BF1" w14:textId="5ADF0157" w:rsidR="00252993" w:rsidDel="00BA1864" w:rsidRDefault="00C90CF7">
      <w:pPr>
        <w:pStyle w:val="ListParagraph"/>
        <w:numPr>
          <w:ilvl w:val="0"/>
          <w:numId w:val="28"/>
        </w:numPr>
        <w:rPr>
          <w:ins w:id="3617" w:author="Boni" w:date="2014-09-06T23:49:00Z"/>
          <w:del w:id="3618" w:author="Andrija Ilic" w:date="2015-09-06T19:29:00Z"/>
        </w:rPr>
        <w:pPrChange w:id="3619" w:author="Boni" w:date="2014-09-07T00:09:00Z">
          <w:pPr>
            <w:pStyle w:val="ListParagraph"/>
            <w:numPr>
              <w:numId w:val="8"/>
            </w:numPr>
            <w:ind w:left="360" w:hanging="360"/>
          </w:pPr>
        </w:pPrChange>
      </w:pPr>
      <w:ins w:id="3620" w:author="Boni" w:date="2014-09-06T23:49:00Z">
        <w:del w:id="3621" w:author="Andrija Ilic" w:date="2015-09-06T19:29:00Z">
          <w:r w:rsidDel="00BA1864">
            <w:delText xml:space="preserve">Администратор  </w:delText>
          </w:r>
          <w:r w:rsidRPr="00F81F28" w:rsidDel="00BA1864">
            <w:rPr>
              <w:u w:val="single"/>
            </w:rPr>
            <w:delText>уноси критеријум</w:delText>
          </w:r>
          <w:r w:rsidDel="00BA1864">
            <w:delText xml:space="preserve"> за претрагу корисника (АПУСО)</w:delText>
          </w:r>
        </w:del>
      </w:ins>
    </w:p>
    <w:p w14:paraId="5E410862" w14:textId="32D82881" w:rsidR="00252993" w:rsidDel="00BA1864" w:rsidRDefault="00C90CF7">
      <w:pPr>
        <w:pStyle w:val="ListParagraph"/>
        <w:numPr>
          <w:ilvl w:val="0"/>
          <w:numId w:val="28"/>
        </w:numPr>
        <w:rPr>
          <w:ins w:id="3622" w:author="Boni" w:date="2014-09-06T23:49:00Z"/>
          <w:del w:id="3623" w:author="Andrija Ilic" w:date="2015-09-06T19:29:00Z"/>
        </w:rPr>
        <w:pPrChange w:id="3624" w:author="Boni" w:date="2014-09-07T00:09:00Z">
          <w:pPr>
            <w:pStyle w:val="ListParagraph"/>
            <w:numPr>
              <w:numId w:val="8"/>
            </w:numPr>
            <w:ind w:left="360" w:hanging="360"/>
          </w:pPr>
        </w:pPrChange>
      </w:pPr>
      <w:ins w:id="3625" w:author="Boni" w:date="2014-09-06T23:49:00Z">
        <w:del w:id="3626" w:author="Andrija Ilic" w:date="2015-09-06T19:29:00Z">
          <w:r w:rsidDel="00BA1864">
            <w:delText xml:space="preserve">Администратор позива систем </w:delText>
          </w:r>
          <w:r w:rsidDel="00BA1864">
            <w:rPr>
              <w:u w:val="single"/>
            </w:rPr>
            <w:delText>да пр</w:delText>
          </w:r>
          <w:r w:rsidRPr="00F81F28" w:rsidDel="00BA1864">
            <w:rPr>
              <w:u w:val="single"/>
            </w:rPr>
            <w:delText>икаже</w:delText>
          </w:r>
          <w:r w:rsidDel="00BA1864">
            <w:delText xml:space="preserve"> све </w:delText>
          </w:r>
        </w:del>
      </w:ins>
      <w:ins w:id="3627" w:author="Boni" w:date="2014-09-06T23:50:00Z">
        <w:del w:id="3628" w:author="Andrija Ilic" w:date="2015-09-06T19:29:00Z">
          <w:r w:rsidDel="00BA1864">
            <w:delText>кориснике</w:delText>
          </w:r>
        </w:del>
      </w:ins>
      <w:ins w:id="3629" w:author="Boni" w:date="2014-09-06T23:49:00Z">
        <w:del w:id="3630" w:author="Andrija Ilic" w:date="2015-09-06T19:29:00Z">
          <w:r w:rsidDel="00BA1864">
            <w:delText xml:space="preserve"> који одговарају критеријуму претраге (АПСО)</w:delText>
          </w:r>
        </w:del>
      </w:ins>
    </w:p>
    <w:p w14:paraId="7FEB7B67" w14:textId="1C80EFF5" w:rsidR="00252993" w:rsidDel="00BA1864" w:rsidRDefault="00C90CF7">
      <w:pPr>
        <w:pStyle w:val="ListParagraph"/>
        <w:numPr>
          <w:ilvl w:val="0"/>
          <w:numId w:val="28"/>
        </w:numPr>
        <w:rPr>
          <w:ins w:id="3631" w:author="Boni" w:date="2014-09-06T23:49:00Z"/>
          <w:del w:id="3632" w:author="Andrija Ilic" w:date="2015-09-06T19:29:00Z"/>
        </w:rPr>
        <w:pPrChange w:id="3633" w:author="Boni" w:date="2014-09-07T00:09:00Z">
          <w:pPr>
            <w:pStyle w:val="ListParagraph"/>
            <w:numPr>
              <w:numId w:val="8"/>
            </w:numPr>
            <w:ind w:left="360" w:hanging="360"/>
          </w:pPr>
        </w:pPrChange>
      </w:pPr>
      <w:ins w:id="3634" w:author="Boni" w:date="2014-09-06T23:49:00Z">
        <w:del w:id="3635" w:author="Andrija Ilic" w:date="2015-09-06T19:29:00Z">
          <w:r w:rsidDel="00BA1864">
            <w:delText xml:space="preserve">Систем </w:delText>
          </w:r>
          <w:r w:rsidRPr="00F81F28" w:rsidDel="00BA1864">
            <w:rPr>
              <w:u w:val="single"/>
            </w:rPr>
            <w:delText>врши претрагу</w:delText>
          </w:r>
          <w:r w:rsidDel="00BA1864">
            <w:delText xml:space="preserve"> </w:delText>
          </w:r>
        </w:del>
      </w:ins>
      <w:ins w:id="3636" w:author="Boni" w:date="2014-09-06T23:50:00Z">
        <w:del w:id="3637" w:author="Andrija Ilic" w:date="2015-09-06T19:29:00Z">
          <w:r w:rsidDel="00BA1864">
            <w:delText>корисника</w:delText>
          </w:r>
        </w:del>
      </w:ins>
      <w:ins w:id="3638" w:author="Boni" w:date="2014-09-06T23:49:00Z">
        <w:del w:id="3639" w:author="Andrija Ilic" w:date="2015-09-06T19:29:00Z">
          <w:r w:rsidDel="00BA1864">
            <w:delText xml:space="preserve"> по задатом критеријуму.(СО)</w:delText>
          </w:r>
        </w:del>
      </w:ins>
    </w:p>
    <w:p w14:paraId="07EA1C87" w14:textId="33D79694" w:rsidR="00252993" w:rsidDel="00BA1864" w:rsidRDefault="00C90CF7">
      <w:pPr>
        <w:pStyle w:val="ListParagraph"/>
        <w:numPr>
          <w:ilvl w:val="0"/>
          <w:numId w:val="28"/>
        </w:numPr>
        <w:rPr>
          <w:ins w:id="3640" w:author="Boni" w:date="2014-09-06T23:49:00Z"/>
          <w:del w:id="3641" w:author="Andrija Ilic" w:date="2015-09-06T19:29:00Z"/>
        </w:rPr>
        <w:pPrChange w:id="3642" w:author="Boni" w:date="2014-09-07T00:09:00Z">
          <w:pPr>
            <w:pStyle w:val="ListParagraph"/>
            <w:numPr>
              <w:numId w:val="8"/>
            </w:numPr>
            <w:ind w:left="360" w:hanging="360"/>
          </w:pPr>
        </w:pPrChange>
      </w:pPr>
      <w:ins w:id="3643" w:author="Boni" w:date="2014-09-06T23:49:00Z">
        <w:del w:id="3644" w:author="Andrija Ilic" w:date="2015-09-06T19:29:00Z">
          <w:r w:rsidDel="00BA1864">
            <w:delText xml:space="preserve">Систем </w:delText>
          </w:r>
          <w:r w:rsidRPr="00F81F28" w:rsidDel="00BA1864">
            <w:rPr>
              <w:u w:val="single"/>
            </w:rPr>
            <w:delText>приказује</w:delText>
          </w:r>
          <w:r w:rsidDel="00BA1864">
            <w:delText xml:space="preserve"> </w:delText>
          </w:r>
        </w:del>
      </w:ins>
      <w:ins w:id="3645" w:author="Boni" w:date="2014-09-06T23:50:00Z">
        <w:del w:id="3646" w:author="Andrija Ilic" w:date="2015-09-06T19:29:00Z">
          <w:r w:rsidDel="00BA1864">
            <w:delText>кориснике</w:delText>
          </w:r>
        </w:del>
      </w:ins>
      <w:ins w:id="3647" w:author="Boni" w:date="2014-09-06T23:49:00Z">
        <w:del w:id="3648" w:author="Andrija Ilic" w:date="2015-09-06T19:29:00Z">
          <w:r w:rsidDel="00BA1864">
            <w:delText xml:space="preserve"> који одговарају задатој претрази.(ИА)</w:delText>
          </w:r>
        </w:del>
      </w:ins>
    </w:p>
    <w:p w14:paraId="3B550F21" w14:textId="70B8854D" w:rsidR="00C90CF7" w:rsidDel="00BA1864" w:rsidRDefault="00C90CF7" w:rsidP="00C90CF7">
      <w:pPr>
        <w:rPr>
          <w:ins w:id="3649" w:author="Boni" w:date="2014-09-06T23:49:00Z"/>
          <w:del w:id="3650" w:author="Andrija Ilic" w:date="2015-09-06T19:29:00Z"/>
          <w:b/>
        </w:rPr>
      </w:pPr>
      <w:ins w:id="3651" w:author="Boni" w:date="2014-09-06T23:49:00Z">
        <w:del w:id="3652" w:author="Andrija Ilic" w:date="2015-09-06T19:29:00Z">
          <w:r w:rsidDel="00BA1864">
            <w:rPr>
              <w:b/>
            </w:rPr>
            <w:delText>Алтернативни сценарио:</w:delText>
          </w:r>
        </w:del>
      </w:ins>
    </w:p>
    <w:p w14:paraId="493245A5" w14:textId="3F284CE8" w:rsidR="00C90CF7" w:rsidDel="00BA1864" w:rsidRDefault="00BF52FA" w:rsidP="00BF52FA">
      <w:pPr>
        <w:rPr>
          <w:ins w:id="3653" w:author="Boni" w:date="2014-09-07T00:07:00Z"/>
          <w:del w:id="3654" w:author="Andrija Ilic" w:date="2015-09-06T19:29:00Z"/>
        </w:rPr>
      </w:pPr>
      <w:ins w:id="3655" w:author="Boni" w:date="2014-09-07T00:09:00Z">
        <w:del w:id="3656" w:author="Andrija Ilic" w:date="2015-09-06T19:29:00Z">
          <w:r w:rsidDel="00BA1864">
            <w:delText xml:space="preserve">        </w:delText>
          </w:r>
        </w:del>
      </w:ins>
      <w:ins w:id="3657" w:author="Boni" w:date="2014-09-06T23:49:00Z">
        <w:del w:id="3658" w:author="Andrija Ilic" w:date="2015-09-06T19:29:00Z">
          <w:r w:rsidR="00C90CF7" w:rsidDel="00BA1864">
            <w:delText xml:space="preserve">4.1 Систем </w:delText>
          </w:r>
          <w:r w:rsidR="00C90CF7" w:rsidRPr="00F81F28" w:rsidDel="00BA1864">
            <w:rPr>
              <w:u w:val="single"/>
            </w:rPr>
            <w:delText xml:space="preserve">приказје </w:delText>
          </w:r>
          <w:r w:rsidR="00C90CF7" w:rsidDel="00BA1864">
            <w:delText>поруку да за дат</w:delText>
          </w:r>
        </w:del>
      </w:ins>
      <w:ins w:id="3659" w:author="Boni" w:date="2014-09-06T23:50:00Z">
        <w:del w:id="3660" w:author="Andrija Ilic" w:date="2015-09-06T19:29:00Z">
          <w:r w:rsidR="00C90CF7" w:rsidDel="00BA1864">
            <w:delText>и</w:delText>
          </w:r>
        </w:del>
      </w:ins>
      <w:ins w:id="3661" w:author="Boni" w:date="2014-09-06T23:49:00Z">
        <w:del w:id="3662" w:author="Andrija Ilic" w:date="2015-09-06T19:29:00Z">
          <w:r w:rsidR="00C90CF7" w:rsidDel="00BA1864">
            <w:delText xml:space="preserve"> критеријум не постоје </w:delText>
          </w:r>
        </w:del>
      </w:ins>
      <w:ins w:id="3663" w:author="Boni" w:date="2014-09-06T23:50:00Z">
        <w:del w:id="3664" w:author="Andrija Ilic" w:date="2015-09-06T19:29:00Z">
          <w:r w:rsidR="00C90CF7" w:rsidDel="00BA1864">
            <w:delText>корисници</w:delText>
          </w:r>
        </w:del>
      </w:ins>
      <w:ins w:id="3665" w:author="Boni" w:date="2014-09-06T23:49:00Z">
        <w:del w:id="3666" w:author="Andrija Ilic" w:date="2015-09-06T19:29:00Z">
          <w:r w:rsidR="00C90CF7" w:rsidDel="00BA1864">
            <w:delText>. (ИА) Прекида се извршење.</w:delText>
          </w:r>
        </w:del>
      </w:ins>
    </w:p>
    <w:p w14:paraId="28A6B0EC" w14:textId="081B2D3D" w:rsidR="000B02B5" w:rsidRPr="000B02B5" w:rsidDel="00BA1864" w:rsidRDefault="000B02B5" w:rsidP="00C90CF7">
      <w:pPr>
        <w:rPr>
          <w:ins w:id="3667" w:author="Boni" w:date="2014-09-06T23:49:00Z"/>
          <w:del w:id="3668" w:author="Andrija Ilic" w:date="2015-09-06T19:29:00Z"/>
        </w:rPr>
      </w:pPr>
    </w:p>
    <w:p w14:paraId="1DDE0961" w14:textId="189C93CC" w:rsidR="000B02B5" w:rsidRPr="00BF52FA" w:rsidDel="00BA1864" w:rsidRDefault="000B02B5" w:rsidP="000B02B5">
      <w:pPr>
        <w:rPr>
          <w:ins w:id="3669" w:author="Boni" w:date="2014-09-07T00:07:00Z"/>
          <w:del w:id="3670" w:author="Andrija Ilic" w:date="2015-09-06T19:29:00Z"/>
          <w:b/>
        </w:rPr>
      </w:pPr>
      <w:ins w:id="3671" w:author="Boni" w:date="2014-09-07T00:07:00Z">
        <w:del w:id="3672" w:author="Andrija Ilic" w:date="2015-09-06T19:29:00Z">
          <w:r w:rsidRPr="005B6BA2" w:rsidDel="00BA1864">
            <w:rPr>
              <w:b/>
            </w:rPr>
            <w:delText xml:space="preserve">Случај коришћења </w:delText>
          </w:r>
          <w:r w:rsidDel="00BA1864">
            <w:rPr>
              <w:b/>
            </w:rPr>
            <w:delText>10</w:delText>
          </w:r>
          <w:r w:rsidRPr="005B6BA2" w:rsidDel="00BA1864">
            <w:rPr>
              <w:b/>
            </w:rPr>
            <w:delText xml:space="preserve">: </w:delText>
          </w:r>
        </w:del>
      </w:ins>
      <w:ins w:id="3673" w:author="Boni" w:date="2014-09-07T00:08:00Z">
        <w:del w:id="3674" w:author="Andrija Ilic" w:date="2015-09-06T19:29:00Z">
          <w:r w:rsidR="00BF52FA" w:rsidDel="00BA1864">
            <w:rPr>
              <w:b/>
            </w:rPr>
            <w:delText>Измена података о кориснику</w:delText>
          </w:r>
        </w:del>
      </w:ins>
    </w:p>
    <w:p w14:paraId="6A1A9831" w14:textId="741DE879" w:rsidR="000B02B5" w:rsidRPr="00C90CF7" w:rsidDel="00BA1864" w:rsidRDefault="000B02B5" w:rsidP="000B02B5">
      <w:pPr>
        <w:rPr>
          <w:ins w:id="3675" w:author="Boni" w:date="2014-09-07T00:07:00Z"/>
          <w:del w:id="3676" w:author="Andrija Ilic" w:date="2015-09-06T19:29:00Z"/>
        </w:rPr>
      </w:pPr>
      <w:ins w:id="3677" w:author="Boni" w:date="2014-09-07T00:07:00Z">
        <w:del w:id="3678" w:author="Andrija Ilic" w:date="2015-09-06T19:29:00Z">
          <w:r w:rsidDel="00BA1864">
            <w:rPr>
              <w:b/>
            </w:rPr>
            <w:delText>Назив СК:</w:delText>
          </w:r>
          <w:r w:rsidDel="00BA1864">
            <w:rPr>
              <w:b/>
            </w:rPr>
            <w:br/>
          </w:r>
        </w:del>
      </w:ins>
      <w:ins w:id="3679" w:author="Boni" w:date="2014-09-07T00:08:00Z">
        <w:del w:id="3680" w:author="Andrija Ilic" w:date="2015-09-06T19:29:00Z">
          <w:r w:rsidR="00BF52FA" w:rsidDel="00BA1864">
            <w:delText>Измена података о кориснику</w:delText>
          </w:r>
        </w:del>
      </w:ins>
    </w:p>
    <w:p w14:paraId="194D745B" w14:textId="6A23874F" w:rsidR="000B02B5" w:rsidDel="00BA1864" w:rsidRDefault="000B02B5" w:rsidP="000B02B5">
      <w:pPr>
        <w:rPr>
          <w:ins w:id="3681" w:author="Boni" w:date="2014-09-07T00:07:00Z"/>
          <w:del w:id="3682" w:author="Andrija Ilic" w:date="2015-09-06T19:29:00Z"/>
        </w:rPr>
      </w:pPr>
      <w:ins w:id="3683" w:author="Boni" w:date="2014-09-07T00:07:00Z">
        <w:del w:id="3684" w:author="Andrija Ilic" w:date="2015-09-06T19:29:00Z">
          <w:r w:rsidDel="00BA1864">
            <w:rPr>
              <w:b/>
            </w:rPr>
            <w:delText>Учесници CК:</w:delText>
          </w:r>
          <w:r w:rsidDel="00BA1864">
            <w:rPr>
              <w:b/>
            </w:rPr>
            <w:br/>
          </w:r>
          <w:r w:rsidDel="00BA1864">
            <w:delText>Корисник и програм</w:delText>
          </w:r>
        </w:del>
      </w:ins>
    </w:p>
    <w:p w14:paraId="4B7597C2" w14:textId="6A30679E" w:rsidR="000B02B5" w:rsidDel="00BA1864" w:rsidRDefault="000B02B5" w:rsidP="000B02B5">
      <w:pPr>
        <w:rPr>
          <w:ins w:id="3685" w:author="Boni" w:date="2014-09-07T00:07:00Z"/>
          <w:del w:id="3686" w:author="Andrija Ilic" w:date="2015-09-06T19:29:00Z"/>
        </w:rPr>
      </w:pPr>
      <w:ins w:id="3687" w:author="Boni" w:date="2014-09-07T00:07:00Z">
        <w:del w:id="3688" w:author="Andrija Ilic" w:date="2015-09-06T19:29:00Z">
          <w:r w:rsidDel="00BA1864">
            <w:rPr>
              <w:b/>
            </w:rPr>
            <w:delText>Предуслов:</w:delText>
          </w:r>
          <w:r w:rsidDel="00BA1864">
            <w:rPr>
              <w:b/>
            </w:rPr>
            <w:br/>
          </w:r>
          <w:r w:rsidDel="00BA1864">
            <w:delText>Корисник је пријављен на систем као администратор</w:delText>
          </w:r>
        </w:del>
      </w:ins>
    </w:p>
    <w:p w14:paraId="794BB900" w14:textId="5E04032B" w:rsidR="000B02B5" w:rsidDel="00BA1864" w:rsidRDefault="000B02B5" w:rsidP="000B02B5">
      <w:pPr>
        <w:rPr>
          <w:ins w:id="3689" w:author="Boni" w:date="2014-09-07T00:07:00Z"/>
          <w:del w:id="3690" w:author="Andrija Ilic" w:date="2015-09-06T19:29:00Z"/>
          <w:b/>
        </w:rPr>
      </w:pPr>
      <w:ins w:id="3691" w:author="Boni" w:date="2014-09-07T00:07:00Z">
        <w:del w:id="3692" w:author="Andrija Ilic" w:date="2015-09-06T19:29:00Z">
          <w:r w:rsidDel="00BA1864">
            <w:rPr>
              <w:b/>
            </w:rPr>
            <w:delText>Основни сценарио СК</w:delText>
          </w:r>
        </w:del>
      </w:ins>
    </w:p>
    <w:p w14:paraId="690538CC" w14:textId="59A51455" w:rsidR="00252993" w:rsidDel="00BA1864" w:rsidRDefault="000B02B5">
      <w:pPr>
        <w:pStyle w:val="ListParagraph"/>
        <w:numPr>
          <w:ilvl w:val="0"/>
          <w:numId w:val="44"/>
        </w:numPr>
        <w:rPr>
          <w:ins w:id="3693" w:author="Boni" w:date="2014-09-07T00:07:00Z"/>
          <w:del w:id="3694" w:author="Andrija Ilic" w:date="2015-09-06T19:29:00Z"/>
        </w:rPr>
        <w:pPrChange w:id="3695" w:author="Boni" w:date="2014-09-07T00:09:00Z">
          <w:pPr>
            <w:pStyle w:val="ListParagraph"/>
            <w:numPr>
              <w:numId w:val="8"/>
            </w:numPr>
            <w:ind w:left="360" w:hanging="360"/>
          </w:pPr>
        </w:pPrChange>
      </w:pPr>
      <w:ins w:id="3696" w:author="Boni" w:date="2014-09-07T00:07:00Z">
        <w:del w:id="3697" w:author="Andrija Ilic" w:date="2015-09-06T19:29:00Z">
          <w:r w:rsidDel="00BA1864">
            <w:delText xml:space="preserve">Администратор  </w:delText>
          </w:r>
        </w:del>
      </w:ins>
      <w:ins w:id="3698" w:author="Boni" w:date="2014-09-07T00:10:00Z">
        <w:del w:id="3699" w:author="Andrija Ilic" w:date="2015-09-06T19:29:00Z">
          <w:r w:rsidR="001611AF" w:rsidDel="00BA1864">
            <w:rPr>
              <w:u w:val="single"/>
            </w:rPr>
            <w:delText>одабире кориника чије податке жели да измени</w:delText>
          </w:r>
        </w:del>
      </w:ins>
      <w:ins w:id="3700" w:author="Boni" w:date="2014-09-07T00:07:00Z">
        <w:del w:id="3701" w:author="Andrija Ilic" w:date="2015-09-06T19:29:00Z">
          <w:r w:rsidDel="00BA1864">
            <w:delText xml:space="preserve"> (АПУСО)</w:delText>
          </w:r>
        </w:del>
      </w:ins>
    </w:p>
    <w:p w14:paraId="0860D76F" w14:textId="6157D8D3" w:rsidR="00252993" w:rsidDel="00BA1864" w:rsidRDefault="000B02B5">
      <w:pPr>
        <w:pStyle w:val="ListParagraph"/>
        <w:numPr>
          <w:ilvl w:val="0"/>
          <w:numId w:val="44"/>
        </w:numPr>
        <w:rPr>
          <w:ins w:id="3702" w:author="Boni" w:date="2014-09-07T00:11:00Z"/>
          <w:del w:id="3703" w:author="Andrija Ilic" w:date="2015-09-06T19:29:00Z"/>
        </w:rPr>
        <w:pPrChange w:id="3704" w:author="Boni" w:date="2014-09-07T00:09:00Z">
          <w:pPr>
            <w:pStyle w:val="ListParagraph"/>
            <w:numPr>
              <w:numId w:val="8"/>
            </w:numPr>
            <w:ind w:left="360" w:hanging="360"/>
          </w:pPr>
        </w:pPrChange>
      </w:pPr>
      <w:ins w:id="3705" w:author="Boni" w:date="2014-09-07T00:07:00Z">
        <w:del w:id="3706" w:author="Andrija Ilic" w:date="2015-09-06T19:29:00Z">
          <w:r w:rsidDel="00BA1864">
            <w:delText xml:space="preserve">Администратор </w:delText>
          </w:r>
        </w:del>
      </w:ins>
      <w:ins w:id="3707" w:author="Boni" w:date="2014-09-07T00:10:00Z">
        <w:del w:id="3708" w:author="Andrija Ilic" w:date="2015-09-06T19:29:00Z">
          <w:r w:rsidR="001611AF" w:rsidDel="00BA1864">
            <w:delText xml:space="preserve"> </w:delText>
          </w:r>
          <w:r w:rsidR="005F3F8E" w:rsidRPr="005F3F8E" w:rsidDel="00BA1864">
            <w:rPr>
              <w:u w:val="single"/>
              <w:rPrChange w:id="3709" w:author="Boni" w:date="2014-09-07T20:56:00Z">
                <w:rPr>
                  <w:color w:val="0000FF" w:themeColor="hyperlink"/>
                  <w:u w:val="single"/>
                </w:rPr>
              </w:rPrChange>
            </w:rPr>
            <w:delText>уноси</w:delText>
          </w:r>
          <w:r w:rsidR="001611AF" w:rsidDel="00BA1864">
            <w:delText xml:space="preserve"> нове </w:delText>
          </w:r>
        </w:del>
      </w:ins>
      <w:ins w:id="3710" w:author="Boni" w:date="2014-09-07T00:11:00Z">
        <w:del w:id="3711" w:author="Andrija Ilic" w:date="2015-09-06T19:29:00Z">
          <w:r w:rsidR="001611AF" w:rsidDel="00BA1864">
            <w:delText xml:space="preserve">измењене </w:delText>
          </w:r>
        </w:del>
      </w:ins>
      <w:ins w:id="3712" w:author="Boni" w:date="2014-09-07T00:10:00Z">
        <w:del w:id="3713" w:author="Andrija Ilic" w:date="2015-09-06T19:29:00Z">
          <w:r w:rsidR="001611AF" w:rsidDel="00BA1864">
            <w:delText xml:space="preserve">податке </w:delText>
          </w:r>
        </w:del>
      </w:ins>
      <w:ins w:id="3714" w:author="Boni" w:date="2014-09-07T00:07:00Z">
        <w:del w:id="3715" w:author="Andrija Ilic" w:date="2015-09-06T19:29:00Z">
          <w:r w:rsidDel="00BA1864">
            <w:delText>(АП</w:delText>
          </w:r>
        </w:del>
      </w:ins>
      <w:ins w:id="3716" w:author="Boni" w:date="2014-09-07T00:11:00Z">
        <w:del w:id="3717" w:author="Andrija Ilic" w:date="2015-09-06T19:29:00Z">
          <w:r w:rsidR="001611AF" w:rsidDel="00BA1864">
            <w:delText>У</w:delText>
          </w:r>
        </w:del>
      </w:ins>
      <w:ins w:id="3718" w:author="Boni" w:date="2014-09-07T00:07:00Z">
        <w:del w:id="3719" w:author="Andrija Ilic" w:date="2015-09-06T19:29:00Z">
          <w:r w:rsidDel="00BA1864">
            <w:delText>СО)</w:delText>
          </w:r>
        </w:del>
      </w:ins>
    </w:p>
    <w:p w14:paraId="06357154" w14:textId="5A81AF73" w:rsidR="00252993" w:rsidDel="00BA1864" w:rsidRDefault="001611AF">
      <w:pPr>
        <w:pStyle w:val="ListParagraph"/>
        <w:numPr>
          <w:ilvl w:val="0"/>
          <w:numId w:val="44"/>
        </w:numPr>
        <w:rPr>
          <w:ins w:id="3720" w:author="Boni" w:date="2014-09-07T00:07:00Z"/>
          <w:del w:id="3721" w:author="Andrija Ilic" w:date="2015-09-06T19:29:00Z"/>
        </w:rPr>
        <w:pPrChange w:id="3722" w:author="Boni" w:date="2014-09-07T00:09:00Z">
          <w:pPr>
            <w:pStyle w:val="ListParagraph"/>
            <w:numPr>
              <w:numId w:val="8"/>
            </w:numPr>
            <w:ind w:left="360" w:hanging="360"/>
          </w:pPr>
        </w:pPrChange>
      </w:pPr>
      <w:ins w:id="3723" w:author="Boni" w:date="2014-09-07T00:11:00Z">
        <w:del w:id="3724" w:author="Andrija Ilic" w:date="2015-09-06T19:29:00Z">
          <w:r w:rsidDel="00BA1864">
            <w:delText xml:space="preserve">Администратор </w:delText>
          </w:r>
          <w:r w:rsidR="005F3F8E" w:rsidRPr="005F3F8E" w:rsidDel="00BA1864">
            <w:rPr>
              <w:u w:val="single"/>
              <w:rPrChange w:id="3725" w:author="Boni" w:date="2014-09-07T20:56:00Z">
                <w:rPr>
                  <w:color w:val="0000FF" w:themeColor="hyperlink"/>
                  <w:u w:val="single"/>
                </w:rPr>
              </w:rPrChange>
            </w:rPr>
            <w:delText>позива систем</w:delText>
          </w:r>
          <w:r w:rsidDel="00BA1864">
            <w:delText xml:space="preserve"> да измени податке о кориснику (АПСО)</w:delText>
          </w:r>
        </w:del>
      </w:ins>
    </w:p>
    <w:p w14:paraId="4B49593D" w14:textId="725F5C55" w:rsidR="00252993" w:rsidDel="00BA1864" w:rsidRDefault="000B02B5">
      <w:pPr>
        <w:pStyle w:val="ListParagraph"/>
        <w:numPr>
          <w:ilvl w:val="0"/>
          <w:numId w:val="44"/>
        </w:numPr>
        <w:rPr>
          <w:ins w:id="3726" w:author="Boni" w:date="2014-09-07T00:07:00Z"/>
          <w:del w:id="3727" w:author="Andrija Ilic" w:date="2015-09-06T19:29:00Z"/>
        </w:rPr>
        <w:pPrChange w:id="3728" w:author="Boni" w:date="2014-09-07T00:10:00Z">
          <w:pPr>
            <w:pStyle w:val="ListParagraph"/>
            <w:numPr>
              <w:numId w:val="8"/>
            </w:numPr>
            <w:ind w:left="360" w:hanging="360"/>
          </w:pPr>
        </w:pPrChange>
      </w:pPr>
      <w:ins w:id="3729" w:author="Boni" w:date="2014-09-07T00:07:00Z">
        <w:del w:id="3730" w:author="Andrija Ilic" w:date="2015-09-06T19:29:00Z">
          <w:r w:rsidDel="00BA1864">
            <w:delText xml:space="preserve">Систем </w:delText>
          </w:r>
          <w:r w:rsidRPr="00F81F28" w:rsidDel="00BA1864">
            <w:rPr>
              <w:u w:val="single"/>
            </w:rPr>
            <w:delText xml:space="preserve">врши </w:delText>
          </w:r>
        </w:del>
      </w:ins>
      <w:ins w:id="3731" w:author="Boni" w:date="2014-09-07T00:11:00Z">
        <w:del w:id="3732" w:author="Andrija Ilic" w:date="2015-09-06T19:29:00Z">
          <w:r w:rsidR="001611AF" w:rsidDel="00BA1864">
            <w:rPr>
              <w:u w:val="single"/>
            </w:rPr>
            <w:delText>измену података о корисник</w:delText>
          </w:r>
        </w:del>
      </w:ins>
      <w:ins w:id="3733" w:author="Boni" w:date="2014-09-07T00:12:00Z">
        <w:del w:id="3734" w:author="Andrija Ilic" w:date="2015-09-06T19:29:00Z">
          <w:r w:rsidR="001611AF" w:rsidDel="00BA1864">
            <w:rPr>
              <w:u w:val="single"/>
            </w:rPr>
            <w:delText>у</w:delText>
          </w:r>
        </w:del>
      </w:ins>
      <w:ins w:id="3735" w:author="Boni" w:date="2014-09-07T00:07:00Z">
        <w:del w:id="3736" w:author="Andrija Ilic" w:date="2015-09-06T19:29:00Z">
          <w:r w:rsidDel="00BA1864">
            <w:delText>.(СО)</w:delText>
          </w:r>
        </w:del>
      </w:ins>
    </w:p>
    <w:p w14:paraId="57F15C10" w14:textId="3533AE0C" w:rsidR="00252993" w:rsidDel="00BA1864" w:rsidRDefault="000B02B5">
      <w:pPr>
        <w:pStyle w:val="ListParagraph"/>
        <w:numPr>
          <w:ilvl w:val="0"/>
          <w:numId w:val="44"/>
        </w:numPr>
        <w:rPr>
          <w:ins w:id="3737" w:author="Boni" w:date="2014-09-07T00:07:00Z"/>
          <w:del w:id="3738" w:author="Andrija Ilic" w:date="2015-09-06T19:29:00Z"/>
        </w:rPr>
        <w:pPrChange w:id="3739" w:author="Boni" w:date="2014-09-07T00:10:00Z">
          <w:pPr>
            <w:pStyle w:val="ListParagraph"/>
            <w:numPr>
              <w:numId w:val="8"/>
            </w:numPr>
            <w:ind w:left="360" w:hanging="360"/>
          </w:pPr>
        </w:pPrChange>
      </w:pPr>
      <w:ins w:id="3740" w:author="Boni" w:date="2014-09-07T00:07:00Z">
        <w:del w:id="3741" w:author="Andrija Ilic" w:date="2015-09-06T19:29:00Z">
          <w:r w:rsidDel="00BA1864">
            <w:delText xml:space="preserve">Систем </w:delText>
          </w:r>
          <w:r w:rsidRPr="00F81F28" w:rsidDel="00BA1864">
            <w:rPr>
              <w:u w:val="single"/>
            </w:rPr>
            <w:delText>приказује</w:delText>
          </w:r>
          <w:r w:rsidDel="00BA1864">
            <w:delText xml:space="preserve"> кориснике </w:delText>
          </w:r>
        </w:del>
      </w:ins>
      <w:ins w:id="3742" w:author="Boni" w:date="2014-09-07T00:12:00Z">
        <w:del w:id="3743" w:author="Andrija Ilic" w:date="2015-09-06T19:29:00Z">
          <w:r w:rsidR="001611AF" w:rsidDel="00BA1864">
            <w:delText>са измењеним подацима</w:delText>
          </w:r>
        </w:del>
      </w:ins>
      <w:ins w:id="3744" w:author="Boni" w:date="2014-09-07T00:07:00Z">
        <w:del w:id="3745" w:author="Andrija Ilic" w:date="2015-09-06T19:29:00Z">
          <w:r w:rsidDel="00BA1864">
            <w:delText>.(ИА)</w:delText>
          </w:r>
        </w:del>
      </w:ins>
    </w:p>
    <w:p w14:paraId="6165C906" w14:textId="1AA8D72F" w:rsidR="000B02B5" w:rsidDel="00BA1864" w:rsidRDefault="000B02B5" w:rsidP="000B02B5">
      <w:pPr>
        <w:rPr>
          <w:ins w:id="3746" w:author="Boni" w:date="2014-09-07T00:07:00Z"/>
          <w:del w:id="3747" w:author="Andrija Ilic" w:date="2015-09-06T19:29:00Z"/>
          <w:b/>
        </w:rPr>
      </w:pPr>
      <w:ins w:id="3748" w:author="Boni" w:date="2014-09-07T00:07:00Z">
        <w:del w:id="3749" w:author="Andrija Ilic" w:date="2015-09-06T19:29:00Z">
          <w:r w:rsidDel="00BA1864">
            <w:rPr>
              <w:b/>
            </w:rPr>
            <w:delText>Алтернативни сценарио:</w:delText>
          </w:r>
        </w:del>
      </w:ins>
    </w:p>
    <w:p w14:paraId="18DDC4A6" w14:textId="2B2E07C5" w:rsidR="000B02B5" w:rsidDel="00BA1864" w:rsidRDefault="000B02B5" w:rsidP="000B02B5">
      <w:pPr>
        <w:rPr>
          <w:ins w:id="3750" w:author="Boni" w:date="2014-09-07T00:07:00Z"/>
          <w:del w:id="3751" w:author="Andrija Ilic" w:date="2015-09-06T19:29:00Z"/>
        </w:rPr>
      </w:pPr>
      <w:ins w:id="3752" w:author="Boni" w:date="2014-09-07T00:07:00Z">
        <w:del w:id="3753" w:author="Andrija Ilic" w:date="2015-09-06T19:29:00Z">
          <w:r w:rsidDel="00BA1864">
            <w:delText xml:space="preserve">4.1 Систем </w:delText>
          </w:r>
          <w:r w:rsidRPr="00F81F28" w:rsidDel="00BA1864">
            <w:rPr>
              <w:u w:val="single"/>
            </w:rPr>
            <w:delText xml:space="preserve">приказје </w:delText>
          </w:r>
          <w:r w:rsidDel="00BA1864">
            <w:delText xml:space="preserve">поруку </w:delText>
          </w:r>
        </w:del>
      </w:ins>
      <w:ins w:id="3754" w:author="Boni" w:date="2014-09-07T00:12:00Z">
        <w:del w:id="3755" w:author="Andrija Ilic" w:date="2015-09-06T19:29:00Z">
          <w:r w:rsidR="001611AF" w:rsidDel="00BA1864">
            <w:delText>о грешци при измени података за корисника</w:delText>
          </w:r>
        </w:del>
      </w:ins>
      <w:ins w:id="3756" w:author="Boni" w:date="2014-09-07T00:07:00Z">
        <w:del w:id="3757" w:author="Andrija Ilic" w:date="2015-09-06T19:29:00Z">
          <w:r w:rsidDel="00BA1864">
            <w:delText>. (ИА) Прекида се извршење.</w:delText>
          </w:r>
        </w:del>
      </w:ins>
    </w:p>
    <w:p w14:paraId="0ECDC323" w14:textId="542B9008" w:rsidR="00F73A06" w:rsidRPr="00F73A06" w:rsidDel="00434931" w:rsidRDefault="00F73A06" w:rsidP="00E1026A">
      <w:pPr>
        <w:rPr>
          <w:del w:id="3758" w:author="Andrija Ilic" w:date="2015-09-15T09:07:00Z"/>
        </w:rPr>
      </w:pPr>
    </w:p>
    <w:p w14:paraId="06C3DD5A" w14:textId="77777777" w:rsidR="00CE7A92" w:rsidRPr="00CE7A92" w:rsidRDefault="00CE7A92" w:rsidP="00CE7A92"/>
    <w:p w14:paraId="230F6BB0" w14:textId="378A046A" w:rsidR="0058462B" w:rsidRDefault="00D512B8" w:rsidP="003A0A57">
      <w:pPr>
        <w:pStyle w:val="Heading2"/>
        <w:jc w:val="center"/>
        <w:rPr>
          <w:ins w:id="3759" w:author="Andrija Ilic" w:date="2015-09-15T09:07:00Z"/>
        </w:rPr>
      </w:pPr>
      <w:bookmarkStart w:id="3760" w:name="_Toc397909071"/>
      <w:ins w:id="3761" w:author="Andrija Ilic" w:date="2015-09-14T22:38:00Z">
        <w:r>
          <w:rPr>
            <w:lang w:val="sr-Cyrl-RS"/>
          </w:rPr>
          <w:t>4</w:t>
        </w:r>
      </w:ins>
      <w:del w:id="3762" w:author="Andrija Ilic" w:date="2015-09-14T22:38:00Z">
        <w:r w:rsidR="0058462B" w:rsidDel="00D512B8">
          <w:delText>3</w:delText>
        </w:r>
      </w:del>
      <w:r w:rsidR="0058462B">
        <w:t>.2 Анализа</w:t>
      </w:r>
      <w:bookmarkEnd w:id="3760"/>
    </w:p>
    <w:p w14:paraId="62EA5E2B" w14:textId="77777777" w:rsidR="00434931" w:rsidRPr="00434931" w:rsidRDefault="00434931" w:rsidP="00434931">
      <w:pPr>
        <w:rPr>
          <w:ins w:id="3763" w:author="Boni" w:date="2014-09-07T21:01:00Z"/>
          <w:rPrChange w:id="3764" w:author="Andrija Ilic" w:date="2015-09-15T09:07:00Z">
            <w:rPr>
              <w:ins w:id="3765" w:author="Boni" w:date="2014-09-07T21:01:00Z"/>
            </w:rPr>
          </w:rPrChange>
        </w:rPr>
        <w:pPrChange w:id="3766" w:author="Andrija Ilic" w:date="2015-09-15T09:07:00Z">
          <w:pPr>
            <w:pStyle w:val="Heading2"/>
            <w:jc w:val="center"/>
          </w:pPr>
        </w:pPrChange>
      </w:pPr>
    </w:p>
    <w:p w14:paraId="21A2F5F0" w14:textId="77777777" w:rsidR="00252993" w:rsidRDefault="0081022B">
      <w:pPr>
        <w:rPr>
          <w:ins w:id="3767" w:author="Andrija Ilic" w:date="2015-09-15T12:55:00Z"/>
        </w:rPr>
        <w:pPrChange w:id="3768" w:author="Boni" w:date="2014-09-07T21:01:00Z">
          <w:pPr>
            <w:pStyle w:val="Heading2"/>
            <w:jc w:val="center"/>
          </w:pPr>
        </w:pPrChange>
      </w:pPr>
      <w:ins w:id="3769" w:author="Boni" w:date="2014-09-07T21:01:00Z">
        <w:r>
          <w:lastRenderedPageBreak/>
          <w:t xml:space="preserve">Након </w:t>
        </w:r>
      </w:ins>
      <w:ins w:id="3770" w:author="Boni" w:date="2014-09-07T21:02:00Z">
        <w:r>
          <w:t>фазе прикупљања захтева и дефинисања случајева коришћења, прелази се на фазу анализе. У овој фази се описују логичка структура и понашање соф</w:t>
        </w:r>
      </w:ins>
      <w:ins w:id="3771" w:author="Boni" w:date="2014-09-07T21:03:00Z">
        <w:r>
          <w:t>тверског система. Понашање софтверског система се описује помоћу дијаграма секвенци</w:t>
        </w:r>
        <w:r w:rsidR="00F6125F">
          <w:t xml:space="preserve"> случајева коришћења и уговора о системским операцијама, а логичка </w:t>
        </w:r>
      </w:ins>
      <w:ins w:id="3772" w:author="Boni" w:date="2014-09-07T21:04:00Z">
        <w:r w:rsidR="00F6125F">
          <w:t>структура се описује преко концептуалног и релационог модела. [1]</w:t>
        </w:r>
      </w:ins>
    </w:p>
    <w:p w14:paraId="463E2877" w14:textId="77777777" w:rsidR="005B1AB4" w:rsidRDefault="005B1AB4">
      <w:pPr>
        <w:pPrChange w:id="3773" w:author="Boni" w:date="2014-09-07T21:01:00Z">
          <w:pPr>
            <w:pStyle w:val="Heading2"/>
            <w:jc w:val="center"/>
          </w:pPr>
        </w:pPrChange>
      </w:pPr>
    </w:p>
    <w:p w14:paraId="03C1B81B" w14:textId="44D81F30" w:rsidR="0058462B" w:rsidRPr="00F6125F" w:rsidRDefault="00D512B8" w:rsidP="0058462B">
      <w:pPr>
        <w:pStyle w:val="Heading3"/>
      </w:pPr>
      <w:bookmarkStart w:id="3774" w:name="_Toc397909072"/>
      <w:ins w:id="3775" w:author="Andrija Ilic" w:date="2015-09-14T22:38:00Z">
        <w:r>
          <w:rPr>
            <w:lang w:val="sr-Cyrl-RS"/>
          </w:rPr>
          <w:t>4</w:t>
        </w:r>
      </w:ins>
      <w:del w:id="3776" w:author="Andrija Ilic" w:date="2015-09-14T22:38:00Z">
        <w:r w:rsidR="0058462B" w:rsidDel="00D512B8">
          <w:delText>3</w:delText>
        </w:r>
      </w:del>
      <w:r w:rsidR="0058462B">
        <w:t>.2.1 Понашање софтверског система</w:t>
      </w:r>
      <w:ins w:id="3777" w:author="Boni" w:date="2014-09-07T21:04:00Z">
        <w:r w:rsidR="00F6125F">
          <w:t xml:space="preserve"> </w:t>
        </w:r>
      </w:ins>
      <w:ins w:id="3778" w:author="Boni" w:date="2014-09-07T21:05:00Z">
        <w:r w:rsidR="00F6125F">
          <w:t>–</w:t>
        </w:r>
      </w:ins>
      <w:ins w:id="3779" w:author="Boni" w:date="2014-09-07T21:04:00Z">
        <w:r w:rsidR="00F6125F">
          <w:t xml:space="preserve"> д</w:t>
        </w:r>
      </w:ins>
      <w:ins w:id="3780" w:author="Boni" w:date="2014-09-07T21:05:00Z">
        <w:r w:rsidR="00F6125F">
          <w:t>ијаграми секвенци случајева коришћења</w:t>
        </w:r>
      </w:ins>
      <w:bookmarkEnd w:id="3774"/>
    </w:p>
    <w:p w14:paraId="39C094F6" w14:textId="77777777" w:rsidR="00FD289F" w:rsidRDefault="00FD289F" w:rsidP="00FD289F"/>
    <w:p w14:paraId="45F8A040" w14:textId="34DFA13D" w:rsidR="00B4428C" w:rsidRDefault="00B4428C" w:rsidP="00B4428C">
      <w:pPr>
        <w:rPr>
          <w:ins w:id="3781" w:author="Andrija Ilic" w:date="2015-09-07T19:19:00Z"/>
          <w:b/>
        </w:rPr>
      </w:pPr>
      <w:ins w:id="3782" w:author="Andrija Ilic" w:date="2015-09-07T19:18:00Z">
        <w:r w:rsidRPr="003B30B1">
          <w:rPr>
            <w:b/>
          </w:rPr>
          <w:t>ДС1: Дијаграм секвенци за случај коришћења:</w:t>
        </w:r>
        <w:r>
          <w:rPr>
            <w:b/>
          </w:rPr>
          <w:t xml:space="preserve"> </w:t>
        </w:r>
      </w:ins>
      <w:ins w:id="3783" w:author="Andrija Ilic" w:date="2015-09-07T19:17:00Z">
        <w:r w:rsidRPr="003C6CC0">
          <w:rPr>
            <w:b/>
            <w:lang w:val="sr-Cyrl-RS"/>
          </w:rPr>
          <w:t>Регистрација корисника</w:t>
        </w:r>
        <w:r w:rsidRPr="00455F53" w:rsidDel="00F11783">
          <w:rPr>
            <w:b/>
          </w:rPr>
          <w:t xml:space="preserve"> </w:t>
        </w:r>
      </w:ins>
    </w:p>
    <w:p w14:paraId="10FAB030" w14:textId="77777777" w:rsidR="00143570" w:rsidRDefault="00143570" w:rsidP="00143570">
      <w:pPr>
        <w:rPr>
          <w:ins w:id="3784" w:author="Andrija Ilic" w:date="2015-09-07T19:19:00Z"/>
          <w:b/>
        </w:rPr>
      </w:pPr>
      <w:ins w:id="3785" w:author="Andrija Ilic" w:date="2015-09-07T19:19:00Z">
        <w:r>
          <w:rPr>
            <w:b/>
          </w:rPr>
          <w:t>Основни сценарио СК</w:t>
        </w:r>
      </w:ins>
    </w:p>
    <w:p w14:paraId="718D54A3" w14:textId="77777777" w:rsidR="001F09B9" w:rsidRDefault="001F09B9" w:rsidP="001F09B9">
      <w:pPr>
        <w:pStyle w:val="ListParagraph"/>
        <w:numPr>
          <w:ilvl w:val="0"/>
          <w:numId w:val="10"/>
        </w:numPr>
        <w:rPr>
          <w:ins w:id="3786" w:author="Andrija Ilic" w:date="2015-09-15T11:40:00Z"/>
        </w:rPr>
      </w:pPr>
      <w:ins w:id="3787" w:author="Andrija Ilic" w:date="2015-09-15T11:40:00Z">
        <w:r>
          <w:t xml:space="preserve">Корисник </w:t>
        </w:r>
        <w:r w:rsidRPr="00A10AA6">
          <w:rPr>
            <w:u w:val="single"/>
          </w:rPr>
          <w:t>позива</w:t>
        </w:r>
        <w:r>
          <w:t xml:space="preserve"> систем да </w:t>
        </w:r>
        <w:r>
          <w:rPr>
            <w:lang w:val="sr-Cyrl-RS"/>
          </w:rPr>
          <w:t xml:space="preserve">га региструје. </w:t>
        </w:r>
        <w:r>
          <w:t>(АПСО)</w:t>
        </w:r>
      </w:ins>
    </w:p>
    <w:p w14:paraId="5D08FD2E" w14:textId="76CD8DBE" w:rsidR="001F09B9" w:rsidRDefault="001F09B9" w:rsidP="001F09B9">
      <w:pPr>
        <w:pStyle w:val="ListParagraph"/>
        <w:numPr>
          <w:ilvl w:val="0"/>
          <w:numId w:val="10"/>
        </w:numPr>
        <w:rPr>
          <w:ins w:id="3788" w:author="Andrija Ilic" w:date="2015-09-15T11:41:00Z"/>
        </w:rPr>
      </w:pPr>
      <w:ins w:id="3789" w:author="Andrija Ilic" w:date="2015-09-15T11:41:00Z">
        <w:r>
          <w:t xml:space="preserve">Систем </w:t>
        </w:r>
        <w:r w:rsidRPr="00A10AA6">
          <w:rPr>
            <w:u w:val="single"/>
          </w:rPr>
          <w:t>приказује</w:t>
        </w:r>
        <w:r>
          <w:t xml:space="preserve"> кориснику поруку о успешној регистрацији и </w:t>
        </w:r>
        <w:r>
          <w:rPr>
            <w:lang w:val="sr-Cyrl-RS"/>
          </w:rPr>
          <w:t>прослеђује поруку кориснику</w:t>
        </w:r>
        <w:r>
          <w:t>. (ИА)</w:t>
        </w:r>
      </w:ins>
    </w:p>
    <w:p w14:paraId="0CF8792F" w14:textId="4D6E67EE" w:rsidR="001F09B9" w:rsidRDefault="005A7B3E" w:rsidP="001F09B9">
      <w:pPr>
        <w:pStyle w:val="ListParagraph"/>
        <w:numPr>
          <w:ilvl w:val="0"/>
          <w:numId w:val="10"/>
        </w:numPr>
        <w:rPr>
          <w:ins w:id="3790" w:author="Andrija Ilic" w:date="2015-09-15T11:41:00Z"/>
        </w:rPr>
      </w:pPr>
      <w:ins w:id="3791" w:author="Andrija Ilic" w:date="2015-09-15T11:46:00Z">
        <w:r>
          <w:rPr>
            <w:lang w:val="sr-Cyrl-RS"/>
          </w:rPr>
          <w:t xml:space="preserve">Клијент позива систем да </w:t>
        </w:r>
        <w:r w:rsidRPr="00AF10E0">
          <w:rPr>
            <w:u w:val="single"/>
            <w:lang w:val="sr-Cyrl-RS"/>
          </w:rPr>
          <w:t>активира</w:t>
        </w:r>
        <w:r>
          <w:rPr>
            <w:lang w:val="sr-Cyrl-RS"/>
          </w:rPr>
          <w:t xml:space="preserve"> корисника. (АПСО)</w:t>
        </w:r>
      </w:ins>
    </w:p>
    <w:p w14:paraId="32B19685" w14:textId="77777777" w:rsidR="001F09B9" w:rsidRDefault="001F09B9" w:rsidP="001F09B9">
      <w:pPr>
        <w:pStyle w:val="ListParagraph"/>
        <w:numPr>
          <w:ilvl w:val="0"/>
          <w:numId w:val="10"/>
        </w:numPr>
        <w:rPr>
          <w:ins w:id="3792" w:author="Andrija Ilic" w:date="2015-09-15T11:41:00Z"/>
        </w:rPr>
        <w:pPrChange w:id="3793" w:author="Andrija Ilic" w:date="2015-09-15T11:41:00Z">
          <w:pPr>
            <w:pStyle w:val="ListParagraph"/>
          </w:pPr>
        </w:pPrChange>
      </w:pPr>
      <w:ins w:id="3794" w:author="Andrija Ilic" w:date="2015-09-15T11:41:00Z">
        <w:r>
          <w:t xml:space="preserve">Систем </w:t>
        </w:r>
        <w:r w:rsidRPr="00A10AA6">
          <w:rPr>
            <w:u w:val="single"/>
          </w:rPr>
          <w:t>приказује</w:t>
        </w:r>
        <w:r>
          <w:t xml:space="preserve"> кориснику поруку о успешној </w:t>
        </w:r>
        <w:r>
          <w:rPr>
            <w:lang w:val="sr-Cyrl-RS"/>
          </w:rPr>
          <w:t>активацији</w:t>
        </w:r>
        <w:r>
          <w:t xml:space="preserve"> и </w:t>
        </w:r>
        <w:r>
          <w:rPr>
            <w:lang w:val="sr-Cyrl-RS"/>
          </w:rPr>
          <w:t>прослеђује поруку кориснику</w:t>
        </w:r>
        <w:r>
          <w:t>.</w:t>
        </w:r>
        <w:r>
          <w:rPr>
            <w:lang w:val="sr-Cyrl-RS"/>
          </w:rPr>
          <w:t xml:space="preserve"> </w:t>
        </w:r>
        <w:r>
          <w:t>(ИА)</w:t>
        </w:r>
      </w:ins>
    </w:p>
    <w:p w14:paraId="72C5B84A" w14:textId="61E82F4D" w:rsidR="00143570" w:rsidRDefault="001F09B9" w:rsidP="001F09B9">
      <w:pPr>
        <w:pStyle w:val="ListParagraph"/>
        <w:ind w:left="786"/>
        <w:rPr>
          <w:ins w:id="3795" w:author="Andrija Ilic" w:date="2015-09-07T19:19:00Z"/>
        </w:rPr>
        <w:pPrChange w:id="3796" w:author="Andrija Ilic" w:date="2015-09-15T11:41:00Z">
          <w:pPr>
            <w:pStyle w:val="ListParagraph"/>
          </w:pPr>
        </w:pPrChange>
      </w:pPr>
      <w:ins w:id="3797" w:author="Andrija Ilic" w:date="2015-09-15T11:41:00Z">
        <w:r>
          <w:t xml:space="preserve"> </w:t>
        </w:r>
      </w:ins>
    </w:p>
    <w:p w14:paraId="5EE92CE9" w14:textId="2E4F909C" w:rsidR="00143570" w:rsidRPr="00F90BCA" w:rsidRDefault="003629B8">
      <w:pPr>
        <w:pStyle w:val="ListParagraph"/>
        <w:jc w:val="center"/>
        <w:rPr>
          <w:ins w:id="3798" w:author="Andrija Ilic" w:date="2015-09-07T19:19:00Z"/>
        </w:rPr>
        <w:pPrChange w:id="3799" w:author="Andrija Ilic" w:date="2015-09-08T21:42:00Z">
          <w:pPr>
            <w:pStyle w:val="ListParagraph"/>
          </w:pPr>
        </w:pPrChange>
      </w:pPr>
      <w:ins w:id="3800" w:author="Andrija Ilic" w:date="2015-09-08T19:46:00Z">
        <w:r>
          <w:object w:dxaOrig="6855" w:dyaOrig="4680" w14:anchorId="126D0F2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342.75pt;height:234pt" o:ole="">
              <v:imagedata r:id="rId37" o:title=""/>
            </v:shape>
            <o:OLEObject Type="Embed" ProgID="Visio.Drawing.15" ShapeID="_x0000_i1028" DrawAspect="Content" ObjectID="_1503838334" r:id="rId38"/>
          </w:object>
        </w:r>
      </w:ins>
    </w:p>
    <w:p w14:paraId="15F2D5D1" w14:textId="69139BFB" w:rsidR="00370876" w:rsidRPr="00F6125F" w:rsidRDefault="00370876">
      <w:pPr>
        <w:pStyle w:val="ListParagraph"/>
        <w:jc w:val="center"/>
        <w:rPr>
          <w:ins w:id="3801" w:author="Andrija Ilic" w:date="2015-09-08T21:36:00Z"/>
        </w:rPr>
        <w:pPrChange w:id="3802" w:author="Andrija Ilic" w:date="2015-09-08T21:42:00Z">
          <w:pPr>
            <w:pStyle w:val="ListParagraph"/>
          </w:pPr>
        </w:pPrChange>
      </w:pPr>
      <w:ins w:id="3803" w:author="Andrija Ilic" w:date="2015-09-08T21:36:00Z">
        <w:r>
          <w:t xml:space="preserve">Дијаграм 3. Случај коришћења: </w:t>
        </w:r>
      </w:ins>
      <w:ins w:id="3804" w:author="Andrija Ilic" w:date="2015-09-08T21:37:00Z">
        <w:r>
          <w:rPr>
            <w:lang w:val="sr-Cyrl-RS"/>
          </w:rPr>
          <w:t>Регистрација</w:t>
        </w:r>
      </w:ins>
      <w:ins w:id="3805" w:author="Andrija Ilic" w:date="2015-09-08T21:36:00Z">
        <w:r>
          <w:t xml:space="preserve"> корисника</w:t>
        </w:r>
      </w:ins>
    </w:p>
    <w:p w14:paraId="326CBF5C" w14:textId="77777777" w:rsidR="00143570" w:rsidRDefault="00143570" w:rsidP="00143570">
      <w:pPr>
        <w:rPr>
          <w:ins w:id="3806" w:author="Andrija Ilic" w:date="2015-09-07T19:19:00Z"/>
          <w:b/>
        </w:rPr>
      </w:pPr>
      <w:ins w:id="3807" w:author="Andrija Ilic" w:date="2015-09-07T19:19:00Z">
        <w:r>
          <w:rPr>
            <w:b/>
          </w:rPr>
          <w:t>Алтернативни сценарио:</w:t>
        </w:r>
      </w:ins>
    </w:p>
    <w:p w14:paraId="2AD9FACF" w14:textId="6D6CC0F2" w:rsidR="00143570" w:rsidRPr="00AA54B0" w:rsidRDefault="00143570" w:rsidP="00AA54B0">
      <w:pPr>
        <w:pStyle w:val="ListParagraph"/>
        <w:numPr>
          <w:ilvl w:val="1"/>
          <w:numId w:val="59"/>
        </w:numPr>
        <w:rPr>
          <w:ins w:id="3808" w:author="Andrija Ilic" w:date="2015-09-07T19:22:00Z"/>
          <w:sz w:val="22"/>
          <w:rPrChange w:id="3809" w:author="Andrija Ilic" w:date="2015-09-15T11:49:00Z">
            <w:rPr>
              <w:ins w:id="3810" w:author="Andrija Ilic" w:date="2015-09-07T19:22:00Z"/>
            </w:rPr>
          </w:rPrChange>
        </w:rPr>
        <w:pPrChange w:id="3811" w:author="Andrija Ilic" w:date="2015-09-15T11:49:00Z">
          <w:pPr/>
        </w:pPrChange>
      </w:pPr>
      <w:ins w:id="3812" w:author="Andrija Ilic" w:date="2015-09-07T19:21:00Z">
        <w:r w:rsidRPr="00AA54B0">
          <w:rPr>
            <w:sz w:val="22"/>
            <w:rPrChange w:id="3813" w:author="Andrija Ilic" w:date="2015-09-15T11:49:00Z">
              <w:rPr/>
            </w:rPrChange>
          </w:rPr>
          <w:t>Уколико систем не м</w:t>
        </w:r>
        <w:r w:rsidRPr="00AA54B0">
          <w:rPr>
            <w:sz w:val="22"/>
            <w:lang w:val="sr-Cyrl-RS"/>
            <w:rPrChange w:id="3814" w:author="Andrija Ilic" w:date="2015-09-15T11:49:00Z">
              <w:rPr>
                <w:lang w:val="sr-Cyrl-RS"/>
              </w:rPr>
            </w:rPrChange>
          </w:rPr>
          <w:t>о</w:t>
        </w:r>
        <w:r w:rsidRPr="00AA54B0">
          <w:rPr>
            <w:sz w:val="22"/>
            <w:rPrChange w:id="3815" w:author="Andrija Ilic" w:date="2015-09-15T11:49:00Z">
              <w:rPr/>
            </w:rPrChange>
          </w:rPr>
          <w:t>же да региструје к</w:t>
        </w:r>
        <w:r w:rsidRPr="00AA54B0">
          <w:rPr>
            <w:sz w:val="22"/>
            <w:lang w:val="sr-Cyrl-RS"/>
            <w:rPrChange w:id="3816" w:author="Andrija Ilic" w:date="2015-09-15T11:49:00Z">
              <w:rPr>
                <w:lang w:val="sr-Cyrl-RS"/>
              </w:rPr>
            </w:rPrChange>
          </w:rPr>
          <w:t>о</w:t>
        </w:r>
        <w:r w:rsidRPr="00AA54B0">
          <w:rPr>
            <w:sz w:val="22"/>
            <w:rPrChange w:id="3817" w:author="Andrija Ilic" w:date="2015-09-15T11:49:00Z">
              <w:rPr/>
            </w:rPrChange>
          </w:rPr>
          <w:t>рисника, приказује к</w:t>
        </w:r>
        <w:r w:rsidRPr="00AA54B0">
          <w:rPr>
            <w:sz w:val="22"/>
            <w:lang w:val="sr-Cyrl-RS"/>
            <w:rPrChange w:id="3818" w:author="Andrija Ilic" w:date="2015-09-15T11:49:00Z">
              <w:rPr>
                <w:lang w:val="sr-Cyrl-RS"/>
              </w:rPr>
            </w:rPrChange>
          </w:rPr>
          <w:t>о</w:t>
        </w:r>
        <w:r w:rsidRPr="00AA54B0">
          <w:rPr>
            <w:sz w:val="22"/>
            <w:rPrChange w:id="3819" w:author="Andrija Ilic" w:date="2015-09-15T11:49:00Z">
              <w:rPr/>
            </w:rPrChange>
          </w:rPr>
          <w:t>риснику п</w:t>
        </w:r>
        <w:r w:rsidRPr="00AA54B0">
          <w:rPr>
            <w:sz w:val="22"/>
            <w:lang w:val="sr-Cyrl-RS"/>
            <w:rPrChange w:id="3820" w:author="Andrija Ilic" w:date="2015-09-15T11:49:00Z">
              <w:rPr>
                <w:lang w:val="sr-Cyrl-RS"/>
              </w:rPr>
            </w:rPrChange>
          </w:rPr>
          <w:t>о</w:t>
        </w:r>
        <w:r w:rsidRPr="00AA54B0">
          <w:rPr>
            <w:sz w:val="22"/>
            <w:rPrChange w:id="3821" w:author="Andrija Ilic" w:date="2015-09-15T11:49:00Z">
              <w:rPr/>
            </w:rPrChange>
          </w:rPr>
          <w:t>руку да не м</w:t>
        </w:r>
        <w:r w:rsidRPr="00AA54B0">
          <w:rPr>
            <w:sz w:val="22"/>
            <w:lang w:val="sr-Cyrl-RS"/>
            <w:rPrChange w:id="3822" w:author="Andrija Ilic" w:date="2015-09-15T11:49:00Z">
              <w:rPr>
                <w:lang w:val="sr-Cyrl-RS"/>
              </w:rPr>
            </w:rPrChange>
          </w:rPr>
          <w:t>о</w:t>
        </w:r>
        <w:r w:rsidRPr="00AA54B0">
          <w:rPr>
            <w:sz w:val="22"/>
            <w:rPrChange w:id="3823" w:author="Andrija Ilic" w:date="2015-09-15T11:49:00Z">
              <w:rPr/>
            </w:rPrChange>
          </w:rPr>
          <w:t>же да га региструје (ИА). Прекида се изврше</w:t>
        </w:r>
        <w:r w:rsidRPr="00AA54B0">
          <w:rPr>
            <w:sz w:val="22"/>
            <w:lang w:val="sr-Cyrl-RS"/>
            <w:rPrChange w:id="3824" w:author="Andrija Ilic" w:date="2015-09-15T11:49:00Z">
              <w:rPr>
                <w:lang w:val="sr-Cyrl-RS"/>
              </w:rPr>
            </w:rPrChange>
          </w:rPr>
          <w:t>њ</w:t>
        </w:r>
        <w:r w:rsidRPr="00AA54B0">
          <w:rPr>
            <w:sz w:val="22"/>
            <w:rPrChange w:id="3825" w:author="Andrija Ilic" w:date="2015-09-15T11:49:00Z">
              <w:rPr/>
            </w:rPrChange>
          </w:rPr>
          <w:t>е сценарија.</w:t>
        </w:r>
      </w:ins>
    </w:p>
    <w:p w14:paraId="6ECAA749" w14:textId="0BB4341A" w:rsidR="00072961" w:rsidRDefault="00EE782D">
      <w:pPr>
        <w:ind w:left="720"/>
        <w:jc w:val="center"/>
        <w:rPr>
          <w:ins w:id="3826" w:author="Andrija Ilic" w:date="2015-09-08T19:44:00Z"/>
          <w:sz w:val="22"/>
        </w:rPr>
        <w:pPrChange w:id="3827" w:author="Andrija Ilic" w:date="2015-09-08T21:42:00Z">
          <w:pPr/>
        </w:pPrChange>
      </w:pPr>
      <w:ins w:id="3828" w:author="Andrija Ilic" w:date="2015-09-08T19:44:00Z">
        <w:r>
          <w:object w:dxaOrig="7305" w:dyaOrig="4095" w14:anchorId="71D1764C">
            <v:shape id="_x0000_i1029" type="#_x0000_t75" style="width:365.25pt;height:204.75pt" o:ole="">
              <v:imagedata r:id="rId39" o:title=""/>
            </v:shape>
            <o:OLEObject Type="Embed" ProgID="Visio.Drawing.15" ShapeID="_x0000_i1029" DrawAspect="Content" ObjectID="_1503838335" r:id="rId40"/>
          </w:object>
        </w:r>
      </w:ins>
    </w:p>
    <w:p w14:paraId="2184F60A" w14:textId="04DFA844" w:rsidR="00370876" w:rsidRPr="00293429" w:rsidRDefault="00370876">
      <w:pPr>
        <w:jc w:val="center"/>
        <w:rPr>
          <w:ins w:id="3829" w:author="Andrija Ilic" w:date="2015-09-08T21:37:00Z"/>
        </w:rPr>
        <w:pPrChange w:id="3830" w:author="Andrija Ilic" w:date="2015-09-08T21:42:00Z">
          <w:pPr>
            <w:pStyle w:val="ListParagraph"/>
          </w:pPr>
        </w:pPrChange>
      </w:pPr>
      <w:ins w:id="3831" w:author="Andrija Ilic" w:date="2015-09-08T21:37:00Z">
        <w:r>
          <w:t xml:space="preserve">Дијаграм </w:t>
        </w:r>
        <w:r w:rsidRPr="00B622AE">
          <w:rPr>
            <w:lang w:val="sr-Cyrl-RS"/>
          </w:rPr>
          <w:t>4</w:t>
        </w:r>
        <w:r>
          <w:t xml:space="preserve">. Случај коришћења: </w:t>
        </w:r>
        <w:r w:rsidRPr="00B622AE">
          <w:rPr>
            <w:lang w:val="sr-Cyrl-RS"/>
          </w:rPr>
          <w:t>Регистрација</w:t>
        </w:r>
        <w:r>
          <w:t xml:space="preserve"> корисника</w:t>
        </w:r>
        <w:r w:rsidRPr="00B622AE">
          <w:rPr>
            <w:lang w:val="sr-Cyrl-RS"/>
          </w:rPr>
          <w:t xml:space="preserve"> </w:t>
        </w:r>
      </w:ins>
      <w:ins w:id="3832" w:author="Andrija Ilic" w:date="2015-09-08T21:38:00Z">
        <w:r w:rsidRPr="00B622AE">
          <w:rPr>
            <w:lang w:val="sr-Cyrl-RS"/>
          </w:rPr>
          <w:t xml:space="preserve">- </w:t>
        </w:r>
      </w:ins>
      <w:ins w:id="3833" w:author="Andrija Ilic" w:date="2015-09-08T21:37:00Z">
        <w:r>
          <w:t>алтернативни сценарио</w:t>
        </w:r>
      </w:ins>
    </w:p>
    <w:p w14:paraId="0777A760" w14:textId="529C3836" w:rsidR="00143570" w:rsidRDefault="00143570">
      <w:pPr>
        <w:ind w:left="720"/>
        <w:rPr>
          <w:ins w:id="3834" w:author="Andrija Ilic" w:date="2015-09-07T19:24:00Z"/>
          <w:sz w:val="22"/>
          <w:lang w:val="sr-Cyrl-RS"/>
        </w:rPr>
        <w:pPrChange w:id="3835" w:author="Andrija Ilic" w:date="2015-09-07T19:22:00Z">
          <w:pPr/>
        </w:pPrChange>
      </w:pPr>
      <w:ins w:id="3836" w:author="Andrija Ilic" w:date="2015-09-07T19:22:00Z">
        <w:r>
          <w:rPr>
            <w:sz w:val="22"/>
          </w:rPr>
          <w:t xml:space="preserve">4.1 </w:t>
        </w:r>
        <w:r>
          <w:rPr>
            <w:sz w:val="22"/>
            <w:lang w:val="sr-Cyrl-RS"/>
          </w:rPr>
          <w:t>Уколико активациони линк није валидан систем приказује поруку о неуспешној активацији (ИА). Прекида се извршење сценарија.</w:t>
        </w:r>
      </w:ins>
    </w:p>
    <w:p w14:paraId="79F16FCF" w14:textId="036DD3B7" w:rsidR="00E261DF" w:rsidRPr="00143570" w:rsidRDefault="004254B7">
      <w:pPr>
        <w:ind w:left="720"/>
        <w:jc w:val="center"/>
        <w:rPr>
          <w:ins w:id="3837" w:author="Andrija Ilic" w:date="2015-09-07T19:21:00Z"/>
          <w:sz w:val="22"/>
          <w:rPrChange w:id="3838" w:author="Andrija Ilic" w:date="2015-09-07T19:22:00Z">
            <w:rPr>
              <w:ins w:id="3839" w:author="Andrija Ilic" w:date="2015-09-07T19:21:00Z"/>
            </w:rPr>
          </w:rPrChange>
        </w:rPr>
        <w:pPrChange w:id="3840" w:author="Andrija Ilic" w:date="2015-09-08T21:42:00Z">
          <w:pPr/>
        </w:pPrChange>
      </w:pPr>
      <w:ins w:id="3841" w:author="Andrija Ilic" w:date="2015-09-08T19:47:00Z">
        <w:r>
          <w:object w:dxaOrig="7305" w:dyaOrig="4095" w14:anchorId="676AB34F">
            <v:shape id="_x0000_i1030" type="#_x0000_t75" style="width:365.25pt;height:204.75pt" o:ole="">
              <v:imagedata r:id="rId41" o:title=""/>
            </v:shape>
            <o:OLEObject Type="Embed" ProgID="Visio.Drawing.15" ShapeID="_x0000_i1030" DrawAspect="Content" ObjectID="_1503838336" r:id="rId42"/>
          </w:object>
        </w:r>
      </w:ins>
    </w:p>
    <w:p w14:paraId="7D19BFCC" w14:textId="2F5C9E05" w:rsidR="00370876" w:rsidRPr="00293429" w:rsidRDefault="00370876">
      <w:pPr>
        <w:jc w:val="center"/>
        <w:rPr>
          <w:ins w:id="3842" w:author="Andrija Ilic" w:date="2015-09-08T21:38:00Z"/>
        </w:rPr>
        <w:pPrChange w:id="3843" w:author="Andrija Ilic" w:date="2015-09-08T21:42:00Z">
          <w:pPr>
            <w:pStyle w:val="ListParagraph"/>
          </w:pPr>
        </w:pPrChange>
      </w:pPr>
      <w:ins w:id="3844" w:author="Andrija Ilic" w:date="2015-09-08T21:38:00Z">
        <w:r>
          <w:t xml:space="preserve">Дијаграм </w:t>
        </w:r>
        <w:r w:rsidRPr="00B622AE">
          <w:rPr>
            <w:lang w:val="sr-Cyrl-RS"/>
          </w:rPr>
          <w:t>5</w:t>
        </w:r>
        <w:r>
          <w:t xml:space="preserve">. Случај коришћења: </w:t>
        </w:r>
        <w:r w:rsidRPr="00B622AE">
          <w:rPr>
            <w:lang w:val="sr-Cyrl-RS"/>
          </w:rPr>
          <w:t>Регистрација</w:t>
        </w:r>
        <w:r>
          <w:t xml:space="preserve"> корисника</w:t>
        </w:r>
        <w:r w:rsidRPr="00B622AE">
          <w:rPr>
            <w:lang w:val="sr-Cyrl-RS"/>
          </w:rPr>
          <w:t xml:space="preserve"> - </w:t>
        </w:r>
        <w:r>
          <w:t>алтернативни сценарио</w:t>
        </w:r>
      </w:ins>
    </w:p>
    <w:p w14:paraId="2260F813" w14:textId="77777777" w:rsidR="00370876" w:rsidRDefault="00370876" w:rsidP="00E261DF">
      <w:pPr>
        <w:rPr>
          <w:ins w:id="3845" w:author="Andrija Ilic" w:date="2015-09-08T21:38:00Z"/>
          <w:b/>
        </w:rPr>
      </w:pPr>
    </w:p>
    <w:p w14:paraId="22132EA2" w14:textId="5C09235A" w:rsidR="00E261DF" w:rsidRDefault="00E261DF" w:rsidP="00E261DF">
      <w:pPr>
        <w:rPr>
          <w:ins w:id="3846" w:author="Andrija Ilic" w:date="2015-09-07T19:23:00Z"/>
          <w:b/>
        </w:rPr>
      </w:pPr>
      <w:ins w:id="3847" w:author="Andrija Ilic" w:date="2015-09-07T19:23:00Z">
        <w:r>
          <w:rPr>
            <w:b/>
          </w:rPr>
          <w:t>ДС</w:t>
        </w:r>
      </w:ins>
      <w:ins w:id="3848" w:author="Andrija Ilic" w:date="2015-09-07T19:24:00Z">
        <w:r>
          <w:rPr>
            <w:b/>
          </w:rPr>
          <w:t>2</w:t>
        </w:r>
      </w:ins>
      <w:ins w:id="3849" w:author="Andrija Ilic" w:date="2015-09-07T19:23:00Z">
        <w:r w:rsidRPr="003B30B1">
          <w:rPr>
            <w:b/>
          </w:rPr>
          <w:t>: Дијаграм секвенци за случај коришћења</w:t>
        </w:r>
        <w:r>
          <w:rPr>
            <w:b/>
          </w:rPr>
          <w:t>: Измена података о кориснику</w:t>
        </w:r>
      </w:ins>
    </w:p>
    <w:p w14:paraId="54F0C023" w14:textId="77777777" w:rsidR="00E261DF" w:rsidRDefault="00E261DF" w:rsidP="00E261DF">
      <w:pPr>
        <w:rPr>
          <w:ins w:id="3850" w:author="Andrija Ilic" w:date="2015-09-07T19:23:00Z"/>
          <w:b/>
        </w:rPr>
      </w:pPr>
      <w:ins w:id="3851" w:author="Andrija Ilic" w:date="2015-09-07T19:23:00Z">
        <w:r>
          <w:rPr>
            <w:b/>
          </w:rPr>
          <w:t>Основни сценарио СК</w:t>
        </w:r>
      </w:ins>
    </w:p>
    <w:p w14:paraId="4A541C2B" w14:textId="77777777" w:rsidR="00223837" w:rsidRDefault="00223837" w:rsidP="00223837">
      <w:pPr>
        <w:pStyle w:val="ListParagraph"/>
        <w:numPr>
          <w:ilvl w:val="0"/>
          <w:numId w:val="35"/>
        </w:numPr>
        <w:rPr>
          <w:ins w:id="3852" w:author="Andrija Ilic" w:date="2015-09-15T12:02:00Z"/>
        </w:rPr>
      </w:pPr>
      <w:ins w:id="3853" w:author="Andrija Ilic" w:date="2015-09-15T12:02:00Z">
        <w:r>
          <w:rPr>
            <w:lang w:val="sr-Cyrl-RS"/>
          </w:rPr>
          <w:t>Корисник</w:t>
        </w:r>
        <w:r>
          <w:t xml:space="preserve"> </w:t>
        </w:r>
        <w:r w:rsidRPr="007268A5">
          <w:rPr>
            <w:u w:val="single"/>
          </w:rPr>
          <w:t>позива систем</w:t>
        </w:r>
        <w:r>
          <w:t xml:space="preserve"> да </w:t>
        </w:r>
        <w:r w:rsidRPr="00AF10E0">
          <w:rPr>
            <w:u w:val="single"/>
          </w:rPr>
          <w:t>измени</w:t>
        </w:r>
        <w:r>
          <w:t xml:space="preserve"> податке</w:t>
        </w:r>
        <w:r>
          <w:rPr>
            <w:lang w:val="sr-Cyrl-RS"/>
          </w:rPr>
          <w:t xml:space="preserve"> за корисника. </w:t>
        </w:r>
        <w:r>
          <w:t>(АПСО)</w:t>
        </w:r>
      </w:ins>
    </w:p>
    <w:p w14:paraId="4FB249C2" w14:textId="479FA0CA" w:rsidR="00E261DF" w:rsidRPr="00C05F3F" w:rsidRDefault="000E5940" w:rsidP="00E261DF">
      <w:pPr>
        <w:pStyle w:val="ListParagraph"/>
        <w:numPr>
          <w:ilvl w:val="0"/>
          <w:numId w:val="35"/>
        </w:numPr>
        <w:rPr>
          <w:ins w:id="3854" w:author="Andrija Ilic" w:date="2015-09-07T19:23:00Z"/>
        </w:rPr>
      </w:pPr>
      <w:ins w:id="3855" w:author="Andrija Ilic" w:date="2015-09-08T19:50:00Z">
        <w:r>
          <w:t xml:space="preserve">Систем </w:t>
        </w:r>
        <w:r w:rsidRPr="00F81F28">
          <w:rPr>
            <w:u w:val="single"/>
          </w:rPr>
          <w:t>приказује</w:t>
        </w:r>
        <w:r>
          <w:t xml:space="preserve"> корисник</w:t>
        </w:r>
        <w:r>
          <w:rPr>
            <w:lang w:val="sr-Cyrl-RS"/>
          </w:rPr>
          <w:t>а</w:t>
        </w:r>
        <w:r>
          <w:t xml:space="preserve"> са измењеним подацима</w:t>
        </w:r>
      </w:ins>
      <w:ins w:id="3856" w:author="Andrija Ilic" w:date="2015-09-07T19:23:00Z">
        <w:r w:rsidR="00E261DF">
          <w:t>.</w:t>
        </w:r>
      </w:ins>
      <w:ins w:id="3857" w:author="Andrija Ilic" w:date="2015-09-07T19:25:00Z">
        <w:r w:rsidR="00E261DF">
          <w:t xml:space="preserve"> </w:t>
        </w:r>
      </w:ins>
      <w:ins w:id="3858" w:author="Andrija Ilic" w:date="2015-09-07T19:23:00Z">
        <w:r w:rsidR="00E261DF">
          <w:t>(ИА)</w:t>
        </w:r>
      </w:ins>
    </w:p>
    <w:p w14:paraId="5352FBF6" w14:textId="4D510A37" w:rsidR="000E5940" w:rsidRDefault="002E71F6">
      <w:pPr>
        <w:jc w:val="center"/>
        <w:rPr>
          <w:ins w:id="3859" w:author="Andrija Ilic" w:date="2015-09-08T19:51:00Z"/>
          <w:b/>
        </w:rPr>
        <w:pPrChange w:id="3860" w:author="Andrija Ilic" w:date="2015-09-08T21:42:00Z">
          <w:pPr/>
        </w:pPrChange>
      </w:pPr>
      <w:ins w:id="3861" w:author="Andrija Ilic" w:date="2015-09-08T19:52:00Z">
        <w:r>
          <w:object w:dxaOrig="7410" w:dyaOrig="4095" w14:anchorId="1B956504">
            <v:shape id="_x0000_i1031" type="#_x0000_t75" style="width:370.5pt;height:204.75pt" o:ole="">
              <v:imagedata r:id="rId43" o:title=""/>
            </v:shape>
            <o:OLEObject Type="Embed" ProgID="Visio.Drawing.15" ShapeID="_x0000_i1031" DrawAspect="Content" ObjectID="_1503838337" r:id="rId44"/>
          </w:object>
        </w:r>
      </w:ins>
    </w:p>
    <w:p w14:paraId="61FA71F1" w14:textId="2360C118" w:rsidR="00370876" w:rsidRPr="00370876" w:rsidRDefault="00370876">
      <w:pPr>
        <w:pStyle w:val="ListParagraph"/>
        <w:jc w:val="center"/>
        <w:rPr>
          <w:ins w:id="3862" w:author="Andrija Ilic" w:date="2015-09-08T21:39:00Z"/>
          <w:lang w:val="sr-Cyrl-RS"/>
          <w:rPrChange w:id="3863" w:author="Andrija Ilic" w:date="2015-09-08T21:39:00Z">
            <w:rPr>
              <w:ins w:id="3864" w:author="Andrija Ilic" w:date="2015-09-08T21:39:00Z"/>
            </w:rPr>
          </w:rPrChange>
        </w:rPr>
        <w:pPrChange w:id="3865" w:author="Andrija Ilic" w:date="2015-09-08T21:42:00Z">
          <w:pPr>
            <w:pStyle w:val="ListParagraph"/>
          </w:pPr>
        </w:pPrChange>
      </w:pPr>
      <w:ins w:id="3866" w:author="Andrija Ilic" w:date="2015-09-08T21:39:00Z">
        <w:r>
          <w:t xml:space="preserve">Дијаграм </w:t>
        </w:r>
        <w:r>
          <w:rPr>
            <w:lang w:val="sr-Cyrl-RS"/>
          </w:rPr>
          <w:t>6</w:t>
        </w:r>
        <w:r>
          <w:t xml:space="preserve">. Случај коришћења: </w:t>
        </w:r>
        <w:r>
          <w:rPr>
            <w:lang w:val="sr-Cyrl-RS"/>
          </w:rPr>
          <w:t>Измена података о</w:t>
        </w:r>
        <w:r>
          <w:t xml:space="preserve"> </w:t>
        </w:r>
        <w:r>
          <w:rPr>
            <w:lang w:val="sr-Cyrl-RS"/>
          </w:rPr>
          <w:t>кориснику</w:t>
        </w:r>
      </w:ins>
    </w:p>
    <w:p w14:paraId="14041713" w14:textId="77777777" w:rsidR="00E261DF" w:rsidRDefault="00E261DF" w:rsidP="00E261DF">
      <w:pPr>
        <w:rPr>
          <w:ins w:id="3867" w:author="Andrija Ilic" w:date="2015-09-07T19:23:00Z"/>
          <w:b/>
        </w:rPr>
      </w:pPr>
      <w:ins w:id="3868" w:author="Andrija Ilic" w:date="2015-09-07T19:23:00Z">
        <w:r>
          <w:rPr>
            <w:b/>
          </w:rPr>
          <w:t>Алтернативни сценарио:</w:t>
        </w:r>
      </w:ins>
    </w:p>
    <w:p w14:paraId="7BF5F097" w14:textId="6DD7F8AE" w:rsidR="00E261DF" w:rsidRDefault="002E71F6">
      <w:pPr>
        <w:ind w:firstLine="720"/>
        <w:rPr>
          <w:ins w:id="3869" w:author="Andrija Ilic" w:date="2015-09-07T19:23:00Z"/>
        </w:rPr>
        <w:pPrChange w:id="3870" w:author="Andrija Ilic" w:date="2015-09-07T19:25:00Z">
          <w:pPr/>
        </w:pPrChange>
      </w:pPr>
      <w:ins w:id="3871" w:author="Andrija Ilic" w:date="2015-09-07T19:23:00Z">
        <w:r>
          <w:t>2</w:t>
        </w:r>
        <w:r w:rsidR="00E261DF">
          <w:t xml:space="preserve">.1 </w:t>
        </w:r>
      </w:ins>
      <w:ins w:id="3872" w:author="Andrija Ilic" w:date="2015-09-07T19:25:00Z">
        <w:r w:rsidR="00E261DF">
          <w:t xml:space="preserve">Систем </w:t>
        </w:r>
        <w:r w:rsidR="00E261DF" w:rsidRPr="00F81F28">
          <w:rPr>
            <w:u w:val="single"/>
          </w:rPr>
          <w:t>приказ</w:t>
        </w:r>
      </w:ins>
      <w:ins w:id="3873" w:author="Andrija Ilic" w:date="2015-09-15T14:53:00Z">
        <w:r w:rsidR="007339A9">
          <w:rPr>
            <w:u w:val="single"/>
            <w:lang w:val="sr-Cyrl-RS"/>
          </w:rPr>
          <w:t>у</w:t>
        </w:r>
      </w:ins>
      <w:ins w:id="3874" w:author="Andrija Ilic" w:date="2015-09-07T19:25:00Z">
        <w:r w:rsidR="00E261DF" w:rsidRPr="00F81F28">
          <w:rPr>
            <w:u w:val="single"/>
          </w:rPr>
          <w:t xml:space="preserve">је </w:t>
        </w:r>
        <w:r w:rsidR="00E261DF">
          <w:t>поруку о грешци при измени података за корисника. (ИА) Прекида се извршење.</w:t>
        </w:r>
      </w:ins>
    </w:p>
    <w:p w14:paraId="0DC9C998" w14:textId="5DD5B322" w:rsidR="00E261DF" w:rsidRDefault="002A75B9">
      <w:pPr>
        <w:jc w:val="center"/>
        <w:rPr>
          <w:ins w:id="3875" w:author="Andrija Ilic" w:date="2015-09-07T19:26:00Z"/>
          <w:b/>
        </w:rPr>
        <w:pPrChange w:id="3876" w:author="Andrija Ilic" w:date="2015-09-08T21:41:00Z">
          <w:pPr/>
        </w:pPrChange>
      </w:pPr>
      <w:ins w:id="3877" w:author="Andrija Ilic" w:date="2015-09-08T19:54:00Z">
        <w:r>
          <w:object w:dxaOrig="7410" w:dyaOrig="4095" w14:anchorId="737B576C">
            <v:shape id="_x0000_i1032" type="#_x0000_t75" style="width:370.5pt;height:204.75pt" o:ole="">
              <v:imagedata r:id="rId45" o:title=""/>
            </v:shape>
            <o:OLEObject Type="Embed" ProgID="Visio.Drawing.15" ShapeID="_x0000_i1032" DrawAspect="Content" ObjectID="_1503838338" r:id="rId46"/>
          </w:object>
        </w:r>
      </w:ins>
    </w:p>
    <w:p w14:paraId="0C08A93C" w14:textId="1B263234" w:rsidR="00370876" w:rsidRPr="00293429" w:rsidRDefault="00370876">
      <w:pPr>
        <w:jc w:val="center"/>
        <w:rPr>
          <w:ins w:id="3878" w:author="Andrija Ilic" w:date="2015-09-08T21:39:00Z"/>
        </w:rPr>
        <w:pPrChange w:id="3879" w:author="Andrija Ilic" w:date="2015-09-08T21:41:00Z">
          <w:pPr>
            <w:pStyle w:val="ListParagraph"/>
          </w:pPr>
        </w:pPrChange>
      </w:pPr>
      <w:ins w:id="3880" w:author="Andrija Ilic" w:date="2015-09-08T21:39:00Z">
        <w:r>
          <w:t xml:space="preserve">Дијаграм </w:t>
        </w:r>
        <w:r w:rsidRPr="00B622AE">
          <w:rPr>
            <w:lang w:val="sr-Cyrl-RS"/>
          </w:rPr>
          <w:t>7</w:t>
        </w:r>
        <w:r>
          <w:t xml:space="preserve">. Случај коришћења: </w:t>
        </w:r>
        <w:r w:rsidRPr="00B622AE">
          <w:rPr>
            <w:lang w:val="sr-Cyrl-RS"/>
          </w:rPr>
          <w:t>Измена података о</w:t>
        </w:r>
        <w:r>
          <w:t xml:space="preserve"> корисник</w:t>
        </w:r>
        <w:r w:rsidRPr="00B622AE">
          <w:rPr>
            <w:lang w:val="sr-Cyrl-RS"/>
          </w:rPr>
          <w:t xml:space="preserve">у - </w:t>
        </w:r>
        <w:r>
          <w:t>алтернативни сценарио</w:t>
        </w:r>
      </w:ins>
    </w:p>
    <w:p w14:paraId="2177FFB7" w14:textId="77777777" w:rsidR="00CB3471" w:rsidRDefault="00CB3471" w:rsidP="00E261DF">
      <w:pPr>
        <w:rPr>
          <w:ins w:id="3881" w:author="Andrija Ilic" w:date="2015-09-09T20:43:00Z"/>
          <w:b/>
        </w:rPr>
      </w:pPr>
    </w:p>
    <w:p w14:paraId="60CFF7FC" w14:textId="2BD16269" w:rsidR="00E261DF" w:rsidRDefault="00E261DF" w:rsidP="00E261DF">
      <w:pPr>
        <w:rPr>
          <w:ins w:id="3882" w:author="Andrija Ilic" w:date="2015-09-07T19:26:00Z"/>
          <w:b/>
        </w:rPr>
      </w:pPr>
      <w:ins w:id="3883" w:author="Andrija Ilic" w:date="2015-09-07T19:26:00Z">
        <w:r>
          <w:rPr>
            <w:b/>
          </w:rPr>
          <w:t>ДС3</w:t>
        </w:r>
        <w:r w:rsidRPr="003B30B1">
          <w:rPr>
            <w:b/>
          </w:rPr>
          <w:t>: Дијаграм секвенци за случај коришћења</w:t>
        </w:r>
        <w:r>
          <w:rPr>
            <w:b/>
          </w:rPr>
          <w:t xml:space="preserve">: Преглед </w:t>
        </w:r>
        <w:r>
          <w:rPr>
            <w:b/>
            <w:lang w:val="sr-Cyrl-RS"/>
          </w:rPr>
          <w:t>активности корисника</w:t>
        </w:r>
      </w:ins>
    </w:p>
    <w:p w14:paraId="4212EA85" w14:textId="77777777" w:rsidR="00E261DF" w:rsidRDefault="00E261DF" w:rsidP="00E261DF">
      <w:pPr>
        <w:rPr>
          <w:ins w:id="3884" w:author="Andrija Ilic" w:date="2015-09-07T19:27:00Z"/>
          <w:b/>
        </w:rPr>
      </w:pPr>
      <w:ins w:id="3885" w:author="Andrija Ilic" w:date="2015-09-07T19:27:00Z">
        <w:r>
          <w:rPr>
            <w:b/>
          </w:rPr>
          <w:t>Основни сценарио СК</w:t>
        </w:r>
      </w:ins>
    </w:p>
    <w:p w14:paraId="6ABBC5F5" w14:textId="685514F5" w:rsidR="00E261DF" w:rsidRDefault="0007652C" w:rsidP="00E261DF">
      <w:pPr>
        <w:pStyle w:val="ListParagraph"/>
        <w:numPr>
          <w:ilvl w:val="0"/>
          <w:numId w:val="50"/>
        </w:numPr>
        <w:rPr>
          <w:ins w:id="3886" w:author="Andrija Ilic" w:date="2015-09-07T19:27:00Z"/>
        </w:rPr>
      </w:pPr>
      <w:ins w:id="3887" w:author="Andrija Ilic" w:date="2015-09-15T12:08:00Z">
        <w:r>
          <w:t xml:space="preserve">Корисник </w:t>
        </w:r>
        <w:r w:rsidRPr="00AF10E0">
          <w:rPr>
            <w:u w:val="single"/>
          </w:rPr>
          <w:t>позива</w:t>
        </w:r>
        <w:r>
          <w:t xml:space="preserve"> систем </w:t>
        </w:r>
        <w:r w:rsidRPr="00AF10E0">
          <w:t xml:space="preserve">да </w:t>
        </w:r>
        <w:r>
          <w:rPr>
            <w:u w:val="single"/>
          </w:rPr>
          <w:t>пр</w:t>
        </w:r>
        <w:r w:rsidRPr="00F81F28">
          <w:rPr>
            <w:u w:val="single"/>
          </w:rPr>
          <w:t>икаже</w:t>
        </w:r>
        <w:r>
          <w:t xml:space="preserve"> све </w:t>
        </w:r>
        <w:r>
          <w:rPr>
            <w:lang w:val="sr-Cyrl-RS"/>
          </w:rPr>
          <w:t>активности</w:t>
        </w:r>
        <w:r>
          <w:t xml:space="preserve"> који одговарају критеријуму претраге</w:t>
        </w:r>
        <w:r>
          <w:rPr>
            <w:lang w:val="sr-Cyrl-RS"/>
          </w:rPr>
          <w:t>.</w:t>
        </w:r>
        <w:r>
          <w:t xml:space="preserve"> (АПСО)</w:t>
        </w:r>
      </w:ins>
    </w:p>
    <w:p w14:paraId="40A63972" w14:textId="399FD89F" w:rsidR="00E261DF" w:rsidRPr="00C05F3F" w:rsidRDefault="00E261DF" w:rsidP="00E261DF">
      <w:pPr>
        <w:pStyle w:val="ListParagraph"/>
        <w:numPr>
          <w:ilvl w:val="0"/>
          <w:numId w:val="50"/>
        </w:numPr>
        <w:rPr>
          <w:ins w:id="3888" w:author="Andrija Ilic" w:date="2015-09-07T19:27:00Z"/>
        </w:rPr>
      </w:pPr>
      <w:ins w:id="3889" w:author="Andrija Ilic" w:date="2015-09-07T19:27:00Z">
        <w:r>
          <w:t xml:space="preserve">Систем </w:t>
        </w:r>
        <w:r w:rsidRPr="00F81F28">
          <w:rPr>
            <w:u w:val="single"/>
          </w:rPr>
          <w:t>приказује</w:t>
        </w:r>
        <w:r>
          <w:t xml:space="preserve"> </w:t>
        </w:r>
        <w:r>
          <w:rPr>
            <w:lang w:val="sr-Cyrl-RS"/>
          </w:rPr>
          <w:t>активности</w:t>
        </w:r>
        <w:r>
          <w:t xml:space="preserve"> који одговарају задатој претрази. (ИА)</w:t>
        </w:r>
      </w:ins>
    </w:p>
    <w:p w14:paraId="19550229" w14:textId="578E4697" w:rsidR="0040687F" w:rsidRDefault="00AE001B">
      <w:pPr>
        <w:jc w:val="center"/>
        <w:rPr>
          <w:ins w:id="3890" w:author="Andrija Ilic" w:date="2015-09-08T20:24:00Z"/>
          <w:b/>
        </w:rPr>
        <w:pPrChange w:id="3891" w:author="Andrija Ilic" w:date="2015-09-08T21:41:00Z">
          <w:pPr/>
        </w:pPrChange>
      </w:pPr>
      <w:ins w:id="3892" w:author="Andrija Ilic" w:date="2015-09-08T20:24:00Z">
        <w:r>
          <w:object w:dxaOrig="7410" w:dyaOrig="4095" w14:anchorId="0ABEDF6E">
            <v:shape id="_x0000_i1040" type="#_x0000_t75" style="width:370.5pt;height:204.75pt" o:ole="">
              <v:imagedata r:id="rId47" o:title=""/>
            </v:shape>
            <o:OLEObject Type="Embed" ProgID="Visio.Drawing.15" ShapeID="_x0000_i1040" DrawAspect="Content" ObjectID="_1503838339" r:id="rId48"/>
          </w:object>
        </w:r>
      </w:ins>
    </w:p>
    <w:p w14:paraId="48412BB9" w14:textId="3EC9F84E" w:rsidR="00B622AE" w:rsidRPr="00293429" w:rsidRDefault="00B622AE">
      <w:pPr>
        <w:pStyle w:val="ListParagraph"/>
        <w:jc w:val="center"/>
        <w:rPr>
          <w:ins w:id="3893" w:author="Andrija Ilic" w:date="2015-09-08T21:40:00Z"/>
        </w:rPr>
        <w:pPrChange w:id="3894" w:author="Andrija Ilic" w:date="2015-09-08T21:41:00Z">
          <w:pPr>
            <w:pStyle w:val="ListParagraph"/>
          </w:pPr>
        </w:pPrChange>
      </w:pPr>
      <w:ins w:id="3895" w:author="Andrija Ilic" w:date="2015-09-08T21:40:00Z">
        <w:r>
          <w:t xml:space="preserve">Дијаграм </w:t>
        </w:r>
        <w:r>
          <w:rPr>
            <w:lang w:val="sr-Cyrl-RS"/>
          </w:rPr>
          <w:t>8</w:t>
        </w:r>
        <w:r>
          <w:t xml:space="preserve">. Случај коришћења: </w:t>
        </w:r>
        <w:r>
          <w:rPr>
            <w:lang w:val="sr-Cyrl-RS"/>
          </w:rPr>
          <w:t>Преглед активности корисника</w:t>
        </w:r>
      </w:ins>
    </w:p>
    <w:p w14:paraId="43F6A467" w14:textId="77777777" w:rsidR="00E261DF" w:rsidRDefault="00E261DF" w:rsidP="00E261DF">
      <w:pPr>
        <w:rPr>
          <w:ins w:id="3896" w:author="Andrija Ilic" w:date="2015-09-07T19:27:00Z"/>
          <w:b/>
        </w:rPr>
      </w:pPr>
      <w:ins w:id="3897" w:author="Andrija Ilic" w:date="2015-09-07T19:27:00Z">
        <w:r>
          <w:rPr>
            <w:b/>
          </w:rPr>
          <w:t>Алтернативни сценарио:</w:t>
        </w:r>
      </w:ins>
    </w:p>
    <w:p w14:paraId="6FD10DFF" w14:textId="39D59CE5" w:rsidR="00E261DF" w:rsidRDefault="00B24FCE" w:rsidP="00E261DF">
      <w:pPr>
        <w:ind w:firstLine="720"/>
        <w:rPr>
          <w:ins w:id="3898" w:author="Andrija Ilic" w:date="2015-09-07T19:27:00Z"/>
          <w:b/>
        </w:rPr>
      </w:pPr>
      <w:ins w:id="3899" w:author="Andrija Ilic" w:date="2015-09-07T19:27:00Z">
        <w:r>
          <w:t>2</w:t>
        </w:r>
        <w:r w:rsidR="00E261DF">
          <w:t xml:space="preserve">.1 Систем </w:t>
        </w:r>
        <w:r w:rsidR="00E261DF" w:rsidRPr="00F81F28">
          <w:rPr>
            <w:u w:val="single"/>
          </w:rPr>
          <w:t>приказ</w:t>
        </w:r>
      </w:ins>
      <w:ins w:id="3900" w:author="Andrija Ilic" w:date="2015-09-15T12:10:00Z">
        <w:r w:rsidR="00FF442A">
          <w:rPr>
            <w:u w:val="single"/>
            <w:lang w:val="sr-Cyrl-RS"/>
          </w:rPr>
          <w:t>у</w:t>
        </w:r>
      </w:ins>
      <w:ins w:id="3901" w:author="Andrija Ilic" w:date="2015-09-07T19:27:00Z">
        <w:r w:rsidR="00E261DF" w:rsidRPr="00F81F28">
          <w:rPr>
            <w:u w:val="single"/>
          </w:rPr>
          <w:t xml:space="preserve">је </w:t>
        </w:r>
        <w:r w:rsidR="00E261DF">
          <w:t xml:space="preserve">поруку да за дате критеријуме не постоје </w:t>
        </w:r>
        <w:r w:rsidR="00E261DF">
          <w:rPr>
            <w:lang w:val="sr-Cyrl-RS"/>
          </w:rPr>
          <w:t>активности</w:t>
        </w:r>
        <w:r w:rsidR="00E261DF">
          <w:t>. (ИА) Прекида се извршење.</w:t>
        </w:r>
      </w:ins>
    </w:p>
    <w:p w14:paraId="1597B468" w14:textId="7945513F" w:rsidR="00E261DF" w:rsidRDefault="00AE001B">
      <w:pPr>
        <w:jc w:val="center"/>
        <w:rPr>
          <w:ins w:id="3902" w:author="Andrija Ilic" w:date="2015-09-07T19:28:00Z"/>
          <w:b/>
        </w:rPr>
        <w:pPrChange w:id="3903" w:author="Andrija Ilic" w:date="2015-09-08T21:42:00Z">
          <w:pPr/>
        </w:pPrChange>
      </w:pPr>
      <w:ins w:id="3904" w:author="Andrija Ilic" w:date="2015-09-08T20:25:00Z">
        <w:r>
          <w:object w:dxaOrig="7410" w:dyaOrig="4095" w14:anchorId="2B94747B">
            <v:shape id="_x0000_i1041" type="#_x0000_t75" style="width:370.5pt;height:204.75pt" o:ole="">
              <v:imagedata r:id="rId49" o:title=""/>
            </v:shape>
            <o:OLEObject Type="Embed" ProgID="Visio.Drawing.15" ShapeID="_x0000_i1041" DrawAspect="Content" ObjectID="_1503838340" r:id="rId50"/>
          </w:object>
        </w:r>
      </w:ins>
    </w:p>
    <w:p w14:paraId="64186E46" w14:textId="6ABF0FB1" w:rsidR="00B622AE" w:rsidRPr="00293429" w:rsidRDefault="00B622AE">
      <w:pPr>
        <w:jc w:val="center"/>
        <w:rPr>
          <w:ins w:id="3905" w:author="Andrija Ilic" w:date="2015-09-08T21:41:00Z"/>
        </w:rPr>
        <w:pPrChange w:id="3906" w:author="Andrija Ilic" w:date="2015-09-08T21:41:00Z">
          <w:pPr>
            <w:pStyle w:val="ListParagraph"/>
          </w:pPr>
        </w:pPrChange>
      </w:pPr>
      <w:ins w:id="3907" w:author="Andrija Ilic" w:date="2015-09-08T21:41:00Z">
        <w:r>
          <w:t xml:space="preserve">Дијаграм </w:t>
        </w:r>
        <w:r w:rsidRPr="00B622AE">
          <w:rPr>
            <w:lang w:val="sr-Cyrl-RS"/>
          </w:rPr>
          <w:t>8</w:t>
        </w:r>
        <w:r>
          <w:t xml:space="preserve">. Случај коришћења: </w:t>
        </w:r>
        <w:r w:rsidRPr="00B622AE">
          <w:rPr>
            <w:lang w:val="sr-Cyrl-RS"/>
          </w:rPr>
          <w:t xml:space="preserve">Преглед активности корисника - </w:t>
        </w:r>
        <w:r>
          <w:t xml:space="preserve">алтернативни </w:t>
        </w:r>
        <w:r>
          <w:rPr>
            <w:lang w:val="sr-Cyrl-RS"/>
          </w:rPr>
          <w:t>с</w:t>
        </w:r>
        <w:r>
          <w:t>ценарио</w:t>
        </w:r>
      </w:ins>
    </w:p>
    <w:p w14:paraId="1399C6C8" w14:textId="77777777" w:rsidR="00CB3471" w:rsidRDefault="00CB3471" w:rsidP="00E261DF">
      <w:pPr>
        <w:rPr>
          <w:ins w:id="3908" w:author="Andrija Ilic" w:date="2015-09-09T20:43:00Z"/>
          <w:b/>
        </w:rPr>
      </w:pPr>
    </w:p>
    <w:p w14:paraId="371401D9" w14:textId="3EC403B2" w:rsidR="00E261DF" w:rsidRDefault="00E261DF" w:rsidP="00E261DF">
      <w:pPr>
        <w:rPr>
          <w:ins w:id="3909" w:author="Andrija Ilic" w:date="2015-09-07T19:28:00Z"/>
          <w:b/>
        </w:rPr>
      </w:pPr>
      <w:ins w:id="3910" w:author="Andrija Ilic" w:date="2015-09-07T19:28:00Z">
        <w:r>
          <w:rPr>
            <w:b/>
          </w:rPr>
          <w:t>ДС4</w:t>
        </w:r>
        <w:r w:rsidRPr="003B30B1">
          <w:rPr>
            <w:b/>
          </w:rPr>
          <w:t>: Дијаграм секвенци за случај коришћења</w:t>
        </w:r>
        <w:r>
          <w:rPr>
            <w:b/>
          </w:rPr>
          <w:t xml:space="preserve">: </w:t>
        </w:r>
        <w:r w:rsidRPr="003C6CC0">
          <w:rPr>
            <w:b/>
            <w:lang w:val="sr-Cyrl-RS"/>
          </w:rPr>
          <w:t>Креирање</w:t>
        </w:r>
        <w:r>
          <w:rPr>
            <w:b/>
          </w:rPr>
          <w:t xml:space="preserve"> </w:t>
        </w:r>
        <w:r>
          <w:rPr>
            <w:b/>
            <w:lang w:val="sr-Cyrl-RS"/>
          </w:rPr>
          <w:t>и измена</w:t>
        </w:r>
        <w:r w:rsidRPr="003C6CC0">
          <w:rPr>
            <w:b/>
            <w:lang w:val="sr-Cyrl-RS"/>
          </w:rPr>
          <w:t xml:space="preserve"> програм</w:t>
        </w:r>
      </w:ins>
      <w:ins w:id="3911" w:author="Andrija Ilic" w:date="2015-09-08T20:50:00Z">
        <w:r w:rsidR="00D53753">
          <w:rPr>
            <w:b/>
          </w:rPr>
          <w:t>a</w:t>
        </w:r>
      </w:ins>
    </w:p>
    <w:p w14:paraId="2B6852A7" w14:textId="77777777" w:rsidR="00E261DF" w:rsidRDefault="00E261DF" w:rsidP="00E261DF">
      <w:pPr>
        <w:rPr>
          <w:ins w:id="3912" w:author="Andrija Ilic" w:date="2015-09-07T19:28:00Z"/>
          <w:b/>
        </w:rPr>
      </w:pPr>
      <w:ins w:id="3913" w:author="Andrija Ilic" w:date="2015-09-07T19:28:00Z">
        <w:r>
          <w:rPr>
            <w:b/>
          </w:rPr>
          <w:t>Основни сценарио СК</w:t>
        </w:r>
      </w:ins>
    </w:p>
    <w:p w14:paraId="467BCC0A" w14:textId="77777777" w:rsidR="004016D9" w:rsidRPr="004016D9" w:rsidRDefault="004016D9" w:rsidP="00E261DF">
      <w:pPr>
        <w:pStyle w:val="ListParagraph"/>
        <w:numPr>
          <w:ilvl w:val="0"/>
          <w:numId w:val="51"/>
        </w:numPr>
        <w:rPr>
          <w:ins w:id="3914" w:author="Andrija Ilic" w:date="2015-09-15T12:20:00Z"/>
          <w:rPrChange w:id="3915" w:author="Andrija Ilic" w:date="2015-09-15T12:20:00Z">
            <w:rPr>
              <w:ins w:id="3916" w:author="Andrija Ilic" w:date="2015-09-15T12:20:00Z"/>
              <w:lang w:val="sr-Cyrl-RS"/>
            </w:rPr>
          </w:rPrChange>
        </w:rPr>
      </w:pPr>
      <w:ins w:id="3917" w:author="Andrija Ilic" w:date="2015-09-15T12:20:00Z">
        <w:r>
          <w:rPr>
            <w:lang w:val="sr-Cyrl-RS"/>
          </w:rPr>
          <w:t xml:space="preserve">Клијент </w:t>
        </w:r>
        <w:r w:rsidRPr="00AF10E0">
          <w:rPr>
            <w:u w:val="single"/>
            <w:lang w:val="sr-Cyrl-RS"/>
          </w:rPr>
          <w:t>позива</w:t>
        </w:r>
        <w:r w:rsidRPr="00AF10E0">
          <w:rPr>
            <w:lang w:val="sr-Cyrl-RS"/>
          </w:rPr>
          <w:t xml:space="preserve"> </w:t>
        </w:r>
        <w:r>
          <w:rPr>
            <w:lang w:val="sr-Cyrl-RS"/>
          </w:rPr>
          <w:t>систем да пронађе програм са својим активностима. (АПСО)</w:t>
        </w:r>
      </w:ins>
    </w:p>
    <w:p w14:paraId="5E4A5242" w14:textId="164F6823" w:rsidR="00E261DF" w:rsidRDefault="00E261DF" w:rsidP="00E261DF">
      <w:pPr>
        <w:pStyle w:val="ListParagraph"/>
        <w:numPr>
          <w:ilvl w:val="0"/>
          <w:numId w:val="51"/>
        </w:numPr>
        <w:rPr>
          <w:ins w:id="3918" w:author="Andrija Ilic" w:date="2015-09-07T19:28:00Z"/>
        </w:rPr>
      </w:pPr>
      <w:ins w:id="3919" w:author="Andrija Ilic" w:date="2015-09-07T19:28:00Z">
        <w:r>
          <w:rPr>
            <w:lang w:val="sr-Cyrl-RS"/>
          </w:rPr>
          <w:t xml:space="preserve">Систем </w:t>
        </w:r>
        <w:r w:rsidRPr="007268A5">
          <w:rPr>
            <w:u w:val="single"/>
            <w:lang w:val="sr-Cyrl-RS"/>
          </w:rPr>
          <w:t>приказује</w:t>
        </w:r>
        <w:r>
          <w:rPr>
            <w:lang w:val="sr-Cyrl-RS"/>
          </w:rPr>
          <w:t xml:space="preserve"> податке за одабрани програм</w:t>
        </w:r>
        <w:r>
          <w:t>. (ИА)</w:t>
        </w:r>
      </w:ins>
    </w:p>
    <w:p w14:paraId="1C59A387" w14:textId="4547A24E" w:rsidR="00E261DF" w:rsidRDefault="004016D9" w:rsidP="00E261DF">
      <w:pPr>
        <w:pStyle w:val="ListParagraph"/>
        <w:numPr>
          <w:ilvl w:val="0"/>
          <w:numId w:val="51"/>
        </w:numPr>
        <w:rPr>
          <w:ins w:id="3920" w:author="Andrija Ilic" w:date="2015-09-07T19:29:00Z"/>
        </w:rPr>
      </w:pPr>
      <w:ins w:id="3921" w:author="Andrija Ilic" w:date="2015-09-15T12:20:00Z">
        <w:r>
          <w:t xml:space="preserve">Корисник </w:t>
        </w:r>
        <w:r w:rsidRPr="00AF10E0">
          <w:rPr>
            <w:u w:val="single"/>
          </w:rPr>
          <w:t>позива</w:t>
        </w:r>
        <w:r>
          <w:t xml:space="preserve"> систем да </w:t>
        </w:r>
        <w:r>
          <w:rPr>
            <w:u w:val="single"/>
            <w:lang w:val="sr-Cyrl-RS"/>
          </w:rPr>
          <w:t>сачува</w:t>
        </w:r>
        <w:r>
          <w:t xml:space="preserve"> </w:t>
        </w:r>
        <w:r>
          <w:rPr>
            <w:lang w:val="sr-Cyrl-RS"/>
          </w:rPr>
          <w:t>програм.</w:t>
        </w:r>
        <w:r>
          <w:t xml:space="preserve"> (АПСО)</w:t>
        </w:r>
      </w:ins>
    </w:p>
    <w:p w14:paraId="31B6EADF" w14:textId="072ED6C6" w:rsidR="00E261DF" w:rsidRPr="00C05F3F" w:rsidRDefault="00E261DF">
      <w:pPr>
        <w:pStyle w:val="ListParagraph"/>
        <w:numPr>
          <w:ilvl w:val="0"/>
          <w:numId w:val="51"/>
        </w:numPr>
        <w:rPr>
          <w:ins w:id="3922" w:author="Andrija Ilic" w:date="2015-09-07T19:28:00Z"/>
        </w:rPr>
      </w:pPr>
      <w:ins w:id="3923" w:author="Andrija Ilic" w:date="2015-09-07T19:29:00Z">
        <w:r>
          <w:lastRenderedPageBreak/>
          <w:t xml:space="preserve">Систем </w:t>
        </w:r>
        <w:r w:rsidRPr="00E261DF">
          <w:rPr>
            <w:u w:val="single"/>
          </w:rPr>
          <w:t>приказује</w:t>
        </w:r>
        <w:r>
          <w:t xml:space="preserve"> </w:t>
        </w:r>
        <w:r w:rsidRPr="00E261DF">
          <w:rPr>
            <w:lang w:val="sr-Cyrl-RS"/>
          </w:rPr>
          <w:t>кориснику програм</w:t>
        </w:r>
        <w:r>
          <w:t>.</w:t>
        </w:r>
        <w:r w:rsidRPr="00E261DF">
          <w:rPr>
            <w:lang w:val="sr-Cyrl-RS"/>
          </w:rPr>
          <w:t xml:space="preserve"> </w:t>
        </w:r>
        <w:r>
          <w:t>(ИА)</w:t>
        </w:r>
      </w:ins>
    </w:p>
    <w:p w14:paraId="353F5163" w14:textId="4465CA73" w:rsidR="009164D6" w:rsidRDefault="001D778C">
      <w:pPr>
        <w:jc w:val="center"/>
        <w:rPr>
          <w:ins w:id="3924" w:author="Andrija Ilic" w:date="2015-09-08T20:56:00Z"/>
          <w:b/>
        </w:rPr>
        <w:pPrChange w:id="3925" w:author="Andrija Ilic" w:date="2015-09-08T21:42:00Z">
          <w:pPr/>
        </w:pPrChange>
      </w:pPr>
      <w:ins w:id="3926" w:author="Andrija Ilic" w:date="2015-09-08T20:56:00Z">
        <w:r>
          <w:object w:dxaOrig="7410" w:dyaOrig="4680" w14:anchorId="0B75E1D8">
            <v:shape id="_x0000_i1033" type="#_x0000_t75" style="width:370.5pt;height:234pt" o:ole="">
              <v:imagedata r:id="rId51" o:title=""/>
            </v:shape>
            <o:OLEObject Type="Embed" ProgID="Visio.Drawing.15" ShapeID="_x0000_i1033" DrawAspect="Content" ObjectID="_1503838341" r:id="rId52"/>
          </w:object>
        </w:r>
      </w:ins>
    </w:p>
    <w:p w14:paraId="5799DFE0" w14:textId="747D5640" w:rsidR="00B622AE" w:rsidRPr="00293429" w:rsidRDefault="00B622AE" w:rsidP="00B622AE">
      <w:pPr>
        <w:jc w:val="center"/>
        <w:rPr>
          <w:ins w:id="3927" w:author="Andrija Ilic" w:date="2015-09-08T21:42:00Z"/>
        </w:rPr>
      </w:pPr>
      <w:ins w:id="3928" w:author="Andrija Ilic" w:date="2015-09-08T21:42:00Z">
        <w:r>
          <w:t xml:space="preserve">Дијаграм </w:t>
        </w:r>
        <w:r>
          <w:rPr>
            <w:lang w:val="sr-Cyrl-RS"/>
          </w:rPr>
          <w:t>9</w:t>
        </w:r>
        <w:r>
          <w:t xml:space="preserve">. Случај коришћења: </w:t>
        </w:r>
      </w:ins>
      <w:ins w:id="3929" w:author="Andrija Ilic" w:date="2015-09-08T21:43:00Z">
        <w:r>
          <w:rPr>
            <w:lang w:val="sr-Cyrl-RS"/>
          </w:rPr>
          <w:t>Креирање и измена програма</w:t>
        </w:r>
      </w:ins>
    </w:p>
    <w:p w14:paraId="077611EA" w14:textId="77777777" w:rsidR="00B622AE" w:rsidRDefault="00B622AE" w:rsidP="00E261DF">
      <w:pPr>
        <w:rPr>
          <w:ins w:id="3930" w:author="Andrija Ilic" w:date="2015-09-08T21:42:00Z"/>
          <w:b/>
        </w:rPr>
      </w:pPr>
    </w:p>
    <w:p w14:paraId="6442A5C9" w14:textId="77777777" w:rsidR="00E261DF" w:rsidRDefault="00E261DF" w:rsidP="00E261DF">
      <w:pPr>
        <w:rPr>
          <w:ins w:id="3931" w:author="Andrija Ilic" w:date="2015-09-07T19:28:00Z"/>
          <w:b/>
        </w:rPr>
      </w:pPr>
      <w:ins w:id="3932" w:author="Andrija Ilic" w:date="2015-09-07T19:28:00Z">
        <w:r>
          <w:rPr>
            <w:b/>
          </w:rPr>
          <w:t>Алтернативни сценарио:</w:t>
        </w:r>
      </w:ins>
    </w:p>
    <w:p w14:paraId="07429C7D" w14:textId="56CE293C" w:rsidR="00E261DF" w:rsidRDefault="00E261DF">
      <w:pPr>
        <w:ind w:firstLine="720"/>
        <w:rPr>
          <w:ins w:id="3933" w:author="Andrija Ilic" w:date="2015-09-07T19:27:00Z"/>
          <w:b/>
        </w:rPr>
        <w:pPrChange w:id="3934" w:author="Andrija Ilic" w:date="2015-09-07T19:29:00Z">
          <w:pPr/>
        </w:pPrChange>
      </w:pPr>
      <w:ins w:id="3935" w:author="Andrija Ilic" w:date="2015-09-07T19:28:00Z">
        <w:r>
          <w:t xml:space="preserve">4.1 </w:t>
        </w:r>
      </w:ins>
      <w:ins w:id="3936" w:author="Andrija Ilic" w:date="2015-09-07T19:29:00Z">
        <w:r w:rsidR="004B1431">
          <w:t xml:space="preserve">Систем </w:t>
        </w:r>
        <w:r w:rsidR="004B1431" w:rsidRPr="00F81F28">
          <w:rPr>
            <w:u w:val="single"/>
          </w:rPr>
          <w:t>приказује</w:t>
        </w:r>
        <w:r w:rsidR="004B1431">
          <w:t xml:space="preserve"> грешку при </w:t>
        </w:r>
        <w:r w:rsidR="004B1431">
          <w:rPr>
            <w:lang w:val="sr-Cyrl-RS"/>
          </w:rPr>
          <w:t>креирању или измени програма</w:t>
        </w:r>
        <w:r w:rsidR="004B1431">
          <w:t>. (ИА)</w:t>
        </w:r>
      </w:ins>
    </w:p>
    <w:p w14:paraId="6B7D7A83" w14:textId="5C65BEB4" w:rsidR="004B1431" w:rsidRDefault="00986A42">
      <w:pPr>
        <w:jc w:val="center"/>
        <w:rPr>
          <w:ins w:id="3937" w:author="Andrija Ilic" w:date="2015-09-07T19:31:00Z"/>
          <w:b/>
        </w:rPr>
        <w:pPrChange w:id="3938" w:author="Andrija Ilic" w:date="2015-09-08T22:00:00Z">
          <w:pPr/>
        </w:pPrChange>
      </w:pPr>
      <w:ins w:id="3939" w:author="Andrija Ilic" w:date="2015-09-08T20:58:00Z">
        <w:r>
          <w:object w:dxaOrig="8311" w:dyaOrig="4095" w14:anchorId="325AB1DA">
            <v:shape id="_x0000_i1025" type="#_x0000_t75" style="width:415.5pt;height:204.75pt" o:ole="">
              <v:imagedata r:id="rId53" o:title=""/>
            </v:shape>
            <o:OLEObject Type="Embed" ProgID="Visio.Drawing.15" ShapeID="_x0000_i1025" DrawAspect="Content" ObjectID="_1503838342" r:id="rId54"/>
          </w:object>
        </w:r>
      </w:ins>
    </w:p>
    <w:p w14:paraId="6E9F9BF7" w14:textId="3DE6C275" w:rsidR="0029580C" w:rsidRPr="00293429" w:rsidRDefault="0029580C" w:rsidP="0029580C">
      <w:pPr>
        <w:jc w:val="center"/>
        <w:rPr>
          <w:ins w:id="3940" w:author="Andrija Ilic" w:date="2015-09-08T21:44:00Z"/>
        </w:rPr>
      </w:pPr>
      <w:ins w:id="3941" w:author="Andrija Ilic" w:date="2015-09-08T21:44:00Z">
        <w:r>
          <w:t xml:space="preserve">Дијаграм </w:t>
        </w:r>
        <w:r>
          <w:rPr>
            <w:lang w:val="sr-Cyrl-RS"/>
          </w:rPr>
          <w:t>10</w:t>
        </w:r>
        <w:r>
          <w:t xml:space="preserve">. Случај коришћења: </w:t>
        </w:r>
        <w:r>
          <w:rPr>
            <w:lang w:val="sr-Cyrl-RS"/>
          </w:rPr>
          <w:t>Креирање и измена програма</w:t>
        </w:r>
        <w:r w:rsidRPr="001B4145">
          <w:rPr>
            <w:lang w:val="sr-Cyrl-RS"/>
          </w:rPr>
          <w:t xml:space="preserve"> - </w:t>
        </w:r>
        <w:r>
          <w:t xml:space="preserve">алтернативни </w:t>
        </w:r>
        <w:r>
          <w:rPr>
            <w:lang w:val="sr-Cyrl-RS"/>
          </w:rPr>
          <w:t>с</w:t>
        </w:r>
        <w:r>
          <w:t>ценарио</w:t>
        </w:r>
      </w:ins>
    </w:p>
    <w:p w14:paraId="0D6B9C15" w14:textId="77777777" w:rsidR="00CB3471" w:rsidRDefault="00CB3471" w:rsidP="004B1431">
      <w:pPr>
        <w:rPr>
          <w:ins w:id="3942" w:author="Andrija Ilic" w:date="2015-09-09T20:44:00Z"/>
          <w:b/>
        </w:rPr>
      </w:pPr>
    </w:p>
    <w:p w14:paraId="033A5623" w14:textId="205D00D7" w:rsidR="004B1431" w:rsidRDefault="004B1431" w:rsidP="004B1431">
      <w:pPr>
        <w:rPr>
          <w:ins w:id="3943" w:author="Andrija Ilic" w:date="2015-09-07T19:31:00Z"/>
          <w:b/>
        </w:rPr>
      </w:pPr>
      <w:ins w:id="3944" w:author="Andrija Ilic" w:date="2015-09-07T19:31:00Z">
        <w:r>
          <w:rPr>
            <w:b/>
          </w:rPr>
          <w:t>ДС5</w:t>
        </w:r>
        <w:r w:rsidRPr="003B30B1">
          <w:rPr>
            <w:b/>
          </w:rPr>
          <w:t>: Дијаграм секвенци за случај коришћења</w:t>
        </w:r>
        <w:r>
          <w:rPr>
            <w:b/>
          </w:rPr>
          <w:t xml:space="preserve">: </w:t>
        </w:r>
        <w:r w:rsidRPr="003C6CC0">
          <w:rPr>
            <w:b/>
            <w:lang w:val="sr-Cyrl-RS"/>
          </w:rPr>
          <w:t>Пријава студената на предмет</w:t>
        </w:r>
        <w:r>
          <w:rPr>
            <w:b/>
          </w:rPr>
          <w:t xml:space="preserve"> </w:t>
        </w:r>
      </w:ins>
    </w:p>
    <w:p w14:paraId="59F0422F" w14:textId="70073AAE" w:rsidR="004B1431" w:rsidRDefault="004B1431" w:rsidP="004B1431">
      <w:pPr>
        <w:rPr>
          <w:ins w:id="3945" w:author="Andrija Ilic" w:date="2015-09-07T19:31:00Z"/>
          <w:b/>
        </w:rPr>
      </w:pPr>
      <w:ins w:id="3946" w:author="Andrija Ilic" w:date="2015-09-07T19:31:00Z">
        <w:r>
          <w:rPr>
            <w:b/>
          </w:rPr>
          <w:t>Основни сценарио СК</w:t>
        </w:r>
      </w:ins>
    </w:p>
    <w:p w14:paraId="7127DD0A" w14:textId="357917C2" w:rsidR="004B1431" w:rsidRDefault="00725537" w:rsidP="004B1431">
      <w:pPr>
        <w:pStyle w:val="ListParagraph"/>
        <w:numPr>
          <w:ilvl w:val="0"/>
          <w:numId w:val="52"/>
        </w:numPr>
        <w:rPr>
          <w:ins w:id="3947" w:author="Andrija Ilic" w:date="2015-09-07T19:31:00Z"/>
        </w:rPr>
      </w:pPr>
      <w:ins w:id="3948" w:author="Andrija Ilic" w:date="2015-09-15T12:26:00Z">
        <w:r>
          <w:lastRenderedPageBreak/>
          <w:t xml:space="preserve">Корисник </w:t>
        </w:r>
        <w:r w:rsidRPr="00AF10E0">
          <w:rPr>
            <w:u w:val="single"/>
          </w:rPr>
          <w:t>позива</w:t>
        </w:r>
        <w:r>
          <w:t xml:space="preserve"> ситем да </w:t>
        </w:r>
      </w:ins>
      <w:ins w:id="3949" w:author="Andrija Ilic" w:date="2015-09-15T12:29:00Z">
        <w:r w:rsidR="001952B5">
          <w:rPr>
            <w:u w:val="single"/>
            <w:lang w:val="sr-Cyrl-RS"/>
          </w:rPr>
          <w:t>пријави</w:t>
        </w:r>
      </w:ins>
      <w:ins w:id="3950" w:author="Andrija Ilic" w:date="2015-09-15T12:26:00Z">
        <w:r>
          <w:t xml:space="preserve"> </w:t>
        </w:r>
        <w:r>
          <w:rPr>
            <w:lang w:val="sr-Cyrl-RS"/>
          </w:rPr>
          <w:t>студенте за дати програм.</w:t>
        </w:r>
        <w:r>
          <w:t xml:space="preserve"> (АПСО)</w:t>
        </w:r>
      </w:ins>
    </w:p>
    <w:p w14:paraId="128870FA" w14:textId="79C43496" w:rsidR="004B1431" w:rsidRPr="00C05F3F" w:rsidRDefault="004B1431">
      <w:pPr>
        <w:pStyle w:val="ListParagraph"/>
        <w:numPr>
          <w:ilvl w:val="0"/>
          <w:numId w:val="52"/>
        </w:numPr>
        <w:rPr>
          <w:ins w:id="3951" w:author="Andrija Ilic" w:date="2015-09-07T19:31:00Z"/>
        </w:rPr>
      </w:pPr>
      <w:ins w:id="3952" w:author="Andrija Ilic" w:date="2015-09-07T19:32:00Z">
        <w:r>
          <w:t xml:space="preserve">Систем </w:t>
        </w:r>
        <w:r w:rsidRPr="00F81F28">
          <w:rPr>
            <w:u w:val="single"/>
          </w:rPr>
          <w:t>приказује</w:t>
        </w:r>
        <w:r>
          <w:t xml:space="preserve"> </w:t>
        </w:r>
        <w:r>
          <w:rPr>
            <w:lang w:val="sr-Cyrl-RS"/>
          </w:rPr>
          <w:t>поруку о успешности</w:t>
        </w:r>
      </w:ins>
      <w:ins w:id="3953" w:author="Andrija Ilic" w:date="2015-09-07T19:31:00Z">
        <w:r>
          <w:t>. (ИА)</w:t>
        </w:r>
      </w:ins>
    </w:p>
    <w:p w14:paraId="5FEAF686" w14:textId="6CD0845B" w:rsidR="00911471" w:rsidRDefault="0044152C">
      <w:pPr>
        <w:jc w:val="center"/>
        <w:rPr>
          <w:ins w:id="3954" w:author="Andrija Ilic" w:date="2015-09-08T20:28:00Z"/>
          <w:b/>
        </w:rPr>
        <w:pPrChange w:id="3955" w:author="Andrija Ilic" w:date="2015-09-08T21:45:00Z">
          <w:pPr/>
        </w:pPrChange>
      </w:pPr>
      <w:ins w:id="3956" w:author="Andrija Ilic" w:date="2015-09-08T20:28:00Z">
        <w:r>
          <w:object w:dxaOrig="7590" w:dyaOrig="4095" w14:anchorId="18E6E449">
            <v:shape id="_x0000_i1035" type="#_x0000_t75" style="width:379.5pt;height:204.75pt" o:ole="">
              <v:imagedata r:id="rId55" o:title=""/>
            </v:shape>
            <o:OLEObject Type="Embed" ProgID="Visio.Drawing.15" ShapeID="_x0000_i1035" DrawAspect="Content" ObjectID="_1503838343" r:id="rId56"/>
          </w:object>
        </w:r>
      </w:ins>
    </w:p>
    <w:p w14:paraId="5E247A8C" w14:textId="68C0A314" w:rsidR="00F23E75" w:rsidRPr="00293429" w:rsidRDefault="00F23E75" w:rsidP="00F23E75">
      <w:pPr>
        <w:jc w:val="center"/>
        <w:rPr>
          <w:ins w:id="3957" w:author="Andrija Ilic" w:date="2015-09-08T21:45:00Z"/>
        </w:rPr>
      </w:pPr>
      <w:ins w:id="3958" w:author="Andrija Ilic" w:date="2015-09-08T21:45:00Z">
        <w:r>
          <w:t xml:space="preserve">Дијаграм </w:t>
        </w:r>
        <w:r>
          <w:rPr>
            <w:lang w:val="sr-Cyrl-RS"/>
          </w:rPr>
          <w:t>1</w:t>
        </w:r>
        <w:r>
          <w:t xml:space="preserve">1. Случај коришћења: </w:t>
        </w:r>
        <w:r>
          <w:rPr>
            <w:lang w:val="sr-Cyrl-RS"/>
          </w:rPr>
          <w:t>Пријава студената на предмет</w:t>
        </w:r>
        <w:r w:rsidRPr="001B4145">
          <w:rPr>
            <w:lang w:val="sr-Cyrl-RS"/>
          </w:rPr>
          <w:t xml:space="preserve"> </w:t>
        </w:r>
      </w:ins>
    </w:p>
    <w:p w14:paraId="1762D368" w14:textId="77777777" w:rsidR="004B1431" w:rsidRDefault="004B1431" w:rsidP="004B1431">
      <w:pPr>
        <w:rPr>
          <w:ins w:id="3959" w:author="Andrija Ilic" w:date="2015-09-07T19:31:00Z"/>
          <w:b/>
        </w:rPr>
      </w:pPr>
      <w:ins w:id="3960" w:author="Andrija Ilic" w:date="2015-09-07T19:31:00Z">
        <w:r>
          <w:rPr>
            <w:b/>
          </w:rPr>
          <w:t>Алтернативни сценарио:</w:t>
        </w:r>
      </w:ins>
    </w:p>
    <w:p w14:paraId="4554F32E" w14:textId="5A897777" w:rsidR="004B1431" w:rsidRDefault="004B1431" w:rsidP="004B1431">
      <w:pPr>
        <w:ind w:firstLine="720"/>
        <w:rPr>
          <w:ins w:id="3961" w:author="Andrija Ilic" w:date="2015-09-07T19:31:00Z"/>
          <w:b/>
        </w:rPr>
      </w:pPr>
      <w:ins w:id="3962" w:author="Andrija Ilic" w:date="2015-09-07T19:31:00Z">
        <w:r>
          <w:t xml:space="preserve">2.1 </w:t>
        </w:r>
      </w:ins>
      <w:ins w:id="3963" w:author="Andrija Ilic" w:date="2015-09-07T19:32:00Z">
        <w:r>
          <w:t xml:space="preserve">Уколико систем </w:t>
        </w:r>
        <w:r w:rsidRPr="00F81F28">
          <w:rPr>
            <w:u w:val="single"/>
          </w:rPr>
          <w:t xml:space="preserve">не </w:t>
        </w:r>
      </w:ins>
      <w:ins w:id="3964" w:author="Andrija Ilic" w:date="2015-09-15T12:31:00Z">
        <w:r w:rsidR="009B308E">
          <w:rPr>
            <w:u w:val="single"/>
            <w:lang w:val="sr-Cyrl-RS"/>
          </w:rPr>
          <w:t>пријави</w:t>
        </w:r>
      </w:ins>
      <w:ins w:id="3965" w:author="Andrija Ilic" w:date="2015-09-07T19:32:00Z">
        <w:r>
          <w:t xml:space="preserve"> </w:t>
        </w:r>
        <w:r>
          <w:rPr>
            <w:lang w:val="sr-Cyrl-RS"/>
          </w:rPr>
          <w:t>студенте</w:t>
        </w:r>
        <w:r>
          <w:t xml:space="preserve">, приказује поруку да </w:t>
        </w:r>
        <w:r>
          <w:rPr>
            <w:lang w:val="sr-Cyrl-RS"/>
          </w:rPr>
          <w:t>студенти нису сачувани</w:t>
        </w:r>
        <w:r>
          <w:t xml:space="preserve">. (ИА) Омогућава кориснику да </w:t>
        </w:r>
        <w:r>
          <w:rPr>
            <w:lang w:val="sr-Cyrl-RS"/>
          </w:rPr>
          <w:t>понови процедуру за унос студената</w:t>
        </w:r>
        <w:r>
          <w:t>.</w:t>
        </w:r>
      </w:ins>
    </w:p>
    <w:p w14:paraId="2C4915F4" w14:textId="6C71DF64" w:rsidR="00B4428C" w:rsidRDefault="0044152C">
      <w:pPr>
        <w:jc w:val="center"/>
        <w:rPr>
          <w:ins w:id="3966" w:author="Andrija Ilic" w:date="2015-09-07T19:32:00Z"/>
        </w:rPr>
        <w:pPrChange w:id="3967" w:author="Andrija Ilic" w:date="2015-09-08T21:46:00Z">
          <w:pPr/>
        </w:pPrChange>
      </w:pPr>
      <w:ins w:id="3968" w:author="Andrija Ilic" w:date="2015-09-08T20:29:00Z">
        <w:r>
          <w:object w:dxaOrig="7590" w:dyaOrig="4095" w14:anchorId="1B2B6FEF">
            <v:shape id="_x0000_i1034" type="#_x0000_t75" style="width:379.5pt;height:204.75pt" o:ole="">
              <v:imagedata r:id="rId57" o:title=""/>
            </v:shape>
            <o:OLEObject Type="Embed" ProgID="Visio.Drawing.15" ShapeID="_x0000_i1034" DrawAspect="Content" ObjectID="_1503838344" r:id="rId58"/>
          </w:object>
        </w:r>
      </w:ins>
    </w:p>
    <w:p w14:paraId="704D7FFA" w14:textId="1E388EE6" w:rsidR="00F23E75" w:rsidRPr="00293429" w:rsidRDefault="00F23E75" w:rsidP="00F23E75">
      <w:pPr>
        <w:jc w:val="center"/>
        <w:rPr>
          <w:ins w:id="3969" w:author="Andrija Ilic" w:date="2015-09-08T21:46:00Z"/>
        </w:rPr>
      </w:pPr>
      <w:ins w:id="3970" w:author="Andrija Ilic" w:date="2015-09-08T21:46:00Z">
        <w:r>
          <w:t xml:space="preserve">Дијаграм </w:t>
        </w:r>
        <w:r>
          <w:rPr>
            <w:lang w:val="sr-Cyrl-RS"/>
          </w:rPr>
          <w:t>1</w:t>
        </w:r>
        <w:r>
          <w:t xml:space="preserve">2. Случај коришћења: </w:t>
        </w:r>
        <w:r>
          <w:rPr>
            <w:lang w:val="sr-Cyrl-RS"/>
          </w:rPr>
          <w:t>Пријава студената на предмет</w:t>
        </w:r>
        <w:r w:rsidRPr="001B4145">
          <w:rPr>
            <w:lang w:val="sr-Cyrl-RS"/>
          </w:rPr>
          <w:t xml:space="preserve"> - </w:t>
        </w:r>
        <w:r>
          <w:t xml:space="preserve">алтернативни </w:t>
        </w:r>
        <w:r>
          <w:rPr>
            <w:lang w:val="sr-Cyrl-RS"/>
          </w:rPr>
          <w:t>с</w:t>
        </w:r>
        <w:r>
          <w:t>ценарио</w:t>
        </w:r>
      </w:ins>
    </w:p>
    <w:p w14:paraId="3567F5CD" w14:textId="77777777" w:rsidR="00F23E75" w:rsidRDefault="00F23E75" w:rsidP="004B1431">
      <w:pPr>
        <w:rPr>
          <w:ins w:id="3971" w:author="Andrija Ilic" w:date="2015-09-08T21:46:00Z"/>
          <w:b/>
        </w:rPr>
      </w:pPr>
    </w:p>
    <w:p w14:paraId="37E29EB9" w14:textId="7EE21826" w:rsidR="004B1431" w:rsidRDefault="004B1431" w:rsidP="004B1431">
      <w:pPr>
        <w:rPr>
          <w:ins w:id="3972" w:author="Andrija Ilic" w:date="2015-09-07T19:32:00Z"/>
          <w:b/>
        </w:rPr>
      </w:pPr>
      <w:ins w:id="3973" w:author="Andrija Ilic" w:date="2015-09-07T19:32:00Z">
        <w:r>
          <w:rPr>
            <w:b/>
          </w:rPr>
          <w:t>ДС6</w:t>
        </w:r>
        <w:r w:rsidRPr="003B30B1">
          <w:rPr>
            <w:b/>
          </w:rPr>
          <w:t>: Дијаграм секвенци за случај коришћења</w:t>
        </w:r>
        <w:r>
          <w:rPr>
            <w:b/>
          </w:rPr>
          <w:t xml:space="preserve">: </w:t>
        </w:r>
      </w:ins>
      <w:ins w:id="3974" w:author="Andrija Ilic" w:date="2015-09-07T19:33:00Z">
        <w:r w:rsidRPr="003C6CC0">
          <w:rPr>
            <w:b/>
            <w:lang w:val="sr-Cyrl-RS"/>
          </w:rPr>
          <w:t>Преглед информација о студентима</w:t>
        </w:r>
      </w:ins>
    </w:p>
    <w:p w14:paraId="0BEFF6BA" w14:textId="77777777" w:rsidR="004B1431" w:rsidRDefault="004B1431" w:rsidP="004B1431">
      <w:pPr>
        <w:rPr>
          <w:ins w:id="3975" w:author="Andrija Ilic" w:date="2015-09-07T19:32:00Z"/>
          <w:b/>
        </w:rPr>
      </w:pPr>
      <w:ins w:id="3976" w:author="Andrija Ilic" w:date="2015-09-07T19:32:00Z">
        <w:r>
          <w:rPr>
            <w:b/>
          </w:rPr>
          <w:t>Основни сценарио СК</w:t>
        </w:r>
      </w:ins>
    </w:p>
    <w:p w14:paraId="0FD8F70B" w14:textId="29194322" w:rsidR="004B1431" w:rsidRDefault="00BB5420" w:rsidP="004B1431">
      <w:pPr>
        <w:pStyle w:val="ListParagraph"/>
        <w:numPr>
          <w:ilvl w:val="0"/>
          <w:numId w:val="53"/>
        </w:numPr>
        <w:rPr>
          <w:ins w:id="3977" w:author="Andrija Ilic" w:date="2015-09-07T19:32:00Z"/>
        </w:rPr>
      </w:pPr>
      <w:ins w:id="3978" w:author="Andrija Ilic" w:date="2015-09-15T12:41:00Z">
        <w:r>
          <w:lastRenderedPageBreak/>
          <w:t>K</w:t>
        </w:r>
        <w:r>
          <w:rPr>
            <w:lang w:val="sr-Cyrl-RS"/>
          </w:rPr>
          <w:t xml:space="preserve">лијент </w:t>
        </w:r>
        <w:r w:rsidRPr="00AF10E0">
          <w:rPr>
            <w:u w:val="single"/>
            <w:lang w:val="sr-Cyrl-RS"/>
          </w:rPr>
          <w:t>позива</w:t>
        </w:r>
        <w:r>
          <w:rPr>
            <w:lang w:val="sr-Cyrl-RS"/>
          </w:rPr>
          <w:t xml:space="preserve"> систем да </w:t>
        </w:r>
        <w:r w:rsidRPr="00AF10E0">
          <w:rPr>
            <w:u w:val="single"/>
            <w:lang w:val="sr-Cyrl-RS"/>
          </w:rPr>
          <w:t>пронађе</w:t>
        </w:r>
        <w:r>
          <w:rPr>
            <w:lang w:val="sr-Cyrl-RS"/>
          </w:rPr>
          <w:t xml:space="preserve"> студенте за дати критеријум. (АПСО)</w:t>
        </w:r>
      </w:ins>
    </w:p>
    <w:p w14:paraId="118A20B0" w14:textId="4BD16883" w:rsidR="004B1431" w:rsidRPr="00C05F3F" w:rsidRDefault="004B1431" w:rsidP="004B1431">
      <w:pPr>
        <w:pStyle w:val="ListParagraph"/>
        <w:numPr>
          <w:ilvl w:val="0"/>
          <w:numId w:val="53"/>
        </w:numPr>
        <w:rPr>
          <w:ins w:id="3979" w:author="Andrija Ilic" w:date="2015-09-07T19:32:00Z"/>
        </w:rPr>
      </w:pPr>
      <w:ins w:id="3980" w:author="Andrija Ilic" w:date="2015-09-07T19:33:00Z">
        <w:r>
          <w:rPr>
            <w:lang w:val="sr-Cyrl-RS"/>
          </w:rPr>
          <w:t xml:space="preserve">Систем </w:t>
        </w:r>
        <w:r w:rsidRPr="007268A5">
          <w:rPr>
            <w:u w:val="single"/>
            <w:lang w:val="sr-Cyrl-RS"/>
          </w:rPr>
          <w:t>приказује</w:t>
        </w:r>
        <w:r>
          <w:rPr>
            <w:lang w:val="sr-Cyrl-RS"/>
          </w:rPr>
          <w:t xml:space="preserve"> студенте за </w:t>
        </w:r>
        <w:r w:rsidRPr="007268A5">
          <w:rPr>
            <w:lang w:val="sr-Cyrl-RS"/>
          </w:rPr>
          <w:t>з</w:t>
        </w:r>
        <w:r>
          <w:rPr>
            <w:lang w:val="sr-Cyrl-RS"/>
          </w:rPr>
          <w:t>адати критеријум</w:t>
        </w:r>
      </w:ins>
      <w:ins w:id="3981" w:author="Andrija Ilic" w:date="2015-09-07T19:32:00Z">
        <w:r>
          <w:t>. (ИА)</w:t>
        </w:r>
      </w:ins>
    </w:p>
    <w:p w14:paraId="72F81385" w14:textId="1A5D66D2" w:rsidR="004854D0" w:rsidRDefault="009B1E5C">
      <w:pPr>
        <w:jc w:val="center"/>
        <w:rPr>
          <w:ins w:id="3982" w:author="Andrija Ilic" w:date="2015-09-08T20:33:00Z"/>
          <w:b/>
        </w:rPr>
        <w:pPrChange w:id="3983" w:author="Andrija Ilic" w:date="2015-09-08T21:46:00Z">
          <w:pPr/>
        </w:pPrChange>
      </w:pPr>
      <w:ins w:id="3984" w:author="Andrija Ilic" w:date="2015-09-08T20:33:00Z">
        <w:r>
          <w:object w:dxaOrig="7770" w:dyaOrig="4095" w14:anchorId="5BAD1722">
            <v:shape id="_x0000_i1036" type="#_x0000_t75" style="width:388.5pt;height:204.75pt" o:ole="">
              <v:imagedata r:id="rId59" o:title=""/>
            </v:shape>
            <o:OLEObject Type="Embed" ProgID="Visio.Drawing.15" ShapeID="_x0000_i1036" DrawAspect="Content" ObjectID="_1503838345" r:id="rId60"/>
          </w:object>
        </w:r>
      </w:ins>
    </w:p>
    <w:p w14:paraId="098549BD" w14:textId="4B74EE7B" w:rsidR="000C1FFA" w:rsidRPr="00293429" w:rsidRDefault="000C1FFA" w:rsidP="000C1FFA">
      <w:pPr>
        <w:jc w:val="center"/>
        <w:rPr>
          <w:ins w:id="3985" w:author="Andrija Ilic" w:date="2015-09-08T21:46:00Z"/>
        </w:rPr>
      </w:pPr>
      <w:ins w:id="3986" w:author="Andrija Ilic" w:date="2015-09-08T21:46:00Z">
        <w:r>
          <w:t xml:space="preserve">Дијаграм </w:t>
        </w:r>
        <w:r>
          <w:rPr>
            <w:lang w:val="sr-Cyrl-RS"/>
          </w:rPr>
          <w:t>13</w:t>
        </w:r>
        <w:r>
          <w:t xml:space="preserve">. Случај коришћења: </w:t>
        </w:r>
        <w:r>
          <w:rPr>
            <w:lang w:val="sr-Cyrl-RS"/>
          </w:rPr>
          <w:t>Преглед информација о студентима</w:t>
        </w:r>
      </w:ins>
    </w:p>
    <w:p w14:paraId="7B14C28C" w14:textId="77777777" w:rsidR="004B1431" w:rsidRDefault="004B1431" w:rsidP="004B1431">
      <w:pPr>
        <w:rPr>
          <w:ins w:id="3987" w:author="Andrija Ilic" w:date="2015-09-07T19:32:00Z"/>
          <w:b/>
        </w:rPr>
      </w:pPr>
      <w:ins w:id="3988" w:author="Andrija Ilic" w:date="2015-09-07T19:32:00Z">
        <w:r>
          <w:rPr>
            <w:b/>
          </w:rPr>
          <w:t>Алтернативни сценарио:</w:t>
        </w:r>
      </w:ins>
    </w:p>
    <w:p w14:paraId="2AF5EF1B" w14:textId="57F4429D" w:rsidR="004B1431" w:rsidRPr="00E1026A" w:rsidRDefault="004B1431">
      <w:pPr>
        <w:ind w:firstLine="720"/>
        <w:rPr>
          <w:ins w:id="3989" w:author="Andrija Ilic" w:date="2015-09-07T19:17:00Z"/>
        </w:rPr>
        <w:pPrChange w:id="3990" w:author="Andrija Ilic" w:date="2015-09-07T19:33:00Z">
          <w:pPr/>
        </w:pPrChange>
      </w:pPr>
      <w:ins w:id="3991" w:author="Andrija Ilic" w:date="2015-09-07T19:32:00Z">
        <w:r>
          <w:t xml:space="preserve">2.1 </w:t>
        </w:r>
      </w:ins>
      <w:ins w:id="3992" w:author="Andrija Ilic" w:date="2015-09-07T19:33:00Z">
        <w:r>
          <w:t xml:space="preserve">Систем </w:t>
        </w:r>
        <w:r w:rsidRPr="00F81F28">
          <w:rPr>
            <w:u w:val="single"/>
          </w:rPr>
          <w:t>приказ</w:t>
        </w:r>
        <w:r>
          <w:rPr>
            <w:u w:val="single"/>
            <w:lang w:val="sr-Cyrl-RS"/>
          </w:rPr>
          <w:t>у</w:t>
        </w:r>
        <w:r w:rsidRPr="00F81F28">
          <w:rPr>
            <w:u w:val="single"/>
          </w:rPr>
          <w:t xml:space="preserve">је </w:t>
        </w:r>
        <w:r>
          <w:t xml:space="preserve">поруку да за дате критеријуме не постоје </w:t>
        </w:r>
        <w:r>
          <w:rPr>
            <w:lang w:val="sr-Cyrl-RS"/>
          </w:rPr>
          <w:t>студенти</w:t>
        </w:r>
        <w:r>
          <w:t xml:space="preserve">. (ИА) </w:t>
        </w:r>
        <w:r>
          <w:rPr>
            <w:lang w:val="sr-Cyrl-RS"/>
          </w:rPr>
          <w:t>Омогућава кориснику да изврши претрагу за друге критеријуме</w:t>
        </w:r>
      </w:ins>
      <w:ins w:id="3993" w:author="Andrija Ilic" w:date="2015-09-07T19:32:00Z">
        <w:r>
          <w:t>.</w:t>
        </w:r>
      </w:ins>
    </w:p>
    <w:p w14:paraId="189F0CB4" w14:textId="6EDC011A" w:rsidR="004B1431" w:rsidRDefault="009B1E5C">
      <w:pPr>
        <w:jc w:val="center"/>
        <w:rPr>
          <w:ins w:id="3994" w:author="Andrija Ilic" w:date="2015-09-07T19:34:00Z"/>
          <w:b/>
        </w:rPr>
        <w:pPrChange w:id="3995" w:author="Andrija Ilic" w:date="2015-09-08T21:47:00Z">
          <w:pPr/>
        </w:pPrChange>
      </w:pPr>
      <w:ins w:id="3996" w:author="Andrija Ilic" w:date="2015-09-08T20:35:00Z">
        <w:r>
          <w:object w:dxaOrig="7770" w:dyaOrig="4095" w14:anchorId="6D86FE70">
            <v:shape id="_x0000_i1037" type="#_x0000_t75" style="width:388.5pt;height:204.75pt" o:ole="">
              <v:imagedata r:id="rId61" o:title=""/>
            </v:shape>
            <o:OLEObject Type="Embed" ProgID="Visio.Drawing.15" ShapeID="_x0000_i1037" DrawAspect="Content" ObjectID="_1503838346" r:id="rId62"/>
          </w:object>
        </w:r>
      </w:ins>
    </w:p>
    <w:p w14:paraId="3CD8A1B1" w14:textId="22ECF2C3" w:rsidR="000C1FFA" w:rsidRPr="00293429" w:rsidRDefault="000C1FFA" w:rsidP="000C1FFA">
      <w:pPr>
        <w:jc w:val="center"/>
        <w:rPr>
          <w:ins w:id="3997" w:author="Andrija Ilic" w:date="2015-09-08T21:47:00Z"/>
        </w:rPr>
      </w:pPr>
      <w:ins w:id="3998" w:author="Andrija Ilic" w:date="2015-09-08T21:47:00Z">
        <w:r>
          <w:t xml:space="preserve">Дијаграм </w:t>
        </w:r>
        <w:r>
          <w:rPr>
            <w:lang w:val="sr-Cyrl-RS"/>
          </w:rPr>
          <w:t>14</w:t>
        </w:r>
        <w:r>
          <w:t xml:space="preserve">. Случај коришћења: </w:t>
        </w:r>
        <w:r>
          <w:rPr>
            <w:lang w:val="sr-Cyrl-RS"/>
          </w:rPr>
          <w:t>Преглед информација о студентима</w:t>
        </w:r>
        <w:r w:rsidRPr="001B4145">
          <w:rPr>
            <w:lang w:val="sr-Cyrl-RS"/>
          </w:rPr>
          <w:t xml:space="preserve"> - </w:t>
        </w:r>
        <w:r>
          <w:t xml:space="preserve">алтернативни </w:t>
        </w:r>
        <w:r>
          <w:rPr>
            <w:lang w:val="sr-Cyrl-RS"/>
          </w:rPr>
          <w:t>с</w:t>
        </w:r>
        <w:r>
          <w:t>ценарио</w:t>
        </w:r>
      </w:ins>
    </w:p>
    <w:p w14:paraId="5FEDB228" w14:textId="77777777" w:rsidR="000C1FFA" w:rsidRDefault="000C1FFA" w:rsidP="004B1431">
      <w:pPr>
        <w:rPr>
          <w:ins w:id="3999" w:author="Andrija Ilic" w:date="2015-09-08T21:47:00Z"/>
          <w:b/>
        </w:rPr>
      </w:pPr>
    </w:p>
    <w:p w14:paraId="0A04472A" w14:textId="77777777" w:rsidR="004B1431" w:rsidRDefault="004B1431" w:rsidP="004B1431">
      <w:pPr>
        <w:rPr>
          <w:ins w:id="4000" w:author="Andrija Ilic" w:date="2015-09-07T19:34:00Z"/>
          <w:b/>
        </w:rPr>
      </w:pPr>
      <w:ins w:id="4001" w:author="Andrija Ilic" w:date="2015-09-07T19:34:00Z">
        <w:r>
          <w:rPr>
            <w:b/>
          </w:rPr>
          <w:t>ДС7</w:t>
        </w:r>
        <w:r w:rsidRPr="003B30B1">
          <w:rPr>
            <w:b/>
          </w:rPr>
          <w:t>: Дијаграм секвенци за случај коришћења</w:t>
        </w:r>
        <w:r>
          <w:rPr>
            <w:b/>
          </w:rPr>
          <w:t xml:space="preserve">: </w:t>
        </w:r>
        <w:r>
          <w:rPr>
            <w:b/>
            <w:lang w:val="sr-Cyrl-RS"/>
          </w:rPr>
          <w:t>У</w:t>
        </w:r>
        <w:r w:rsidRPr="003C6CC0">
          <w:rPr>
            <w:b/>
            <w:lang w:val="sr-Cyrl-RS"/>
          </w:rPr>
          <w:t>нос резултата за задату активност</w:t>
        </w:r>
        <w:r>
          <w:rPr>
            <w:b/>
          </w:rPr>
          <w:t xml:space="preserve"> </w:t>
        </w:r>
      </w:ins>
    </w:p>
    <w:p w14:paraId="148943C6" w14:textId="612ABC8B" w:rsidR="004B1431" w:rsidRDefault="004B1431" w:rsidP="004B1431">
      <w:pPr>
        <w:rPr>
          <w:ins w:id="4002" w:author="Andrija Ilic" w:date="2015-09-07T19:34:00Z"/>
          <w:b/>
        </w:rPr>
      </w:pPr>
      <w:ins w:id="4003" w:author="Andrija Ilic" w:date="2015-09-07T19:34:00Z">
        <w:r>
          <w:rPr>
            <w:b/>
          </w:rPr>
          <w:t>Основни сценарио СК</w:t>
        </w:r>
      </w:ins>
    </w:p>
    <w:p w14:paraId="70F9B91A" w14:textId="58F10CC5" w:rsidR="004B1431" w:rsidRDefault="008B319F" w:rsidP="004B1431">
      <w:pPr>
        <w:pStyle w:val="ListParagraph"/>
        <w:numPr>
          <w:ilvl w:val="0"/>
          <w:numId w:val="54"/>
        </w:numPr>
        <w:rPr>
          <w:ins w:id="4004" w:author="Andrija Ilic" w:date="2015-09-07T19:34:00Z"/>
        </w:rPr>
      </w:pPr>
      <w:ins w:id="4005" w:author="Andrija Ilic" w:date="2015-09-15T12:51:00Z">
        <w:r>
          <w:lastRenderedPageBreak/>
          <w:t xml:space="preserve">Корисник </w:t>
        </w:r>
        <w:r w:rsidRPr="00AF10E0">
          <w:rPr>
            <w:u w:val="single"/>
          </w:rPr>
          <w:t>позива</w:t>
        </w:r>
        <w:r>
          <w:t xml:space="preserve"> ситем да </w:t>
        </w:r>
        <w:r>
          <w:rPr>
            <w:u w:val="single"/>
            <w:lang w:val="sr-Cyrl-RS"/>
          </w:rPr>
          <w:t>сачува</w:t>
        </w:r>
        <w:r>
          <w:t xml:space="preserve"> </w:t>
        </w:r>
        <w:r>
          <w:rPr>
            <w:lang w:val="sr-Cyrl-RS"/>
          </w:rPr>
          <w:t>резултате за дату активност.</w:t>
        </w:r>
        <w:r>
          <w:t xml:space="preserve"> (АПСО)</w:t>
        </w:r>
      </w:ins>
    </w:p>
    <w:p w14:paraId="373F00CC" w14:textId="34C4CA3D" w:rsidR="004B1431" w:rsidRPr="00C05F3F" w:rsidRDefault="004B1431" w:rsidP="004B1431">
      <w:pPr>
        <w:pStyle w:val="ListParagraph"/>
        <w:numPr>
          <w:ilvl w:val="0"/>
          <w:numId w:val="54"/>
        </w:numPr>
        <w:rPr>
          <w:ins w:id="4006" w:author="Andrija Ilic" w:date="2015-09-07T19:34:00Z"/>
        </w:rPr>
      </w:pPr>
      <w:ins w:id="4007" w:author="Andrija Ilic" w:date="2015-09-07T19:34:00Z">
        <w:r>
          <w:t xml:space="preserve">Систем </w:t>
        </w:r>
        <w:r w:rsidRPr="00F81F28">
          <w:rPr>
            <w:u w:val="single"/>
          </w:rPr>
          <w:t>приказује</w:t>
        </w:r>
        <w:r>
          <w:t xml:space="preserve"> </w:t>
        </w:r>
        <w:r>
          <w:rPr>
            <w:lang w:val="sr-Cyrl-RS"/>
          </w:rPr>
          <w:t>поруку о успешности</w:t>
        </w:r>
        <w:r>
          <w:t>. (ИА)</w:t>
        </w:r>
      </w:ins>
    </w:p>
    <w:p w14:paraId="7855A9F3" w14:textId="30C803FD" w:rsidR="00326D39" w:rsidRDefault="00326D39">
      <w:pPr>
        <w:jc w:val="center"/>
        <w:rPr>
          <w:ins w:id="4008" w:author="Andrija Ilic" w:date="2015-09-08T20:37:00Z"/>
          <w:b/>
        </w:rPr>
        <w:pPrChange w:id="4009" w:author="Andrija Ilic" w:date="2015-09-08T21:47:00Z">
          <w:pPr/>
        </w:pPrChange>
      </w:pPr>
      <w:ins w:id="4010" w:author="Andrija Ilic" w:date="2015-09-08T20:37:00Z">
        <w:r>
          <w:object w:dxaOrig="7770" w:dyaOrig="4095" w14:anchorId="57F017A5">
            <v:shape id="_x0000_i1026" type="#_x0000_t75" style="width:388.5pt;height:204.75pt" o:ole="">
              <v:imagedata r:id="rId63" o:title=""/>
            </v:shape>
            <o:OLEObject Type="Embed" ProgID="Visio.Drawing.15" ShapeID="_x0000_i1026" DrawAspect="Content" ObjectID="_1503838347" r:id="rId64"/>
          </w:object>
        </w:r>
      </w:ins>
    </w:p>
    <w:p w14:paraId="5C3E0C14" w14:textId="18FB9ED8" w:rsidR="00E45503" w:rsidRPr="00293429" w:rsidRDefault="00E45503" w:rsidP="00E45503">
      <w:pPr>
        <w:jc w:val="center"/>
        <w:rPr>
          <w:ins w:id="4011" w:author="Andrija Ilic" w:date="2015-09-08T21:47:00Z"/>
        </w:rPr>
      </w:pPr>
      <w:ins w:id="4012" w:author="Andrija Ilic" w:date="2015-09-08T21:47:00Z">
        <w:r>
          <w:t xml:space="preserve">Дијаграм </w:t>
        </w:r>
        <w:r>
          <w:rPr>
            <w:lang w:val="sr-Cyrl-RS"/>
          </w:rPr>
          <w:t>14</w:t>
        </w:r>
        <w:r>
          <w:t xml:space="preserve">. Случај коришћења: </w:t>
        </w:r>
        <w:r>
          <w:rPr>
            <w:lang w:val="sr-Cyrl-RS"/>
          </w:rPr>
          <w:t>Унос резултата за задату активност</w:t>
        </w:r>
      </w:ins>
    </w:p>
    <w:p w14:paraId="070E70BF" w14:textId="77777777" w:rsidR="004B1431" w:rsidRDefault="004B1431" w:rsidP="004B1431">
      <w:pPr>
        <w:rPr>
          <w:ins w:id="4013" w:author="Andrija Ilic" w:date="2015-09-07T19:34:00Z"/>
          <w:b/>
        </w:rPr>
      </w:pPr>
      <w:ins w:id="4014" w:author="Andrija Ilic" w:date="2015-09-07T19:34:00Z">
        <w:r>
          <w:rPr>
            <w:b/>
          </w:rPr>
          <w:t>Алтернативни сценарио:</w:t>
        </w:r>
      </w:ins>
    </w:p>
    <w:p w14:paraId="500812AC" w14:textId="26CAC83E" w:rsidR="004B1431" w:rsidRPr="00E1026A" w:rsidRDefault="004B1431" w:rsidP="004B1431">
      <w:pPr>
        <w:ind w:firstLine="720"/>
        <w:rPr>
          <w:ins w:id="4015" w:author="Andrija Ilic" w:date="2015-09-07T19:34:00Z"/>
        </w:rPr>
      </w:pPr>
      <w:ins w:id="4016" w:author="Andrija Ilic" w:date="2015-09-07T19:34:00Z">
        <w:r>
          <w:t xml:space="preserve">2.1 Уколико систем </w:t>
        </w:r>
        <w:r w:rsidRPr="00F81F28">
          <w:rPr>
            <w:u w:val="single"/>
          </w:rPr>
          <w:t xml:space="preserve">не </w:t>
        </w:r>
        <w:r>
          <w:rPr>
            <w:u w:val="single"/>
            <w:lang w:val="sr-Cyrl-RS"/>
          </w:rPr>
          <w:t>сачува</w:t>
        </w:r>
        <w:r>
          <w:t xml:space="preserve"> </w:t>
        </w:r>
        <w:r>
          <w:rPr>
            <w:lang w:val="sr-Cyrl-RS"/>
          </w:rPr>
          <w:t>резултате</w:t>
        </w:r>
        <w:r>
          <w:t xml:space="preserve">, приказује поруку да </w:t>
        </w:r>
        <w:r>
          <w:rPr>
            <w:lang w:val="sr-Cyrl-RS"/>
          </w:rPr>
          <w:t>резултати нису сачувани</w:t>
        </w:r>
        <w:r>
          <w:t xml:space="preserve">. (ИА) Омогућава кориснику да </w:t>
        </w:r>
        <w:r>
          <w:rPr>
            <w:lang w:val="sr-Cyrl-RS"/>
          </w:rPr>
          <w:t>понови процедуру за унос резултата</w:t>
        </w:r>
        <w:r>
          <w:t>.</w:t>
        </w:r>
      </w:ins>
    </w:p>
    <w:p w14:paraId="4C9FFD9A" w14:textId="3A17B706" w:rsidR="004B1431" w:rsidRDefault="00326D39">
      <w:pPr>
        <w:jc w:val="center"/>
        <w:rPr>
          <w:ins w:id="4017" w:author="Andrija Ilic" w:date="2015-09-07T19:35:00Z"/>
          <w:b/>
        </w:rPr>
        <w:pPrChange w:id="4018" w:author="Andrija Ilic" w:date="2015-09-08T21:48:00Z">
          <w:pPr/>
        </w:pPrChange>
      </w:pPr>
      <w:ins w:id="4019" w:author="Andrija Ilic" w:date="2015-09-08T20:38:00Z">
        <w:r>
          <w:object w:dxaOrig="7770" w:dyaOrig="4095" w14:anchorId="777AB8FD">
            <v:shape id="_x0000_i1027" type="#_x0000_t75" style="width:388.5pt;height:204.75pt" o:ole="">
              <v:imagedata r:id="rId65" o:title=""/>
            </v:shape>
            <o:OLEObject Type="Embed" ProgID="Visio.Drawing.15" ShapeID="_x0000_i1027" DrawAspect="Content" ObjectID="_1503838348" r:id="rId66"/>
          </w:object>
        </w:r>
      </w:ins>
    </w:p>
    <w:p w14:paraId="6E9BCCF6" w14:textId="74E06914" w:rsidR="00E45503" w:rsidRPr="00293429" w:rsidRDefault="00E45503" w:rsidP="00E45503">
      <w:pPr>
        <w:jc w:val="center"/>
        <w:rPr>
          <w:ins w:id="4020" w:author="Andrija Ilic" w:date="2015-09-08T21:48:00Z"/>
        </w:rPr>
      </w:pPr>
      <w:ins w:id="4021" w:author="Andrija Ilic" w:date="2015-09-08T21:48:00Z">
        <w:r>
          <w:t xml:space="preserve">Дијаграм </w:t>
        </w:r>
        <w:r>
          <w:rPr>
            <w:lang w:val="sr-Cyrl-RS"/>
          </w:rPr>
          <w:t>15</w:t>
        </w:r>
        <w:r>
          <w:t xml:space="preserve">. Случај коришћења: </w:t>
        </w:r>
        <w:r>
          <w:rPr>
            <w:lang w:val="sr-Cyrl-RS"/>
          </w:rPr>
          <w:t>Унос резултата за задату активност</w:t>
        </w:r>
        <w:r w:rsidRPr="001B4145">
          <w:rPr>
            <w:lang w:val="sr-Cyrl-RS"/>
          </w:rPr>
          <w:t xml:space="preserve"> - </w:t>
        </w:r>
        <w:r>
          <w:t xml:space="preserve">алтернативни </w:t>
        </w:r>
        <w:r>
          <w:rPr>
            <w:lang w:val="sr-Cyrl-RS"/>
          </w:rPr>
          <w:t>с</w:t>
        </w:r>
        <w:r>
          <w:t>ценарио</w:t>
        </w:r>
      </w:ins>
    </w:p>
    <w:p w14:paraId="744F98A8" w14:textId="77777777" w:rsidR="00CB3471" w:rsidRDefault="00CB3471" w:rsidP="004B1431">
      <w:pPr>
        <w:rPr>
          <w:ins w:id="4022" w:author="Andrija Ilic" w:date="2015-09-09T20:45:00Z"/>
          <w:b/>
        </w:rPr>
      </w:pPr>
    </w:p>
    <w:p w14:paraId="08D4DF8C" w14:textId="77777777" w:rsidR="004B1431" w:rsidRDefault="004B1431" w:rsidP="004B1431">
      <w:pPr>
        <w:rPr>
          <w:ins w:id="4023" w:author="Andrija Ilic" w:date="2015-09-07T19:35:00Z"/>
          <w:b/>
        </w:rPr>
      </w:pPr>
      <w:ins w:id="4024" w:author="Andrija Ilic" w:date="2015-09-07T19:35:00Z">
        <w:r>
          <w:rPr>
            <w:b/>
          </w:rPr>
          <w:t>ДС8</w:t>
        </w:r>
        <w:r w:rsidRPr="003B30B1">
          <w:rPr>
            <w:b/>
          </w:rPr>
          <w:t>: Дијаграм секвенци за случај коришћења</w:t>
        </w:r>
        <w:r>
          <w:rPr>
            <w:b/>
          </w:rPr>
          <w:t xml:space="preserve">: </w:t>
        </w:r>
        <w:r w:rsidRPr="003C6CC0">
          <w:rPr>
            <w:b/>
            <w:lang w:val="sr-Cyrl-RS"/>
          </w:rPr>
          <w:t xml:space="preserve">Преглед активности по предмету </w:t>
        </w:r>
        <w:r w:rsidRPr="003C6CC0">
          <w:rPr>
            <w:b/>
          </w:rPr>
          <w:t>/</w:t>
        </w:r>
        <w:r w:rsidRPr="003C6CC0">
          <w:rPr>
            <w:b/>
            <w:lang w:val="sr-Cyrl-RS"/>
          </w:rPr>
          <w:t xml:space="preserve"> години</w:t>
        </w:r>
      </w:ins>
    </w:p>
    <w:p w14:paraId="735B7FAA" w14:textId="5FE5AAC3" w:rsidR="004B1431" w:rsidRDefault="004B1431" w:rsidP="004B1431">
      <w:pPr>
        <w:rPr>
          <w:ins w:id="4025" w:author="Andrija Ilic" w:date="2015-09-07T19:35:00Z"/>
          <w:b/>
        </w:rPr>
      </w:pPr>
      <w:ins w:id="4026" w:author="Andrija Ilic" w:date="2015-09-07T19:35:00Z">
        <w:r>
          <w:rPr>
            <w:b/>
          </w:rPr>
          <w:t>Основни сценарио СК</w:t>
        </w:r>
      </w:ins>
    </w:p>
    <w:p w14:paraId="183D9ACA" w14:textId="04F079F4" w:rsidR="004B1431" w:rsidRDefault="005B1AB4" w:rsidP="004B1431">
      <w:pPr>
        <w:pStyle w:val="ListParagraph"/>
        <w:numPr>
          <w:ilvl w:val="0"/>
          <w:numId w:val="55"/>
        </w:numPr>
        <w:rPr>
          <w:ins w:id="4027" w:author="Andrija Ilic" w:date="2015-09-07T19:35:00Z"/>
        </w:rPr>
      </w:pPr>
      <w:ins w:id="4028" w:author="Andrija Ilic" w:date="2015-09-15T12:55:00Z">
        <w:r>
          <w:rPr>
            <w:lang w:val="sr-Cyrl-RS"/>
          </w:rPr>
          <w:lastRenderedPageBreak/>
          <w:t xml:space="preserve">Клијент </w:t>
        </w:r>
        <w:r w:rsidRPr="00AF10E0">
          <w:rPr>
            <w:u w:val="single"/>
            <w:lang w:val="sr-Cyrl-RS"/>
          </w:rPr>
          <w:t>позива</w:t>
        </w:r>
        <w:r>
          <w:rPr>
            <w:lang w:val="sr-Cyrl-RS"/>
          </w:rPr>
          <w:t xml:space="preserve"> систем да </w:t>
        </w:r>
        <w:r w:rsidRPr="00AF10E0">
          <w:rPr>
            <w:u w:val="single"/>
            <w:lang w:val="sr-Cyrl-RS"/>
          </w:rPr>
          <w:t>пронађе</w:t>
        </w:r>
        <w:r>
          <w:rPr>
            <w:lang w:val="sr-Cyrl-RS"/>
          </w:rPr>
          <w:t xml:space="preserve"> активности. (АПСО)</w:t>
        </w:r>
      </w:ins>
    </w:p>
    <w:p w14:paraId="0E67FEF1" w14:textId="5D0084C7" w:rsidR="004B1431" w:rsidRPr="00C05F3F" w:rsidRDefault="004B1431" w:rsidP="004B1431">
      <w:pPr>
        <w:pStyle w:val="ListParagraph"/>
        <w:numPr>
          <w:ilvl w:val="0"/>
          <w:numId w:val="55"/>
        </w:numPr>
        <w:rPr>
          <w:ins w:id="4029" w:author="Andrija Ilic" w:date="2015-09-07T19:35:00Z"/>
        </w:rPr>
      </w:pPr>
      <w:ins w:id="4030" w:author="Andrija Ilic" w:date="2015-09-07T19:35:00Z">
        <w:r>
          <w:rPr>
            <w:lang w:val="sr-Cyrl-RS"/>
          </w:rPr>
          <w:t xml:space="preserve">Систем </w:t>
        </w:r>
        <w:r w:rsidRPr="007268A5">
          <w:rPr>
            <w:u w:val="single"/>
            <w:lang w:val="sr-Cyrl-RS"/>
          </w:rPr>
          <w:t>приказује</w:t>
        </w:r>
        <w:r>
          <w:rPr>
            <w:lang w:val="sr-Cyrl-RS"/>
          </w:rPr>
          <w:t xml:space="preserve"> активности за </w:t>
        </w:r>
        <w:r w:rsidRPr="007268A5">
          <w:rPr>
            <w:lang w:val="sr-Cyrl-RS"/>
          </w:rPr>
          <w:t>з</w:t>
        </w:r>
        <w:r>
          <w:rPr>
            <w:lang w:val="sr-Cyrl-RS"/>
          </w:rPr>
          <w:t>адати критеријум</w:t>
        </w:r>
        <w:r>
          <w:t>. (ИА)</w:t>
        </w:r>
      </w:ins>
    </w:p>
    <w:p w14:paraId="2B8F5825" w14:textId="4282F7E6" w:rsidR="0093314A" w:rsidRDefault="00AE001B">
      <w:pPr>
        <w:jc w:val="center"/>
        <w:rPr>
          <w:ins w:id="4031" w:author="Andrija Ilic" w:date="2015-09-08T21:48:00Z"/>
        </w:rPr>
        <w:pPrChange w:id="4032" w:author="Andrija Ilic" w:date="2015-09-08T21:48:00Z">
          <w:pPr/>
        </w:pPrChange>
      </w:pPr>
      <w:ins w:id="4033" w:author="Andrija Ilic" w:date="2015-09-08T20:46:00Z">
        <w:r>
          <w:object w:dxaOrig="8310" w:dyaOrig="4095" w14:anchorId="289A4CD9">
            <v:shape id="_x0000_i1039" type="#_x0000_t75" style="width:415.5pt;height:204.75pt" o:ole="">
              <v:imagedata r:id="rId67" o:title=""/>
            </v:shape>
            <o:OLEObject Type="Embed" ProgID="Visio.Drawing.15" ShapeID="_x0000_i1039" DrawAspect="Content" ObjectID="_1503838349" r:id="rId68"/>
          </w:object>
        </w:r>
      </w:ins>
    </w:p>
    <w:p w14:paraId="439DCA0F" w14:textId="075A3337" w:rsidR="00855502" w:rsidRPr="00293429" w:rsidRDefault="00855502" w:rsidP="00855502">
      <w:pPr>
        <w:jc w:val="center"/>
        <w:rPr>
          <w:ins w:id="4034" w:author="Andrija Ilic" w:date="2015-09-08T21:48:00Z"/>
        </w:rPr>
      </w:pPr>
      <w:ins w:id="4035" w:author="Andrija Ilic" w:date="2015-09-08T21:48:00Z">
        <w:r>
          <w:t xml:space="preserve">Дијаграм </w:t>
        </w:r>
        <w:r>
          <w:rPr>
            <w:lang w:val="sr-Cyrl-RS"/>
          </w:rPr>
          <w:t>16</w:t>
        </w:r>
        <w:r>
          <w:t xml:space="preserve">. Случај коришћења: </w:t>
        </w:r>
      </w:ins>
      <w:ins w:id="4036" w:author="Andrija Ilic" w:date="2015-09-08T21:49:00Z">
        <w:r>
          <w:rPr>
            <w:lang w:val="sr-Cyrl-RS"/>
          </w:rPr>
          <w:t>Преглед активности по предмету / години</w:t>
        </w:r>
      </w:ins>
      <w:ins w:id="4037" w:author="Andrija Ilic" w:date="2015-09-08T21:48:00Z">
        <w:r w:rsidRPr="001B4145">
          <w:rPr>
            <w:lang w:val="sr-Cyrl-RS"/>
          </w:rPr>
          <w:t xml:space="preserve"> </w:t>
        </w:r>
      </w:ins>
    </w:p>
    <w:p w14:paraId="46AC28EF" w14:textId="77777777" w:rsidR="004B1431" w:rsidRDefault="004B1431" w:rsidP="004B1431">
      <w:pPr>
        <w:rPr>
          <w:ins w:id="4038" w:author="Andrija Ilic" w:date="2015-09-07T19:35:00Z"/>
          <w:b/>
        </w:rPr>
      </w:pPr>
      <w:ins w:id="4039" w:author="Andrija Ilic" w:date="2015-09-07T19:35:00Z">
        <w:r>
          <w:rPr>
            <w:b/>
          </w:rPr>
          <w:t>Алтернативни сценарио:</w:t>
        </w:r>
      </w:ins>
    </w:p>
    <w:p w14:paraId="55AB3A4E" w14:textId="3F11FF06" w:rsidR="004B1431" w:rsidRPr="00E1026A" w:rsidRDefault="004B1431" w:rsidP="004B1431">
      <w:pPr>
        <w:ind w:firstLine="720"/>
        <w:rPr>
          <w:ins w:id="4040" w:author="Andrija Ilic" w:date="2015-09-07T19:35:00Z"/>
        </w:rPr>
      </w:pPr>
      <w:ins w:id="4041" w:author="Andrija Ilic" w:date="2015-09-07T19:35:00Z">
        <w:r>
          <w:t xml:space="preserve">2.1 Систем </w:t>
        </w:r>
        <w:r w:rsidRPr="00F81F28">
          <w:rPr>
            <w:u w:val="single"/>
          </w:rPr>
          <w:t>приказ</w:t>
        </w:r>
        <w:r>
          <w:rPr>
            <w:u w:val="single"/>
            <w:lang w:val="sr-Cyrl-RS"/>
          </w:rPr>
          <w:t>у</w:t>
        </w:r>
        <w:r w:rsidRPr="00F81F28">
          <w:rPr>
            <w:u w:val="single"/>
          </w:rPr>
          <w:t xml:space="preserve">је </w:t>
        </w:r>
        <w:r>
          <w:t xml:space="preserve">поруку да за дате критеријуме не постоје </w:t>
        </w:r>
        <w:r>
          <w:rPr>
            <w:lang w:val="sr-Cyrl-RS"/>
          </w:rPr>
          <w:t>активности</w:t>
        </w:r>
        <w:r>
          <w:t xml:space="preserve">. (ИА) </w:t>
        </w:r>
        <w:r>
          <w:rPr>
            <w:lang w:val="sr-Cyrl-RS"/>
          </w:rPr>
          <w:t>Омогућава кориснику да изврши претрагу за друге критеријуме</w:t>
        </w:r>
        <w:r>
          <w:t>.</w:t>
        </w:r>
      </w:ins>
    </w:p>
    <w:p w14:paraId="44F49310" w14:textId="76B93542" w:rsidR="00535273" w:rsidRDefault="00AE001B">
      <w:pPr>
        <w:pStyle w:val="Heading2"/>
        <w:jc w:val="center"/>
        <w:rPr>
          <w:ins w:id="4042" w:author="Andrija Ilic" w:date="2015-09-08T21:50:00Z"/>
        </w:rPr>
        <w:pPrChange w:id="4043" w:author="Andrija Ilic" w:date="2015-09-08T21:50:00Z">
          <w:pPr>
            <w:pStyle w:val="Heading2"/>
          </w:pPr>
        </w:pPrChange>
      </w:pPr>
      <w:ins w:id="4044" w:author="Andrija Ilic" w:date="2015-09-08T20:47:00Z">
        <w:r w:rsidRPr="0044671C">
          <w:rPr>
            <w:rFonts w:ascii="Times New Roman" w:hAnsi="Times New Roman"/>
            <w:sz w:val="24"/>
            <w:szCs w:val="24"/>
            <w:rPrChange w:id="4045" w:author="Andrija Ilic" w:date="2015-09-08T21:52:00Z">
              <w:rPr>
                <w:rFonts w:ascii="Times New Roman" w:hAnsi="Times New Roman"/>
                <w:sz w:val="24"/>
                <w:szCs w:val="24"/>
              </w:rPr>
            </w:rPrChange>
          </w:rPr>
          <w:object w:dxaOrig="8310" w:dyaOrig="4095" w14:anchorId="28699D03">
            <v:shape id="_x0000_i1038" type="#_x0000_t75" style="width:415.5pt;height:204.75pt" o:ole="">
              <v:imagedata r:id="rId69" o:title=""/>
            </v:shape>
            <o:OLEObject Type="Embed" ProgID="Visio.Drawing.15" ShapeID="_x0000_i1038" DrawAspect="Content" ObjectID="_1503838350" r:id="rId70"/>
          </w:object>
        </w:r>
      </w:ins>
    </w:p>
    <w:p w14:paraId="07404DED" w14:textId="77777777" w:rsidR="0087357A" w:rsidRDefault="0087357A" w:rsidP="0087357A">
      <w:pPr>
        <w:jc w:val="center"/>
        <w:rPr>
          <w:ins w:id="4046" w:author="Andrija Ilic" w:date="2015-09-08T21:50:00Z"/>
        </w:rPr>
      </w:pPr>
    </w:p>
    <w:p w14:paraId="38AAB075" w14:textId="418DC46B" w:rsidR="0087357A" w:rsidRDefault="0087357A" w:rsidP="0087357A">
      <w:pPr>
        <w:jc w:val="center"/>
        <w:rPr>
          <w:ins w:id="4047" w:author="Andrija Ilic" w:date="2015-09-15T13:03:00Z"/>
        </w:rPr>
      </w:pPr>
      <w:ins w:id="4048" w:author="Andrija Ilic" w:date="2015-09-08T21:50:00Z">
        <w:r>
          <w:t xml:space="preserve">Дијаграм </w:t>
        </w:r>
        <w:r>
          <w:rPr>
            <w:lang w:val="sr-Cyrl-RS"/>
          </w:rPr>
          <w:t>17</w:t>
        </w:r>
        <w:r>
          <w:t xml:space="preserve">. Случај коришћења: </w:t>
        </w:r>
        <w:r>
          <w:rPr>
            <w:lang w:val="sr-Cyrl-RS"/>
          </w:rPr>
          <w:t>Преглед активности по предмету / години</w:t>
        </w:r>
        <w:r w:rsidRPr="001B4145">
          <w:rPr>
            <w:lang w:val="sr-Cyrl-RS"/>
          </w:rPr>
          <w:t xml:space="preserve"> - </w:t>
        </w:r>
        <w:r>
          <w:t xml:space="preserve">алтернативни </w:t>
        </w:r>
        <w:r>
          <w:rPr>
            <w:lang w:val="sr-Cyrl-RS"/>
          </w:rPr>
          <w:t>с</w:t>
        </w:r>
        <w:r>
          <w:t>ценарио</w:t>
        </w:r>
      </w:ins>
    </w:p>
    <w:p w14:paraId="069DF367" w14:textId="77777777" w:rsidR="0097501C" w:rsidRPr="00293429" w:rsidRDefault="0097501C" w:rsidP="0087357A">
      <w:pPr>
        <w:jc w:val="center"/>
        <w:rPr>
          <w:ins w:id="4049" w:author="Andrija Ilic" w:date="2015-09-08T21:50:00Z"/>
        </w:rPr>
      </w:pPr>
    </w:p>
    <w:p w14:paraId="4F1AC5E2" w14:textId="51263F0D" w:rsidR="0044671C" w:rsidRDefault="0044671C">
      <w:pPr>
        <w:pStyle w:val="Heading2"/>
        <w:jc w:val="center"/>
        <w:rPr>
          <w:ins w:id="4050" w:author="Andrija Ilic" w:date="2015-09-15T11:51:00Z"/>
          <w:rFonts w:ascii="Times New Roman" w:hAnsi="Times New Roman"/>
          <w:sz w:val="24"/>
          <w:szCs w:val="24"/>
        </w:rPr>
        <w:pPrChange w:id="4051" w:author="Andrija Ilic" w:date="2015-09-08T21:52:00Z">
          <w:pPr>
            <w:pStyle w:val="Heading2"/>
          </w:pPr>
        </w:pPrChange>
      </w:pPr>
      <w:ins w:id="4052" w:author="Andrija Ilic" w:date="2015-09-08T21:51:00Z">
        <w:r w:rsidRPr="0044671C">
          <w:rPr>
            <w:rFonts w:ascii="Times New Roman" w:hAnsi="Times New Roman"/>
            <w:sz w:val="24"/>
            <w:szCs w:val="24"/>
            <w:rPrChange w:id="4053" w:author="Andrija Ilic" w:date="2015-09-08T21:51:00Z">
              <w:rPr/>
            </w:rPrChange>
          </w:rPr>
          <w:t>Резултат анализе системских дијаграма секвенци:</w:t>
        </w:r>
      </w:ins>
    </w:p>
    <w:p w14:paraId="2C7657CC" w14:textId="77777777" w:rsidR="00E5228D" w:rsidRDefault="00E5228D" w:rsidP="00E5228D">
      <w:pPr>
        <w:rPr>
          <w:ins w:id="4054" w:author="Andrija Ilic" w:date="2015-09-15T11:51:00Z"/>
        </w:rPr>
        <w:pPrChange w:id="4055" w:author="Andrija Ilic" w:date="2015-09-15T11:51:00Z">
          <w:pPr>
            <w:pStyle w:val="Heading2"/>
          </w:pPr>
        </w:pPrChange>
      </w:pPr>
    </w:p>
    <w:p w14:paraId="5312FE1B" w14:textId="03EB1E5C" w:rsidR="00E5228D" w:rsidRDefault="00E5228D" w:rsidP="00E5228D">
      <w:pPr>
        <w:pStyle w:val="ListParagraph"/>
        <w:numPr>
          <w:ilvl w:val="0"/>
          <w:numId w:val="60"/>
        </w:numPr>
        <w:rPr>
          <w:ins w:id="4056" w:author="Andrija Ilic" w:date="2015-09-15T11:54:00Z"/>
        </w:rPr>
        <w:pPrChange w:id="4057" w:author="Andrija Ilic" w:date="2015-09-15T11:51:00Z">
          <w:pPr>
            <w:pStyle w:val="Heading2"/>
          </w:pPr>
        </w:pPrChange>
      </w:pPr>
      <w:ins w:id="4058" w:author="Andrija Ilic" w:date="2015-09-15T11:53:00Z">
        <w:r>
          <w:lastRenderedPageBreak/>
          <w:t>registracijaKorisn</w:t>
        </w:r>
      </w:ins>
      <w:ins w:id="4059" w:author="Andrija Ilic" w:date="2015-09-15T11:54:00Z">
        <w:r>
          <w:t>ika(korisnik):</w:t>
        </w:r>
      </w:ins>
      <w:ins w:id="4060" w:author="Andrija Ilic" w:date="2015-09-15T12:48:00Z">
        <w:r w:rsidR="009B1E5C">
          <w:t>void</w:t>
        </w:r>
      </w:ins>
    </w:p>
    <w:p w14:paraId="09F5DE1E" w14:textId="6C8F67E1" w:rsidR="00A93FAD" w:rsidRDefault="00A93FAD" w:rsidP="00E5228D">
      <w:pPr>
        <w:pStyle w:val="ListParagraph"/>
        <w:numPr>
          <w:ilvl w:val="0"/>
          <w:numId w:val="60"/>
        </w:numPr>
        <w:rPr>
          <w:ins w:id="4061" w:author="Andrija Ilic" w:date="2015-09-15T12:04:00Z"/>
        </w:rPr>
        <w:pPrChange w:id="4062" w:author="Andrija Ilic" w:date="2015-09-15T11:51:00Z">
          <w:pPr>
            <w:pStyle w:val="Heading2"/>
          </w:pPr>
        </w:pPrChange>
      </w:pPr>
      <w:ins w:id="4063" w:author="Andrija Ilic" w:date="2015-09-15T11:54:00Z">
        <w:r>
          <w:t>aktivacijaKorisnika(korisnik):</w:t>
        </w:r>
      </w:ins>
      <w:ins w:id="4064" w:author="Andrija Ilic" w:date="2015-09-15T12:48:00Z">
        <w:r w:rsidR="009B1E5C">
          <w:t>void</w:t>
        </w:r>
      </w:ins>
    </w:p>
    <w:p w14:paraId="1660FBC7" w14:textId="66460694" w:rsidR="00AF5DBE" w:rsidRDefault="00AF5DBE" w:rsidP="00E5228D">
      <w:pPr>
        <w:pStyle w:val="ListParagraph"/>
        <w:numPr>
          <w:ilvl w:val="0"/>
          <w:numId w:val="60"/>
        </w:numPr>
        <w:rPr>
          <w:ins w:id="4065" w:author="Andrija Ilic" w:date="2015-09-15T12:11:00Z"/>
        </w:rPr>
        <w:pPrChange w:id="4066" w:author="Andrija Ilic" w:date="2015-09-15T11:51:00Z">
          <w:pPr>
            <w:pStyle w:val="Heading2"/>
          </w:pPr>
        </w:pPrChange>
      </w:pPr>
      <w:ins w:id="4067" w:author="Andrija Ilic" w:date="2015-09-15T12:04:00Z">
        <w:r>
          <w:t>izmenaKorisnika(korinsik)</w:t>
        </w:r>
        <w:r w:rsidR="008A741E">
          <w:t>:</w:t>
        </w:r>
      </w:ins>
      <w:ins w:id="4068" w:author="Andrija Ilic" w:date="2015-09-15T12:48:00Z">
        <w:r w:rsidR="009B1E5C">
          <w:t>void</w:t>
        </w:r>
      </w:ins>
    </w:p>
    <w:p w14:paraId="3BBD60AB" w14:textId="0BE2738C" w:rsidR="0060787F" w:rsidRDefault="0060787F" w:rsidP="00E5228D">
      <w:pPr>
        <w:pStyle w:val="ListParagraph"/>
        <w:numPr>
          <w:ilvl w:val="0"/>
          <w:numId w:val="60"/>
        </w:numPr>
        <w:rPr>
          <w:ins w:id="4069" w:author="Andrija Ilic" w:date="2015-09-15T12:22:00Z"/>
        </w:rPr>
        <w:pPrChange w:id="4070" w:author="Andrija Ilic" w:date="2015-09-15T11:51:00Z">
          <w:pPr>
            <w:pStyle w:val="Heading2"/>
          </w:pPr>
        </w:pPrChange>
      </w:pPr>
      <w:ins w:id="4071" w:author="Andrija Ilic" w:date="2015-09-15T12:11:00Z">
        <w:r>
          <w:t>pronadjiAktivnosti(</w:t>
        </w:r>
      </w:ins>
      <w:ins w:id="4072" w:author="Andrija Ilic" w:date="2015-09-15T12:12:00Z">
        <w:r>
          <w:t>korisnik</w:t>
        </w:r>
      </w:ins>
      <w:ins w:id="4073" w:author="Andrija Ilic" w:date="2015-09-15T12:11:00Z">
        <w:r>
          <w:t>)</w:t>
        </w:r>
      </w:ins>
      <w:ins w:id="4074" w:author="Andrija Ilic" w:date="2015-09-15T12:12:00Z">
        <w:r>
          <w:t>:Aktivnosti</w:t>
        </w:r>
      </w:ins>
    </w:p>
    <w:p w14:paraId="384F8ADB" w14:textId="4E65B4E6" w:rsidR="001D778C" w:rsidRPr="001D778C" w:rsidRDefault="001D778C" w:rsidP="00E5228D">
      <w:pPr>
        <w:pStyle w:val="ListParagraph"/>
        <w:numPr>
          <w:ilvl w:val="0"/>
          <w:numId w:val="60"/>
        </w:numPr>
        <w:rPr>
          <w:ins w:id="4075" w:author="Andrija Ilic" w:date="2015-09-15T12:22:00Z"/>
          <w:rPrChange w:id="4076" w:author="Andrija Ilic" w:date="2015-09-15T12:22:00Z">
            <w:rPr>
              <w:ins w:id="4077" w:author="Andrija Ilic" w:date="2015-09-15T12:22:00Z"/>
              <w:color w:val="000000"/>
              <w:szCs w:val="24"/>
            </w:rPr>
          </w:rPrChange>
        </w:rPr>
        <w:pPrChange w:id="4078" w:author="Andrija Ilic" w:date="2015-09-15T11:51:00Z">
          <w:pPr>
            <w:pStyle w:val="Heading2"/>
          </w:pPr>
        </w:pPrChange>
      </w:pPr>
      <w:ins w:id="4079" w:author="Andrija Ilic" w:date="2015-09-15T12:22:00Z">
        <w:r w:rsidRPr="00AF10E0">
          <w:rPr>
            <w:rFonts w:cs="Times New Roman"/>
            <w:color w:val="000000"/>
            <w:szCs w:val="24"/>
          </w:rPr>
          <w:t>vratiProgramSaAktivnostima(program):Aktivnosti</w:t>
        </w:r>
      </w:ins>
    </w:p>
    <w:p w14:paraId="2ED9B445" w14:textId="62EAFBAE" w:rsidR="001D778C" w:rsidRPr="00A34C3B" w:rsidRDefault="001D778C" w:rsidP="00E5228D">
      <w:pPr>
        <w:pStyle w:val="ListParagraph"/>
        <w:numPr>
          <w:ilvl w:val="0"/>
          <w:numId w:val="60"/>
        </w:numPr>
        <w:rPr>
          <w:ins w:id="4080" w:author="Andrija Ilic" w:date="2015-09-15T12:32:00Z"/>
          <w:rPrChange w:id="4081" w:author="Andrija Ilic" w:date="2015-09-15T12:32:00Z">
            <w:rPr>
              <w:ins w:id="4082" w:author="Andrija Ilic" w:date="2015-09-15T12:32:00Z"/>
            </w:rPr>
          </w:rPrChange>
        </w:rPr>
        <w:pPrChange w:id="4083" w:author="Andrija Ilic" w:date="2015-09-15T11:51:00Z">
          <w:pPr>
            <w:pStyle w:val="Heading2"/>
          </w:pPr>
        </w:pPrChange>
      </w:pPr>
      <w:ins w:id="4084" w:author="Andrija Ilic" w:date="2015-09-15T12:22:00Z">
        <w:r w:rsidRPr="00AF10E0">
          <w:rPr>
            <w:rFonts w:cs="Times New Roman"/>
            <w:color w:val="000000"/>
            <w:szCs w:val="24"/>
          </w:rPr>
          <w:t>sacuvajProgram(program)</w:t>
        </w:r>
        <w:r w:rsidRPr="00AF10E0">
          <w:rPr>
            <w:rFonts w:cs="Times New Roman"/>
          </w:rPr>
          <w:t>:void</w:t>
        </w:r>
      </w:ins>
    </w:p>
    <w:p w14:paraId="35E2F8F5" w14:textId="5D0FF5B0" w:rsidR="00A34C3B" w:rsidRDefault="00A34C3B" w:rsidP="00E5228D">
      <w:pPr>
        <w:pStyle w:val="ListParagraph"/>
        <w:numPr>
          <w:ilvl w:val="0"/>
          <w:numId w:val="60"/>
        </w:numPr>
        <w:rPr>
          <w:ins w:id="4085" w:author="Andrija Ilic" w:date="2015-09-15T12:44:00Z"/>
        </w:rPr>
        <w:pPrChange w:id="4086" w:author="Andrija Ilic" w:date="2015-09-15T11:51:00Z">
          <w:pPr>
            <w:pStyle w:val="Heading2"/>
          </w:pPr>
        </w:pPrChange>
      </w:pPr>
      <w:ins w:id="4087" w:author="Andrija Ilic" w:date="2015-09-15T12:32:00Z">
        <w:r>
          <w:t>prijaviStudente</w:t>
        </w:r>
      </w:ins>
      <w:ins w:id="4088" w:author="Andrija Ilic" w:date="2015-09-15T12:38:00Z">
        <w:r w:rsidR="0044152C">
          <w:t>NaProgram</w:t>
        </w:r>
      </w:ins>
      <w:ins w:id="4089" w:author="Andrija Ilic" w:date="2015-09-15T12:32:00Z">
        <w:r>
          <w:t>(studenti):void</w:t>
        </w:r>
      </w:ins>
    </w:p>
    <w:p w14:paraId="15D3E16B" w14:textId="425AA38A" w:rsidR="009B1E5C" w:rsidRDefault="009B1E5C" w:rsidP="00E5228D">
      <w:pPr>
        <w:pStyle w:val="ListParagraph"/>
        <w:numPr>
          <w:ilvl w:val="0"/>
          <w:numId w:val="60"/>
        </w:numPr>
        <w:rPr>
          <w:ins w:id="4090" w:author="Andrija Ilic" w:date="2015-09-15T12:51:00Z"/>
        </w:rPr>
        <w:pPrChange w:id="4091" w:author="Andrija Ilic" w:date="2015-09-15T11:51:00Z">
          <w:pPr>
            <w:pStyle w:val="Heading2"/>
          </w:pPr>
        </w:pPrChange>
      </w:pPr>
      <w:ins w:id="4092" w:author="Andrija Ilic" w:date="2015-09-15T12:44:00Z">
        <w:r>
          <w:t>pronadjiStudente(studenti):void</w:t>
        </w:r>
      </w:ins>
    </w:p>
    <w:p w14:paraId="3283C586" w14:textId="511F7001" w:rsidR="008B319F" w:rsidRPr="005B1AB4" w:rsidRDefault="008B319F" w:rsidP="00E5228D">
      <w:pPr>
        <w:pStyle w:val="ListParagraph"/>
        <w:numPr>
          <w:ilvl w:val="0"/>
          <w:numId w:val="60"/>
        </w:numPr>
        <w:rPr>
          <w:ins w:id="4093" w:author="Andrija Ilic" w:date="2015-09-15T12:57:00Z"/>
          <w:rPrChange w:id="4094" w:author="Andrija Ilic" w:date="2015-09-15T12:57:00Z">
            <w:rPr>
              <w:ins w:id="4095" w:author="Andrija Ilic" w:date="2015-09-15T12:57:00Z"/>
              <w:color w:val="000000"/>
              <w:szCs w:val="24"/>
            </w:rPr>
          </w:rPrChange>
        </w:rPr>
        <w:pPrChange w:id="4096" w:author="Andrija Ilic" w:date="2015-09-15T11:51:00Z">
          <w:pPr>
            <w:pStyle w:val="Heading2"/>
          </w:pPr>
        </w:pPrChange>
      </w:pPr>
      <w:ins w:id="4097" w:author="Andrija Ilic" w:date="2015-09-15T12:51:00Z">
        <w:r w:rsidRPr="00AF10E0">
          <w:rPr>
            <w:rFonts w:cs="Times New Roman"/>
            <w:color w:val="000000"/>
            <w:szCs w:val="24"/>
          </w:rPr>
          <w:t>sacuvajAktivnost(aktivnost):void</w:t>
        </w:r>
      </w:ins>
    </w:p>
    <w:p w14:paraId="7C35B0AC" w14:textId="1329B492" w:rsidR="005B1AB4" w:rsidRPr="00E5228D" w:rsidRDefault="005B1AB4" w:rsidP="00E5228D">
      <w:pPr>
        <w:pStyle w:val="ListParagraph"/>
        <w:numPr>
          <w:ilvl w:val="0"/>
          <w:numId w:val="60"/>
        </w:numPr>
        <w:rPr>
          <w:ins w:id="4098" w:author="Andrija Ilic" w:date="2015-09-08T21:52:00Z"/>
          <w:rPrChange w:id="4099" w:author="Andrija Ilic" w:date="2015-09-15T11:51:00Z">
            <w:rPr>
              <w:ins w:id="4100" w:author="Andrija Ilic" w:date="2015-09-08T21:52:00Z"/>
              <w:rFonts w:ascii="Times New Roman" w:hAnsi="Times New Roman"/>
              <w:sz w:val="24"/>
              <w:szCs w:val="24"/>
            </w:rPr>
          </w:rPrChange>
        </w:rPr>
        <w:pPrChange w:id="4101" w:author="Andrija Ilic" w:date="2015-09-15T11:51:00Z">
          <w:pPr>
            <w:pStyle w:val="Heading2"/>
          </w:pPr>
        </w:pPrChange>
      </w:pPr>
      <w:ins w:id="4102" w:author="Andrija Ilic" w:date="2015-09-15T12:57:00Z">
        <w:r>
          <w:t>pronadjiAktivnosti(program):Aktivnosti</w:t>
        </w:r>
      </w:ins>
    </w:p>
    <w:p w14:paraId="50A9CE99" w14:textId="35C856BC" w:rsidR="0045651B" w:rsidRDefault="0045651B" w:rsidP="005B1AB4">
      <w:pPr>
        <w:pStyle w:val="ListParagraph"/>
        <w:rPr>
          <w:ins w:id="4103" w:author="Andrija Ilic" w:date="2015-09-15T11:12:00Z"/>
        </w:rPr>
        <w:pPrChange w:id="4104" w:author="Andrija Ilic" w:date="2015-09-15T12:57:00Z">
          <w:pPr>
            <w:pStyle w:val="Heading2"/>
          </w:pPr>
        </w:pPrChange>
      </w:pPr>
    </w:p>
    <w:p w14:paraId="569E1B9A" w14:textId="77777777" w:rsidR="006A54FC" w:rsidRDefault="006A54FC" w:rsidP="006A54FC">
      <w:pPr>
        <w:pStyle w:val="Heading3"/>
        <w:rPr>
          <w:ins w:id="4105" w:author="Andrija Ilic" w:date="2015-09-15T11:14:00Z"/>
        </w:rPr>
      </w:pPr>
      <w:ins w:id="4106" w:author="Andrija Ilic" w:date="2015-09-15T11:14:00Z">
        <w:r>
          <w:rPr>
            <w:lang w:val="sr-Cyrl-RS"/>
          </w:rPr>
          <w:t>4</w:t>
        </w:r>
        <w:r>
          <w:t>.2.2 Понашање система - Уговори о системским операцијама</w:t>
        </w:r>
      </w:ins>
    </w:p>
    <w:p w14:paraId="0A95CAE0" w14:textId="77777777" w:rsidR="006A54FC" w:rsidRDefault="006A54FC" w:rsidP="006A54FC">
      <w:pPr>
        <w:rPr>
          <w:ins w:id="4107" w:author="Andrija Ilic" w:date="2015-09-15T11:55:00Z"/>
          <w:b/>
        </w:rPr>
      </w:pPr>
    </w:p>
    <w:p w14:paraId="1F01A5C7" w14:textId="77777777" w:rsidR="001F56E2" w:rsidRDefault="00A93FAD" w:rsidP="006A54FC">
      <w:pPr>
        <w:rPr>
          <w:ins w:id="4108" w:author="Andrija Ilic" w:date="2015-09-15T13:02:00Z"/>
          <w:rFonts w:cs="Times New Roman"/>
          <w:b/>
          <w:color w:val="000000"/>
          <w:szCs w:val="24"/>
        </w:rPr>
      </w:pPr>
      <w:ins w:id="4109" w:author="Andrija Ilic" w:date="2015-09-15T11:55:00Z">
        <w:r w:rsidRPr="00611E1D">
          <w:rPr>
            <w:b/>
          </w:rPr>
          <w:t>УГОВОР УГ1:</w:t>
        </w:r>
        <w:r w:rsidRPr="000E7A35">
          <w:t xml:space="preserve"> </w:t>
        </w:r>
        <w:r>
          <w:t xml:space="preserve"> </w:t>
        </w:r>
        <w:r>
          <w:rPr>
            <w:rFonts w:cs="Times New Roman"/>
            <w:b/>
            <w:color w:val="000000"/>
            <w:szCs w:val="24"/>
          </w:rPr>
          <w:t>registracija</w:t>
        </w:r>
        <w:r w:rsidRPr="00AF10E0">
          <w:rPr>
            <w:rFonts w:cs="Times New Roman"/>
            <w:b/>
            <w:color w:val="000000"/>
            <w:szCs w:val="24"/>
          </w:rPr>
          <w:t>Korisnika</w:t>
        </w:r>
      </w:ins>
    </w:p>
    <w:p w14:paraId="64FBCF95" w14:textId="1D4184DC" w:rsidR="00A93FAD" w:rsidRDefault="00A93FAD" w:rsidP="006A54FC">
      <w:pPr>
        <w:rPr>
          <w:ins w:id="4110" w:author="Andrija Ilic" w:date="2015-09-15T11:56:00Z"/>
        </w:rPr>
      </w:pPr>
      <w:ins w:id="4111" w:author="Andrija Ilic" w:date="2015-09-15T11:55:00Z">
        <w:r>
          <w:br/>
        </w:r>
        <w:r w:rsidRPr="000E7A35">
          <w:t>Операција</w:t>
        </w:r>
        <w:r>
          <w:t>:</w:t>
        </w:r>
        <w:r w:rsidRPr="00611E1D">
          <w:t xml:space="preserve"> </w:t>
        </w:r>
        <w:proofErr w:type="gramStart"/>
        <w:r>
          <w:rPr>
            <w:rFonts w:cs="Times New Roman"/>
            <w:color w:val="000000"/>
            <w:szCs w:val="24"/>
          </w:rPr>
          <w:t>registracija</w:t>
        </w:r>
        <w:r w:rsidRPr="00AF10E0">
          <w:rPr>
            <w:rFonts w:cs="Times New Roman"/>
            <w:color w:val="000000"/>
            <w:szCs w:val="24"/>
          </w:rPr>
          <w:t>Korisnika</w:t>
        </w:r>
        <w:r>
          <w:t>(</w:t>
        </w:r>
        <w:proofErr w:type="gramEnd"/>
        <w:r>
          <w:t>korisnik):</w:t>
        </w:r>
      </w:ins>
      <w:ins w:id="4112" w:author="Andrija Ilic" w:date="2015-09-15T12:47:00Z">
        <w:r w:rsidR="009B1E5C">
          <w:t>void</w:t>
        </w:r>
      </w:ins>
      <w:ins w:id="4113" w:author="Andrija Ilic" w:date="2015-09-15T11:55:00Z">
        <w:r>
          <w:br/>
        </w:r>
        <w:r w:rsidRPr="000E7A35">
          <w:t>Веза са СК</w:t>
        </w:r>
        <w:r>
          <w:t xml:space="preserve">: СК1 </w:t>
        </w:r>
        <w:r>
          <w:br/>
        </w:r>
        <w:r w:rsidRPr="000E7A35">
          <w:t>Пр</w:t>
        </w:r>
        <w:r>
          <w:t>е</w:t>
        </w:r>
        <w:r w:rsidRPr="000E7A35">
          <w:t>дуслови</w:t>
        </w:r>
        <w:r w:rsidRPr="000E7A35">
          <w:rPr>
            <w:b/>
          </w:rPr>
          <w:t>:</w:t>
        </w:r>
        <w:r>
          <w:t xml:space="preserve"> -</w:t>
        </w:r>
        <w:r>
          <w:br/>
        </w:r>
        <w:r w:rsidRPr="000E7A35">
          <w:t>Постуслови:</w:t>
        </w:r>
        <w:r>
          <w:t xml:space="preserve"> Корисник је </w:t>
        </w:r>
      </w:ins>
      <w:ins w:id="4114" w:author="Andrija Ilic" w:date="2015-09-15T11:56:00Z">
        <w:r w:rsidR="0066296A">
          <w:rPr>
            <w:lang w:val="sr-Cyrl-RS"/>
          </w:rPr>
          <w:t>регистрован</w:t>
        </w:r>
      </w:ins>
      <w:ins w:id="4115" w:author="Andrija Ilic" w:date="2015-09-15T11:55:00Z">
        <w:r>
          <w:t xml:space="preserve"> на систем</w:t>
        </w:r>
      </w:ins>
    </w:p>
    <w:p w14:paraId="17BB2753" w14:textId="77777777" w:rsidR="00A1637F" w:rsidRDefault="00A1637F" w:rsidP="006A54FC">
      <w:pPr>
        <w:rPr>
          <w:ins w:id="4116" w:author="Andrija Ilic" w:date="2015-09-15T11:56:00Z"/>
        </w:rPr>
      </w:pPr>
    </w:p>
    <w:p w14:paraId="6C75D7BB" w14:textId="77777777" w:rsidR="001F56E2" w:rsidRDefault="00A1637F" w:rsidP="006A54FC">
      <w:pPr>
        <w:rPr>
          <w:ins w:id="4117" w:author="Andrija Ilic" w:date="2015-09-15T13:02:00Z"/>
          <w:rFonts w:cs="Times New Roman"/>
          <w:b/>
          <w:color w:val="000000"/>
          <w:szCs w:val="24"/>
        </w:rPr>
      </w:pPr>
      <w:ins w:id="4118" w:author="Andrija Ilic" w:date="2015-09-15T11:56:00Z">
        <w:r w:rsidRPr="00611E1D">
          <w:rPr>
            <w:b/>
          </w:rPr>
          <w:t>УГОВОР УГ</w:t>
        </w:r>
        <w:r>
          <w:rPr>
            <w:b/>
            <w:lang w:val="sr-Cyrl-RS"/>
          </w:rPr>
          <w:t>2</w:t>
        </w:r>
        <w:r w:rsidRPr="00611E1D">
          <w:rPr>
            <w:b/>
          </w:rPr>
          <w:t>:</w:t>
        </w:r>
        <w:r w:rsidRPr="000E7A35">
          <w:t xml:space="preserve"> </w:t>
        </w:r>
        <w:r>
          <w:t xml:space="preserve"> </w:t>
        </w:r>
        <w:r w:rsidRPr="00A1637F">
          <w:rPr>
            <w:b/>
            <w:rPrChange w:id="4119" w:author="Andrija Ilic" w:date="2015-09-15T11:57:00Z">
              <w:rPr/>
            </w:rPrChange>
          </w:rPr>
          <w:t>aktivacija</w:t>
        </w:r>
        <w:r w:rsidRPr="00AF10E0">
          <w:rPr>
            <w:rFonts w:cs="Times New Roman"/>
            <w:b/>
            <w:color w:val="000000"/>
            <w:szCs w:val="24"/>
          </w:rPr>
          <w:t>Korisnika</w:t>
        </w:r>
      </w:ins>
    </w:p>
    <w:p w14:paraId="01E05560" w14:textId="7FE2130C" w:rsidR="00A1637F" w:rsidRDefault="00A1637F" w:rsidP="006A54FC">
      <w:pPr>
        <w:rPr>
          <w:ins w:id="4120" w:author="Andrija Ilic" w:date="2015-09-15T12:04:00Z"/>
          <w:lang w:val="sr-Cyrl-RS"/>
        </w:rPr>
      </w:pPr>
      <w:ins w:id="4121" w:author="Andrija Ilic" w:date="2015-09-15T11:56:00Z">
        <w:r>
          <w:br/>
        </w:r>
        <w:r w:rsidRPr="000E7A35">
          <w:t>Операција</w:t>
        </w:r>
        <w:r>
          <w:t>:</w:t>
        </w:r>
        <w:r w:rsidRPr="00611E1D">
          <w:t xml:space="preserve"> </w:t>
        </w:r>
      </w:ins>
      <w:proofErr w:type="gramStart"/>
      <w:ins w:id="4122" w:author="Andrija Ilic" w:date="2015-09-15T11:57:00Z">
        <w:r>
          <w:t>aktivacija</w:t>
        </w:r>
      </w:ins>
      <w:ins w:id="4123" w:author="Andrija Ilic" w:date="2015-09-15T11:56:00Z">
        <w:r w:rsidRPr="00AF10E0">
          <w:rPr>
            <w:rFonts w:cs="Times New Roman"/>
            <w:color w:val="000000"/>
            <w:szCs w:val="24"/>
          </w:rPr>
          <w:t>Korisnika</w:t>
        </w:r>
        <w:r>
          <w:t>(</w:t>
        </w:r>
        <w:proofErr w:type="gramEnd"/>
        <w:r>
          <w:t>korisnik):</w:t>
        </w:r>
      </w:ins>
      <w:ins w:id="4124" w:author="Andrija Ilic" w:date="2015-09-15T12:47:00Z">
        <w:r w:rsidR="009B1E5C">
          <w:t>void</w:t>
        </w:r>
      </w:ins>
      <w:ins w:id="4125" w:author="Andrija Ilic" w:date="2015-09-15T11:56:00Z">
        <w:r>
          <w:br/>
        </w:r>
        <w:r w:rsidRPr="000E7A35">
          <w:t>Веза са СК</w:t>
        </w:r>
        <w:r>
          <w:t xml:space="preserve">: СК1 </w:t>
        </w:r>
        <w:r>
          <w:br/>
        </w:r>
        <w:r w:rsidRPr="000E7A35">
          <w:t>Пр</w:t>
        </w:r>
        <w:r>
          <w:t>е</w:t>
        </w:r>
        <w:r w:rsidRPr="000E7A35">
          <w:t>дуслови</w:t>
        </w:r>
        <w:r w:rsidRPr="000E7A35">
          <w:rPr>
            <w:b/>
          </w:rPr>
          <w:t>:</w:t>
        </w:r>
        <w:r>
          <w:t xml:space="preserve"> -</w:t>
        </w:r>
        <w:r>
          <w:br/>
        </w:r>
        <w:r w:rsidRPr="000E7A35">
          <w:t>Постуслови:</w:t>
        </w:r>
        <w:r>
          <w:t xml:space="preserve"> Корисник је </w:t>
        </w:r>
      </w:ins>
      <w:ins w:id="4126" w:author="Andrija Ilic" w:date="2015-09-15T11:57:00Z">
        <w:r>
          <w:rPr>
            <w:lang w:val="sr-Cyrl-RS"/>
          </w:rPr>
          <w:t>активиран</w:t>
        </w:r>
      </w:ins>
      <w:ins w:id="4127" w:author="Andrija Ilic" w:date="2015-09-15T11:56:00Z">
        <w:r>
          <w:t xml:space="preserve"> </w:t>
        </w:r>
      </w:ins>
      <w:ins w:id="4128" w:author="Andrija Ilic" w:date="2015-09-15T11:57:00Z">
        <w:r>
          <w:rPr>
            <w:lang w:val="sr-Cyrl-RS"/>
          </w:rPr>
          <w:t>у</w:t>
        </w:r>
      </w:ins>
      <w:ins w:id="4129" w:author="Andrija Ilic" w:date="2015-09-15T11:56:00Z">
        <w:r>
          <w:t xml:space="preserve"> систем</w:t>
        </w:r>
      </w:ins>
      <w:ins w:id="4130" w:author="Andrija Ilic" w:date="2015-09-15T11:57:00Z">
        <w:r>
          <w:rPr>
            <w:lang w:val="sr-Cyrl-RS"/>
          </w:rPr>
          <w:t>у</w:t>
        </w:r>
      </w:ins>
    </w:p>
    <w:p w14:paraId="4C1C85CA" w14:textId="77777777" w:rsidR="0094266A" w:rsidRDefault="0094266A" w:rsidP="006A54FC">
      <w:pPr>
        <w:rPr>
          <w:ins w:id="4131" w:author="Andrija Ilic" w:date="2015-09-15T12:04:00Z"/>
          <w:lang w:val="sr-Cyrl-RS"/>
        </w:rPr>
      </w:pPr>
    </w:p>
    <w:p w14:paraId="445E6848" w14:textId="77777777" w:rsidR="001F56E2" w:rsidRDefault="0094266A" w:rsidP="0094266A">
      <w:pPr>
        <w:rPr>
          <w:ins w:id="4132" w:author="Andrija Ilic" w:date="2015-09-15T13:02:00Z"/>
          <w:rFonts w:cs="Times New Roman"/>
          <w:b/>
          <w:color w:val="000000"/>
          <w:szCs w:val="24"/>
        </w:rPr>
      </w:pPr>
      <w:ins w:id="4133" w:author="Andrija Ilic" w:date="2015-09-15T12:04:00Z">
        <w:r w:rsidRPr="00611E1D">
          <w:rPr>
            <w:b/>
          </w:rPr>
          <w:t>УГОВОР УГ</w:t>
        </w:r>
        <w:r>
          <w:rPr>
            <w:b/>
            <w:lang w:val="sr-Cyrl-RS"/>
          </w:rPr>
          <w:t>3</w:t>
        </w:r>
        <w:r w:rsidRPr="00611E1D">
          <w:rPr>
            <w:b/>
          </w:rPr>
          <w:t>:</w:t>
        </w:r>
        <w:r w:rsidRPr="000E7A35">
          <w:t xml:space="preserve"> </w:t>
        </w:r>
        <w:r>
          <w:t xml:space="preserve"> </w:t>
        </w:r>
      </w:ins>
      <w:ins w:id="4134" w:author="Andrija Ilic" w:date="2015-09-15T12:05:00Z">
        <w:r>
          <w:rPr>
            <w:b/>
          </w:rPr>
          <w:t>izmena</w:t>
        </w:r>
      </w:ins>
      <w:ins w:id="4135" w:author="Andrija Ilic" w:date="2015-09-15T12:04:00Z">
        <w:r w:rsidRPr="00AF10E0">
          <w:rPr>
            <w:rFonts w:cs="Times New Roman"/>
            <w:b/>
            <w:color w:val="000000"/>
            <w:szCs w:val="24"/>
          </w:rPr>
          <w:t>Korisnika</w:t>
        </w:r>
      </w:ins>
    </w:p>
    <w:p w14:paraId="6AA19B61" w14:textId="74D3627A" w:rsidR="0094266A" w:rsidRPr="00AF10E0" w:rsidRDefault="0094266A" w:rsidP="0094266A">
      <w:pPr>
        <w:rPr>
          <w:ins w:id="4136" w:author="Andrija Ilic" w:date="2015-09-15T12:04:00Z"/>
          <w:b/>
          <w:lang w:val="sr-Cyrl-RS"/>
        </w:rPr>
      </w:pPr>
      <w:ins w:id="4137" w:author="Andrija Ilic" w:date="2015-09-15T12:04:00Z">
        <w:r>
          <w:br/>
        </w:r>
        <w:r w:rsidRPr="000E7A35">
          <w:t>Операција</w:t>
        </w:r>
        <w:r>
          <w:t>:</w:t>
        </w:r>
        <w:r w:rsidRPr="00611E1D">
          <w:t xml:space="preserve"> </w:t>
        </w:r>
      </w:ins>
      <w:proofErr w:type="gramStart"/>
      <w:ins w:id="4138" w:author="Andrija Ilic" w:date="2015-09-15T12:05:00Z">
        <w:r>
          <w:t>izmena</w:t>
        </w:r>
      </w:ins>
      <w:ins w:id="4139" w:author="Andrija Ilic" w:date="2015-09-15T12:04:00Z">
        <w:r w:rsidRPr="00AF10E0">
          <w:rPr>
            <w:rFonts w:cs="Times New Roman"/>
            <w:color w:val="000000"/>
            <w:szCs w:val="24"/>
          </w:rPr>
          <w:t>Korisnika</w:t>
        </w:r>
        <w:r>
          <w:t>(</w:t>
        </w:r>
        <w:proofErr w:type="gramEnd"/>
        <w:r>
          <w:t>korisnik):</w:t>
        </w:r>
      </w:ins>
      <w:ins w:id="4140" w:author="Andrija Ilic" w:date="2015-09-15T12:48:00Z">
        <w:r w:rsidR="009B1E5C">
          <w:t>void</w:t>
        </w:r>
      </w:ins>
      <w:ins w:id="4141" w:author="Andrija Ilic" w:date="2015-09-15T12:04:00Z">
        <w:r>
          <w:br/>
        </w:r>
        <w:r w:rsidRPr="000E7A35">
          <w:t>Веза са СК</w:t>
        </w:r>
        <w:r>
          <w:t>: СК</w:t>
        </w:r>
      </w:ins>
      <w:ins w:id="4142" w:author="Andrija Ilic" w:date="2015-09-15T12:05:00Z">
        <w:r>
          <w:rPr>
            <w:lang w:val="sr-Cyrl-RS"/>
          </w:rPr>
          <w:t>2</w:t>
        </w:r>
      </w:ins>
      <w:ins w:id="4143" w:author="Andrija Ilic" w:date="2015-09-15T12:04:00Z">
        <w:r>
          <w:t xml:space="preserve"> </w:t>
        </w:r>
        <w:r>
          <w:br/>
        </w:r>
        <w:r w:rsidRPr="000E7A35">
          <w:t>Пр</w:t>
        </w:r>
        <w:r>
          <w:t>е</w:t>
        </w:r>
        <w:r w:rsidRPr="000E7A35">
          <w:t>дуслови</w:t>
        </w:r>
        <w:r w:rsidRPr="000E7A35">
          <w:rPr>
            <w:b/>
          </w:rPr>
          <w:t>:</w:t>
        </w:r>
        <w:r>
          <w:t xml:space="preserve"> </w:t>
        </w:r>
      </w:ins>
      <w:ins w:id="4144" w:author="Andrija Ilic" w:date="2015-09-15T12:05:00Z">
        <w:r>
          <w:rPr>
            <w:lang w:val="sr-Cyrl-RS"/>
          </w:rPr>
          <w:t>Корисник постоји у систему</w:t>
        </w:r>
      </w:ins>
      <w:ins w:id="4145" w:author="Andrija Ilic" w:date="2015-09-15T12:04:00Z">
        <w:r>
          <w:br/>
        </w:r>
        <w:r w:rsidRPr="000E7A35">
          <w:t>Постуслови:</w:t>
        </w:r>
        <w:r>
          <w:t xml:space="preserve"> </w:t>
        </w:r>
      </w:ins>
      <w:ins w:id="4146" w:author="Andrija Ilic" w:date="2015-09-15T12:06:00Z">
        <w:r>
          <w:rPr>
            <w:lang w:val="sr-Cyrl-RS"/>
          </w:rPr>
          <w:t>Подаци о кориснику су измењени</w:t>
        </w:r>
      </w:ins>
    </w:p>
    <w:p w14:paraId="7D456787" w14:textId="77777777" w:rsidR="0094266A" w:rsidRPr="00A1637F" w:rsidRDefault="0094266A" w:rsidP="006A54FC">
      <w:pPr>
        <w:rPr>
          <w:ins w:id="4147" w:author="Andrija Ilic" w:date="2015-09-15T11:14:00Z"/>
          <w:b/>
          <w:lang w:val="sr-Cyrl-RS"/>
          <w:rPrChange w:id="4148" w:author="Andrija Ilic" w:date="2015-09-15T11:57:00Z">
            <w:rPr>
              <w:ins w:id="4149" w:author="Andrija Ilic" w:date="2015-09-15T11:14:00Z"/>
              <w:b/>
            </w:rPr>
          </w:rPrChange>
        </w:rPr>
      </w:pPr>
    </w:p>
    <w:p w14:paraId="20E00D17" w14:textId="77777777" w:rsidR="001F56E2" w:rsidRDefault="006A54FC" w:rsidP="006A54FC">
      <w:pPr>
        <w:rPr>
          <w:ins w:id="4150" w:author="Andrija Ilic" w:date="2015-09-15T13:02:00Z"/>
          <w:rFonts w:cs="Times New Roman"/>
          <w:b/>
          <w:color w:val="000000"/>
          <w:szCs w:val="24"/>
        </w:rPr>
      </w:pPr>
      <w:ins w:id="4151" w:author="Andrija Ilic" w:date="2015-09-15T11:14:00Z">
        <w:r w:rsidRPr="00611E1D">
          <w:rPr>
            <w:b/>
          </w:rPr>
          <w:t>УГОВОР УГ</w:t>
        </w:r>
        <w:r w:rsidR="00DC10E8">
          <w:rPr>
            <w:b/>
          </w:rPr>
          <w:t>4</w:t>
        </w:r>
        <w:r w:rsidRPr="00611E1D">
          <w:rPr>
            <w:b/>
          </w:rPr>
          <w:t>:</w:t>
        </w:r>
        <w:r w:rsidRPr="000E7A35">
          <w:t xml:space="preserve"> </w:t>
        </w:r>
      </w:ins>
      <w:ins w:id="4152" w:author="Andrija Ilic" w:date="2015-09-15T12:12:00Z">
        <w:r w:rsidR="00DC10E8">
          <w:rPr>
            <w:rFonts w:cs="Times New Roman"/>
            <w:b/>
            <w:color w:val="000000"/>
            <w:szCs w:val="24"/>
          </w:rPr>
          <w:t>pronadji</w:t>
        </w:r>
      </w:ins>
      <w:ins w:id="4153" w:author="Andrija Ilic" w:date="2015-09-15T11:20:00Z">
        <w:r w:rsidRPr="006A54FC">
          <w:rPr>
            <w:rFonts w:cs="Times New Roman"/>
            <w:b/>
            <w:color w:val="000000"/>
            <w:szCs w:val="24"/>
            <w:rPrChange w:id="4154" w:author="Andrija Ilic" w:date="2015-09-15T11:21:00Z">
              <w:rPr>
                <w:rFonts w:cs="Times New Roman"/>
                <w:color w:val="000000"/>
                <w:szCs w:val="24"/>
              </w:rPr>
            </w:rPrChange>
          </w:rPr>
          <w:t>Aktivnosti</w:t>
        </w:r>
      </w:ins>
      <w:ins w:id="4155" w:author="Andrija Ilic" w:date="2015-09-15T12:59:00Z">
        <w:r w:rsidR="005B1AB4">
          <w:rPr>
            <w:rFonts w:cs="Times New Roman"/>
            <w:b/>
            <w:color w:val="000000"/>
            <w:szCs w:val="24"/>
          </w:rPr>
          <w:t>Korisnika</w:t>
        </w:r>
      </w:ins>
    </w:p>
    <w:p w14:paraId="25567993" w14:textId="4E62EE57" w:rsidR="006A54FC" w:rsidRPr="00AD134C" w:rsidRDefault="006A54FC" w:rsidP="006A54FC">
      <w:pPr>
        <w:rPr>
          <w:ins w:id="4156" w:author="Andrija Ilic" w:date="2015-09-15T11:14:00Z"/>
          <w:lang w:val="sr-Cyrl-RS"/>
          <w:rPrChange w:id="4157" w:author="Andrija Ilic" w:date="2015-09-15T12:14:00Z">
            <w:rPr>
              <w:ins w:id="4158" w:author="Andrija Ilic" w:date="2015-09-15T11:14:00Z"/>
            </w:rPr>
          </w:rPrChange>
        </w:rPr>
      </w:pPr>
      <w:ins w:id="4159" w:author="Andrija Ilic" w:date="2015-09-15T11:14:00Z">
        <w:r>
          <w:lastRenderedPageBreak/>
          <w:br/>
          <w:t>Операција:</w:t>
        </w:r>
        <w:r w:rsidRPr="000E7A35">
          <w:t xml:space="preserve"> </w:t>
        </w:r>
      </w:ins>
      <w:ins w:id="4160" w:author="Andrija Ilic" w:date="2015-09-15T12:12:00Z">
        <w:r w:rsidR="00DC10E8">
          <w:rPr>
            <w:rFonts w:cs="Times New Roman"/>
            <w:color w:val="000000"/>
            <w:szCs w:val="24"/>
          </w:rPr>
          <w:t xml:space="preserve"> </w:t>
        </w:r>
        <w:proofErr w:type="gramStart"/>
        <w:r w:rsidR="00DC10E8">
          <w:rPr>
            <w:rFonts w:cs="Times New Roman"/>
            <w:color w:val="000000"/>
            <w:szCs w:val="24"/>
          </w:rPr>
          <w:t>pronadji</w:t>
        </w:r>
      </w:ins>
      <w:ins w:id="4161" w:author="Andrija Ilic" w:date="2015-09-15T11:20:00Z">
        <w:r w:rsidRPr="00AF10E0">
          <w:rPr>
            <w:rFonts w:cs="Times New Roman"/>
            <w:color w:val="000000"/>
            <w:szCs w:val="24"/>
          </w:rPr>
          <w:t>Aktivnosti</w:t>
        </w:r>
      </w:ins>
      <w:ins w:id="4162" w:author="Andrija Ilic" w:date="2015-09-15T12:59:00Z">
        <w:r w:rsidR="005B1AB4">
          <w:rPr>
            <w:rFonts w:cs="Times New Roman"/>
            <w:color w:val="000000"/>
            <w:szCs w:val="24"/>
          </w:rPr>
          <w:t>Korisnika</w:t>
        </w:r>
      </w:ins>
      <w:ins w:id="4163" w:author="Andrija Ilic" w:date="2015-09-15T11:14:00Z">
        <w:r>
          <w:t>(</w:t>
        </w:r>
      </w:ins>
      <w:proofErr w:type="gramEnd"/>
      <w:ins w:id="4164" w:author="Andrija Ilic" w:date="2015-09-15T11:20:00Z">
        <w:r w:rsidRPr="00AF10E0">
          <w:rPr>
            <w:rFonts w:cs="Times New Roman"/>
            <w:color w:val="000000"/>
            <w:szCs w:val="24"/>
          </w:rPr>
          <w:t>korisnik</w:t>
        </w:r>
      </w:ins>
      <w:ins w:id="4165" w:author="Andrija Ilic" w:date="2015-09-15T11:14:00Z">
        <w:r>
          <w:t>):</w:t>
        </w:r>
      </w:ins>
      <w:ins w:id="4166" w:author="Andrija Ilic" w:date="2015-09-15T11:20:00Z">
        <w:r w:rsidRPr="006A54FC">
          <w:rPr>
            <w:rFonts w:cs="Times New Roman"/>
            <w:color w:val="000000"/>
            <w:szCs w:val="24"/>
          </w:rPr>
          <w:t xml:space="preserve"> </w:t>
        </w:r>
        <w:r w:rsidRPr="00AF10E0">
          <w:rPr>
            <w:rFonts w:cs="Times New Roman"/>
            <w:color w:val="000000"/>
            <w:szCs w:val="24"/>
          </w:rPr>
          <w:t>Aktivnosti</w:t>
        </w:r>
      </w:ins>
      <w:ins w:id="4167" w:author="Andrija Ilic" w:date="2015-09-15T11:14:00Z">
        <w:r>
          <w:br/>
          <w:t>Веза са СК:</w:t>
        </w:r>
      </w:ins>
      <w:ins w:id="4168" w:author="Andrija Ilic" w:date="2015-09-15T12:12:00Z">
        <w:r w:rsidR="00DC10E8">
          <w:t xml:space="preserve"> </w:t>
        </w:r>
      </w:ins>
      <w:ins w:id="4169" w:author="Andrija Ilic" w:date="2015-09-15T11:14:00Z">
        <w:r>
          <w:t>СК3</w:t>
        </w:r>
        <w:r>
          <w:br/>
          <w:t>Предуслови: -</w:t>
        </w:r>
        <w:r>
          <w:br/>
          <w:t>Постуслови:</w:t>
        </w:r>
      </w:ins>
      <w:ins w:id="4170" w:author="Andrija Ilic" w:date="2015-09-15T12:13:00Z">
        <w:r w:rsidR="00AD134C">
          <w:t xml:space="preserve"> </w:t>
        </w:r>
      </w:ins>
      <w:ins w:id="4171" w:author="Andrija Ilic" w:date="2015-09-15T12:14:00Z">
        <w:r w:rsidR="00AD134C">
          <w:rPr>
            <w:lang w:val="sr-Cyrl-RS"/>
          </w:rPr>
          <w:t>Пронађене су активности за корисника.</w:t>
        </w:r>
      </w:ins>
    </w:p>
    <w:p w14:paraId="0182C4CA" w14:textId="77777777" w:rsidR="006A54FC" w:rsidRDefault="006A54FC" w:rsidP="006A54FC">
      <w:pPr>
        <w:rPr>
          <w:ins w:id="4172" w:author="Andrija Ilic" w:date="2015-09-15T11:14:00Z"/>
        </w:rPr>
      </w:pPr>
    </w:p>
    <w:p w14:paraId="0EE36AB8" w14:textId="77777777" w:rsidR="001F56E2" w:rsidRDefault="006A54FC" w:rsidP="006A54FC">
      <w:pPr>
        <w:rPr>
          <w:ins w:id="4173" w:author="Andrija Ilic" w:date="2015-09-15T13:02:00Z"/>
          <w:rFonts w:cs="Times New Roman"/>
          <w:b/>
          <w:color w:val="000000"/>
          <w:szCs w:val="24"/>
        </w:rPr>
      </w:pPr>
      <w:ins w:id="4174" w:author="Andrija Ilic" w:date="2015-09-15T11:14:00Z">
        <w:r w:rsidRPr="00611E1D">
          <w:rPr>
            <w:b/>
          </w:rPr>
          <w:t>УГОВОР УГ</w:t>
        </w:r>
      </w:ins>
      <w:ins w:id="4175" w:author="Andrija Ilic" w:date="2015-09-15T12:23:00Z">
        <w:r w:rsidR="001B36F7">
          <w:rPr>
            <w:b/>
          </w:rPr>
          <w:t>5</w:t>
        </w:r>
      </w:ins>
      <w:ins w:id="4176" w:author="Andrija Ilic" w:date="2015-09-15T11:14:00Z">
        <w:r w:rsidRPr="00611E1D">
          <w:rPr>
            <w:b/>
          </w:rPr>
          <w:t>:</w:t>
        </w:r>
        <w:r w:rsidRPr="000E7A35">
          <w:t xml:space="preserve"> </w:t>
        </w:r>
      </w:ins>
      <w:ins w:id="4177" w:author="Andrija Ilic" w:date="2015-09-15T11:19:00Z">
        <w:r w:rsidRPr="006A54FC">
          <w:rPr>
            <w:rFonts w:cs="Times New Roman"/>
            <w:b/>
            <w:color w:val="000000"/>
            <w:szCs w:val="24"/>
            <w:rPrChange w:id="4178" w:author="Andrija Ilic" w:date="2015-09-15T11:21:00Z">
              <w:rPr>
                <w:rFonts w:cs="Times New Roman"/>
                <w:color w:val="000000"/>
                <w:szCs w:val="24"/>
              </w:rPr>
            </w:rPrChange>
          </w:rPr>
          <w:t>vratiProgramSaAktivnostima</w:t>
        </w:r>
      </w:ins>
    </w:p>
    <w:p w14:paraId="10C41855" w14:textId="4581D548" w:rsidR="006A54FC" w:rsidRPr="001B36F7" w:rsidRDefault="006A54FC" w:rsidP="006A54FC">
      <w:pPr>
        <w:rPr>
          <w:ins w:id="4179" w:author="Andrija Ilic" w:date="2015-09-15T11:14:00Z"/>
          <w:lang w:val="sr-Cyrl-RS"/>
          <w:rPrChange w:id="4180" w:author="Andrija Ilic" w:date="2015-09-15T12:23:00Z">
            <w:rPr>
              <w:ins w:id="4181" w:author="Andrija Ilic" w:date="2015-09-15T11:14:00Z"/>
            </w:rPr>
          </w:rPrChange>
        </w:rPr>
      </w:pPr>
      <w:ins w:id="4182" w:author="Andrija Ilic" w:date="2015-09-15T11:19:00Z">
        <w:r>
          <w:br/>
          <w:t xml:space="preserve">Операција: </w:t>
        </w:r>
        <w:r w:rsidRPr="00AF10E0">
          <w:rPr>
            <w:rFonts w:cs="Times New Roman"/>
            <w:color w:val="000000"/>
            <w:szCs w:val="24"/>
          </w:rPr>
          <w:t>vratiProgramSaAktivnostima</w:t>
        </w:r>
        <w:r>
          <w:t xml:space="preserve"> (</w:t>
        </w:r>
        <w:r w:rsidRPr="00AF10E0">
          <w:rPr>
            <w:rFonts w:cs="Times New Roman"/>
            <w:color w:val="000000"/>
            <w:szCs w:val="24"/>
          </w:rPr>
          <w:t>program</w:t>
        </w:r>
        <w:r>
          <w:t>):</w:t>
        </w:r>
        <w:r w:rsidRPr="006A54FC">
          <w:rPr>
            <w:rFonts w:cs="Times New Roman"/>
            <w:color w:val="000000"/>
            <w:szCs w:val="24"/>
          </w:rPr>
          <w:t xml:space="preserve"> </w:t>
        </w:r>
      </w:ins>
      <w:ins w:id="4183" w:author="Andrija Ilic" w:date="2015-09-15T12:47:00Z">
        <w:r w:rsidR="009B1E5C">
          <w:rPr>
            <w:rFonts w:cs="Times New Roman"/>
            <w:color w:val="000000"/>
            <w:szCs w:val="24"/>
          </w:rPr>
          <w:t>void</w:t>
        </w:r>
      </w:ins>
      <w:ins w:id="4184" w:author="Andrija Ilic" w:date="2015-09-15T11:14:00Z">
        <w:r>
          <w:br/>
          <w:t>Веза са СК:</w:t>
        </w:r>
      </w:ins>
      <w:ins w:id="4185" w:author="Andrija Ilic" w:date="2015-09-15T11:28:00Z">
        <w:r w:rsidR="00E927B3">
          <w:rPr>
            <w:lang w:val="sr-Cyrl-RS"/>
          </w:rPr>
          <w:t xml:space="preserve"> </w:t>
        </w:r>
      </w:ins>
      <w:ins w:id="4186" w:author="Andrija Ilic" w:date="2015-09-15T11:14:00Z">
        <w:r w:rsidR="00E927B3">
          <w:t>СК4</w:t>
        </w:r>
        <w:r>
          <w:br/>
          <w:t>Предуслови:</w:t>
        </w:r>
      </w:ins>
      <w:ins w:id="4187" w:author="Andrija Ilic" w:date="2015-09-15T12:23:00Z">
        <w:r w:rsidR="001B36F7">
          <w:t xml:space="preserve"> -</w:t>
        </w:r>
      </w:ins>
      <w:ins w:id="4188" w:author="Andrija Ilic" w:date="2015-09-15T11:14:00Z">
        <w:r>
          <w:br/>
          <w:t>Постуслови:</w:t>
        </w:r>
      </w:ins>
      <w:ins w:id="4189" w:author="Andrija Ilic" w:date="2015-09-15T12:23:00Z">
        <w:r w:rsidR="001B36F7">
          <w:t xml:space="preserve"> </w:t>
        </w:r>
        <w:r w:rsidR="001B36F7">
          <w:rPr>
            <w:lang w:val="sr-Cyrl-RS"/>
          </w:rPr>
          <w:t xml:space="preserve">Пронађен је програм </w:t>
        </w:r>
      </w:ins>
      <w:ins w:id="4190" w:author="Andrija Ilic" w:date="2015-09-15T12:24:00Z">
        <w:r w:rsidR="001B36F7">
          <w:rPr>
            <w:lang w:val="sr-Cyrl-RS"/>
          </w:rPr>
          <w:t>са својим</w:t>
        </w:r>
      </w:ins>
      <w:ins w:id="4191" w:author="Andrija Ilic" w:date="2015-09-15T12:23:00Z">
        <w:r w:rsidR="001B36F7">
          <w:rPr>
            <w:lang w:val="sr-Cyrl-RS"/>
          </w:rPr>
          <w:t xml:space="preserve"> активности</w:t>
        </w:r>
      </w:ins>
      <w:ins w:id="4192" w:author="Andrija Ilic" w:date="2015-09-15T12:24:00Z">
        <w:r w:rsidR="001B36F7">
          <w:rPr>
            <w:lang w:val="sr-Cyrl-RS"/>
          </w:rPr>
          <w:t>ма</w:t>
        </w:r>
      </w:ins>
      <w:ins w:id="4193" w:author="Andrija Ilic" w:date="2015-09-15T12:23:00Z">
        <w:r w:rsidR="001B36F7">
          <w:rPr>
            <w:lang w:val="sr-Cyrl-RS"/>
          </w:rPr>
          <w:t>.</w:t>
        </w:r>
      </w:ins>
    </w:p>
    <w:p w14:paraId="11C0E712" w14:textId="77777777" w:rsidR="006A54FC" w:rsidRPr="00F90BCA" w:rsidRDefault="006A54FC" w:rsidP="006A54FC">
      <w:pPr>
        <w:rPr>
          <w:ins w:id="4194" w:author="Andrija Ilic" w:date="2015-09-15T11:14:00Z"/>
        </w:rPr>
      </w:pPr>
    </w:p>
    <w:p w14:paraId="71C25D2D" w14:textId="77777777" w:rsidR="001F56E2" w:rsidRDefault="006A54FC" w:rsidP="006A54FC">
      <w:pPr>
        <w:rPr>
          <w:ins w:id="4195" w:author="Andrija Ilic" w:date="2015-09-15T13:02:00Z"/>
          <w:rFonts w:cs="Times New Roman"/>
          <w:b/>
          <w:color w:val="000000"/>
          <w:szCs w:val="24"/>
        </w:rPr>
      </w:pPr>
      <w:ins w:id="4196" w:author="Andrija Ilic" w:date="2015-09-15T11:14:00Z">
        <w:r w:rsidRPr="00611E1D">
          <w:rPr>
            <w:b/>
          </w:rPr>
          <w:t>УГОВОР УГ</w:t>
        </w:r>
      </w:ins>
      <w:ins w:id="4197" w:author="Andrija Ilic" w:date="2015-09-15T12:24:00Z">
        <w:r w:rsidR="00512647">
          <w:rPr>
            <w:b/>
            <w:lang w:val="sr-Cyrl-RS"/>
          </w:rPr>
          <w:t>6</w:t>
        </w:r>
      </w:ins>
      <w:ins w:id="4198" w:author="Andrija Ilic" w:date="2015-09-15T11:14:00Z">
        <w:r w:rsidRPr="00611E1D">
          <w:rPr>
            <w:b/>
          </w:rPr>
          <w:t>:</w:t>
        </w:r>
        <w:r w:rsidRPr="000E7A35">
          <w:t xml:space="preserve"> </w:t>
        </w:r>
      </w:ins>
      <w:ins w:id="4199" w:author="Andrija Ilic" w:date="2015-09-15T11:20:00Z">
        <w:r w:rsidRPr="006A54FC">
          <w:rPr>
            <w:rFonts w:cs="Times New Roman"/>
            <w:b/>
            <w:color w:val="000000"/>
            <w:szCs w:val="24"/>
            <w:rPrChange w:id="4200" w:author="Andrija Ilic" w:date="2015-09-15T11:21:00Z">
              <w:rPr>
                <w:rFonts w:cs="Times New Roman"/>
                <w:color w:val="000000"/>
                <w:szCs w:val="24"/>
              </w:rPr>
            </w:rPrChange>
          </w:rPr>
          <w:t>sacuvajProgram</w:t>
        </w:r>
      </w:ins>
    </w:p>
    <w:p w14:paraId="306D6087" w14:textId="487D6DA0" w:rsidR="006A54FC" w:rsidRPr="00512647" w:rsidRDefault="006A54FC" w:rsidP="006A54FC">
      <w:pPr>
        <w:rPr>
          <w:ins w:id="4201" w:author="Andrija Ilic" w:date="2015-09-15T11:14:00Z"/>
          <w:lang w:val="sr-Cyrl-RS"/>
          <w:rPrChange w:id="4202" w:author="Andrija Ilic" w:date="2015-09-15T12:25:00Z">
            <w:rPr>
              <w:ins w:id="4203" w:author="Andrija Ilic" w:date="2015-09-15T11:14:00Z"/>
            </w:rPr>
          </w:rPrChange>
        </w:rPr>
      </w:pPr>
      <w:ins w:id="4204" w:author="Andrija Ilic" w:date="2015-09-15T11:14:00Z">
        <w:r>
          <w:br/>
          <w:t>Операција:</w:t>
        </w:r>
        <w:r w:rsidRPr="000E7A35">
          <w:t xml:space="preserve"> </w:t>
        </w:r>
      </w:ins>
      <w:proofErr w:type="gramStart"/>
      <w:ins w:id="4205" w:author="Andrija Ilic" w:date="2015-09-15T11:20:00Z">
        <w:r w:rsidRPr="00AF10E0">
          <w:rPr>
            <w:rFonts w:cs="Times New Roman"/>
            <w:color w:val="000000"/>
            <w:szCs w:val="24"/>
          </w:rPr>
          <w:t>sacuvajProgram</w:t>
        </w:r>
      </w:ins>
      <w:ins w:id="4206" w:author="Andrija Ilic" w:date="2015-09-15T11:14:00Z">
        <w:r>
          <w:t>(</w:t>
        </w:r>
      </w:ins>
      <w:proofErr w:type="gramEnd"/>
      <w:ins w:id="4207" w:author="Andrija Ilic" w:date="2015-09-15T11:20:00Z">
        <w:r w:rsidRPr="00AF10E0">
          <w:rPr>
            <w:rFonts w:cs="Times New Roman"/>
            <w:color w:val="000000"/>
            <w:szCs w:val="24"/>
          </w:rPr>
          <w:t>program</w:t>
        </w:r>
      </w:ins>
      <w:ins w:id="4208" w:author="Andrija Ilic" w:date="2015-09-15T11:14:00Z">
        <w:r>
          <w:t>):void</w:t>
        </w:r>
        <w:r>
          <w:br/>
          <w:t>Веза са СК:</w:t>
        </w:r>
      </w:ins>
      <w:ins w:id="4209" w:author="Andrija Ilic" w:date="2015-09-15T11:29:00Z">
        <w:r w:rsidR="00E927B3">
          <w:rPr>
            <w:lang w:val="sr-Cyrl-RS"/>
          </w:rPr>
          <w:t xml:space="preserve"> </w:t>
        </w:r>
      </w:ins>
      <w:ins w:id="4210" w:author="Andrija Ilic" w:date="2015-09-15T11:14:00Z">
        <w:r>
          <w:t>СК</w:t>
        </w:r>
      </w:ins>
      <w:ins w:id="4211" w:author="Andrija Ilic" w:date="2015-09-15T11:29:00Z">
        <w:r w:rsidR="00E927B3">
          <w:rPr>
            <w:lang w:val="sr-Cyrl-RS"/>
          </w:rPr>
          <w:t>4</w:t>
        </w:r>
      </w:ins>
      <w:ins w:id="4212" w:author="Andrija Ilic" w:date="2015-09-15T11:14:00Z">
        <w:r>
          <w:br/>
          <w:t xml:space="preserve">Предуслови: </w:t>
        </w:r>
      </w:ins>
      <w:ins w:id="4213" w:author="Andrija Ilic" w:date="2015-09-15T12:24:00Z">
        <w:r w:rsidR="00512647">
          <w:rPr>
            <w:lang w:val="sr-Cyrl-RS"/>
          </w:rPr>
          <w:t>Програм</w:t>
        </w:r>
      </w:ins>
      <w:ins w:id="4214" w:author="Andrija Ilic" w:date="2015-09-15T11:14:00Z">
        <w:r>
          <w:t xml:space="preserve"> је креиран</w:t>
        </w:r>
      </w:ins>
      <w:ins w:id="4215" w:author="Andrija Ilic" w:date="2015-09-15T12:25:00Z">
        <w:r w:rsidR="00512647">
          <w:rPr>
            <w:lang w:val="sr-Cyrl-RS"/>
          </w:rPr>
          <w:t>.</w:t>
        </w:r>
      </w:ins>
      <w:ins w:id="4216" w:author="Andrija Ilic" w:date="2015-09-15T11:14:00Z">
        <w:r>
          <w:br/>
          <w:t xml:space="preserve">Постуслови: </w:t>
        </w:r>
      </w:ins>
      <w:ins w:id="4217" w:author="Andrija Ilic" w:date="2015-09-15T12:24:00Z">
        <w:r w:rsidR="00512647">
          <w:rPr>
            <w:lang w:val="sr-Cyrl-RS"/>
          </w:rPr>
          <w:t>Програм</w:t>
        </w:r>
      </w:ins>
      <w:ins w:id="4218" w:author="Andrija Ilic" w:date="2015-09-15T11:14:00Z">
        <w:r>
          <w:t xml:space="preserve"> је сачуван</w:t>
        </w:r>
      </w:ins>
      <w:ins w:id="4219" w:author="Andrija Ilic" w:date="2015-09-15T12:25:00Z">
        <w:r w:rsidR="00512647">
          <w:rPr>
            <w:lang w:val="sr-Cyrl-RS"/>
          </w:rPr>
          <w:t>.</w:t>
        </w:r>
      </w:ins>
    </w:p>
    <w:p w14:paraId="6F1CDD5A" w14:textId="77777777" w:rsidR="006A54FC" w:rsidRDefault="006A54FC" w:rsidP="006A54FC">
      <w:pPr>
        <w:rPr>
          <w:ins w:id="4220" w:author="Andrija Ilic" w:date="2015-09-15T11:14:00Z"/>
        </w:rPr>
      </w:pPr>
    </w:p>
    <w:p w14:paraId="4164BC62" w14:textId="5BF18F36" w:rsidR="006A54FC" w:rsidRPr="0044152C" w:rsidRDefault="006A54FC" w:rsidP="006A54FC">
      <w:pPr>
        <w:rPr>
          <w:ins w:id="4221" w:author="Andrija Ilic" w:date="2015-09-15T11:14:00Z"/>
          <w:lang w:val="sr-Cyrl-RS"/>
          <w:rPrChange w:id="4222" w:author="Andrija Ilic" w:date="2015-09-15T12:37:00Z">
            <w:rPr>
              <w:ins w:id="4223" w:author="Andrija Ilic" w:date="2015-09-15T11:14:00Z"/>
            </w:rPr>
          </w:rPrChange>
        </w:rPr>
      </w:pPr>
      <w:ins w:id="4224" w:author="Andrija Ilic" w:date="2015-09-15T11:14:00Z">
        <w:r w:rsidRPr="00611E1D">
          <w:rPr>
            <w:b/>
          </w:rPr>
          <w:t>УГОВОР УГ</w:t>
        </w:r>
      </w:ins>
      <w:ins w:id="4225" w:author="Andrija Ilic" w:date="2015-09-15T12:32:00Z">
        <w:r w:rsidR="0044152C">
          <w:rPr>
            <w:b/>
          </w:rPr>
          <w:t>7</w:t>
        </w:r>
      </w:ins>
      <w:ins w:id="4226" w:author="Andrija Ilic" w:date="2015-09-15T11:14:00Z">
        <w:r w:rsidRPr="00611E1D">
          <w:rPr>
            <w:b/>
          </w:rPr>
          <w:t>:</w:t>
        </w:r>
        <w:r w:rsidRPr="000E7A35">
          <w:t xml:space="preserve"> </w:t>
        </w:r>
      </w:ins>
      <w:ins w:id="4227" w:author="Andrija Ilic" w:date="2015-09-15T12:33:00Z">
        <w:r w:rsidR="0044152C">
          <w:rPr>
            <w:rFonts w:cs="Times New Roman"/>
            <w:b/>
            <w:color w:val="000000"/>
            <w:szCs w:val="24"/>
          </w:rPr>
          <w:t>prijavi</w:t>
        </w:r>
      </w:ins>
      <w:ins w:id="4228" w:author="Andrija Ilic" w:date="2015-09-15T11:21:00Z">
        <w:r w:rsidRPr="006A54FC">
          <w:rPr>
            <w:rFonts w:cs="Times New Roman"/>
            <w:b/>
            <w:color w:val="000000"/>
            <w:szCs w:val="24"/>
            <w:rPrChange w:id="4229" w:author="Andrija Ilic" w:date="2015-09-15T11:21:00Z">
              <w:rPr>
                <w:rFonts w:cs="Times New Roman"/>
                <w:color w:val="000000"/>
                <w:szCs w:val="24"/>
              </w:rPr>
            </w:rPrChange>
          </w:rPr>
          <w:t>Studente</w:t>
        </w:r>
      </w:ins>
      <w:ins w:id="4230" w:author="Andrija Ilic" w:date="2015-09-15T12:38:00Z">
        <w:r w:rsidR="0044152C">
          <w:rPr>
            <w:rFonts w:cs="Times New Roman"/>
            <w:b/>
            <w:color w:val="000000"/>
            <w:szCs w:val="24"/>
          </w:rPr>
          <w:t>NaProgram</w:t>
        </w:r>
      </w:ins>
      <w:ins w:id="4231" w:author="Andrija Ilic" w:date="2015-09-15T11:14:00Z">
        <w:r>
          <w:br/>
          <w:t>Операција:</w:t>
        </w:r>
        <w:r w:rsidRPr="000E7A35">
          <w:t xml:space="preserve"> </w:t>
        </w:r>
      </w:ins>
      <w:proofErr w:type="gramStart"/>
      <w:ins w:id="4232" w:author="Andrija Ilic" w:date="2015-09-15T12:33:00Z">
        <w:r w:rsidR="0044152C">
          <w:rPr>
            <w:rFonts w:cs="Times New Roman"/>
            <w:color w:val="000000"/>
            <w:szCs w:val="24"/>
          </w:rPr>
          <w:t>prijavi</w:t>
        </w:r>
      </w:ins>
      <w:ins w:id="4233" w:author="Andrija Ilic" w:date="2015-09-15T11:21:00Z">
        <w:r w:rsidRPr="00AF10E0">
          <w:rPr>
            <w:rFonts w:cs="Times New Roman"/>
            <w:color w:val="000000"/>
            <w:szCs w:val="24"/>
          </w:rPr>
          <w:t>Studente</w:t>
        </w:r>
      </w:ins>
      <w:ins w:id="4234" w:author="Andrija Ilic" w:date="2015-09-15T12:38:00Z">
        <w:r w:rsidR="0044152C">
          <w:rPr>
            <w:rFonts w:cs="Times New Roman"/>
            <w:color w:val="000000"/>
            <w:szCs w:val="24"/>
          </w:rPr>
          <w:t>NaProgram</w:t>
        </w:r>
      </w:ins>
      <w:ins w:id="4235" w:author="Andrija Ilic" w:date="2015-09-15T11:21:00Z">
        <w:r w:rsidRPr="00AF10E0">
          <w:rPr>
            <w:rFonts w:cs="Times New Roman"/>
            <w:color w:val="000000"/>
            <w:szCs w:val="24"/>
          </w:rPr>
          <w:t>(</w:t>
        </w:r>
      </w:ins>
      <w:proofErr w:type="gramEnd"/>
      <w:ins w:id="4236" w:author="Andrija Ilic" w:date="2015-09-15T12:33:00Z">
        <w:r w:rsidR="0044152C">
          <w:rPr>
            <w:rFonts w:cs="Times New Roman"/>
            <w:color w:val="000000"/>
            <w:szCs w:val="24"/>
          </w:rPr>
          <w:t>studenti</w:t>
        </w:r>
      </w:ins>
      <w:ins w:id="4237" w:author="Andrija Ilic" w:date="2015-09-15T11:21:00Z">
        <w:r w:rsidRPr="00AF10E0">
          <w:rPr>
            <w:rFonts w:cs="Times New Roman"/>
            <w:color w:val="000000"/>
            <w:szCs w:val="24"/>
          </w:rPr>
          <w:t>)</w:t>
        </w:r>
        <w:r w:rsidRPr="00AF10E0">
          <w:rPr>
            <w:rFonts w:cs="Times New Roman"/>
          </w:rPr>
          <w:t>:void</w:t>
        </w:r>
      </w:ins>
      <w:ins w:id="4238" w:author="Andrija Ilic" w:date="2015-09-15T11:14:00Z">
        <w:r>
          <w:br/>
          <w:t>Веза са СК:</w:t>
        </w:r>
      </w:ins>
      <w:ins w:id="4239" w:author="Andrija Ilic" w:date="2015-09-15T11:29:00Z">
        <w:r w:rsidR="004D1F70">
          <w:rPr>
            <w:lang w:val="sr-Cyrl-RS"/>
          </w:rPr>
          <w:t xml:space="preserve"> </w:t>
        </w:r>
      </w:ins>
      <w:ins w:id="4240" w:author="Andrija Ilic" w:date="2015-09-15T11:14:00Z">
        <w:r>
          <w:t>СК</w:t>
        </w:r>
      </w:ins>
      <w:ins w:id="4241" w:author="Andrija Ilic" w:date="2015-09-15T11:30:00Z">
        <w:r w:rsidR="004D1F70">
          <w:rPr>
            <w:lang w:val="sr-Cyrl-RS"/>
          </w:rPr>
          <w:t>5</w:t>
        </w:r>
      </w:ins>
      <w:ins w:id="4242" w:author="Andrija Ilic" w:date="2015-09-15T11:14:00Z">
        <w:r>
          <w:br/>
          <w:t xml:space="preserve">Предуслови: </w:t>
        </w:r>
      </w:ins>
      <w:ins w:id="4243" w:author="Andrija Ilic" w:date="2015-09-15T12:33:00Z">
        <w:r w:rsidR="0044152C">
          <w:t>-</w:t>
        </w:r>
      </w:ins>
      <w:ins w:id="4244" w:author="Andrija Ilic" w:date="2015-09-15T11:14:00Z">
        <w:r>
          <w:br/>
          <w:t>Постуслови:</w:t>
        </w:r>
      </w:ins>
      <w:ins w:id="4245" w:author="Andrija Ilic" w:date="2015-09-15T12:33:00Z">
        <w:r w:rsidR="0044152C">
          <w:t xml:space="preserve"> </w:t>
        </w:r>
      </w:ins>
      <w:ins w:id="4246" w:author="Andrija Ilic" w:date="2015-09-15T12:37:00Z">
        <w:r w:rsidR="0044152C">
          <w:rPr>
            <w:lang w:val="sr-Cyrl-RS"/>
          </w:rPr>
          <w:t>Студенти су пријављени на програм</w:t>
        </w:r>
      </w:ins>
    </w:p>
    <w:p w14:paraId="509BCAA6" w14:textId="77777777" w:rsidR="006A54FC" w:rsidRDefault="006A54FC" w:rsidP="006A54FC">
      <w:pPr>
        <w:rPr>
          <w:ins w:id="4247" w:author="Andrija Ilic" w:date="2015-09-15T11:14:00Z"/>
        </w:rPr>
      </w:pPr>
    </w:p>
    <w:p w14:paraId="03BA3459" w14:textId="58A93A63" w:rsidR="006A54FC" w:rsidRPr="009B1E5C" w:rsidRDefault="006A54FC" w:rsidP="006A54FC">
      <w:pPr>
        <w:rPr>
          <w:ins w:id="4248" w:author="Andrija Ilic" w:date="2015-09-15T11:32:00Z"/>
          <w:lang w:val="sr-Cyrl-RS"/>
          <w:rPrChange w:id="4249" w:author="Andrija Ilic" w:date="2015-09-15T12:46:00Z">
            <w:rPr>
              <w:ins w:id="4250" w:author="Andrija Ilic" w:date="2015-09-15T11:32:00Z"/>
            </w:rPr>
          </w:rPrChange>
        </w:rPr>
      </w:pPr>
      <w:ins w:id="4251" w:author="Andrija Ilic" w:date="2015-09-15T11:14:00Z">
        <w:r w:rsidRPr="00611E1D">
          <w:rPr>
            <w:b/>
          </w:rPr>
          <w:t>УГОВОР УГ</w:t>
        </w:r>
        <w:r w:rsidR="009B1E5C">
          <w:rPr>
            <w:b/>
          </w:rPr>
          <w:t>8</w:t>
        </w:r>
        <w:r w:rsidRPr="00611E1D">
          <w:rPr>
            <w:b/>
          </w:rPr>
          <w:t>:</w:t>
        </w:r>
        <w:r w:rsidRPr="000E7A35">
          <w:t xml:space="preserve"> </w:t>
        </w:r>
      </w:ins>
      <w:ins w:id="4252" w:author="Andrija Ilic" w:date="2015-09-15T12:45:00Z">
        <w:r w:rsidR="009B1E5C">
          <w:rPr>
            <w:rFonts w:cs="Times New Roman"/>
            <w:b/>
            <w:color w:val="000000"/>
            <w:szCs w:val="24"/>
          </w:rPr>
          <w:t>pronadji</w:t>
        </w:r>
      </w:ins>
      <w:ins w:id="4253" w:author="Andrija Ilic" w:date="2015-09-15T11:22:00Z">
        <w:r w:rsidRPr="006A54FC">
          <w:rPr>
            <w:rFonts w:cs="Times New Roman"/>
            <w:b/>
            <w:color w:val="000000"/>
            <w:szCs w:val="24"/>
            <w:rPrChange w:id="4254" w:author="Andrija Ilic" w:date="2015-09-15T11:22:00Z">
              <w:rPr>
                <w:rFonts w:cs="Times New Roman"/>
                <w:color w:val="000000"/>
                <w:szCs w:val="24"/>
              </w:rPr>
            </w:rPrChange>
          </w:rPr>
          <w:t>Studente</w:t>
        </w:r>
      </w:ins>
      <w:ins w:id="4255" w:author="Andrija Ilic" w:date="2015-09-15T11:14:00Z">
        <w:r w:rsidRPr="000E7A35">
          <w:rPr>
            <w:b/>
          </w:rPr>
          <w:br/>
        </w:r>
        <w:r>
          <w:t>Операција:</w:t>
        </w:r>
        <w:r w:rsidRPr="000E7A35">
          <w:t xml:space="preserve"> </w:t>
        </w:r>
      </w:ins>
      <w:proofErr w:type="gramStart"/>
      <w:ins w:id="4256" w:author="Andrija Ilic" w:date="2015-09-15T12:45:00Z">
        <w:r w:rsidR="009B1E5C">
          <w:rPr>
            <w:rFonts w:cs="Times New Roman"/>
            <w:color w:val="000000"/>
            <w:szCs w:val="24"/>
          </w:rPr>
          <w:t>pronadji</w:t>
        </w:r>
      </w:ins>
      <w:ins w:id="4257" w:author="Andrija Ilic" w:date="2015-09-15T11:22:00Z">
        <w:r w:rsidRPr="00AF10E0">
          <w:rPr>
            <w:rFonts w:cs="Times New Roman"/>
            <w:color w:val="000000"/>
            <w:szCs w:val="24"/>
          </w:rPr>
          <w:t>Studente(</w:t>
        </w:r>
      </w:ins>
      <w:proofErr w:type="gramEnd"/>
      <w:ins w:id="4258" w:author="Andrija Ilic" w:date="2015-09-15T12:45:00Z">
        <w:r w:rsidR="009B1E5C">
          <w:rPr>
            <w:rFonts w:cs="Times New Roman"/>
            <w:color w:val="000000"/>
            <w:szCs w:val="24"/>
          </w:rPr>
          <w:t>studenti</w:t>
        </w:r>
      </w:ins>
      <w:ins w:id="4259" w:author="Andrija Ilic" w:date="2015-09-15T11:22:00Z">
        <w:r w:rsidRPr="00AF10E0">
          <w:rPr>
            <w:rFonts w:cs="Times New Roman"/>
            <w:color w:val="000000"/>
            <w:szCs w:val="24"/>
          </w:rPr>
          <w:t>)</w:t>
        </w:r>
        <w:r w:rsidRPr="00AF10E0">
          <w:rPr>
            <w:rFonts w:cs="Times New Roman"/>
          </w:rPr>
          <w:t>:</w:t>
        </w:r>
      </w:ins>
      <w:ins w:id="4260" w:author="Andrija Ilic" w:date="2015-09-15T12:46:00Z">
        <w:r w:rsidR="009B1E5C">
          <w:rPr>
            <w:rFonts w:cs="Times New Roman"/>
          </w:rPr>
          <w:t>void</w:t>
        </w:r>
      </w:ins>
      <w:ins w:id="4261" w:author="Andrija Ilic" w:date="2015-09-15T11:14:00Z">
        <w:r>
          <w:br/>
          <w:t>Веза са СК:</w:t>
        </w:r>
      </w:ins>
      <w:ins w:id="4262" w:author="Andrija Ilic" w:date="2015-09-15T11:30:00Z">
        <w:r w:rsidR="009B2EFC">
          <w:rPr>
            <w:lang w:val="sr-Cyrl-RS"/>
          </w:rPr>
          <w:t xml:space="preserve"> </w:t>
        </w:r>
      </w:ins>
      <w:ins w:id="4263" w:author="Andrija Ilic" w:date="2015-09-15T11:14:00Z">
        <w:r w:rsidR="009B2EFC">
          <w:t>СК6</w:t>
        </w:r>
        <w:r>
          <w:br/>
          <w:t>Предуслови: -</w:t>
        </w:r>
        <w:r>
          <w:br/>
          <w:t>Постуслови:</w:t>
        </w:r>
      </w:ins>
      <w:ins w:id="4264" w:author="Andrija Ilic" w:date="2015-09-15T12:46:00Z">
        <w:r w:rsidR="009B1E5C">
          <w:t xml:space="preserve"> </w:t>
        </w:r>
        <w:r w:rsidR="009B1E5C">
          <w:rPr>
            <w:lang w:val="sr-Cyrl-RS"/>
          </w:rPr>
          <w:t>Пронађени су студенти.</w:t>
        </w:r>
      </w:ins>
    </w:p>
    <w:p w14:paraId="5D38CE1F" w14:textId="77777777" w:rsidR="00430C2A" w:rsidRDefault="00430C2A" w:rsidP="006A54FC">
      <w:pPr>
        <w:rPr>
          <w:ins w:id="4265" w:author="Andrija Ilic" w:date="2015-09-15T11:14:00Z"/>
        </w:rPr>
      </w:pPr>
    </w:p>
    <w:p w14:paraId="1976FF58" w14:textId="558E1CA8" w:rsidR="006A54FC" w:rsidRDefault="006A54FC" w:rsidP="006A54FC">
      <w:pPr>
        <w:rPr>
          <w:ins w:id="4266" w:author="Andrija Ilic" w:date="2015-09-15T11:14:00Z"/>
          <w:b/>
        </w:rPr>
      </w:pPr>
      <w:ins w:id="4267" w:author="Andrija Ilic" w:date="2015-09-15T11:14:00Z">
        <w:r w:rsidRPr="00611E1D">
          <w:rPr>
            <w:b/>
          </w:rPr>
          <w:t>УГОВОР УГ</w:t>
        </w:r>
      </w:ins>
      <w:ins w:id="4268" w:author="Andrija Ilic" w:date="2015-09-15T12:52:00Z">
        <w:r w:rsidR="008B319F">
          <w:rPr>
            <w:b/>
            <w:lang w:val="sr-Cyrl-RS"/>
          </w:rPr>
          <w:t>9</w:t>
        </w:r>
      </w:ins>
      <w:ins w:id="4269" w:author="Andrija Ilic" w:date="2015-09-15T11:14:00Z">
        <w:r w:rsidRPr="0003399B">
          <w:rPr>
            <w:b/>
          </w:rPr>
          <w:t>:</w:t>
        </w:r>
        <w:r w:rsidRPr="00AF10E0">
          <w:rPr>
            <w:b/>
          </w:rPr>
          <w:t xml:space="preserve"> </w:t>
        </w:r>
      </w:ins>
      <w:ins w:id="4270" w:author="Andrija Ilic" w:date="2015-09-15T11:22:00Z">
        <w:r w:rsidRPr="006A54FC">
          <w:rPr>
            <w:rFonts w:cs="Times New Roman"/>
            <w:b/>
            <w:color w:val="000000"/>
            <w:szCs w:val="24"/>
            <w:rPrChange w:id="4271" w:author="Andrija Ilic" w:date="2015-09-15T11:22:00Z">
              <w:rPr>
                <w:rFonts w:cs="Times New Roman"/>
                <w:color w:val="000000"/>
                <w:szCs w:val="24"/>
              </w:rPr>
            </w:rPrChange>
          </w:rPr>
          <w:t>sacuvajAktivnost</w:t>
        </w:r>
      </w:ins>
    </w:p>
    <w:p w14:paraId="052E919D" w14:textId="0EE1A316" w:rsidR="006A54FC" w:rsidRPr="008B319F" w:rsidRDefault="006A54FC" w:rsidP="006A54FC">
      <w:pPr>
        <w:rPr>
          <w:ins w:id="4272" w:author="Andrija Ilic" w:date="2015-09-15T11:14:00Z"/>
          <w:lang w:val="sr-Cyrl-RS"/>
          <w:rPrChange w:id="4273" w:author="Andrija Ilic" w:date="2015-09-15T12:52:00Z">
            <w:rPr>
              <w:ins w:id="4274" w:author="Andrija Ilic" w:date="2015-09-15T11:14:00Z"/>
            </w:rPr>
          </w:rPrChange>
        </w:rPr>
      </w:pPr>
      <w:ins w:id="4275" w:author="Andrija Ilic" w:date="2015-09-15T11:14:00Z">
        <w:r>
          <w:t>Операција:</w:t>
        </w:r>
        <w:r w:rsidRPr="000E7A35">
          <w:t xml:space="preserve"> </w:t>
        </w:r>
      </w:ins>
      <w:proofErr w:type="gramStart"/>
      <w:ins w:id="4276" w:author="Andrija Ilic" w:date="2015-09-15T11:22:00Z">
        <w:r w:rsidRPr="00AF10E0">
          <w:rPr>
            <w:rFonts w:cs="Times New Roman"/>
            <w:color w:val="000000"/>
            <w:szCs w:val="24"/>
          </w:rPr>
          <w:t>sacuvajAktivnost(</w:t>
        </w:r>
        <w:proofErr w:type="gramEnd"/>
        <w:r w:rsidRPr="00AF10E0">
          <w:rPr>
            <w:rFonts w:cs="Times New Roman"/>
            <w:color w:val="000000"/>
            <w:szCs w:val="24"/>
          </w:rPr>
          <w:t>aktivnost):void</w:t>
        </w:r>
      </w:ins>
      <w:ins w:id="4277" w:author="Andrija Ilic" w:date="2015-09-15T11:14:00Z">
        <w:r>
          <w:br/>
          <w:t>Веза са СК:</w:t>
        </w:r>
      </w:ins>
      <w:ins w:id="4278" w:author="Andrija Ilic" w:date="2015-09-15T11:31:00Z">
        <w:r w:rsidR="00E07F00">
          <w:rPr>
            <w:lang w:val="sr-Cyrl-RS"/>
          </w:rPr>
          <w:t xml:space="preserve"> </w:t>
        </w:r>
      </w:ins>
      <w:ins w:id="4279" w:author="Andrija Ilic" w:date="2015-09-15T11:14:00Z">
        <w:r>
          <w:t>СК</w:t>
        </w:r>
      </w:ins>
      <w:ins w:id="4280" w:author="Andrija Ilic" w:date="2015-09-15T11:31:00Z">
        <w:r w:rsidR="00E07F00">
          <w:rPr>
            <w:lang w:val="sr-Cyrl-RS"/>
          </w:rPr>
          <w:t>7</w:t>
        </w:r>
      </w:ins>
      <w:ins w:id="4281" w:author="Andrija Ilic" w:date="2015-09-15T11:14:00Z">
        <w:r>
          <w:br/>
        </w:r>
        <w:r>
          <w:lastRenderedPageBreak/>
          <w:t xml:space="preserve">Предуслови: </w:t>
        </w:r>
      </w:ins>
      <w:ins w:id="4282" w:author="Andrija Ilic" w:date="2015-09-15T12:52:00Z">
        <w:r w:rsidR="008B319F">
          <w:rPr>
            <w:lang w:val="sr-Cyrl-RS"/>
          </w:rPr>
          <w:t>-</w:t>
        </w:r>
      </w:ins>
      <w:ins w:id="4283" w:author="Andrija Ilic" w:date="2015-09-15T11:14:00Z">
        <w:r>
          <w:br/>
          <w:t>Постуслови:</w:t>
        </w:r>
      </w:ins>
      <w:ins w:id="4284" w:author="Andrija Ilic" w:date="2015-09-15T12:52:00Z">
        <w:r w:rsidR="008B319F">
          <w:rPr>
            <w:lang w:val="sr-Cyrl-RS"/>
          </w:rPr>
          <w:t xml:space="preserve"> Активност је сачувана са резултатима.</w:t>
        </w:r>
      </w:ins>
    </w:p>
    <w:p w14:paraId="78A7E816" w14:textId="77777777" w:rsidR="006A54FC" w:rsidRDefault="006A54FC" w:rsidP="006A54FC">
      <w:pPr>
        <w:rPr>
          <w:ins w:id="4285" w:author="Andrija Ilic" w:date="2015-09-15T11:14:00Z"/>
          <w:b/>
        </w:rPr>
      </w:pPr>
    </w:p>
    <w:p w14:paraId="5BC8E310" w14:textId="77777777" w:rsidR="001F56E2" w:rsidRDefault="005B1AB4" w:rsidP="006A54FC">
      <w:pPr>
        <w:rPr>
          <w:ins w:id="4286" w:author="Andrija Ilic" w:date="2015-09-15T13:02:00Z"/>
          <w:rFonts w:cs="Times New Roman"/>
          <w:b/>
          <w:color w:val="000000"/>
          <w:szCs w:val="24"/>
        </w:rPr>
      </w:pPr>
      <w:ins w:id="4287" w:author="Andrija Ilic" w:date="2015-09-15T12:58:00Z">
        <w:r w:rsidRPr="00611E1D">
          <w:rPr>
            <w:b/>
          </w:rPr>
          <w:t>УГОВОР УГ</w:t>
        </w:r>
        <w:r>
          <w:rPr>
            <w:b/>
          </w:rPr>
          <w:t>10</w:t>
        </w:r>
        <w:r w:rsidRPr="00611E1D">
          <w:rPr>
            <w:b/>
          </w:rPr>
          <w:t>:</w:t>
        </w:r>
        <w:r w:rsidRPr="000E7A35">
          <w:t xml:space="preserve"> </w:t>
        </w:r>
        <w:r>
          <w:rPr>
            <w:rFonts w:cs="Times New Roman"/>
            <w:b/>
            <w:color w:val="000000"/>
            <w:szCs w:val="24"/>
          </w:rPr>
          <w:t>pronadji</w:t>
        </w:r>
        <w:r w:rsidRPr="00AF10E0">
          <w:rPr>
            <w:rFonts w:cs="Times New Roman"/>
            <w:b/>
            <w:color w:val="000000"/>
            <w:szCs w:val="24"/>
          </w:rPr>
          <w:t>Aktivnosti</w:t>
        </w:r>
        <w:r>
          <w:rPr>
            <w:rFonts w:cs="Times New Roman"/>
            <w:b/>
            <w:color w:val="000000"/>
            <w:szCs w:val="24"/>
          </w:rPr>
          <w:t>ZaProgram</w:t>
        </w:r>
      </w:ins>
    </w:p>
    <w:p w14:paraId="264549D3" w14:textId="44BBC005" w:rsidR="006A54FC" w:rsidRPr="00AF10E0" w:rsidRDefault="005B1AB4" w:rsidP="006A54FC">
      <w:pPr>
        <w:rPr>
          <w:ins w:id="4288" w:author="Andrija Ilic" w:date="2015-09-15T11:14:00Z"/>
          <w:b/>
        </w:rPr>
      </w:pPr>
      <w:ins w:id="4289" w:author="Andrija Ilic" w:date="2015-09-15T12:58:00Z">
        <w:r>
          <w:br/>
          <w:t>Операција:</w:t>
        </w:r>
        <w:r w:rsidRPr="000E7A35">
          <w:t xml:space="preserve"> </w:t>
        </w:r>
        <w:r>
          <w:rPr>
            <w:rFonts w:cs="Times New Roman"/>
            <w:color w:val="000000"/>
            <w:szCs w:val="24"/>
          </w:rPr>
          <w:t xml:space="preserve"> </w:t>
        </w:r>
        <w:proofErr w:type="gramStart"/>
        <w:r>
          <w:rPr>
            <w:rFonts w:cs="Times New Roman"/>
            <w:color w:val="000000"/>
            <w:szCs w:val="24"/>
          </w:rPr>
          <w:t>pronadji</w:t>
        </w:r>
        <w:r w:rsidRPr="00AF10E0">
          <w:rPr>
            <w:rFonts w:cs="Times New Roman"/>
            <w:color w:val="000000"/>
            <w:szCs w:val="24"/>
          </w:rPr>
          <w:t>Aktivnosti</w:t>
        </w:r>
      </w:ins>
      <w:ins w:id="4290" w:author="Andrija Ilic" w:date="2015-09-15T12:59:00Z">
        <w:r>
          <w:rPr>
            <w:rFonts w:cs="Times New Roman"/>
            <w:color w:val="000000"/>
            <w:szCs w:val="24"/>
          </w:rPr>
          <w:t>ZaProgram</w:t>
        </w:r>
      </w:ins>
      <w:ins w:id="4291" w:author="Andrija Ilic" w:date="2015-09-15T12:58:00Z">
        <w:r>
          <w:t>(</w:t>
        </w:r>
        <w:proofErr w:type="gramEnd"/>
        <w:r>
          <w:rPr>
            <w:rFonts w:cs="Times New Roman"/>
            <w:color w:val="000000"/>
            <w:szCs w:val="24"/>
          </w:rPr>
          <w:t>program</w:t>
        </w:r>
        <w:r>
          <w:t>):</w:t>
        </w:r>
        <w:r w:rsidRPr="006A54FC">
          <w:rPr>
            <w:rFonts w:cs="Times New Roman"/>
            <w:color w:val="000000"/>
            <w:szCs w:val="24"/>
          </w:rPr>
          <w:t xml:space="preserve"> </w:t>
        </w:r>
        <w:r w:rsidRPr="00AF10E0">
          <w:rPr>
            <w:rFonts w:cs="Times New Roman"/>
            <w:color w:val="000000"/>
            <w:szCs w:val="24"/>
          </w:rPr>
          <w:t>Aktivnosti</w:t>
        </w:r>
        <w:r>
          <w:br/>
          <w:t>Веза са СК: СК8</w:t>
        </w:r>
        <w:r>
          <w:br/>
          <w:t>Предуслови: -</w:t>
        </w:r>
        <w:r>
          <w:br/>
          <w:t xml:space="preserve">Постуслови: </w:t>
        </w:r>
        <w:r>
          <w:rPr>
            <w:lang w:val="sr-Cyrl-RS"/>
          </w:rPr>
          <w:t xml:space="preserve">Пронађене су активности за </w:t>
        </w:r>
      </w:ins>
      <w:ins w:id="4292" w:author="Andrija Ilic" w:date="2015-09-15T12:59:00Z">
        <w:r>
          <w:rPr>
            <w:lang w:val="sr-Cyrl-RS"/>
          </w:rPr>
          <w:t>програм</w:t>
        </w:r>
      </w:ins>
      <w:ins w:id="4293" w:author="Andrija Ilic" w:date="2015-09-15T12:58:00Z">
        <w:r>
          <w:rPr>
            <w:lang w:val="sr-Cyrl-RS"/>
          </w:rPr>
          <w:t>.</w:t>
        </w:r>
      </w:ins>
    </w:p>
    <w:p w14:paraId="16B1B581" w14:textId="77777777" w:rsidR="006233DF" w:rsidRDefault="006233DF" w:rsidP="0058462B">
      <w:pPr>
        <w:pStyle w:val="Heading2"/>
        <w:rPr>
          <w:ins w:id="4294" w:author="Andrija Ilic" w:date="2015-09-15T13:04:00Z"/>
          <w:szCs w:val="24"/>
        </w:rPr>
      </w:pPr>
    </w:p>
    <w:p w14:paraId="2F5051EE" w14:textId="41601FF9" w:rsidR="00FD0D69" w:rsidRDefault="00FD0D69" w:rsidP="00FD0D69">
      <w:pPr>
        <w:rPr>
          <w:ins w:id="4295" w:author="Andrija Ilic" w:date="2015-09-15T13:04:00Z"/>
          <w:b/>
        </w:rPr>
        <w:pPrChange w:id="4296" w:author="Andrija Ilic" w:date="2015-09-15T13:04:00Z">
          <w:pPr>
            <w:pStyle w:val="Heading2"/>
          </w:pPr>
        </w:pPrChange>
      </w:pPr>
      <w:ins w:id="4297" w:author="Andrija Ilic" w:date="2015-09-15T13:04:00Z">
        <w:r>
          <w:rPr>
            <w:b/>
          </w:rPr>
          <w:t>4</w:t>
        </w:r>
        <w:r w:rsidRPr="00FD0D69">
          <w:rPr>
            <w:b/>
            <w:rPrChange w:id="4298" w:author="Andrija Ilic" w:date="2015-09-15T13:04:00Z">
              <w:rPr/>
            </w:rPrChange>
          </w:rPr>
          <w:t>.2.3 Структура софтверског система – концептуални модел</w:t>
        </w:r>
      </w:ins>
    </w:p>
    <w:p w14:paraId="33F52712" w14:textId="77777777" w:rsidR="006973D6" w:rsidRPr="001628BE" w:rsidRDefault="006973D6" w:rsidP="006973D6">
      <w:pPr>
        <w:rPr>
          <w:ins w:id="4299" w:author="Andrija Ilic" w:date="2015-09-15T13:05:00Z"/>
        </w:rPr>
      </w:pPr>
      <w:ins w:id="4300" w:author="Andrija Ilic" w:date="2015-09-15T13:05:00Z">
        <w:r>
          <w:t xml:space="preserve">Структура софтверског система се описује помоћу </w:t>
        </w:r>
        <w:proofErr w:type="gramStart"/>
        <w:r>
          <w:t>концептуалног(</w:t>
        </w:r>
        <w:proofErr w:type="gramEnd"/>
        <w:r>
          <w:t>доменског) модела</w:t>
        </w:r>
      </w:ins>
    </w:p>
    <w:p w14:paraId="1FB7740B" w14:textId="77777777" w:rsidR="00FD0D69" w:rsidRDefault="00FD0D69" w:rsidP="00FD0D69">
      <w:pPr>
        <w:rPr>
          <w:ins w:id="4301" w:author="Andrija Ilic" w:date="2015-09-15T13:05:00Z"/>
          <w:lang w:val="sr-Cyrl-RS"/>
        </w:rPr>
        <w:pPrChange w:id="4302" w:author="Andrija Ilic" w:date="2015-09-15T13:04:00Z">
          <w:pPr>
            <w:pStyle w:val="Heading2"/>
          </w:pPr>
        </w:pPrChange>
      </w:pPr>
    </w:p>
    <w:p w14:paraId="45F555CB" w14:textId="5C1015F8" w:rsidR="00404195" w:rsidRPr="00404195" w:rsidRDefault="00404195" w:rsidP="00404195">
      <w:pPr>
        <w:jc w:val="center"/>
        <w:rPr>
          <w:ins w:id="4303" w:author="Andrija Ilic" w:date="2015-09-15T13:04:00Z"/>
          <w:lang w:val="sr-Cyrl-RS"/>
          <w:rPrChange w:id="4304" w:author="Andrija Ilic" w:date="2015-09-15T13:05:00Z">
            <w:rPr>
              <w:ins w:id="4305" w:author="Andrija Ilic" w:date="2015-09-15T13:04:00Z"/>
              <w:b w:val="0"/>
            </w:rPr>
          </w:rPrChange>
        </w:rPr>
        <w:pPrChange w:id="4306" w:author="Andrija Ilic" w:date="2015-09-15T13:06:00Z">
          <w:pPr>
            <w:pStyle w:val="Heading2"/>
          </w:pPr>
        </w:pPrChange>
      </w:pPr>
      <w:ins w:id="4307" w:author="Andrija Ilic" w:date="2015-09-15T13:05:00Z">
        <w:r>
          <w:rPr>
            <w:lang w:val="sr-Cyrl-RS"/>
          </w:rPr>
          <w:t xml:space="preserve">Дијаграм 18. </w:t>
        </w:r>
      </w:ins>
      <w:ins w:id="4308" w:author="Andrija Ilic" w:date="2015-09-15T13:06:00Z">
        <w:r>
          <w:rPr>
            <w:lang w:val="sr-Cyrl-RS"/>
          </w:rPr>
          <w:t>Концептуални модел</w:t>
        </w:r>
      </w:ins>
    </w:p>
    <w:p w14:paraId="24D3A247" w14:textId="6A45A15E" w:rsidR="00EC4F2D" w:rsidRDefault="00EC4F2D" w:rsidP="00EC4F2D">
      <w:pPr>
        <w:pStyle w:val="Heading3"/>
        <w:rPr>
          <w:ins w:id="4309" w:author="Andrija Ilic" w:date="2015-09-15T13:06:00Z"/>
        </w:rPr>
      </w:pPr>
      <w:ins w:id="4310" w:author="Andrija Ilic" w:date="2015-09-15T13:06:00Z">
        <w:r>
          <w:rPr>
            <w:lang w:val="sr-Cyrl-RS"/>
          </w:rPr>
          <w:t>4</w:t>
        </w:r>
        <w:r>
          <w:t>.2.4  Структура софтверског система  - Релациони модел</w:t>
        </w:r>
      </w:ins>
    </w:p>
    <w:p w14:paraId="12BFF4F4" w14:textId="77777777" w:rsidR="00FD0D69" w:rsidRPr="00FD0D69" w:rsidRDefault="00FD0D69" w:rsidP="00FD0D69">
      <w:pPr>
        <w:rPr>
          <w:ins w:id="4311" w:author="Andrija Ilic" w:date="2015-09-15T11:23:00Z"/>
          <w:b/>
          <w:rPrChange w:id="4312" w:author="Andrija Ilic" w:date="2015-09-15T13:04:00Z">
            <w:rPr>
              <w:ins w:id="4313" w:author="Andrija Ilic" w:date="2015-09-15T11:23:00Z"/>
              <w:szCs w:val="24"/>
            </w:rPr>
          </w:rPrChange>
        </w:rPr>
        <w:pPrChange w:id="4314" w:author="Andrija Ilic" w:date="2015-09-15T13:04:00Z">
          <w:pPr>
            <w:pStyle w:val="Heading2"/>
          </w:pPr>
        </w:pPrChange>
      </w:pPr>
    </w:p>
    <w:p w14:paraId="66053EC1" w14:textId="77777777" w:rsidR="00EC4F2D" w:rsidRDefault="00EC4F2D" w:rsidP="0058462B">
      <w:pPr>
        <w:pStyle w:val="Heading2"/>
        <w:rPr>
          <w:ins w:id="4315" w:author="Andrija Ilic" w:date="2015-09-15T13:06:00Z"/>
          <w:szCs w:val="24"/>
        </w:rPr>
      </w:pPr>
    </w:p>
    <w:p w14:paraId="2C1F8134" w14:textId="582ADFF0" w:rsidR="00FD289F" w:rsidRPr="009851B8" w:rsidDel="004B1431" w:rsidRDefault="00FD289F" w:rsidP="00B4428C">
      <w:pPr>
        <w:jc w:val="both"/>
        <w:rPr>
          <w:del w:id="4316" w:author="Andrija Ilic" w:date="2015-09-07T19:35:00Z"/>
          <w:rFonts w:cs="Times New Roman"/>
          <w:szCs w:val="24"/>
          <w:rPrChange w:id="4317" w:author="Andrija Ilic" w:date="2015-09-07T19:37:00Z">
            <w:rPr>
              <w:del w:id="4318" w:author="Andrija Ilic" w:date="2015-09-07T19:35:00Z"/>
              <w:szCs w:val="24"/>
            </w:rPr>
          </w:rPrChange>
        </w:rPr>
      </w:pPr>
      <w:del w:id="4319" w:author="Andrija Ilic" w:date="2015-09-07T19:35:00Z">
        <w:r w:rsidRPr="009851B8" w:rsidDel="004B1431">
          <w:rPr>
            <w:rFonts w:cs="Times New Roman"/>
            <w:szCs w:val="24"/>
            <w:rPrChange w:id="4320" w:author="Andrija Ilic" w:date="2015-09-07T19:37:00Z">
              <w:rPr>
                <w:szCs w:val="24"/>
              </w:rPr>
            </w:rPrChange>
          </w:rPr>
          <w:delText>У фази анализе описује се логичка структура и понашање софтверског система (пословна логика софтверског система). Понашање софтверског система описујемо помоћу системских дијаграма секвенци, који се праве за сваки СК, и помоћу уговора о системским операцијама, које се добијају на основу системских дијаграма секвенци. Структура софтверског система је описана помпћу концептуалног модела.[1]</w:delText>
        </w:r>
      </w:del>
    </w:p>
    <w:p w14:paraId="4FAC6794" w14:textId="246CD826" w:rsidR="0058462B" w:rsidRPr="009851B8" w:rsidDel="004B1431" w:rsidRDefault="0058462B" w:rsidP="0058462B">
      <w:pPr>
        <w:pStyle w:val="Heading4"/>
        <w:rPr>
          <w:del w:id="4321" w:author="Andrija Ilic" w:date="2015-09-07T19:35:00Z"/>
          <w:rFonts w:ascii="Times New Roman" w:hAnsi="Times New Roman"/>
          <w:b w:val="0"/>
          <w:sz w:val="24"/>
          <w:szCs w:val="24"/>
          <w:rPrChange w:id="4322" w:author="Andrija Ilic" w:date="2015-09-07T19:37:00Z">
            <w:rPr>
              <w:del w:id="4323" w:author="Andrija Ilic" w:date="2015-09-07T19:35:00Z"/>
            </w:rPr>
          </w:rPrChange>
        </w:rPr>
      </w:pPr>
      <w:del w:id="4324" w:author="Andrija Ilic" w:date="2015-09-07T19:35:00Z">
        <w:r w:rsidRPr="009851B8" w:rsidDel="004B1431">
          <w:rPr>
            <w:rFonts w:ascii="Times New Roman" w:hAnsi="Times New Roman"/>
            <w:sz w:val="24"/>
            <w:szCs w:val="24"/>
            <w:rPrChange w:id="4325" w:author="Andrija Ilic" w:date="2015-09-07T19:37:00Z">
              <w:rPr/>
            </w:rPrChange>
          </w:rPr>
          <w:delText>3.2.1.1Системски дијаграми секвенци</w:delText>
        </w:r>
      </w:del>
    </w:p>
    <w:p w14:paraId="240E81BE" w14:textId="7EAD0271" w:rsidR="003B30B1" w:rsidRPr="009851B8" w:rsidDel="004B1431" w:rsidRDefault="003B30B1" w:rsidP="003B30B1">
      <w:pPr>
        <w:rPr>
          <w:del w:id="4326" w:author="Andrija Ilic" w:date="2015-09-07T19:35:00Z"/>
          <w:rFonts w:cs="Times New Roman"/>
          <w:szCs w:val="24"/>
          <w:rPrChange w:id="4327" w:author="Andrija Ilic" w:date="2015-09-07T19:37:00Z">
            <w:rPr>
              <w:del w:id="4328" w:author="Andrija Ilic" w:date="2015-09-07T19:35:00Z"/>
            </w:rPr>
          </w:rPrChange>
        </w:rPr>
      </w:pPr>
    </w:p>
    <w:p w14:paraId="5B941BDB" w14:textId="307D7FA1" w:rsidR="003A0A57" w:rsidRPr="009851B8" w:rsidDel="006207E5" w:rsidRDefault="003A0A57" w:rsidP="003A0A57">
      <w:pPr>
        <w:rPr>
          <w:del w:id="4329" w:author="Andrija Ilic" w:date="2015-09-06T19:30:00Z"/>
          <w:rFonts w:cs="Times New Roman"/>
          <w:szCs w:val="24"/>
          <w:rPrChange w:id="4330" w:author="Andrija Ilic" w:date="2015-09-07T19:37:00Z">
            <w:rPr>
              <w:del w:id="4331" w:author="Andrija Ilic" w:date="2015-09-06T19:30:00Z"/>
              <w:b/>
            </w:rPr>
          </w:rPrChange>
        </w:rPr>
      </w:pPr>
      <w:del w:id="4332" w:author="Andrija Ilic" w:date="2015-09-06T19:30:00Z">
        <w:r w:rsidRPr="009851B8" w:rsidDel="006207E5">
          <w:rPr>
            <w:rFonts w:cs="Times New Roman"/>
            <w:szCs w:val="24"/>
            <w:rPrChange w:id="4333" w:author="Andrija Ilic" w:date="2015-09-07T19:37:00Z">
              <w:rPr>
                <w:b/>
              </w:rPr>
            </w:rPrChange>
          </w:rPr>
          <w:delText>ДС1: Дијаграм секвенци за случај коришћења:</w:delText>
        </w:r>
        <w:r w:rsidR="003B30B1" w:rsidRPr="009851B8" w:rsidDel="006207E5">
          <w:rPr>
            <w:rFonts w:cs="Times New Roman"/>
            <w:szCs w:val="24"/>
            <w:rPrChange w:id="4334" w:author="Andrija Ilic" w:date="2015-09-07T19:37:00Z">
              <w:rPr>
                <w:b/>
              </w:rPr>
            </w:rPrChange>
          </w:rPr>
          <w:delText xml:space="preserve"> Аутентикација корисника</w:delText>
        </w:r>
        <w:r w:rsidRPr="009851B8" w:rsidDel="006207E5">
          <w:rPr>
            <w:rFonts w:cs="Times New Roman"/>
            <w:szCs w:val="24"/>
            <w:rPrChange w:id="4335" w:author="Andrija Ilic" w:date="2015-09-07T19:37:00Z">
              <w:rPr>
                <w:b/>
              </w:rPr>
            </w:rPrChange>
          </w:rPr>
          <w:tab/>
        </w:r>
      </w:del>
    </w:p>
    <w:p w14:paraId="5BFD857C" w14:textId="599605B9" w:rsidR="003B30B1" w:rsidRPr="009851B8" w:rsidDel="006207E5" w:rsidRDefault="003B30B1" w:rsidP="003B30B1">
      <w:pPr>
        <w:rPr>
          <w:del w:id="4336" w:author="Andrija Ilic" w:date="2015-09-06T19:30:00Z"/>
          <w:rFonts w:cs="Times New Roman"/>
          <w:szCs w:val="24"/>
          <w:rPrChange w:id="4337" w:author="Andrija Ilic" w:date="2015-09-07T19:37:00Z">
            <w:rPr>
              <w:del w:id="4338" w:author="Andrija Ilic" w:date="2015-09-06T19:30:00Z"/>
              <w:b/>
            </w:rPr>
          </w:rPrChange>
        </w:rPr>
      </w:pPr>
      <w:del w:id="4339" w:author="Andrija Ilic" w:date="2015-09-06T19:30:00Z">
        <w:r w:rsidRPr="009851B8" w:rsidDel="006207E5">
          <w:rPr>
            <w:rFonts w:cs="Times New Roman"/>
            <w:szCs w:val="24"/>
            <w:rPrChange w:id="4340" w:author="Andrija Ilic" w:date="2015-09-07T19:37:00Z">
              <w:rPr>
                <w:b/>
              </w:rPr>
            </w:rPrChange>
          </w:rPr>
          <w:delText>Основни сценарио СК</w:delText>
        </w:r>
      </w:del>
    </w:p>
    <w:p w14:paraId="27F6D997" w14:textId="6A5ABE84" w:rsidR="003B30B1" w:rsidRPr="009851B8" w:rsidDel="006207E5" w:rsidRDefault="003B30B1" w:rsidP="003B30B1">
      <w:pPr>
        <w:pStyle w:val="ListParagraph"/>
        <w:numPr>
          <w:ilvl w:val="0"/>
          <w:numId w:val="10"/>
        </w:numPr>
        <w:ind w:left="720"/>
        <w:rPr>
          <w:del w:id="4341" w:author="Andrija Ilic" w:date="2015-09-06T19:30:00Z"/>
          <w:rFonts w:cs="Times New Roman"/>
          <w:szCs w:val="24"/>
          <w:rPrChange w:id="4342" w:author="Andrija Ilic" w:date="2015-09-07T19:37:00Z">
            <w:rPr>
              <w:del w:id="4343" w:author="Andrija Ilic" w:date="2015-09-06T19:30:00Z"/>
            </w:rPr>
          </w:rPrChange>
        </w:rPr>
      </w:pPr>
      <w:del w:id="4344" w:author="Andrija Ilic" w:date="2015-09-06T19:30:00Z">
        <w:r w:rsidRPr="009851B8" w:rsidDel="006207E5">
          <w:rPr>
            <w:rFonts w:cs="Times New Roman"/>
            <w:szCs w:val="24"/>
            <w:rPrChange w:id="4345" w:author="Andrija Ilic" w:date="2015-09-07T19:37:00Z">
              <w:rPr/>
            </w:rPrChange>
          </w:rPr>
          <w:delText xml:space="preserve">Систем </w:delText>
        </w:r>
        <w:r w:rsidRPr="009851B8" w:rsidDel="006207E5">
          <w:rPr>
            <w:rFonts w:cs="Times New Roman"/>
            <w:szCs w:val="24"/>
            <w:u w:val="single"/>
            <w:rPrChange w:id="4346" w:author="Andrija Ilic" w:date="2015-09-07T19:37:00Z">
              <w:rPr>
                <w:u w:val="single"/>
              </w:rPr>
            </w:rPrChange>
          </w:rPr>
          <w:delText>врши проверу</w:delText>
        </w:r>
        <w:r w:rsidRPr="009851B8" w:rsidDel="006207E5">
          <w:rPr>
            <w:rFonts w:cs="Times New Roman"/>
            <w:szCs w:val="24"/>
            <w:rPrChange w:id="4347" w:author="Andrija Ilic" w:date="2015-09-07T19:37:00Z">
              <w:rPr/>
            </w:rPrChange>
          </w:rPr>
          <w:delText xml:space="preserve"> корисника.(СО)</w:delText>
        </w:r>
      </w:del>
    </w:p>
    <w:p w14:paraId="44062CC7" w14:textId="24045534" w:rsidR="003B30B1" w:rsidRPr="009851B8" w:rsidDel="006207E5" w:rsidRDefault="003B30B1" w:rsidP="003B30B1">
      <w:pPr>
        <w:pStyle w:val="ListParagraph"/>
        <w:numPr>
          <w:ilvl w:val="0"/>
          <w:numId w:val="10"/>
        </w:numPr>
        <w:ind w:left="720"/>
        <w:rPr>
          <w:del w:id="4348" w:author="Andrija Ilic" w:date="2015-09-06T19:30:00Z"/>
          <w:rFonts w:cs="Times New Roman"/>
          <w:szCs w:val="24"/>
          <w:rPrChange w:id="4349" w:author="Andrija Ilic" w:date="2015-09-07T19:37:00Z">
            <w:rPr>
              <w:del w:id="4350" w:author="Andrija Ilic" w:date="2015-09-06T19:30:00Z"/>
            </w:rPr>
          </w:rPrChange>
        </w:rPr>
      </w:pPr>
      <w:del w:id="4351" w:author="Andrija Ilic" w:date="2015-09-06T19:30:00Z">
        <w:r w:rsidRPr="009851B8" w:rsidDel="006207E5">
          <w:rPr>
            <w:rFonts w:cs="Times New Roman"/>
            <w:szCs w:val="24"/>
            <w:rPrChange w:id="4352" w:author="Andrija Ilic" w:date="2015-09-07T19:37:00Z">
              <w:rPr/>
            </w:rPrChange>
          </w:rPr>
          <w:delText xml:space="preserve">Систем </w:delText>
        </w:r>
        <w:r w:rsidRPr="009851B8" w:rsidDel="006207E5">
          <w:rPr>
            <w:rFonts w:cs="Times New Roman"/>
            <w:szCs w:val="24"/>
            <w:u w:val="single"/>
            <w:rPrChange w:id="4353" w:author="Andrija Ilic" w:date="2015-09-07T19:37:00Z">
              <w:rPr>
                <w:u w:val="single"/>
              </w:rPr>
            </w:rPrChange>
          </w:rPr>
          <w:delText>приказује</w:delText>
        </w:r>
        <w:r w:rsidRPr="009851B8" w:rsidDel="006207E5">
          <w:rPr>
            <w:rFonts w:cs="Times New Roman"/>
            <w:szCs w:val="24"/>
            <w:rPrChange w:id="4354" w:author="Andrija Ilic" w:date="2015-09-07T19:37:00Z">
              <w:rPr/>
            </w:rPrChange>
          </w:rPr>
          <w:delText xml:space="preserve"> кориснику поруку о успешности пријаве.(ИА) </w:delText>
        </w:r>
      </w:del>
    </w:p>
    <w:p w14:paraId="3BF0AD9A" w14:textId="55456942" w:rsidR="003B30B1" w:rsidRPr="009851B8" w:rsidDel="006207E5" w:rsidRDefault="003B30B1" w:rsidP="003B30B1">
      <w:pPr>
        <w:pStyle w:val="ListParagraph"/>
        <w:rPr>
          <w:del w:id="4355" w:author="Andrija Ilic" w:date="2015-09-06T19:30:00Z"/>
          <w:rFonts w:cs="Times New Roman"/>
          <w:szCs w:val="24"/>
          <w:rPrChange w:id="4356" w:author="Andrija Ilic" w:date="2015-09-07T19:37:00Z">
            <w:rPr>
              <w:del w:id="4357" w:author="Andrija Ilic" w:date="2015-09-06T19:30:00Z"/>
            </w:rPr>
          </w:rPrChange>
        </w:rPr>
      </w:pPr>
    </w:p>
    <w:p w14:paraId="1B40C896" w14:textId="5A256D3F" w:rsidR="003B30B1" w:rsidRPr="009851B8" w:rsidDel="006207E5" w:rsidRDefault="003B30B1" w:rsidP="003B30B1">
      <w:pPr>
        <w:pStyle w:val="ListParagraph"/>
        <w:rPr>
          <w:del w:id="4358" w:author="Andrija Ilic" w:date="2015-09-06T19:30:00Z"/>
          <w:rFonts w:cs="Times New Roman"/>
          <w:szCs w:val="24"/>
          <w:rPrChange w:id="4359" w:author="Andrija Ilic" w:date="2015-09-07T19:37:00Z">
            <w:rPr>
              <w:del w:id="4360" w:author="Andrija Ilic" w:date="2015-09-06T19:30:00Z"/>
            </w:rPr>
          </w:rPrChange>
        </w:rPr>
      </w:pPr>
      <w:del w:id="4361" w:author="Andrija Ilic" w:date="2015-09-06T19:30:00Z">
        <w:r w:rsidRPr="009851B8" w:rsidDel="006207E5">
          <w:rPr>
            <w:rFonts w:cs="Times New Roman"/>
            <w:noProof/>
            <w:szCs w:val="24"/>
            <w:rPrChange w:id="4362" w:author="Andrija Ilic" w:date="2015-09-07T19:37:00Z">
              <w:rPr>
                <w:noProof/>
              </w:rPr>
            </w:rPrChange>
          </w:rPr>
          <w:drawing>
            <wp:inline distT="0" distB="0" distL="0" distR="0" wp14:anchorId="67B7F5DF" wp14:editId="17605F1B">
              <wp:extent cx="2582047" cy="1571061"/>
              <wp:effectExtent l="19050" t="0" r="8753" b="0"/>
              <wp:docPr id="3" name="Picture 2" descr="AutentikacijaAS-uspes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tentikacijaAS-uspesna.jpg"/>
                      <pic:cNvPicPr/>
                    </pic:nvPicPr>
                    <pic:blipFill>
                      <a:blip r:embed="rId71" cstate="print"/>
                      <a:stretch>
                        <a:fillRect/>
                      </a:stretch>
                    </pic:blipFill>
                    <pic:spPr>
                      <a:xfrm>
                        <a:off x="0" y="0"/>
                        <a:ext cx="2584988" cy="1572850"/>
                      </a:xfrm>
                      <a:prstGeom prst="rect">
                        <a:avLst/>
                      </a:prstGeom>
                    </pic:spPr>
                  </pic:pic>
                </a:graphicData>
              </a:graphic>
            </wp:inline>
          </w:drawing>
        </w:r>
      </w:del>
    </w:p>
    <w:p w14:paraId="1F5BDB97" w14:textId="1315C4BD" w:rsidR="00FD289F" w:rsidRPr="009851B8" w:rsidDel="006207E5" w:rsidRDefault="00F6125F" w:rsidP="003B30B1">
      <w:pPr>
        <w:pStyle w:val="ListParagraph"/>
        <w:rPr>
          <w:del w:id="4363" w:author="Andrija Ilic" w:date="2015-09-06T19:30:00Z"/>
          <w:rFonts w:cs="Times New Roman"/>
          <w:szCs w:val="24"/>
          <w:rPrChange w:id="4364" w:author="Andrija Ilic" w:date="2015-09-07T19:37:00Z">
            <w:rPr>
              <w:del w:id="4365" w:author="Andrija Ilic" w:date="2015-09-06T19:30:00Z"/>
            </w:rPr>
          </w:rPrChange>
        </w:rPr>
      </w:pPr>
      <w:ins w:id="4366" w:author="Boni" w:date="2014-09-07T21:08:00Z">
        <w:del w:id="4367" w:author="Andrija Ilic" w:date="2015-09-06T19:30:00Z">
          <w:r w:rsidRPr="009851B8" w:rsidDel="006207E5">
            <w:rPr>
              <w:rFonts w:cs="Times New Roman"/>
              <w:szCs w:val="24"/>
              <w:rPrChange w:id="4368" w:author="Andrija Ilic" w:date="2015-09-07T19:37:00Z">
                <w:rPr/>
              </w:rPrChange>
            </w:rPr>
            <w:delText>Дијаграм 3. Случај коришћења: А</w:delText>
          </w:r>
        </w:del>
      </w:ins>
      <w:ins w:id="4369" w:author="Boni" w:date="2014-09-07T21:09:00Z">
        <w:del w:id="4370" w:author="Andrija Ilic" w:date="2015-09-06T19:30:00Z">
          <w:r w:rsidRPr="009851B8" w:rsidDel="006207E5">
            <w:rPr>
              <w:rFonts w:cs="Times New Roman"/>
              <w:szCs w:val="24"/>
              <w:rPrChange w:id="4371" w:author="Andrija Ilic" w:date="2015-09-07T19:37:00Z">
                <w:rPr/>
              </w:rPrChange>
            </w:rPr>
            <w:delText>утентикација корисника</w:delText>
          </w:r>
        </w:del>
      </w:ins>
    </w:p>
    <w:p w14:paraId="2203F311" w14:textId="452935F1" w:rsidR="00F90BCA" w:rsidRPr="009851B8" w:rsidDel="006207E5" w:rsidRDefault="00F90BCA" w:rsidP="003B30B1">
      <w:pPr>
        <w:pStyle w:val="ListParagraph"/>
        <w:rPr>
          <w:del w:id="4372" w:author="Andrija Ilic" w:date="2015-09-06T19:30:00Z"/>
          <w:rFonts w:cs="Times New Roman"/>
          <w:szCs w:val="24"/>
          <w:rPrChange w:id="4373" w:author="Andrija Ilic" w:date="2015-09-07T19:37:00Z">
            <w:rPr>
              <w:del w:id="4374" w:author="Andrija Ilic" w:date="2015-09-06T19:30:00Z"/>
            </w:rPr>
          </w:rPrChange>
        </w:rPr>
      </w:pPr>
    </w:p>
    <w:p w14:paraId="0C90AA65" w14:textId="590729A1" w:rsidR="00F90BCA" w:rsidRPr="009851B8" w:rsidDel="006207E5" w:rsidRDefault="00F90BCA" w:rsidP="003B30B1">
      <w:pPr>
        <w:pStyle w:val="ListParagraph"/>
        <w:rPr>
          <w:del w:id="4375" w:author="Andrija Ilic" w:date="2015-09-06T19:30:00Z"/>
          <w:rFonts w:cs="Times New Roman"/>
          <w:szCs w:val="24"/>
          <w:rPrChange w:id="4376" w:author="Andrija Ilic" w:date="2015-09-07T19:37:00Z">
            <w:rPr>
              <w:del w:id="4377" w:author="Andrija Ilic" w:date="2015-09-06T19:30:00Z"/>
            </w:rPr>
          </w:rPrChange>
        </w:rPr>
      </w:pPr>
    </w:p>
    <w:p w14:paraId="24E5A8A7" w14:textId="3B8E2AEE" w:rsidR="003B30B1" w:rsidRPr="009851B8" w:rsidDel="006207E5" w:rsidRDefault="003B30B1" w:rsidP="003B30B1">
      <w:pPr>
        <w:rPr>
          <w:del w:id="4378" w:author="Andrija Ilic" w:date="2015-09-06T19:30:00Z"/>
          <w:rFonts w:cs="Times New Roman"/>
          <w:szCs w:val="24"/>
          <w:rPrChange w:id="4379" w:author="Andrija Ilic" w:date="2015-09-07T19:37:00Z">
            <w:rPr>
              <w:del w:id="4380" w:author="Andrija Ilic" w:date="2015-09-06T19:30:00Z"/>
              <w:b/>
            </w:rPr>
          </w:rPrChange>
        </w:rPr>
      </w:pPr>
      <w:del w:id="4381" w:author="Andrija Ilic" w:date="2015-09-06T19:30:00Z">
        <w:r w:rsidRPr="009851B8" w:rsidDel="006207E5">
          <w:rPr>
            <w:rFonts w:cs="Times New Roman"/>
            <w:szCs w:val="24"/>
            <w:rPrChange w:id="4382" w:author="Andrija Ilic" w:date="2015-09-07T19:37:00Z">
              <w:rPr>
                <w:b/>
              </w:rPr>
            </w:rPrChange>
          </w:rPr>
          <w:delText>Алтернативни сценарио:</w:delText>
        </w:r>
      </w:del>
    </w:p>
    <w:p w14:paraId="1983DED8" w14:textId="5811BD9C" w:rsidR="003B30B1" w:rsidRPr="009851B8" w:rsidDel="006207E5" w:rsidRDefault="003B30B1" w:rsidP="003B30B1">
      <w:pPr>
        <w:ind w:firstLine="720"/>
        <w:rPr>
          <w:del w:id="4383" w:author="Andrija Ilic" w:date="2015-09-06T19:30:00Z"/>
          <w:rFonts w:cs="Times New Roman"/>
          <w:szCs w:val="24"/>
          <w:rPrChange w:id="4384" w:author="Andrija Ilic" w:date="2015-09-07T19:37:00Z">
            <w:rPr>
              <w:del w:id="4385" w:author="Andrija Ilic" w:date="2015-09-06T19:30:00Z"/>
            </w:rPr>
          </w:rPrChange>
        </w:rPr>
      </w:pPr>
      <w:del w:id="4386" w:author="Andrija Ilic" w:date="2015-09-06T19:30:00Z">
        <w:r w:rsidRPr="009851B8" w:rsidDel="006207E5">
          <w:rPr>
            <w:rFonts w:cs="Times New Roman"/>
            <w:szCs w:val="24"/>
            <w:rPrChange w:id="4387" w:author="Andrija Ilic" w:date="2015-09-07T19:37:00Z">
              <w:rPr/>
            </w:rPrChange>
          </w:rPr>
          <w:delText>2.1 Уколико систем не може да пронађе радника који се пријављује, приказује кориснику поруку о неуспешном логовању.(ИА) Прекида се извршење сценарија.</w:delText>
        </w:r>
      </w:del>
    </w:p>
    <w:p w14:paraId="7308C594" w14:textId="1B2D9550" w:rsidR="00293429" w:rsidRPr="009851B8" w:rsidDel="006207E5" w:rsidRDefault="00293429" w:rsidP="00293429">
      <w:pPr>
        <w:pStyle w:val="ListParagraph"/>
        <w:rPr>
          <w:ins w:id="4388" w:author="Boni" w:date="2014-09-07T21:09:00Z"/>
          <w:del w:id="4389" w:author="Andrija Ilic" w:date="2015-09-06T19:30:00Z"/>
          <w:rFonts w:cs="Times New Roman"/>
          <w:szCs w:val="24"/>
          <w:rPrChange w:id="4390" w:author="Andrija Ilic" w:date="2015-09-07T19:37:00Z">
            <w:rPr>
              <w:ins w:id="4391" w:author="Boni" w:date="2014-09-07T21:09:00Z"/>
              <w:del w:id="4392" w:author="Andrija Ilic" w:date="2015-09-06T19:30:00Z"/>
            </w:rPr>
          </w:rPrChange>
        </w:rPr>
      </w:pPr>
      <w:ins w:id="4393" w:author="Boni" w:date="2014-09-07T21:09:00Z">
        <w:del w:id="4394" w:author="Andrija Ilic" w:date="2015-09-06T19:30:00Z">
          <w:r w:rsidRPr="009851B8" w:rsidDel="006207E5">
            <w:rPr>
              <w:rFonts w:cs="Times New Roman"/>
              <w:szCs w:val="24"/>
              <w:rPrChange w:id="4395" w:author="Andrija Ilic" w:date="2015-09-07T19:37:00Z">
                <w:rPr/>
              </w:rPrChange>
            </w:rPr>
            <w:delText>Дијаграм 3. Случај коришћења: Аутентикација корисника</w:delText>
          </w:r>
        </w:del>
      </w:ins>
    </w:p>
    <w:p w14:paraId="3290B90D" w14:textId="4962C602" w:rsidR="003B30B1" w:rsidRPr="009851B8" w:rsidDel="006207E5" w:rsidRDefault="003B30B1" w:rsidP="003B30B1">
      <w:pPr>
        <w:ind w:firstLine="720"/>
        <w:rPr>
          <w:ins w:id="4396" w:author="Boni" w:date="2014-09-07T21:10:00Z"/>
          <w:del w:id="4397" w:author="Andrija Ilic" w:date="2015-09-06T19:30:00Z"/>
          <w:rFonts w:cs="Times New Roman"/>
          <w:szCs w:val="24"/>
          <w:rPrChange w:id="4398" w:author="Andrija Ilic" w:date="2015-09-07T19:37:00Z">
            <w:rPr>
              <w:ins w:id="4399" w:author="Boni" w:date="2014-09-07T21:10:00Z"/>
              <w:del w:id="4400" w:author="Andrija Ilic" w:date="2015-09-06T19:30:00Z"/>
            </w:rPr>
          </w:rPrChange>
        </w:rPr>
      </w:pPr>
      <w:del w:id="4401" w:author="Andrija Ilic" w:date="2015-09-06T19:30:00Z">
        <w:r w:rsidRPr="009851B8" w:rsidDel="006207E5">
          <w:rPr>
            <w:rFonts w:cs="Times New Roman"/>
            <w:noProof/>
            <w:szCs w:val="24"/>
            <w:rPrChange w:id="4402" w:author="Andrija Ilic" w:date="2015-09-07T19:37:00Z">
              <w:rPr>
                <w:noProof/>
              </w:rPr>
            </w:rPrChange>
          </w:rPr>
          <w:drawing>
            <wp:inline distT="0" distB="0" distL="0" distR="0" wp14:anchorId="672D4248" wp14:editId="4E54BC31">
              <wp:extent cx="2687080" cy="1634970"/>
              <wp:effectExtent l="19050" t="0" r="0" b="0"/>
              <wp:docPr id="4" name="Picture 3" descr="AutentikacijaAS-neuspel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tentikacijaAS-neuspela.jpg"/>
                      <pic:cNvPicPr/>
                    </pic:nvPicPr>
                    <pic:blipFill>
                      <a:blip r:embed="rId72" cstate="print"/>
                      <a:stretch>
                        <a:fillRect/>
                      </a:stretch>
                    </pic:blipFill>
                    <pic:spPr>
                      <a:xfrm>
                        <a:off x="0" y="0"/>
                        <a:ext cx="2689617" cy="1636513"/>
                      </a:xfrm>
                      <a:prstGeom prst="rect">
                        <a:avLst/>
                      </a:prstGeom>
                    </pic:spPr>
                  </pic:pic>
                </a:graphicData>
              </a:graphic>
            </wp:inline>
          </w:drawing>
        </w:r>
      </w:del>
    </w:p>
    <w:p w14:paraId="7517EBFB" w14:textId="61C8886E" w:rsidR="00293429" w:rsidRPr="009851B8" w:rsidDel="006207E5" w:rsidRDefault="00293429" w:rsidP="00293429">
      <w:pPr>
        <w:pStyle w:val="ListParagraph"/>
        <w:rPr>
          <w:ins w:id="4403" w:author="Boni" w:date="2014-09-07T21:10:00Z"/>
          <w:del w:id="4404" w:author="Andrija Ilic" w:date="2015-09-06T19:30:00Z"/>
          <w:rFonts w:cs="Times New Roman"/>
          <w:szCs w:val="24"/>
          <w:rPrChange w:id="4405" w:author="Andrija Ilic" w:date="2015-09-07T19:37:00Z">
            <w:rPr>
              <w:ins w:id="4406" w:author="Boni" w:date="2014-09-07T21:10:00Z"/>
              <w:del w:id="4407" w:author="Andrija Ilic" w:date="2015-09-06T19:30:00Z"/>
            </w:rPr>
          </w:rPrChange>
        </w:rPr>
      </w:pPr>
      <w:ins w:id="4408" w:author="Boni" w:date="2014-09-07T21:10:00Z">
        <w:del w:id="4409" w:author="Andrija Ilic" w:date="2015-09-06T19:30:00Z">
          <w:r w:rsidRPr="009851B8" w:rsidDel="006207E5">
            <w:rPr>
              <w:rFonts w:cs="Times New Roman"/>
              <w:szCs w:val="24"/>
              <w:rPrChange w:id="4410" w:author="Andrija Ilic" w:date="2015-09-07T19:37:00Z">
                <w:rPr/>
              </w:rPrChange>
            </w:rPr>
            <w:delText xml:space="preserve">Дијаграм </w:delText>
          </w:r>
          <w:r w:rsidR="00986128" w:rsidRPr="009851B8" w:rsidDel="006207E5">
            <w:rPr>
              <w:rFonts w:cs="Times New Roman"/>
              <w:szCs w:val="24"/>
              <w:rPrChange w:id="4411" w:author="Andrija Ilic" w:date="2015-09-07T19:37:00Z">
                <w:rPr/>
              </w:rPrChange>
            </w:rPr>
            <w:delText>4</w:delText>
          </w:r>
          <w:r w:rsidRPr="009851B8" w:rsidDel="006207E5">
            <w:rPr>
              <w:rFonts w:cs="Times New Roman"/>
              <w:szCs w:val="24"/>
              <w:rPrChange w:id="4412" w:author="Andrija Ilic" w:date="2015-09-07T19:37:00Z">
                <w:rPr/>
              </w:rPrChange>
            </w:rPr>
            <w:delText>. Случај коришћења: Аутентикација корисника – алтернативни сценарио</w:delText>
          </w:r>
        </w:del>
      </w:ins>
    </w:p>
    <w:p w14:paraId="31C4E83B" w14:textId="6526C537" w:rsidR="00293429" w:rsidRPr="009851B8" w:rsidDel="006207E5" w:rsidRDefault="00293429" w:rsidP="003B30B1">
      <w:pPr>
        <w:ind w:firstLine="720"/>
        <w:rPr>
          <w:del w:id="4413" w:author="Andrija Ilic" w:date="2015-09-06T19:30:00Z"/>
          <w:rFonts w:cs="Times New Roman"/>
          <w:szCs w:val="24"/>
          <w:rPrChange w:id="4414" w:author="Andrija Ilic" w:date="2015-09-07T19:37:00Z">
            <w:rPr>
              <w:del w:id="4415" w:author="Andrija Ilic" w:date="2015-09-06T19:30:00Z"/>
            </w:rPr>
          </w:rPrChange>
        </w:rPr>
      </w:pPr>
    </w:p>
    <w:p w14:paraId="6A0DF693" w14:textId="1B68C658" w:rsidR="003B30B1" w:rsidRPr="009851B8" w:rsidDel="006207E5" w:rsidRDefault="003B30B1" w:rsidP="003B30B1">
      <w:pPr>
        <w:ind w:firstLine="720"/>
        <w:rPr>
          <w:del w:id="4416" w:author="Andrija Ilic" w:date="2015-09-06T19:30:00Z"/>
          <w:rFonts w:cs="Times New Roman"/>
          <w:szCs w:val="24"/>
          <w:rPrChange w:id="4417" w:author="Andrija Ilic" w:date="2015-09-07T19:37:00Z">
            <w:rPr>
              <w:del w:id="4418" w:author="Andrija Ilic" w:date="2015-09-06T19:30:00Z"/>
            </w:rPr>
          </w:rPrChange>
        </w:rPr>
      </w:pPr>
    </w:p>
    <w:p w14:paraId="34B948C2" w14:textId="33A60798" w:rsidR="003B30B1" w:rsidRPr="009851B8" w:rsidDel="006207E5" w:rsidRDefault="003B30B1" w:rsidP="003B30B1">
      <w:pPr>
        <w:rPr>
          <w:del w:id="4419" w:author="Andrija Ilic" w:date="2015-09-06T19:30:00Z"/>
          <w:rFonts w:cs="Times New Roman"/>
          <w:szCs w:val="24"/>
          <w:rPrChange w:id="4420" w:author="Andrija Ilic" w:date="2015-09-07T19:37:00Z">
            <w:rPr>
              <w:del w:id="4421" w:author="Andrija Ilic" w:date="2015-09-06T19:30:00Z"/>
              <w:b/>
            </w:rPr>
          </w:rPrChange>
        </w:rPr>
      </w:pPr>
      <w:del w:id="4422" w:author="Andrija Ilic" w:date="2015-09-06T19:30:00Z">
        <w:r w:rsidRPr="009851B8" w:rsidDel="006207E5">
          <w:rPr>
            <w:rFonts w:cs="Times New Roman"/>
            <w:szCs w:val="24"/>
            <w:rPrChange w:id="4423" w:author="Andrija Ilic" w:date="2015-09-07T19:37:00Z">
              <w:rPr>
                <w:b/>
              </w:rPr>
            </w:rPrChange>
          </w:rPr>
          <w:delText>ДС2: Дијаграм секвенци за случај коришћења: Претрага пословних партнера</w:delText>
        </w:r>
      </w:del>
    </w:p>
    <w:p w14:paraId="43290EC5" w14:textId="037E1788" w:rsidR="003B30B1" w:rsidRPr="009851B8" w:rsidDel="006207E5" w:rsidRDefault="003B30B1" w:rsidP="003B30B1">
      <w:pPr>
        <w:rPr>
          <w:del w:id="4424" w:author="Andrija Ilic" w:date="2015-09-06T19:30:00Z"/>
          <w:rFonts w:cs="Times New Roman"/>
          <w:szCs w:val="24"/>
          <w:rPrChange w:id="4425" w:author="Andrija Ilic" w:date="2015-09-07T19:37:00Z">
            <w:rPr>
              <w:del w:id="4426" w:author="Andrija Ilic" w:date="2015-09-06T19:30:00Z"/>
              <w:b/>
            </w:rPr>
          </w:rPrChange>
        </w:rPr>
      </w:pPr>
      <w:del w:id="4427" w:author="Andrija Ilic" w:date="2015-09-06T19:30:00Z">
        <w:r w:rsidRPr="009851B8" w:rsidDel="006207E5">
          <w:rPr>
            <w:rFonts w:cs="Times New Roman"/>
            <w:szCs w:val="24"/>
            <w:rPrChange w:id="4428" w:author="Andrija Ilic" w:date="2015-09-07T19:37:00Z">
              <w:rPr>
                <w:b/>
              </w:rPr>
            </w:rPrChange>
          </w:rPr>
          <w:delText>Основни сценарио СК</w:delText>
        </w:r>
      </w:del>
    </w:p>
    <w:p w14:paraId="192882AC" w14:textId="1759708F" w:rsidR="003B30B1" w:rsidRPr="009851B8" w:rsidDel="006207E5" w:rsidRDefault="003B30B1" w:rsidP="003B30B1">
      <w:pPr>
        <w:pStyle w:val="ListParagraph"/>
        <w:numPr>
          <w:ilvl w:val="0"/>
          <w:numId w:val="11"/>
        </w:numPr>
        <w:rPr>
          <w:del w:id="4429" w:author="Andrija Ilic" w:date="2015-09-06T19:30:00Z"/>
          <w:rFonts w:cs="Times New Roman"/>
          <w:szCs w:val="24"/>
          <w:rPrChange w:id="4430" w:author="Andrija Ilic" w:date="2015-09-07T19:37:00Z">
            <w:rPr>
              <w:del w:id="4431" w:author="Andrija Ilic" w:date="2015-09-06T19:30:00Z"/>
            </w:rPr>
          </w:rPrChange>
        </w:rPr>
      </w:pPr>
      <w:del w:id="4432" w:author="Andrija Ilic" w:date="2015-09-06T19:30:00Z">
        <w:r w:rsidRPr="009851B8" w:rsidDel="006207E5">
          <w:rPr>
            <w:rFonts w:cs="Times New Roman"/>
            <w:szCs w:val="24"/>
            <w:rPrChange w:id="4433" w:author="Andrija Ilic" w:date="2015-09-07T19:37:00Z">
              <w:rPr/>
            </w:rPrChange>
          </w:rPr>
          <w:delText>Систем проналази пословног партнера (једног или више) по задатом критеријуму претраге.(СО)</w:delText>
        </w:r>
      </w:del>
    </w:p>
    <w:p w14:paraId="4229B190" w14:textId="1749CCD8" w:rsidR="003B30B1" w:rsidRPr="009851B8" w:rsidDel="006207E5" w:rsidRDefault="003B30B1" w:rsidP="003B30B1">
      <w:pPr>
        <w:pStyle w:val="ListParagraph"/>
        <w:numPr>
          <w:ilvl w:val="0"/>
          <w:numId w:val="11"/>
        </w:numPr>
        <w:rPr>
          <w:del w:id="4434" w:author="Andrija Ilic" w:date="2015-09-06T19:30:00Z"/>
          <w:rFonts w:cs="Times New Roman"/>
          <w:szCs w:val="24"/>
          <w:rPrChange w:id="4435" w:author="Andrija Ilic" w:date="2015-09-07T19:37:00Z">
            <w:rPr>
              <w:del w:id="4436" w:author="Andrija Ilic" w:date="2015-09-06T19:30:00Z"/>
            </w:rPr>
          </w:rPrChange>
        </w:rPr>
      </w:pPr>
      <w:del w:id="4437" w:author="Andrija Ilic" w:date="2015-09-06T19:30:00Z">
        <w:r w:rsidRPr="009851B8" w:rsidDel="006207E5">
          <w:rPr>
            <w:rFonts w:cs="Times New Roman"/>
            <w:szCs w:val="24"/>
            <w:rPrChange w:id="4438" w:author="Andrija Ilic" w:date="2015-09-07T19:37:00Z">
              <w:rPr/>
            </w:rPrChange>
          </w:rPr>
          <w:delText>Систем приказује пословног партера/ре. (ИА)</w:delText>
        </w:r>
      </w:del>
    </w:p>
    <w:p w14:paraId="548DBA2D" w14:textId="0544269B" w:rsidR="00352D60" w:rsidRPr="009851B8" w:rsidDel="006207E5" w:rsidRDefault="00352D60" w:rsidP="00352D60">
      <w:pPr>
        <w:pStyle w:val="ListParagraph"/>
        <w:rPr>
          <w:del w:id="4439" w:author="Andrija Ilic" w:date="2015-09-06T19:30:00Z"/>
          <w:rFonts w:cs="Times New Roman"/>
          <w:szCs w:val="24"/>
          <w:rPrChange w:id="4440" w:author="Andrija Ilic" w:date="2015-09-07T19:37:00Z">
            <w:rPr>
              <w:del w:id="4441" w:author="Andrija Ilic" w:date="2015-09-06T19:30:00Z"/>
            </w:rPr>
          </w:rPrChange>
        </w:rPr>
      </w:pPr>
    </w:p>
    <w:p w14:paraId="5C2C3A85" w14:textId="18E1C099" w:rsidR="00352D60" w:rsidRPr="009851B8" w:rsidDel="006207E5" w:rsidRDefault="00352D60" w:rsidP="00352D60">
      <w:pPr>
        <w:pStyle w:val="ListParagraph"/>
        <w:rPr>
          <w:del w:id="4442" w:author="Andrija Ilic" w:date="2015-09-06T19:30:00Z"/>
          <w:rFonts w:cs="Times New Roman"/>
          <w:szCs w:val="24"/>
          <w:rPrChange w:id="4443" w:author="Andrija Ilic" w:date="2015-09-07T19:37:00Z">
            <w:rPr>
              <w:del w:id="4444" w:author="Andrija Ilic" w:date="2015-09-06T19:30:00Z"/>
            </w:rPr>
          </w:rPrChange>
        </w:rPr>
      </w:pPr>
      <w:del w:id="4445" w:author="Andrija Ilic" w:date="2015-09-06T19:30:00Z">
        <w:r w:rsidRPr="009851B8" w:rsidDel="006207E5">
          <w:rPr>
            <w:rFonts w:cs="Times New Roman"/>
            <w:noProof/>
            <w:szCs w:val="24"/>
            <w:rPrChange w:id="4446" w:author="Andrija Ilic" w:date="2015-09-07T19:37:00Z">
              <w:rPr>
                <w:noProof/>
              </w:rPr>
            </w:rPrChange>
          </w:rPr>
          <w:drawing>
            <wp:inline distT="0" distB="0" distL="0" distR="0" wp14:anchorId="23C47D31" wp14:editId="44038F07">
              <wp:extent cx="3088674" cy="1726944"/>
              <wp:effectExtent l="19050" t="0" r="0" b="0"/>
              <wp:docPr id="2" name="Picture 1" descr="PretragaPosPart-uspel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tragaPosPart-uspela.jpg"/>
                      <pic:cNvPicPr/>
                    </pic:nvPicPr>
                    <pic:blipFill>
                      <a:blip r:embed="rId73" cstate="print"/>
                      <a:stretch>
                        <a:fillRect/>
                      </a:stretch>
                    </pic:blipFill>
                    <pic:spPr>
                      <a:xfrm>
                        <a:off x="0" y="0"/>
                        <a:ext cx="3090440" cy="1727932"/>
                      </a:xfrm>
                      <a:prstGeom prst="rect">
                        <a:avLst/>
                      </a:prstGeom>
                    </pic:spPr>
                  </pic:pic>
                </a:graphicData>
              </a:graphic>
            </wp:inline>
          </w:drawing>
        </w:r>
      </w:del>
    </w:p>
    <w:p w14:paraId="27CDE8EB" w14:textId="52722D40" w:rsidR="00986128" w:rsidRPr="009851B8" w:rsidDel="006207E5" w:rsidRDefault="00986128" w:rsidP="00986128">
      <w:pPr>
        <w:pStyle w:val="ListParagraph"/>
        <w:rPr>
          <w:ins w:id="4447" w:author="Boni" w:date="2014-09-07T21:10:00Z"/>
          <w:del w:id="4448" w:author="Andrija Ilic" w:date="2015-09-06T19:30:00Z"/>
          <w:rFonts w:cs="Times New Roman"/>
          <w:szCs w:val="24"/>
          <w:rPrChange w:id="4449" w:author="Andrija Ilic" w:date="2015-09-07T19:37:00Z">
            <w:rPr>
              <w:ins w:id="4450" w:author="Boni" w:date="2014-09-07T21:10:00Z"/>
              <w:del w:id="4451" w:author="Andrija Ilic" w:date="2015-09-06T19:30:00Z"/>
            </w:rPr>
          </w:rPrChange>
        </w:rPr>
      </w:pPr>
      <w:ins w:id="4452" w:author="Boni" w:date="2014-09-07T21:10:00Z">
        <w:del w:id="4453" w:author="Andrija Ilic" w:date="2015-09-06T19:30:00Z">
          <w:r w:rsidRPr="009851B8" w:rsidDel="006207E5">
            <w:rPr>
              <w:rFonts w:cs="Times New Roman"/>
              <w:szCs w:val="24"/>
              <w:rPrChange w:id="4454" w:author="Andrija Ilic" w:date="2015-09-07T19:37:00Z">
                <w:rPr/>
              </w:rPrChange>
            </w:rPr>
            <w:delText xml:space="preserve">Дијаграм 5. Случај коришћења: </w:delText>
          </w:r>
          <w:r w:rsidR="005F3F8E" w:rsidRPr="009851B8" w:rsidDel="006207E5">
            <w:rPr>
              <w:rFonts w:cs="Times New Roman"/>
              <w:szCs w:val="24"/>
              <w:rPrChange w:id="4455" w:author="Andrija Ilic" w:date="2015-09-07T19:37:00Z">
                <w:rPr>
                  <w:b/>
                  <w:color w:val="0000FF" w:themeColor="hyperlink"/>
                  <w:u w:val="single"/>
                </w:rPr>
              </w:rPrChange>
            </w:rPr>
            <w:delText>Претрага пословних партнера</w:delText>
          </w:r>
        </w:del>
      </w:ins>
    </w:p>
    <w:p w14:paraId="216D48BA" w14:textId="013EC67F" w:rsidR="003B30B1" w:rsidRPr="009851B8" w:rsidDel="006207E5" w:rsidRDefault="003B30B1" w:rsidP="003B30B1">
      <w:pPr>
        <w:pStyle w:val="ListParagraph"/>
        <w:ind w:left="1080"/>
        <w:rPr>
          <w:del w:id="4456" w:author="Andrija Ilic" w:date="2015-09-06T19:30:00Z"/>
          <w:rFonts w:cs="Times New Roman"/>
          <w:szCs w:val="24"/>
          <w:rPrChange w:id="4457" w:author="Andrija Ilic" w:date="2015-09-07T19:37:00Z">
            <w:rPr>
              <w:del w:id="4458" w:author="Andrija Ilic" w:date="2015-09-06T19:30:00Z"/>
            </w:rPr>
          </w:rPrChange>
        </w:rPr>
      </w:pPr>
    </w:p>
    <w:p w14:paraId="788BDABD" w14:textId="6051AC3C" w:rsidR="00FD289F" w:rsidRPr="009851B8" w:rsidDel="006207E5" w:rsidRDefault="00FD289F" w:rsidP="003B30B1">
      <w:pPr>
        <w:pStyle w:val="ListParagraph"/>
        <w:ind w:left="1080"/>
        <w:rPr>
          <w:del w:id="4459" w:author="Andrija Ilic" w:date="2015-09-06T19:30:00Z"/>
          <w:rFonts w:cs="Times New Roman"/>
          <w:szCs w:val="24"/>
          <w:rPrChange w:id="4460" w:author="Andrija Ilic" w:date="2015-09-07T19:37:00Z">
            <w:rPr>
              <w:del w:id="4461" w:author="Andrija Ilic" w:date="2015-09-06T19:30:00Z"/>
            </w:rPr>
          </w:rPrChange>
        </w:rPr>
      </w:pPr>
    </w:p>
    <w:p w14:paraId="28537654" w14:textId="3849592F" w:rsidR="00FD289F" w:rsidRPr="009851B8" w:rsidDel="006207E5" w:rsidRDefault="00FD289F" w:rsidP="003B30B1">
      <w:pPr>
        <w:pStyle w:val="ListParagraph"/>
        <w:ind w:left="1080"/>
        <w:rPr>
          <w:del w:id="4462" w:author="Andrija Ilic" w:date="2015-09-06T19:30:00Z"/>
          <w:rFonts w:cs="Times New Roman"/>
          <w:szCs w:val="24"/>
          <w:rPrChange w:id="4463" w:author="Andrija Ilic" w:date="2015-09-07T19:37:00Z">
            <w:rPr>
              <w:del w:id="4464" w:author="Andrija Ilic" w:date="2015-09-06T19:30:00Z"/>
            </w:rPr>
          </w:rPrChange>
        </w:rPr>
      </w:pPr>
    </w:p>
    <w:p w14:paraId="24EF3D20" w14:textId="70EF27C7" w:rsidR="003B30B1" w:rsidRPr="009851B8" w:rsidDel="006207E5" w:rsidRDefault="003B30B1" w:rsidP="003B30B1">
      <w:pPr>
        <w:rPr>
          <w:del w:id="4465" w:author="Andrija Ilic" w:date="2015-09-06T19:30:00Z"/>
          <w:rFonts w:cs="Times New Roman"/>
          <w:szCs w:val="24"/>
          <w:rPrChange w:id="4466" w:author="Andrija Ilic" w:date="2015-09-07T19:37:00Z">
            <w:rPr>
              <w:del w:id="4467" w:author="Andrija Ilic" w:date="2015-09-06T19:30:00Z"/>
              <w:b/>
            </w:rPr>
          </w:rPrChange>
        </w:rPr>
      </w:pPr>
      <w:del w:id="4468" w:author="Andrija Ilic" w:date="2015-09-06T19:30:00Z">
        <w:r w:rsidRPr="009851B8" w:rsidDel="006207E5">
          <w:rPr>
            <w:rFonts w:cs="Times New Roman"/>
            <w:szCs w:val="24"/>
            <w:rPrChange w:id="4469" w:author="Andrija Ilic" w:date="2015-09-07T19:37:00Z">
              <w:rPr>
                <w:b/>
              </w:rPr>
            </w:rPrChange>
          </w:rPr>
          <w:delText>Алтернативни сценарио:</w:delText>
        </w:r>
      </w:del>
    </w:p>
    <w:p w14:paraId="0908A87B" w14:textId="72242570" w:rsidR="003B30B1" w:rsidRPr="009851B8" w:rsidDel="006207E5" w:rsidRDefault="003B30B1" w:rsidP="003B30B1">
      <w:pPr>
        <w:ind w:firstLine="720"/>
        <w:rPr>
          <w:del w:id="4470" w:author="Andrija Ilic" w:date="2015-09-06T19:30:00Z"/>
          <w:rFonts w:cs="Times New Roman"/>
          <w:szCs w:val="24"/>
          <w:rPrChange w:id="4471" w:author="Andrija Ilic" w:date="2015-09-07T19:37:00Z">
            <w:rPr>
              <w:del w:id="4472" w:author="Andrija Ilic" w:date="2015-09-06T19:30:00Z"/>
            </w:rPr>
          </w:rPrChange>
        </w:rPr>
      </w:pPr>
      <w:del w:id="4473" w:author="Andrija Ilic" w:date="2015-09-06T19:30:00Z">
        <w:r w:rsidRPr="009851B8" w:rsidDel="006207E5">
          <w:rPr>
            <w:rFonts w:cs="Times New Roman"/>
            <w:szCs w:val="24"/>
            <w:rPrChange w:id="4474" w:author="Andrija Ilic" w:date="2015-09-07T19:37:00Z">
              <w:rPr/>
            </w:rPrChange>
          </w:rPr>
          <w:delText>2.1 Уколико систем не пронађе пословног партнера за дате критеријуме, приказује поруку да пословни партнер не постоји. (ИА) Омогућава кориснику да започне претрагу по другим критеријумима.</w:delText>
        </w:r>
      </w:del>
    </w:p>
    <w:p w14:paraId="2C341E79" w14:textId="47322AB8" w:rsidR="00352D60" w:rsidRPr="009851B8" w:rsidDel="006207E5" w:rsidRDefault="00352D60" w:rsidP="003B30B1">
      <w:pPr>
        <w:ind w:firstLine="720"/>
        <w:rPr>
          <w:del w:id="4475" w:author="Andrija Ilic" w:date="2015-09-06T19:30:00Z"/>
          <w:rFonts w:cs="Times New Roman"/>
          <w:szCs w:val="24"/>
          <w:rPrChange w:id="4476" w:author="Andrija Ilic" w:date="2015-09-07T19:37:00Z">
            <w:rPr>
              <w:del w:id="4477" w:author="Andrija Ilic" w:date="2015-09-06T19:30:00Z"/>
            </w:rPr>
          </w:rPrChange>
        </w:rPr>
      </w:pPr>
      <w:del w:id="4478" w:author="Andrija Ilic" w:date="2015-09-06T19:30:00Z">
        <w:r w:rsidRPr="009851B8" w:rsidDel="006207E5">
          <w:rPr>
            <w:rFonts w:cs="Times New Roman"/>
            <w:noProof/>
            <w:szCs w:val="24"/>
            <w:rPrChange w:id="4479" w:author="Andrija Ilic" w:date="2015-09-07T19:37:00Z">
              <w:rPr>
                <w:noProof/>
              </w:rPr>
            </w:rPrChange>
          </w:rPr>
          <w:drawing>
            <wp:inline distT="0" distB="0" distL="0" distR="0" wp14:anchorId="5792CB4B" wp14:editId="358DEE96">
              <wp:extent cx="3224599" cy="1802943"/>
              <wp:effectExtent l="19050" t="0" r="0" b="0"/>
              <wp:docPr id="5" name="Picture 4" descr="PretragaPosPart-neuspel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tragaPosPart-neuspela.jpg"/>
                      <pic:cNvPicPr/>
                    </pic:nvPicPr>
                    <pic:blipFill>
                      <a:blip r:embed="rId74" cstate="print"/>
                      <a:stretch>
                        <a:fillRect/>
                      </a:stretch>
                    </pic:blipFill>
                    <pic:spPr>
                      <a:xfrm>
                        <a:off x="0" y="0"/>
                        <a:ext cx="3226443" cy="1803974"/>
                      </a:xfrm>
                      <a:prstGeom prst="rect">
                        <a:avLst/>
                      </a:prstGeom>
                    </pic:spPr>
                  </pic:pic>
                </a:graphicData>
              </a:graphic>
            </wp:inline>
          </w:drawing>
        </w:r>
      </w:del>
    </w:p>
    <w:p w14:paraId="6681CCBD" w14:textId="3E51E54C" w:rsidR="00986128" w:rsidRPr="009851B8" w:rsidDel="006207E5" w:rsidRDefault="00986128" w:rsidP="00986128">
      <w:pPr>
        <w:pStyle w:val="ListParagraph"/>
        <w:rPr>
          <w:ins w:id="4480" w:author="Boni" w:date="2014-09-07T21:10:00Z"/>
          <w:del w:id="4481" w:author="Andrija Ilic" w:date="2015-09-06T19:30:00Z"/>
          <w:rFonts w:cs="Times New Roman"/>
          <w:szCs w:val="24"/>
          <w:rPrChange w:id="4482" w:author="Andrija Ilic" w:date="2015-09-07T19:37:00Z">
            <w:rPr>
              <w:ins w:id="4483" w:author="Boni" w:date="2014-09-07T21:10:00Z"/>
              <w:del w:id="4484" w:author="Andrija Ilic" w:date="2015-09-06T19:30:00Z"/>
            </w:rPr>
          </w:rPrChange>
        </w:rPr>
      </w:pPr>
      <w:ins w:id="4485" w:author="Boni" w:date="2014-09-07T21:10:00Z">
        <w:del w:id="4486" w:author="Andrija Ilic" w:date="2015-09-06T19:30:00Z">
          <w:r w:rsidRPr="009851B8" w:rsidDel="006207E5">
            <w:rPr>
              <w:rFonts w:cs="Times New Roman"/>
              <w:szCs w:val="24"/>
              <w:rPrChange w:id="4487" w:author="Andrija Ilic" w:date="2015-09-07T19:37:00Z">
                <w:rPr/>
              </w:rPrChange>
            </w:rPr>
            <w:delText>Дијаграм 6. Случај коришћења: Претрага пословних партнера –алтернативни сценарио</w:delText>
          </w:r>
        </w:del>
      </w:ins>
    </w:p>
    <w:p w14:paraId="1C986520" w14:textId="66D66ED2" w:rsidR="00352D60" w:rsidRPr="009851B8" w:rsidDel="006207E5" w:rsidRDefault="00352D60" w:rsidP="003B30B1">
      <w:pPr>
        <w:ind w:firstLine="720"/>
        <w:rPr>
          <w:del w:id="4488" w:author="Andrija Ilic" w:date="2015-09-06T19:30:00Z"/>
          <w:rFonts w:cs="Times New Roman"/>
          <w:szCs w:val="24"/>
          <w:rPrChange w:id="4489" w:author="Andrija Ilic" w:date="2015-09-07T19:37:00Z">
            <w:rPr>
              <w:del w:id="4490" w:author="Andrija Ilic" w:date="2015-09-06T19:30:00Z"/>
            </w:rPr>
          </w:rPrChange>
        </w:rPr>
      </w:pPr>
    </w:p>
    <w:p w14:paraId="1D6C36C6" w14:textId="3A25F801" w:rsidR="00BE2E08" w:rsidRPr="009851B8" w:rsidDel="006207E5" w:rsidRDefault="00BE2E08" w:rsidP="00BE2E08">
      <w:pPr>
        <w:rPr>
          <w:del w:id="4491" w:author="Andrija Ilic" w:date="2015-09-06T19:30:00Z"/>
          <w:rFonts w:cs="Times New Roman"/>
          <w:szCs w:val="24"/>
          <w:rPrChange w:id="4492" w:author="Andrija Ilic" w:date="2015-09-07T19:37:00Z">
            <w:rPr>
              <w:del w:id="4493" w:author="Andrija Ilic" w:date="2015-09-06T19:30:00Z"/>
              <w:b/>
            </w:rPr>
          </w:rPrChange>
        </w:rPr>
      </w:pPr>
      <w:del w:id="4494" w:author="Andrija Ilic" w:date="2015-09-06T19:30:00Z">
        <w:r w:rsidRPr="009851B8" w:rsidDel="006207E5">
          <w:rPr>
            <w:rFonts w:cs="Times New Roman"/>
            <w:szCs w:val="24"/>
            <w:rPrChange w:id="4495" w:author="Andrija Ilic" w:date="2015-09-07T19:37:00Z">
              <w:rPr>
                <w:b/>
              </w:rPr>
            </w:rPrChange>
          </w:rPr>
          <w:delText>ДС3: Дијаграм секвенци за случај коришћења:</w:delText>
        </w:r>
        <w:r w:rsidR="00E37971" w:rsidRPr="009851B8" w:rsidDel="006207E5">
          <w:rPr>
            <w:rFonts w:cs="Times New Roman"/>
            <w:szCs w:val="24"/>
            <w:rPrChange w:id="4496" w:author="Andrija Ilic" w:date="2015-09-07T19:37:00Z">
              <w:rPr>
                <w:b/>
              </w:rPr>
            </w:rPrChange>
          </w:rPr>
          <w:delText xml:space="preserve"> Креирање рачуна</w:delText>
        </w:r>
      </w:del>
    </w:p>
    <w:p w14:paraId="5B7DFB9B" w14:textId="5DA8023F" w:rsidR="00BE2E08" w:rsidRPr="009851B8" w:rsidDel="006207E5" w:rsidRDefault="00BE2E08" w:rsidP="00BE2E08">
      <w:pPr>
        <w:rPr>
          <w:del w:id="4497" w:author="Andrija Ilic" w:date="2015-09-06T19:30:00Z"/>
          <w:rFonts w:cs="Times New Roman"/>
          <w:szCs w:val="24"/>
          <w:rPrChange w:id="4498" w:author="Andrija Ilic" w:date="2015-09-07T19:37:00Z">
            <w:rPr>
              <w:del w:id="4499" w:author="Andrija Ilic" w:date="2015-09-06T19:30:00Z"/>
              <w:b/>
            </w:rPr>
          </w:rPrChange>
        </w:rPr>
      </w:pPr>
      <w:del w:id="4500" w:author="Andrija Ilic" w:date="2015-09-06T19:30:00Z">
        <w:r w:rsidRPr="009851B8" w:rsidDel="006207E5">
          <w:rPr>
            <w:rFonts w:cs="Times New Roman"/>
            <w:szCs w:val="24"/>
            <w:rPrChange w:id="4501" w:author="Andrija Ilic" w:date="2015-09-07T19:37:00Z">
              <w:rPr>
                <w:b/>
              </w:rPr>
            </w:rPrChange>
          </w:rPr>
          <w:delText>Основни сценарио СК</w:delText>
        </w:r>
      </w:del>
    </w:p>
    <w:p w14:paraId="0B2A538F" w14:textId="116B1A75" w:rsidR="00BE2E08" w:rsidRPr="009851B8" w:rsidDel="006207E5" w:rsidRDefault="00BE2E08" w:rsidP="00BE2E08">
      <w:pPr>
        <w:pStyle w:val="ListParagraph"/>
        <w:numPr>
          <w:ilvl w:val="0"/>
          <w:numId w:val="12"/>
        </w:numPr>
        <w:rPr>
          <w:del w:id="4502" w:author="Andrija Ilic" w:date="2015-09-06T19:30:00Z"/>
          <w:rFonts w:cs="Times New Roman"/>
          <w:szCs w:val="24"/>
          <w:rPrChange w:id="4503" w:author="Andrija Ilic" w:date="2015-09-07T19:37:00Z">
            <w:rPr>
              <w:del w:id="4504" w:author="Andrija Ilic" w:date="2015-09-06T19:30:00Z"/>
            </w:rPr>
          </w:rPrChange>
        </w:rPr>
      </w:pPr>
      <w:del w:id="4505" w:author="Andrija Ilic" w:date="2015-09-06T19:30:00Z">
        <w:r w:rsidRPr="009851B8" w:rsidDel="006207E5">
          <w:rPr>
            <w:rFonts w:cs="Times New Roman"/>
            <w:szCs w:val="24"/>
            <w:rPrChange w:id="4506" w:author="Andrija Ilic" w:date="2015-09-07T19:37:00Z">
              <w:rPr/>
            </w:rPrChange>
          </w:rPr>
          <w:delText>Систем врши промену стања производа и услуга (СО)</w:delText>
        </w:r>
      </w:del>
    </w:p>
    <w:p w14:paraId="71D45E27" w14:textId="19E28935" w:rsidR="00BE2E08" w:rsidRPr="009851B8" w:rsidDel="006207E5" w:rsidRDefault="00BE2E08" w:rsidP="00BE2E08">
      <w:pPr>
        <w:pStyle w:val="ListParagraph"/>
        <w:numPr>
          <w:ilvl w:val="0"/>
          <w:numId w:val="12"/>
        </w:numPr>
        <w:rPr>
          <w:del w:id="4507" w:author="Andrija Ilic" w:date="2015-09-06T19:30:00Z"/>
          <w:rFonts w:cs="Times New Roman"/>
          <w:szCs w:val="24"/>
          <w:rPrChange w:id="4508" w:author="Andrija Ilic" w:date="2015-09-07T19:37:00Z">
            <w:rPr>
              <w:del w:id="4509" w:author="Andrija Ilic" w:date="2015-09-06T19:30:00Z"/>
            </w:rPr>
          </w:rPrChange>
        </w:rPr>
      </w:pPr>
      <w:del w:id="4510" w:author="Andrija Ilic" w:date="2015-09-06T19:30:00Z">
        <w:r w:rsidRPr="009851B8" w:rsidDel="006207E5">
          <w:rPr>
            <w:rFonts w:cs="Times New Roman"/>
            <w:szCs w:val="24"/>
            <w:rPrChange w:id="4511" w:author="Andrija Ilic" w:date="2015-09-07T19:37:00Z">
              <w:rPr/>
            </w:rPrChange>
          </w:rPr>
          <w:delText>Систем приказује промену на стању.(ИА)</w:delText>
        </w:r>
      </w:del>
    </w:p>
    <w:p w14:paraId="7B2CE9C3" w14:textId="22B67E0A" w:rsidR="00BE2E08" w:rsidRPr="009851B8" w:rsidDel="006207E5" w:rsidRDefault="00BE2E08" w:rsidP="00BE2E08">
      <w:pPr>
        <w:pStyle w:val="ListParagraph"/>
        <w:numPr>
          <w:ilvl w:val="0"/>
          <w:numId w:val="12"/>
        </w:numPr>
        <w:rPr>
          <w:del w:id="4512" w:author="Andrija Ilic" w:date="2015-09-06T19:30:00Z"/>
          <w:rFonts w:cs="Times New Roman"/>
          <w:szCs w:val="24"/>
          <w:rPrChange w:id="4513" w:author="Andrija Ilic" w:date="2015-09-07T19:37:00Z">
            <w:rPr>
              <w:del w:id="4514" w:author="Andrija Ilic" w:date="2015-09-06T19:30:00Z"/>
            </w:rPr>
          </w:rPrChange>
        </w:rPr>
      </w:pPr>
      <w:del w:id="4515" w:author="Andrija Ilic" w:date="2015-09-06T19:30:00Z">
        <w:r w:rsidRPr="009851B8" w:rsidDel="006207E5">
          <w:rPr>
            <w:rFonts w:cs="Times New Roman"/>
            <w:szCs w:val="24"/>
            <w:rPrChange w:id="4516" w:author="Andrija Ilic" w:date="2015-09-07T19:37:00Z">
              <w:rPr/>
            </w:rPrChange>
          </w:rPr>
          <w:delText>Систем чува креирани рачун (СО)</w:delText>
        </w:r>
      </w:del>
    </w:p>
    <w:p w14:paraId="0510D7C1" w14:textId="092BB812" w:rsidR="00BE2E08" w:rsidRPr="009851B8" w:rsidDel="006207E5" w:rsidRDefault="00BE2E08" w:rsidP="00BE2E08">
      <w:pPr>
        <w:pStyle w:val="ListParagraph"/>
        <w:numPr>
          <w:ilvl w:val="0"/>
          <w:numId w:val="12"/>
        </w:numPr>
        <w:rPr>
          <w:del w:id="4517" w:author="Andrija Ilic" w:date="2015-09-06T19:30:00Z"/>
          <w:rFonts w:cs="Times New Roman"/>
          <w:szCs w:val="24"/>
          <w:rPrChange w:id="4518" w:author="Andrija Ilic" w:date="2015-09-07T19:37:00Z">
            <w:rPr>
              <w:del w:id="4519" w:author="Andrija Ilic" w:date="2015-09-06T19:30:00Z"/>
            </w:rPr>
          </w:rPrChange>
        </w:rPr>
      </w:pPr>
      <w:del w:id="4520" w:author="Andrija Ilic" w:date="2015-09-06T19:30:00Z">
        <w:r w:rsidRPr="009851B8" w:rsidDel="006207E5">
          <w:rPr>
            <w:rFonts w:cs="Times New Roman"/>
            <w:szCs w:val="24"/>
            <w:rPrChange w:id="4521" w:author="Andrija Ilic" w:date="2015-09-07T19:37:00Z">
              <w:rPr/>
            </w:rPrChange>
          </w:rPr>
          <w:delText>Систем приказује кориснику изглед креираног рачуна и поруку о потврди (ИА)</w:delText>
        </w:r>
      </w:del>
    </w:p>
    <w:p w14:paraId="7231A89A" w14:textId="6D414B33" w:rsidR="00352D60" w:rsidRPr="009851B8" w:rsidDel="006207E5" w:rsidRDefault="00352D60" w:rsidP="00352D60">
      <w:pPr>
        <w:pStyle w:val="ListParagraph"/>
        <w:ind w:left="360"/>
        <w:rPr>
          <w:del w:id="4522" w:author="Andrija Ilic" w:date="2015-09-06T19:30:00Z"/>
          <w:rFonts w:cs="Times New Roman"/>
          <w:szCs w:val="24"/>
          <w:rPrChange w:id="4523" w:author="Andrija Ilic" w:date="2015-09-07T19:37:00Z">
            <w:rPr>
              <w:del w:id="4524" w:author="Andrija Ilic" w:date="2015-09-06T19:30:00Z"/>
            </w:rPr>
          </w:rPrChange>
        </w:rPr>
      </w:pPr>
    </w:p>
    <w:p w14:paraId="761E2390" w14:textId="723BFEEB" w:rsidR="00352D60" w:rsidRPr="009851B8" w:rsidDel="006207E5" w:rsidRDefault="00352D60" w:rsidP="00352D60">
      <w:pPr>
        <w:pStyle w:val="ListParagraph"/>
        <w:ind w:left="360"/>
        <w:rPr>
          <w:del w:id="4525" w:author="Andrija Ilic" w:date="2015-09-06T19:30:00Z"/>
          <w:rFonts w:cs="Times New Roman"/>
          <w:szCs w:val="24"/>
          <w:rPrChange w:id="4526" w:author="Andrija Ilic" w:date="2015-09-07T19:37:00Z">
            <w:rPr>
              <w:del w:id="4527" w:author="Andrija Ilic" w:date="2015-09-06T19:30:00Z"/>
            </w:rPr>
          </w:rPrChange>
        </w:rPr>
      </w:pPr>
      <w:del w:id="4528" w:author="Andrija Ilic" w:date="2015-09-06T19:30:00Z">
        <w:r w:rsidRPr="009851B8" w:rsidDel="006207E5">
          <w:rPr>
            <w:rFonts w:cs="Times New Roman"/>
            <w:noProof/>
            <w:szCs w:val="24"/>
            <w:rPrChange w:id="4529" w:author="Andrija Ilic" w:date="2015-09-07T19:37:00Z">
              <w:rPr>
                <w:noProof/>
              </w:rPr>
            </w:rPrChange>
          </w:rPr>
          <w:drawing>
            <wp:inline distT="0" distB="0" distL="0" distR="0" wp14:anchorId="2106D160" wp14:editId="1D9B2466">
              <wp:extent cx="2946572" cy="2005859"/>
              <wp:effectExtent l="19050" t="0" r="6178" b="0"/>
              <wp:docPr id="6" name="Picture 5" descr="KreiranjeRacuna-uspel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reiranjeRacuna-uspela.jpg"/>
                      <pic:cNvPicPr/>
                    </pic:nvPicPr>
                    <pic:blipFill>
                      <a:blip r:embed="rId75" cstate="print"/>
                      <a:stretch>
                        <a:fillRect/>
                      </a:stretch>
                    </pic:blipFill>
                    <pic:spPr>
                      <a:xfrm>
                        <a:off x="0" y="0"/>
                        <a:ext cx="2947956" cy="2006801"/>
                      </a:xfrm>
                      <a:prstGeom prst="rect">
                        <a:avLst/>
                      </a:prstGeom>
                    </pic:spPr>
                  </pic:pic>
                </a:graphicData>
              </a:graphic>
            </wp:inline>
          </w:drawing>
        </w:r>
      </w:del>
    </w:p>
    <w:p w14:paraId="7D4742D2" w14:textId="7F49B85F" w:rsidR="00986128" w:rsidRPr="009851B8" w:rsidDel="006207E5" w:rsidRDefault="00986128" w:rsidP="00986128">
      <w:pPr>
        <w:pStyle w:val="ListParagraph"/>
        <w:rPr>
          <w:ins w:id="4530" w:author="Boni" w:date="2014-09-07T21:11:00Z"/>
          <w:del w:id="4531" w:author="Andrija Ilic" w:date="2015-09-06T19:30:00Z"/>
          <w:rFonts w:cs="Times New Roman"/>
          <w:szCs w:val="24"/>
          <w:rPrChange w:id="4532" w:author="Andrija Ilic" w:date="2015-09-07T19:37:00Z">
            <w:rPr>
              <w:ins w:id="4533" w:author="Boni" w:date="2014-09-07T21:11:00Z"/>
              <w:del w:id="4534" w:author="Andrija Ilic" w:date="2015-09-06T19:30:00Z"/>
            </w:rPr>
          </w:rPrChange>
        </w:rPr>
      </w:pPr>
      <w:ins w:id="4535" w:author="Boni" w:date="2014-09-07T21:11:00Z">
        <w:del w:id="4536" w:author="Andrija Ilic" w:date="2015-09-06T19:30:00Z">
          <w:r w:rsidRPr="009851B8" w:rsidDel="006207E5">
            <w:rPr>
              <w:rFonts w:cs="Times New Roman"/>
              <w:szCs w:val="24"/>
              <w:rPrChange w:id="4537" w:author="Andrija Ilic" w:date="2015-09-07T19:37:00Z">
                <w:rPr/>
              </w:rPrChange>
            </w:rPr>
            <w:delText>Дијаграм 7. Случај коришћења: Креирање рачуна</w:delText>
          </w:r>
        </w:del>
      </w:ins>
    </w:p>
    <w:p w14:paraId="31DB67B4" w14:textId="4A331B75" w:rsidR="00FD289F" w:rsidRPr="009851B8" w:rsidDel="006207E5" w:rsidRDefault="00FD289F" w:rsidP="00352D60">
      <w:pPr>
        <w:pStyle w:val="ListParagraph"/>
        <w:ind w:left="360"/>
        <w:rPr>
          <w:del w:id="4538" w:author="Andrija Ilic" w:date="2015-09-06T19:30:00Z"/>
          <w:rFonts w:cs="Times New Roman"/>
          <w:szCs w:val="24"/>
          <w:rPrChange w:id="4539" w:author="Andrija Ilic" w:date="2015-09-07T19:37:00Z">
            <w:rPr>
              <w:del w:id="4540" w:author="Andrija Ilic" w:date="2015-09-06T19:30:00Z"/>
            </w:rPr>
          </w:rPrChange>
        </w:rPr>
      </w:pPr>
    </w:p>
    <w:p w14:paraId="49263025" w14:textId="1A880597" w:rsidR="00BE2E08" w:rsidRPr="009851B8" w:rsidDel="006207E5" w:rsidRDefault="00BE2E08" w:rsidP="00BE2E08">
      <w:pPr>
        <w:rPr>
          <w:del w:id="4541" w:author="Andrija Ilic" w:date="2015-09-06T19:30:00Z"/>
          <w:rFonts w:cs="Times New Roman"/>
          <w:szCs w:val="24"/>
          <w:rPrChange w:id="4542" w:author="Andrija Ilic" w:date="2015-09-07T19:37:00Z">
            <w:rPr>
              <w:del w:id="4543" w:author="Andrija Ilic" w:date="2015-09-06T19:30:00Z"/>
            </w:rPr>
          </w:rPrChange>
        </w:rPr>
      </w:pPr>
      <w:del w:id="4544" w:author="Andrija Ilic" w:date="2015-09-06T19:30:00Z">
        <w:r w:rsidRPr="009851B8" w:rsidDel="006207E5">
          <w:rPr>
            <w:rFonts w:cs="Times New Roman"/>
            <w:szCs w:val="24"/>
            <w:rPrChange w:id="4545" w:author="Andrija Ilic" w:date="2015-09-07T19:37:00Z">
              <w:rPr>
                <w:b/>
              </w:rPr>
            </w:rPrChange>
          </w:rPr>
          <w:delText>Алтернативни сценарио:</w:delText>
        </w:r>
      </w:del>
    </w:p>
    <w:p w14:paraId="5911C76B" w14:textId="106F4EAB" w:rsidR="00BE2E08" w:rsidRPr="009851B8" w:rsidDel="006207E5" w:rsidRDefault="00BE2E08" w:rsidP="00BE2E08">
      <w:pPr>
        <w:rPr>
          <w:del w:id="4546" w:author="Andrija Ilic" w:date="2015-09-06T19:30:00Z"/>
          <w:rFonts w:cs="Times New Roman"/>
          <w:szCs w:val="24"/>
          <w:rPrChange w:id="4547" w:author="Andrija Ilic" w:date="2015-09-07T19:37:00Z">
            <w:rPr>
              <w:del w:id="4548" w:author="Andrija Ilic" w:date="2015-09-06T19:30:00Z"/>
            </w:rPr>
          </w:rPrChange>
        </w:rPr>
      </w:pPr>
      <w:del w:id="4549" w:author="Andrija Ilic" w:date="2015-09-06T19:30:00Z">
        <w:r w:rsidRPr="009851B8" w:rsidDel="006207E5">
          <w:rPr>
            <w:rFonts w:cs="Times New Roman"/>
            <w:szCs w:val="24"/>
            <w:rPrChange w:id="4550" w:author="Andrija Ilic" w:date="2015-09-07T19:37:00Z">
              <w:rPr/>
            </w:rPrChange>
          </w:rPr>
          <w:delText xml:space="preserve"> </w:delText>
        </w:r>
        <w:r w:rsidR="00354E08" w:rsidRPr="009851B8" w:rsidDel="006207E5">
          <w:rPr>
            <w:rFonts w:cs="Times New Roman"/>
            <w:szCs w:val="24"/>
            <w:rPrChange w:id="4551" w:author="Andrija Ilic" w:date="2015-09-07T19:37:00Z">
              <w:rPr/>
            </w:rPrChange>
          </w:rPr>
          <w:delText>1</w:delText>
        </w:r>
        <w:r w:rsidRPr="009851B8" w:rsidDel="006207E5">
          <w:rPr>
            <w:rFonts w:cs="Times New Roman"/>
            <w:szCs w:val="24"/>
            <w:rPrChange w:id="4552" w:author="Andrija Ilic" w:date="2015-09-07T19:37:00Z">
              <w:rPr/>
            </w:rPrChange>
          </w:rPr>
          <w:delText>.1Систем приказује грешку при промени стања производа и услуга.(ИА)</w:delText>
        </w:r>
        <w:r w:rsidRPr="009851B8" w:rsidDel="006207E5">
          <w:rPr>
            <w:rFonts w:cs="Times New Roman"/>
            <w:szCs w:val="24"/>
            <w:rPrChange w:id="4553" w:author="Andrija Ilic" w:date="2015-09-07T19:37:00Z">
              <w:rPr/>
            </w:rPrChange>
          </w:rPr>
          <w:br/>
          <w:delText>3.2 Систем отказује чување креираног рачуна. (СО)</w:delText>
        </w:r>
        <w:r w:rsidRPr="009851B8" w:rsidDel="006207E5">
          <w:rPr>
            <w:rFonts w:cs="Times New Roman"/>
            <w:szCs w:val="24"/>
            <w:rPrChange w:id="4554" w:author="Andrija Ilic" w:date="2015-09-07T19:37:00Z">
              <w:rPr/>
            </w:rPrChange>
          </w:rPr>
          <w:br/>
          <w:delText xml:space="preserve">3.3 Систем приказује поруку о отказу. (ИА) </w:delText>
        </w:r>
      </w:del>
    </w:p>
    <w:p w14:paraId="1A1C34C2" w14:textId="70954AA5" w:rsidR="00352D60" w:rsidRPr="009851B8" w:rsidDel="006207E5" w:rsidRDefault="00352D60" w:rsidP="00BE2E08">
      <w:pPr>
        <w:rPr>
          <w:del w:id="4555" w:author="Andrija Ilic" w:date="2015-09-06T19:30:00Z"/>
          <w:rFonts w:cs="Times New Roman"/>
          <w:szCs w:val="24"/>
          <w:rPrChange w:id="4556" w:author="Andrija Ilic" w:date="2015-09-07T19:37:00Z">
            <w:rPr>
              <w:del w:id="4557" w:author="Andrija Ilic" w:date="2015-09-06T19:30:00Z"/>
            </w:rPr>
          </w:rPrChange>
        </w:rPr>
      </w:pPr>
      <w:del w:id="4558" w:author="Andrija Ilic" w:date="2015-09-06T19:30:00Z">
        <w:r w:rsidRPr="009851B8" w:rsidDel="006207E5">
          <w:rPr>
            <w:rFonts w:cs="Times New Roman"/>
            <w:noProof/>
            <w:szCs w:val="24"/>
            <w:rPrChange w:id="4559" w:author="Andrija Ilic" w:date="2015-09-07T19:37:00Z">
              <w:rPr>
                <w:noProof/>
              </w:rPr>
            </w:rPrChange>
          </w:rPr>
          <w:drawing>
            <wp:inline distT="0" distB="0" distL="0" distR="0" wp14:anchorId="63D00C55" wp14:editId="3F760A52">
              <wp:extent cx="3496447" cy="2380183"/>
              <wp:effectExtent l="19050" t="0" r="8753" b="0"/>
              <wp:docPr id="7" name="Picture 6" descr="KreiranjeRacuna-neuspel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reiranjeRacuna-neuspela.jpg"/>
                      <pic:cNvPicPr/>
                    </pic:nvPicPr>
                    <pic:blipFill>
                      <a:blip r:embed="rId76" cstate="print"/>
                      <a:stretch>
                        <a:fillRect/>
                      </a:stretch>
                    </pic:blipFill>
                    <pic:spPr>
                      <a:xfrm>
                        <a:off x="0" y="0"/>
                        <a:ext cx="3499402" cy="2382195"/>
                      </a:xfrm>
                      <a:prstGeom prst="rect">
                        <a:avLst/>
                      </a:prstGeom>
                    </pic:spPr>
                  </pic:pic>
                </a:graphicData>
              </a:graphic>
            </wp:inline>
          </w:drawing>
        </w:r>
      </w:del>
    </w:p>
    <w:p w14:paraId="4720A4A2" w14:textId="7890E2AA" w:rsidR="00703F2A" w:rsidRPr="009851B8" w:rsidDel="006207E5" w:rsidRDefault="00703F2A" w:rsidP="00703F2A">
      <w:pPr>
        <w:pStyle w:val="ListParagraph"/>
        <w:rPr>
          <w:ins w:id="4560" w:author="Boni" w:date="2014-09-07T21:11:00Z"/>
          <w:del w:id="4561" w:author="Andrija Ilic" w:date="2015-09-06T19:30:00Z"/>
          <w:rFonts w:cs="Times New Roman"/>
          <w:szCs w:val="24"/>
          <w:rPrChange w:id="4562" w:author="Andrija Ilic" w:date="2015-09-07T19:37:00Z">
            <w:rPr>
              <w:ins w:id="4563" w:author="Boni" w:date="2014-09-07T21:11:00Z"/>
              <w:del w:id="4564" w:author="Andrija Ilic" w:date="2015-09-06T19:30:00Z"/>
            </w:rPr>
          </w:rPrChange>
        </w:rPr>
      </w:pPr>
      <w:ins w:id="4565" w:author="Boni" w:date="2014-09-07T21:11:00Z">
        <w:del w:id="4566" w:author="Andrija Ilic" w:date="2015-09-06T19:30:00Z">
          <w:r w:rsidRPr="009851B8" w:rsidDel="006207E5">
            <w:rPr>
              <w:rFonts w:cs="Times New Roman"/>
              <w:szCs w:val="24"/>
              <w:rPrChange w:id="4567" w:author="Andrija Ilic" w:date="2015-09-07T19:37:00Z">
                <w:rPr/>
              </w:rPrChange>
            </w:rPr>
            <w:delText xml:space="preserve">Дијаграм </w:delText>
          </w:r>
          <w:r w:rsidR="00B92805" w:rsidRPr="009851B8" w:rsidDel="006207E5">
            <w:rPr>
              <w:rFonts w:cs="Times New Roman"/>
              <w:szCs w:val="24"/>
              <w:rPrChange w:id="4568" w:author="Andrija Ilic" w:date="2015-09-07T19:37:00Z">
                <w:rPr/>
              </w:rPrChange>
            </w:rPr>
            <w:delText>8</w:delText>
          </w:r>
          <w:r w:rsidRPr="009851B8" w:rsidDel="006207E5">
            <w:rPr>
              <w:rFonts w:cs="Times New Roman"/>
              <w:szCs w:val="24"/>
              <w:rPrChange w:id="4569" w:author="Andrija Ilic" w:date="2015-09-07T19:37:00Z">
                <w:rPr/>
              </w:rPrChange>
            </w:rPr>
            <w:delText>. Случај коришћења: Креирање рачуна – алтернативни сценарио</w:delText>
          </w:r>
        </w:del>
      </w:ins>
    </w:p>
    <w:p w14:paraId="4A58B07F" w14:textId="695499BA" w:rsidR="00BE2E08" w:rsidRPr="009851B8" w:rsidDel="006207E5" w:rsidRDefault="00BE2E08" w:rsidP="00BE2E08">
      <w:pPr>
        <w:rPr>
          <w:del w:id="4570" w:author="Andrija Ilic" w:date="2015-09-06T19:30:00Z"/>
          <w:rFonts w:cs="Times New Roman"/>
          <w:szCs w:val="24"/>
          <w:rPrChange w:id="4571" w:author="Andrija Ilic" w:date="2015-09-07T19:37:00Z">
            <w:rPr>
              <w:del w:id="4572" w:author="Andrija Ilic" w:date="2015-09-06T19:30:00Z"/>
              <w:b/>
            </w:rPr>
          </w:rPrChange>
        </w:rPr>
      </w:pPr>
    </w:p>
    <w:p w14:paraId="4777C337" w14:textId="72226F2A" w:rsidR="00BE2E08" w:rsidRPr="009851B8" w:rsidDel="006207E5" w:rsidRDefault="00BE2E08" w:rsidP="00BE2E08">
      <w:pPr>
        <w:rPr>
          <w:del w:id="4573" w:author="Andrija Ilic" w:date="2015-09-06T19:30:00Z"/>
          <w:rFonts w:cs="Times New Roman"/>
          <w:szCs w:val="24"/>
          <w:rPrChange w:id="4574" w:author="Andrija Ilic" w:date="2015-09-07T19:37:00Z">
            <w:rPr>
              <w:del w:id="4575" w:author="Andrija Ilic" w:date="2015-09-06T19:30:00Z"/>
              <w:b/>
            </w:rPr>
          </w:rPrChange>
        </w:rPr>
      </w:pPr>
      <w:del w:id="4576" w:author="Andrija Ilic" w:date="2015-09-06T19:30:00Z">
        <w:r w:rsidRPr="009851B8" w:rsidDel="006207E5">
          <w:rPr>
            <w:rFonts w:cs="Times New Roman"/>
            <w:szCs w:val="24"/>
            <w:rPrChange w:id="4577" w:author="Andrija Ilic" w:date="2015-09-07T19:37:00Z">
              <w:rPr>
                <w:b/>
              </w:rPr>
            </w:rPrChange>
          </w:rPr>
          <w:delText>ДС4: Дијаграм секвенци за случај коришћења:</w:delText>
        </w:r>
      </w:del>
    </w:p>
    <w:p w14:paraId="5888EEF8" w14:textId="2E0F9BB0" w:rsidR="00BE2E08" w:rsidRPr="009851B8" w:rsidDel="006207E5" w:rsidRDefault="00BE2E08" w:rsidP="00BE2E08">
      <w:pPr>
        <w:rPr>
          <w:del w:id="4578" w:author="Andrija Ilic" w:date="2015-09-06T19:30:00Z"/>
          <w:rFonts w:cs="Times New Roman"/>
          <w:szCs w:val="24"/>
          <w:rPrChange w:id="4579" w:author="Andrija Ilic" w:date="2015-09-07T19:37:00Z">
            <w:rPr>
              <w:del w:id="4580" w:author="Andrija Ilic" w:date="2015-09-06T19:30:00Z"/>
              <w:b/>
            </w:rPr>
          </w:rPrChange>
        </w:rPr>
      </w:pPr>
    </w:p>
    <w:p w14:paraId="18447FB4" w14:textId="3104193E" w:rsidR="00BE2E08" w:rsidRPr="009851B8" w:rsidDel="006207E5" w:rsidRDefault="00BE2E08" w:rsidP="00BE2E08">
      <w:pPr>
        <w:rPr>
          <w:del w:id="4581" w:author="Andrija Ilic" w:date="2015-09-06T19:30:00Z"/>
          <w:rFonts w:cs="Times New Roman"/>
          <w:szCs w:val="24"/>
          <w:rPrChange w:id="4582" w:author="Andrija Ilic" w:date="2015-09-07T19:37:00Z">
            <w:rPr>
              <w:del w:id="4583" w:author="Andrija Ilic" w:date="2015-09-06T19:30:00Z"/>
              <w:b/>
            </w:rPr>
          </w:rPrChange>
        </w:rPr>
      </w:pPr>
      <w:del w:id="4584" w:author="Andrija Ilic" w:date="2015-09-06T19:30:00Z">
        <w:r w:rsidRPr="009851B8" w:rsidDel="006207E5">
          <w:rPr>
            <w:rFonts w:cs="Times New Roman"/>
            <w:szCs w:val="24"/>
            <w:rPrChange w:id="4585" w:author="Andrija Ilic" w:date="2015-09-07T19:37:00Z">
              <w:rPr>
                <w:b/>
              </w:rPr>
            </w:rPrChange>
          </w:rPr>
          <w:delText>ДС5</w:delText>
        </w:r>
      </w:del>
      <w:ins w:id="4586" w:author="Boni" w:date="2014-09-07T21:12:00Z">
        <w:del w:id="4587" w:author="Andrija Ilic" w:date="2015-09-06T19:30:00Z">
          <w:r w:rsidR="00C07A10" w:rsidRPr="009851B8" w:rsidDel="006207E5">
            <w:rPr>
              <w:rFonts w:cs="Times New Roman"/>
              <w:szCs w:val="24"/>
              <w:rPrChange w:id="4588" w:author="Andrija Ilic" w:date="2015-09-07T19:37:00Z">
                <w:rPr>
                  <w:b/>
                </w:rPr>
              </w:rPrChange>
            </w:rPr>
            <w:delText>ДС4</w:delText>
          </w:r>
        </w:del>
      </w:ins>
      <w:del w:id="4589" w:author="Andrija Ilic" w:date="2015-09-06T19:30:00Z">
        <w:r w:rsidRPr="009851B8" w:rsidDel="006207E5">
          <w:rPr>
            <w:rFonts w:cs="Times New Roman"/>
            <w:szCs w:val="24"/>
            <w:rPrChange w:id="4590" w:author="Andrija Ilic" w:date="2015-09-07T19:37:00Z">
              <w:rPr>
                <w:b/>
              </w:rPr>
            </w:rPrChange>
          </w:rPr>
          <w:delText>: Дијаграм секвенци за случај коришћења:</w:delText>
        </w:r>
        <w:r w:rsidR="00E37971" w:rsidRPr="009851B8" w:rsidDel="006207E5">
          <w:rPr>
            <w:rFonts w:cs="Times New Roman"/>
            <w:szCs w:val="24"/>
            <w:rPrChange w:id="4591" w:author="Andrija Ilic" w:date="2015-09-07T19:37:00Z">
              <w:rPr>
                <w:b/>
              </w:rPr>
            </w:rPrChange>
          </w:rPr>
          <w:delText xml:space="preserve"> Додавање запослених</w:delText>
        </w:r>
      </w:del>
    </w:p>
    <w:p w14:paraId="16E3ED8A" w14:textId="0549200A" w:rsidR="00077AF1" w:rsidRPr="009851B8" w:rsidDel="006207E5" w:rsidRDefault="00077AF1" w:rsidP="00077AF1">
      <w:pPr>
        <w:rPr>
          <w:del w:id="4592" w:author="Andrija Ilic" w:date="2015-09-06T19:30:00Z"/>
          <w:rFonts w:cs="Times New Roman"/>
          <w:szCs w:val="24"/>
          <w:rPrChange w:id="4593" w:author="Andrija Ilic" w:date="2015-09-07T19:37:00Z">
            <w:rPr>
              <w:del w:id="4594" w:author="Andrija Ilic" w:date="2015-09-06T19:30:00Z"/>
              <w:b/>
            </w:rPr>
          </w:rPrChange>
        </w:rPr>
      </w:pPr>
      <w:del w:id="4595" w:author="Andrija Ilic" w:date="2015-09-06T19:30:00Z">
        <w:r w:rsidRPr="009851B8" w:rsidDel="006207E5">
          <w:rPr>
            <w:rFonts w:cs="Times New Roman"/>
            <w:szCs w:val="24"/>
            <w:rPrChange w:id="4596" w:author="Andrija Ilic" w:date="2015-09-07T19:37:00Z">
              <w:rPr>
                <w:b/>
              </w:rPr>
            </w:rPrChange>
          </w:rPr>
          <w:delText>Основни сценарио СК</w:delText>
        </w:r>
      </w:del>
    </w:p>
    <w:p w14:paraId="411C961C" w14:textId="615EE22B" w:rsidR="00077AF1" w:rsidRPr="009851B8" w:rsidDel="006207E5" w:rsidRDefault="00077AF1" w:rsidP="00077AF1">
      <w:pPr>
        <w:pStyle w:val="ListParagraph"/>
        <w:numPr>
          <w:ilvl w:val="0"/>
          <w:numId w:val="13"/>
        </w:numPr>
        <w:rPr>
          <w:del w:id="4597" w:author="Andrija Ilic" w:date="2015-09-06T19:30:00Z"/>
          <w:rFonts w:cs="Times New Roman"/>
          <w:szCs w:val="24"/>
          <w:rPrChange w:id="4598" w:author="Andrija Ilic" w:date="2015-09-07T19:37:00Z">
            <w:rPr>
              <w:del w:id="4599" w:author="Andrija Ilic" w:date="2015-09-06T19:30:00Z"/>
            </w:rPr>
          </w:rPrChange>
        </w:rPr>
      </w:pPr>
      <w:del w:id="4600" w:author="Andrija Ilic" w:date="2015-09-06T19:30:00Z">
        <w:r w:rsidRPr="009851B8" w:rsidDel="006207E5">
          <w:rPr>
            <w:rFonts w:cs="Times New Roman"/>
            <w:szCs w:val="24"/>
            <w:rPrChange w:id="4601" w:author="Andrija Ilic" w:date="2015-09-07T19:37:00Z">
              <w:rPr/>
            </w:rPrChange>
          </w:rPr>
          <w:delText>Систем чува запосленог. (СО)</w:delText>
        </w:r>
      </w:del>
    </w:p>
    <w:p w14:paraId="00B774E3" w14:textId="6E511DE1" w:rsidR="00077AF1" w:rsidRPr="009851B8" w:rsidDel="006207E5" w:rsidRDefault="00077AF1" w:rsidP="00077AF1">
      <w:pPr>
        <w:pStyle w:val="ListParagraph"/>
        <w:numPr>
          <w:ilvl w:val="0"/>
          <w:numId w:val="13"/>
        </w:numPr>
        <w:rPr>
          <w:del w:id="4602" w:author="Andrija Ilic" w:date="2015-09-06T19:30:00Z"/>
          <w:rFonts w:cs="Times New Roman"/>
          <w:szCs w:val="24"/>
          <w:rPrChange w:id="4603" w:author="Andrija Ilic" w:date="2015-09-07T19:37:00Z">
            <w:rPr>
              <w:del w:id="4604" w:author="Andrija Ilic" w:date="2015-09-06T19:30:00Z"/>
            </w:rPr>
          </w:rPrChange>
        </w:rPr>
      </w:pPr>
      <w:del w:id="4605" w:author="Andrija Ilic" w:date="2015-09-06T19:30:00Z">
        <w:r w:rsidRPr="009851B8" w:rsidDel="006207E5">
          <w:rPr>
            <w:rFonts w:cs="Times New Roman"/>
            <w:szCs w:val="24"/>
            <w:rPrChange w:id="4606" w:author="Andrija Ilic" w:date="2015-09-07T19:37:00Z">
              <w:rPr/>
            </w:rPrChange>
          </w:rPr>
          <w:delText>Систем враћа поруку о успесном чувању запосленог. (ИА)</w:delText>
        </w:r>
      </w:del>
    </w:p>
    <w:p w14:paraId="190BCB3C" w14:textId="38F433E7" w:rsidR="00352D60" w:rsidRPr="009851B8" w:rsidDel="006207E5" w:rsidRDefault="00352D60" w:rsidP="00352D60">
      <w:pPr>
        <w:pStyle w:val="ListParagraph"/>
        <w:ind w:left="360"/>
        <w:rPr>
          <w:del w:id="4607" w:author="Andrija Ilic" w:date="2015-09-06T19:30:00Z"/>
          <w:rFonts w:cs="Times New Roman"/>
          <w:szCs w:val="24"/>
          <w:rPrChange w:id="4608" w:author="Andrija Ilic" w:date="2015-09-07T19:37:00Z">
            <w:rPr>
              <w:del w:id="4609" w:author="Andrija Ilic" w:date="2015-09-06T19:30:00Z"/>
            </w:rPr>
          </w:rPrChange>
        </w:rPr>
      </w:pPr>
    </w:p>
    <w:p w14:paraId="74807B10" w14:textId="16835DFF" w:rsidR="00352D60" w:rsidRPr="009851B8" w:rsidDel="006207E5" w:rsidRDefault="00352D60" w:rsidP="00352D60">
      <w:pPr>
        <w:pStyle w:val="ListParagraph"/>
        <w:ind w:left="360"/>
        <w:rPr>
          <w:del w:id="4610" w:author="Andrija Ilic" w:date="2015-09-06T19:30:00Z"/>
          <w:rFonts w:cs="Times New Roman"/>
          <w:szCs w:val="24"/>
          <w:rPrChange w:id="4611" w:author="Andrija Ilic" w:date="2015-09-07T19:37:00Z">
            <w:rPr>
              <w:del w:id="4612" w:author="Andrija Ilic" w:date="2015-09-06T19:30:00Z"/>
            </w:rPr>
          </w:rPrChange>
        </w:rPr>
      </w:pPr>
      <w:del w:id="4613" w:author="Andrija Ilic" w:date="2015-09-06T19:30:00Z">
        <w:r w:rsidRPr="009851B8" w:rsidDel="006207E5">
          <w:rPr>
            <w:rFonts w:cs="Times New Roman"/>
            <w:noProof/>
            <w:szCs w:val="24"/>
            <w:rPrChange w:id="4614" w:author="Andrija Ilic" w:date="2015-09-07T19:37:00Z">
              <w:rPr>
                <w:noProof/>
              </w:rPr>
            </w:rPrChange>
          </w:rPr>
          <w:drawing>
            <wp:inline distT="0" distB="0" distL="0" distR="0" wp14:anchorId="2E76C5C8" wp14:editId="1D8E42E7">
              <wp:extent cx="2847718" cy="1592221"/>
              <wp:effectExtent l="19050" t="0" r="0" b="0"/>
              <wp:docPr id="8" name="Picture 7" descr="DodavanjeZaposlenih-uspel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davanjeZaposlenih-uspela.jpg"/>
                      <pic:cNvPicPr/>
                    </pic:nvPicPr>
                    <pic:blipFill>
                      <a:blip r:embed="rId77" cstate="print"/>
                      <a:stretch>
                        <a:fillRect/>
                      </a:stretch>
                    </pic:blipFill>
                    <pic:spPr>
                      <a:xfrm>
                        <a:off x="0" y="0"/>
                        <a:ext cx="2849347" cy="1593132"/>
                      </a:xfrm>
                      <a:prstGeom prst="rect">
                        <a:avLst/>
                      </a:prstGeom>
                    </pic:spPr>
                  </pic:pic>
                </a:graphicData>
              </a:graphic>
            </wp:inline>
          </w:drawing>
        </w:r>
      </w:del>
    </w:p>
    <w:p w14:paraId="7FFDF7FA" w14:textId="04107F21" w:rsidR="00252993" w:rsidRPr="009851B8" w:rsidDel="006207E5" w:rsidRDefault="00B92805">
      <w:pPr>
        <w:rPr>
          <w:del w:id="4615" w:author="Andrija Ilic" w:date="2015-09-06T19:30:00Z"/>
          <w:rFonts w:cs="Times New Roman"/>
          <w:szCs w:val="24"/>
          <w:rPrChange w:id="4616" w:author="Andrija Ilic" w:date="2015-09-07T19:37:00Z">
            <w:rPr>
              <w:del w:id="4617" w:author="Andrija Ilic" w:date="2015-09-06T19:30:00Z"/>
            </w:rPr>
          </w:rPrChange>
        </w:rPr>
        <w:pPrChange w:id="4618" w:author="Boni" w:date="2014-09-07T21:11:00Z">
          <w:pPr>
            <w:pStyle w:val="ListParagraph"/>
            <w:ind w:left="1080"/>
          </w:pPr>
        </w:pPrChange>
      </w:pPr>
      <w:ins w:id="4619" w:author="Boni" w:date="2014-09-07T21:11:00Z">
        <w:del w:id="4620" w:author="Andrija Ilic" w:date="2015-09-06T19:30:00Z">
          <w:r w:rsidRPr="009851B8" w:rsidDel="006207E5">
            <w:rPr>
              <w:rFonts w:cs="Times New Roman"/>
              <w:szCs w:val="24"/>
              <w:rPrChange w:id="4621" w:author="Andrija Ilic" w:date="2015-09-07T19:37:00Z">
                <w:rPr/>
              </w:rPrChange>
            </w:rPr>
            <w:delText xml:space="preserve">Дијаграм </w:delText>
          </w:r>
        </w:del>
      </w:ins>
      <w:ins w:id="4622" w:author="Boni" w:date="2014-09-07T21:12:00Z">
        <w:del w:id="4623" w:author="Andrija Ilic" w:date="2015-09-06T19:30:00Z">
          <w:r w:rsidRPr="009851B8" w:rsidDel="006207E5">
            <w:rPr>
              <w:rFonts w:cs="Times New Roman"/>
              <w:szCs w:val="24"/>
              <w:rPrChange w:id="4624" w:author="Andrija Ilic" w:date="2015-09-07T19:37:00Z">
                <w:rPr/>
              </w:rPrChange>
            </w:rPr>
            <w:delText>9</w:delText>
          </w:r>
        </w:del>
      </w:ins>
      <w:ins w:id="4625" w:author="Boni" w:date="2014-09-07T21:11:00Z">
        <w:del w:id="4626" w:author="Andrija Ilic" w:date="2015-09-06T19:30:00Z">
          <w:r w:rsidRPr="009851B8" w:rsidDel="006207E5">
            <w:rPr>
              <w:rFonts w:cs="Times New Roman"/>
              <w:szCs w:val="24"/>
              <w:rPrChange w:id="4627" w:author="Andrija Ilic" w:date="2015-09-07T19:37:00Z">
                <w:rPr/>
              </w:rPrChange>
            </w:rPr>
            <w:delText>. Случај коришћења:</w:delText>
          </w:r>
          <w:r w:rsidRPr="009851B8" w:rsidDel="006207E5">
            <w:rPr>
              <w:rFonts w:cs="Times New Roman"/>
              <w:szCs w:val="24"/>
              <w:rPrChange w:id="4628" w:author="Andrija Ilic" w:date="2015-09-07T19:37:00Z">
                <w:rPr>
                  <w:b/>
                </w:rPr>
              </w:rPrChange>
            </w:rPr>
            <w:delText xml:space="preserve"> </w:delText>
          </w:r>
          <w:r w:rsidR="005F3F8E" w:rsidRPr="009851B8" w:rsidDel="006207E5">
            <w:rPr>
              <w:rFonts w:cs="Times New Roman"/>
              <w:szCs w:val="24"/>
              <w:rPrChange w:id="4629" w:author="Andrija Ilic" w:date="2015-09-07T19:37:00Z">
                <w:rPr>
                  <w:b/>
                  <w:color w:val="0000FF" w:themeColor="hyperlink"/>
                  <w:u w:val="single"/>
                </w:rPr>
              </w:rPrChange>
            </w:rPr>
            <w:delText>Додавање запослених</w:delText>
          </w:r>
        </w:del>
      </w:ins>
    </w:p>
    <w:p w14:paraId="4D1F2E47" w14:textId="07E9C997" w:rsidR="00FD289F" w:rsidRPr="009851B8" w:rsidDel="006207E5" w:rsidRDefault="00FD289F" w:rsidP="00077AF1">
      <w:pPr>
        <w:pStyle w:val="ListParagraph"/>
        <w:ind w:left="1080"/>
        <w:rPr>
          <w:del w:id="4630" w:author="Andrija Ilic" w:date="2015-09-06T19:30:00Z"/>
          <w:rFonts w:cs="Times New Roman"/>
          <w:szCs w:val="24"/>
          <w:rPrChange w:id="4631" w:author="Andrija Ilic" w:date="2015-09-07T19:37:00Z">
            <w:rPr>
              <w:del w:id="4632" w:author="Andrija Ilic" w:date="2015-09-06T19:30:00Z"/>
            </w:rPr>
          </w:rPrChange>
        </w:rPr>
      </w:pPr>
    </w:p>
    <w:p w14:paraId="403F2865" w14:textId="2EE76CF7" w:rsidR="00FD289F" w:rsidRPr="009851B8" w:rsidDel="006207E5" w:rsidRDefault="00FD289F" w:rsidP="00077AF1">
      <w:pPr>
        <w:pStyle w:val="ListParagraph"/>
        <w:ind w:left="1080"/>
        <w:rPr>
          <w:del w:id="4633" w:author="Andrija Ilic" w:date="2015-09-06T19:30:00Z"/>
          <w:rFonts w:cs="Times New Roman"/>
          <w:szCs w:val="24"/>
          <w:rPrChange w:id="4634" w:author="Andrija Ilic" w:date="2015-09-07T19:37:00Z">
            <w:rPr>
              <w:del w:id="4635" w:author="Andrija Ilic" w:date="2015-09-06T19:30:00Z"/>
            </w:rPr>
          </w:rPrChange>
        </w:rPr>
      </w:pPr>
    </w:p>
    <w:p w14:paraId="51FD72EC" w14:textId="7F4C01AA" w:rsidR="00FD289F" w:rsidRPr="009851B8" w:rsidDel="006207E5" w:rsidRDefault="00FD289F" w:rsidP="00077AF1">
      <w:pPr>
        <w:pStyle w:val="ListParagraph"/>
        <w:ind w:left="1080"/>
        <w:rPr>
          <w:del w:id="4636" w:author="Andrija Ilic" w:date="2015-09-06T19:30:00Z"/>
          <w:rFonts w:cs="Times New Roman"/>
          <w:szCs w:val="24"/>
          <w:rPrChange w:id="4637" w:author="Andrija Ilic" w:date="2015-09-07T19:37:00Z">
            <w:rPr>
              <w:del w:id="4638" w:author="Andrija Ilic" w:date="2015-09-06T19:30:00Z"/>
            </w:rPr>
          </w:rPrChange>
        </w:rPr>
      </w:pPr>
    </w:p>
    <w:p w14:paraId="032EA579" w14:textId="21E8D0F8" w:rsidR="00FD289F" w:rsidRPr="009851B8" w:rsidDel="006207E5" w:rsidRDefault="00FD289F" w:rsidP="00077AF1">
      <w:pPr>
        <w:pStyle w:val="ListParagraph"/>
        <w:ind w:left="1080"/>
        <w:rPr>
          <w:del w:id="4639" w:author="Andrija Ilic" w:date="2015-09-06T19:30:00Z"/>
          <w:rFonts w:cs="Times New Roman"/>
          <w:szCs w:val="24"/>
          <w:rPrChange w:id="4640" w:author="Andrija Ilic" w:date="2015-09-07T19:37:00Z">
            <w:rPr>
              <w:del w:id="4641" w:author="Andrija Ilic" w:date="2015-09-06T19:30:00Z"/>
            </w:rPr>
          </w:rPrChange>
        </w:rPr>
      </w:pPr>
    </w:p>
    <w:p w14:paraId="2F8ECF5A" w14:textId="7BA57775" w:rsidR="00FD289F" w:rsidRPr="009851B8" w:rsidDel="006207E5" w:rsidRDefault="00FD289F" w:rsidP="00077AF1">
      <w:pPr>
        <w:pStyle w:val="ListParagraph"/>
        <w:ind w:left="1080"/>
        <w:rPr>
          <w:del w:id="4642" w:author="Andrija Ilic" w:date="2015-09-06T19:30:00Z"/>
          <w:rFonts w:cs="Times New Roman"/>
          <w:szCs w:val="24"/>
          <w:rPrChange w:id="4643" w:author="Andrija Ilic" w:date="2015-09-07T19:37:00Z">
            <w:rPr>
              <w:del w:id="4644" w:author="Andrija Ilic" w:date="2015-09-06T19:30:00Z"/>
            </w:rPr>
          </w:rPrChange>
        </w:rPr>
      </w:pPr>
    </w:p>
    <w:p w14:paraId="14B5729D" w14:textId="15E4BAA5" w:rsidR="00FD289F" w:rsidRPr="009851B8" w:rsidDel="006207E5" w:rsidRDefault="00FD289F" w:rsidP="00077AF1">
      <w:pPr>
        <w:pStyle w:val="ListParagraph"/>
        <w:ind w:left="1080"/>
        <w:rPr>
          <w:del w:id="4645" w:author="Andrija Ilic" w:date="2015-09-06T19:30:00Z"/>
          <w:rFonts w:cs="Times New Roman"/>
          <w:szCs w:val="24"/>
          <w:rPrChange w:id="4646" w:author="Andrija Ilic" w:date="2015-09-07T19:37:00Z">
            <w:rPr>
              <w:del w:id="4647" w:author="Andrija Ilic" w:date="2015-09-06T19:30:00Z"/>
            </w:rPr>
          </w:rPrChange>
        </w:rPr>
      </w:pPr>
    </w:p>
    <w:p w14:paraId="0FFA9D05" w14:textId="02D8F83A" w:rsidR="00FD289F" w:rsidRPr="009851B8" w:rsidDel="006207E5" w:rsidRDefault="00FD289F" w:rsidP="00077AF1">
      <w:pPr>
        <w:pStyle w:val="ListParagraph"/>
        <w:ind w:left="1080"/>
        <w:rPr>
          <w:del w:id="4648" w:author="Andrija Ilic" w:date="2015-09-06T19:30:00Z"/>
          <w:rFonts w:cs="Times New Roman"/>
          <w:szCs w:val="24"/>
          <w:rPrChange w:id="4649" w:author="Andrija Ilic" w:date="2015-09-07T19:37:00Z">
            <w:rPr>
              <w:del w:id="4650" w:author="Andrija Ilic" w:date="2015-09-06T19:30:00Z"/>
            </w:rPr>
          </w:rPrChange>
        </w:rPr>
      </w:pPr>
    </w:p>
    <w:p w14:paraId="1C669432" w14:textId="58B789F5" w:rsidR="00FD289F" w:rsidRPr="009851B8" w:rsidDel="006207E5" w:rsidRDefault="00FD289F" w:rsidP="00077AF1">
      <w:pPr>
        <w:pStyle w:val="ListParagraph"/>
        <w:ind w:left="1080"/>
        <w:rPr>
          <w:del w:id="4651" w:author="Andrija Ilic" w:date="2015-09-06T19:30:00Z"/>
          <w:rFonts w:cs="Times New Roman"/>
          <w:szCs w:val="24"/>
          <w:rPrChange w:id="4652" w:author="Andrija Ilic" w:date="2015-09-07T19:37:00Z">
            <w:rPr>
              <w:del w:id="4653" w:author="Andrija Ilic" w:date="2015-09-06T19:30:00Z"/>
            </w:rPr>
          </w:rPrChange>
        </w:rPr>
      </w:pPr>
    </w:p>
    <w:p w14:paraId="265011AA" w14:textId="14346163" w:rsidR="00FD289F" w:rsidRPr="009851B8" w:rsidDel="006207E5" w:rsidRDefault="00FD289F" w:rsidP="00077AF1">
      <w:pPr>
        <w:pStyle w:val="ListParagraph"/>
        <w:ind w:left="1080"/>
        <w:rPr>
          <w:del w:id="4654" w:author="Andrija Ilic" w:date="2015-09-06T19:30:00Z"/>
          <w:rFonts w:cs="Times New Roman"/>
          <w:szCs w:val="24"/>
          <w:rPrChange w:id="4655" w:author="Andrija Ilic" w:date="2015-09-07T19:37:00Z">
            <w:rPr>
              <w:del w:id="4656" w:author="Andrija Ilic" w:date="2015-09-06T19:30:00Z"/>
            </w:rPr>
          </w:rPrChange>
        </w:rPr>
      </w:pPr>
    </w:p>
    <w:p w14:paraId="68C275E1" w14:textId="3888D43A" w:rsidR="00FD289F" w:rsidRPr="009851B8" w:rsidDel="006207E5" w:rsidRDefault="00FD289F" w:rsidP="00077AF1">
      <w:pPr>
        <w:pStyle w:val="ListParagraph"/>
        <w:ind w:left="1080"/>
        <w:rPr>
          <w:del w:id="4657" w:author="Andrija Ilic" w:date="2015-09-06T19:30:00Z"/>
          <w:rFonts w:cs="Times New Roman"/>
          <w:szCs w:val="24"/>
          <w:rPrChange w:id="4658" w:author="Andrija Ilic" w:date="2015-09-07T19:37:00Z">
            <w:rPr>
              <w:del w:id="4659" w:author="Andrija Ilic" w:date="2015-09-06T19:30:00Z"/>
            </w:rPr>
          </w:rPrChange>
        </w:rPr>
      </w:pPr>
    </w:p>
    <w:p w14:paraId="073131C0" w14:textId="744296EC" w:rsidR="00077AF1" w:rsidRPr="009851B8" w:rsidDel="006207E5" w:rsidRDefault="00077AF1" w:rsidP="00077AF1">
      <w:pPr>
        <w:rPr>
          <w:del w:id="4660" w:author="Andrija Ilic" w:date="2015-09-06T19:30:00Z"/>
          <w:rFonts w:cs="Times New Roman"/>
          <w:szCs w:val="24"/>
          <w:rPrChange w:id="4661" w:author="Andrija Ilic" w:date="2015-09-07T19:37:00Z">
            <w:rPr>
              <w:del w:id="4662" w:author="Andrija Ilic" w:date="2015-09-06T19:30:00Z"/>
              <w:b/>
            </w:rPr>
          </w:rPrChange>
        </w:rPr>
      </w:pPr>
      <w:del w:id="4663" w:author="Andrija Ilic" w:date="2015-09-06T19:30:00Z">
        <w:r w:rsidRPr="009851B8" w:rsidDel="006207E5">
          <w:rPr>
            <w:rFonts w:cs="Times New Roman"/>
            <w:szCs w:val="24"/>
            <w:rPrChange w:id="4664" w:author="Andrija Ilic" w:date="2015-09-07T19:37:00Z">
              <w:rPr>
                <w:b/>
              </w:rPr>
            </w:rPrChange>
          </w:rPr>
          <w:delText>Алтернативни сценарио:</w:delText>
        </w:r>
      </w:del>
    </w:p>
    <w:p w14:paraId="054E53A4" w14:textId="2F4B284C" w:rsidR="00077AF1" w:rsidRPr="009851B8" w:rsidDel="006207E5" w:rsidRDefault="00077AF1" w:rsidP="00077AF1">
      <w:pPr>
        <w:rPr>
          <w:del w:id="4665" w:author="Andrija Ilic" w:date="2015-09-06T19:30:00Z"/>
          <w:rFonts w:cs="Times New Roman"/>
          <w:szCs w:val="24"/>
          <w:rPrChange w:id="4666" w:author="Andrija Ilic" w:date="2015-09-07T19:37:00Z">
            <w:rPr>
              <w:del w:id="4667" w:author="Andrija Ilic" w:date="2015-09-06T19:30:00Z"/>
            </w:rPr>
          </w:rPrChange>
        </w:rPr>
      </w:pPr>
      <w:del w:id="4668" w:author="Andrija Ilic" w:date="2015-09-06T19:30:00Z">
        <w:r w:rsidRPr="009851B8" w:rsidDel="006207E5">
          <w:rPr>
            <w:rFonts w:cs="Times New Roman"/>
            <w:szCs w:val="24"/>
            <w:rPrChange w:id="4669" w:author="Andrija Ilic" w:date="2015-09-07T19:37:00Z">
              <w:rPr/>
            </w:rPrChange>
          </w:rPr>
          <w:delText>1.1 Систем враћа поруку о грешци при чувању запосленог. (ИА)</w:delText>
        </w:r>
      </w:del>
    </w:p>
    <w:p w14:paraId="28EB7998" w14:textId="7DCA74E4" w:rsidR="00352D60" w:rsidRPr="009851B8" w:rsidDel="006207E5" w:rsidRDefault="00352D60" w:rsidP="00077AF1">
      <w:pPr>
        <w:rPr>
          <w:del w:id="4670" w:author="Andrija Ilic" w:date="2015-09-06T19:30:00Z"/>
          <w:rFonts w:cs="Times New Roman"/>
          <w:szCs w:val="24"/>
          <w:rPrChange w:id="4671" w:author="Andrija Ilic" w:date="2015-09-07T19:37:00Z">
            <w:rPr>
              <w:del w:id="4672" w:author="Andrija Ilic" w:date="2015-09-06T19:30:00Z"/>
            </w:rPr>
          </w:rPrChange>
        </w:rPr>
      </w:pPr>
      <w:del w:id="4673" w:author="Andrija Ilic" w:date="2015-09-06T19:30:00Z">
        <w:r w:rsidRPr="009851B8" w:rsidDel="006207E5">
          <w:rPr>
            <w:rFonts w:cs="Times New Roman"/>
            <w:noProof/>
            <w:szCs w:val="24"/>
            <w:rPrChange w:id="4674" w:author="Andrija Ilic" w:date="2015-09-07T19:37:00Z">
              <w:rPr>
                <w:noProof/>
              </w:rPr>
            </w:rPrChange>
          </w:rPr>
          <w:drawing>
            <wp:inline distT="0" distB="0" distL="0" distR="0" wp14:anchorId="75A96910" wp14:editId="7F308026">
              <wp:extent cx="2917240" cy="1631092"/>
              <wp:effectExtent l="19050" t="0" r="0" b="0"/>
              <wp:docPr id="9" name="Picture 8" descr="DodavanjeZaposlenih-neuspel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davanjeZaposlenih-neuspela.jpg"/>
                      <pic:cNvPicPr/>
                    </pic:nvPicPr>
                    <pic:blipFill>
                      <a:blip r:embed="rId78" cstate="print"/>
                      <a:stretch>
                        <a:fillRect/>
                      </a:stretch>
                    </pic:blipFill>
                    <pic:spPr>
                      <a:xfrm>
                        <a:off x="0" y="0"/>
                        <a:ext cx="2918908" cy="1632025"/>
                      </a:xfrm>
                      <a:prstGeom prst="rect">
                        <a:avLst/>
                      </a:prstGeom>
                    </pic:spPr>
                  </pic:pic>
                </a:graphicData>
              </a:graphic>
            </wp:inline>
          </w:drawing>
        </w:r>
      </w:del>
    </w:p>
    <w:p w14:paraId="6CA48CD7" w14:textId="0D16F533" w:rsidR="00B92805" w:rsidRPr="009851B8" w:rsidDel="006207E5" w:rsidRDefault="00B92805" w:rsidP="00B92805">
      <w:pPr>
        <w:rPr>
          <w:ins w:id="4675" w:author="Boni" w:date="2014-09-07T21:12:00Z"/>
          <w:del w:id="4676" w:author="Andrija Ilic" w:date="2015-09-06T19:30:00Z"/>
          <w:rFonts w:cs="Times New Roman"/>
          <w:szCs w:val="24"/>
          <w:rPrChange w:id="4677" w:author="Andrija Ilic" w:date="2015-09-07T19:37:00Z">
            <w:rPr>
              <w:ins w:id="4678" w:author="Boni" w:date="2014-09-07T21:12:00Z"/>
              <w:del w:id="4679" w:author="Andrija Ilic" w:date="2015-09-06T19:30:00Z"/>
            </w:rPr>
          </w:rPrChange>
        </w:rPr>
      </w:pPr>
      <w:ins w:id="4680" w:author="Boni" w:date="2014-09-07T21:12:00Z">
        <w:del w:id="4681" w:author="Andrija Ilic" w:date="2015-09-06T19:30:00Z">
          <w:r w:rsidRPr="009851B8" w:rsidDel="006207E5">
            <w:rPr>
              <w:rFonts w:cs="Times New Roman"/>
              <w:szCs w:val="24"/>
              <w:rPrChange w:id="4682" w:author="Andrija Ilic" w:date="2015-09-07T19:37:00Z">
                <w:rPr/>
              </w:rPrChange>
            </w:rPr>
            <w:delText xml:space="preserve">Дијаграм </w:delText>
          </w:r>
        </w:del>
      </w:ins>
      <w:ins w:id="4683" w:author="Boni" w:date="2014-09-07T22:07:00Z">
        <w:del w:id="4684" w:author="Andrija Ilic" w:date="2015-09-06T19:30:00Z">
          <w:r w:rsidR="00003635" w:rsidRPr="009851B8" w:rsidDel="006207E5">
            <w:rPr>
              <w:rFonts w:cs="Times New Roman"/>
              <w:szCs w:val="24"/>
              <w:rPrChange w:id="4685" w:author="Andrija Ilic" w:date="2015-09-07T19:37:00Z">
                <w:rPr/>
              </w:rPrChange>
            </w:rPr>
            <w:delText>10</w:delText>
          </w:r>
        </w:del>
      </w:ins>
      <w:ins w:id="4686" w:author="Boni" w:date="2014-09-07T21:12:00Z">
        <w:del w:id="4687" w:author="Andrija Ilic" w:date="2015-09-06T19:30:00Z">
          <w:r w:rsidRPr="009851B8" w:rsidDel="006207E5">
            <w:rPr>
              <w:rFonts w:cs="Times New Roman"/>
              <w:szCs w:val="24"/>
              <w:rPrChange w:id="4688" w:author="Andrija Ilic" w:date="2015-09-07T19:37:00Z">
                <w:rPr/>
              </w:rPrChange>
            </w:rPr>
            <w:delText>. Случај коришћења:</w:delText>
          </w:r>
          <w:r w:rsidRPr="009851B8" w:rsidDel="006207E5">
            <w:rPr>
              <w:rFonts w:cs="Times New Roman"/>
              <w:szCs w:val="24"/>
              <w:rPrChange w:id="4689" w:author="Andrija Ilic" w:date="2015-09-07T19:37:00Z">
                <w:rPr>
                  <w:b/>
                </w:rPr>
              </w:rPrChange>
            </w:rPr>
            <w:delText xml:space="preserve"> </w:delText>
          </w:r>
          <w:r w:rsidRPr="009851B8" w:rsidDel="006207E5">
            <w:rPr>
              <w:rFonts w:cs="Times New Roman"/>
              <w:szCs w:val="24"/>
              <w:rPrChange w:id="4690" w:author="Andrija Ilic" w:date="2015-09-07T19:37:00Z">
                <w:rPr/>
              </w:rPrChange>
            </w:rPr>
            <w:delText>Додавање запослених – алтернативни сценарио</w:delText>
          </w:r>
        </w:del>
      </w:ins>
    </w:p>
    <w:p w14:paraId="7FBBFF06" w14:textId="44C9624B" w:rsidR="00077AF1" w:rsidRPr="009851B8" w:rsidDel="006207E5" w:rsidRDefault="00077AF1" w:rsidP="00BE2E08">
      <w:pPr>
        <w:rPr>
          <w:del w:id="4691" w:author="Andrija Ilic" w:date="2015-09-06T19:30:00Z"/>
          <w:rFonts w:cs="Times New Roman"/>
          <w:szCs w:val="24"/>
          <w:rPrChange w:id="4692" w:author="Andrija Ilic" w:date="2015-09-07T19:37:00Z">
            <w:rPr>
              <w:del w:id="4693" w:author="Andrija Ilic" w:date="2015-09-06T19:30:00Z"/>
              <w:b/>
            </w:rPr>
          </w:rPrChange>
        </w:rPr>
      </w:pPr>
    </w:p>
    <w:p w14:paraId="6A33912C" w14:textId="7CCCBCFF" w:rsidR="00BE2E08" w:rsidRPr="009851B8" w:rsidDel="006207E5" w:rsidRDefault="00BE2E08" w:rsidP="00BE2E08">
      <w:pPr>
        <w:rPr>
          <w:del w:id="4694" w:author="Andrija Ilic" w:date="2015-09-06T19:30:00Z"/>
          <w:rFonts w:cs="Times New Roman"/>
          <w:szCs w:val="24"/>
          <w:rPrChange w:id="4695" w:author="Andrija Ilic" w:date="2015-09-07T19:37:00Z">
            <w:rPr>
              <w:del w:id="4696" w:author="Andrija Ilic" w:date="2015-09-06T19:30:00Z"/>
              <w:b/>
            </w:rPr>
          </w:rPrChange>
        </w:rPr>
      </w:pPr>
    </w:p>
    <w:p w14:paraId="575538E6" w14:textId="2CA46353" w:rsidR="00BE2E08" w:rsidRPr="009851B8" w:rsidDel="006207E5" w:rsidRDefault="00BE2E08" w:rsidP="00BE2E08">
      <w:pPr>
        <w:rPr>
          <w:del w:id="4697" w:author="Andrija Ilic" w:date="2015-09-06T19:30:00Z"/>
          <w:rFonts w:cs="Times New Roman"/>
          <w:szCs w:val="24"/>
          <w:rPrChange w:id="4698" w:author="Andrija Ilic" w:date="2015-09-07T19:37:00Z">
            <w:rPr>
              <w:del w:id="4699" w:author="Andrija Ilic" w:date="2015-09-06T19:30:00Z"/>
            </w:rPr>
          </w:rPrChange>
        </w:rPr>
      </w:pPr>
      <w:del w:id="4700" w:author="Andrija Ilic" w:date="2015-09-06T19:30:00Z">
        <w:r w:rsidRPr="009851B8" w:rsidDel="006207E5">
          <w:rPr>
            <w:rFonts w:cs="Times New Roman"/>
            <w:szCs w:val="24"/>
            <w:rPrChange w:id="4701" w:author="Andrija Ilic" w:date="2015-09-07T19:37:00Z">
              <w:rPr>
                <w:b/>
              </w:rPr>
            </w:rPrChange>
          </w:rPr>
          <w:delText>ДС6</w:delText>
        </w:r>
      </w:del>
      <w:ins w:id="4702" w:author="Boni" w:date="2014-09-07T21:13:00Z">
        <w:del w:id="4703" w:author="Andrija Ilic" w:date="2015-09-06T19:30:00Z">
          <w:r w:rsidR="00C07A10" w:rsidRPr="009851B8" w:rsidDel="006207E5">
            <w:rPr>
              <w:rFonts w:cs="Times New Roman"/>
              <w:szCs w:val="24"/>
              <w:rPrChange w:id="4704" w:author="Andrija Ilic" w:date="2015-09-07T19:37:00Z">
                <w:rPr>
                  <w:b/>
                </w:rPr>
              </w:rPrChange>
            </w:rPr>
            <w:delText>ДС5</w:delText>
          </w:r>
        </w:del>
      </w:ins>
      <w:del w:id="4705" w:author="Andrija Ilic" w:date="2015-09-06T19:30:00Z">
        <w:r w:rsidRPr="009851B8" w:rsidDel="006207E5">
          <w:rPr>
            <w:rFonts w:cs="Times New Roman"/>
            <w:szCs w:val="24"/>
            <w:rPrChange w:id="4706" w:author="Andrija Ilic" w:date="2015-09-07T19:37:00Z">
              <w:rPr>
                <w:b/>
              </w:rPr>
            </w:rPrChange>
          </w:rPr>
          <w:delText>: Дијаграм секвенци за случај коришћења:</w:delText>
        </w:r>
        <w:r w:rsidR="00E37971" w:rsidRPr="009851B8" w:rsidDel="006207E5">
          <w:rPr>
            <w:rFonts w:cs="Times New Roman"/>
            <w:szCs w:val="24"/>
            <w:rPrChange w:id="4707" w:author="Andrija Ilic" w:date="2015-09-07T19:37:00Z">
              <w:rPr>
                <w:b/>
              </w:rPr>
            </w:rPrChange>
          </w:rPr>
          <w:delText xml:space="preserve"> Преглед рачуна</w:delText>
        </w:r>
      </w:del>
    </w:p>
    <w:p w14:paraId="7B74A951" w14:textId="398327E4" w:rsidR="00B77503" w:rsidRPr="009851B8" w:rsidDel="006207E5" w:rsidRDefault="00B77503" w:rsidP="00B77503">
      <w:pPr>
        <w:rPr>
          <w:del w:id="4708" w:author="Andrija Ilic" w:date="2015-09-06T19:30:00Z"/>
          <w:rFonts w:cs="Times New Roman"/>
          <w:szCs w:val="24"/>
          <w:rPrChange w:id="4709" w:author="Andrija Ilic" w:date="2015-09-07T19:37:00Z">
            <w:rPr>
              <w:del w:id="4710" w:author="Andrija Ilic" w:date="2015-09-06T19:30:00Z"/>
              <w:b/>
            </w:rPr>
          </w:rPrChange>
        </w:rPr>
      </w:pPr>
      <w:del w:id="4711" w:author="Andrija Ilic" w:date="2015-09-06T19:30:00Z">
        <w:r w:rsidRPr="009851B8" w:rsidDel="006207E5">
          <w:rPr>
            <w:rFonts w:cs="Times New Roman"/>
            <w:szCs w:val="24"/>
            <w:rPrChange w:id="4712" w:author="Andrija Ilic" w:date="2015-09-07T19:37:00Z">
              <w:rPr>
                <w:b/>
              </w:rPr>
            </w:rPrChange>
          </w:rPr>
          <w:delText>Основни сценарио СК</w:delText>
        </w:r>
      </w:del>
    </w:p>
    <w:p w14:paraId="4590797E" w14:textId="779E2D44" w:rsidR="00B77503" w:rsidRPr="009851B8" w:rsidDel="006207E5" w:rsidRDefault="00B77503" w:rsidP="003D2FF9">
      <w:pPr>
        <w:pStyle w:val="ListParagraph"/>
        <w:numPr>
          <w:ilvl w:val="0"/>
          <w:numId w:val="14"/>
        </w:numPr>
        <w:rPr>
          <w:del w:id="4713" w:author="Andrija Ilic" w:date="2015-09-06T19:30:00Z"/>
          <w:rFonts w:cs="Times New Roman"/>
          <w:szCs w:val="24"/>
          <w:rPrChange w:id="4714" w:author="Andrija Ilic" w:date="2015-09-07T19:37:00Z">
            <w:rPr>
              <w:del w:id="4715" w:author="Andrija Ilic" w:date="2015-09-06T19:30:00Z"/>
            </w:rPr>
          </w:rPrChange>
        </w:rPr>
      </w:pPr>
      <w:del w:id="4716" w:author="Andrija Ilic" w:date="2015-09-06T19:30:00Z">
        <w:r w:rsidRPr="009851B8" w:rsidDel="006207E5">
          <w:rPr>
            <w:rFonts w:cs="Times New Roman"/>
            <w:szCs w:val="24"/>
            <w:rPrChange w:id="4717" w:author="Andrija Ilic" w:date="2015-09-07T19:37:00Z">
              <w:rPr/>
            </w:rPrChange>
          </w:rPr>
          <w:delText>Систем врши претрагу рачуна по задатом критеријуму.(СО)</w:delText>
        </w:r>
      </w:del>
    </w:p>
    <w:p w14:paraId="5291B45C" w14:textId="25EE7B32" w:rsidR="00B77503" w:rsidRPr="009851B8" w:rsidDel="006207E5" w:rsidRDefault="00B77503" w:rsidP="003D2FF9">
      <w:pPr>
        <w:pStyle w:val="ListParagraph"/>
        <w:numPr>
          <w:ilvl w:val="0"/>
          <w:numId w:val="14"/>
        </w:numPr>
        <w:rPr>
          <w:del w:id="4718" w:author="Andrija Ilic" w:date="2015-09-06T19:30:00Z"/>
          <w:rFonts w:cs="Times New Roman"/>
          <w:szCs w:val="24"/>
          <w:rPrChange w:id="4719" w:author="Andrija Ilic" w:date="2015-09-07T19:37:00Z">
            <w:rPr>
              <w:del w:id="4720" w:author="Andrija Ilic" w:date="2015-09-06T19:30:00Z"/>
            </w:rPr>
          </w:rPrChange>
        </w:rPr>
      </w:pPr>
      <w:del w:id="4721" w:author="Andrija Ilic" w:date="2015-09-06T19:30:00Z">
        <w:r w:rsidRPr="009851B8" w:rsidDel="006207E5">
          <w:rPr>
            <w:rFonts w:cs="Times New Roman"/>
            <w:szCs w:val="24"/>
            <w:rPrChange w:id="4722" w:author="Andrija Ilic" w:date="2015-09-07T19:37:00Z">
              <w:rPr/>
            </w:rPrChange>
          </w:rPr>
          <w:delText>Систем приказује рачуне који одговарају задатој претрази.(ИА)</w:delText>
        </w:r>
      </w:del>
    </w:p>
    <w:p w14:paraId="3AC1023E" w14:textId="10D9EDB7" w:rsidR="00352D60" w:rsidRPr="009851B8" w:rsidDel="006207E5" w:rsidRDefault="00352D60" w:rsidP="00352D60">
      <w:pPr>
        <w:rPr>
          <w:ins w:id="4723" w:author="Boni" w:date="2014-09-07T21:21:00Z"/>
          <w:del w:id="4724" w:author="Andrija Ilic" w:date="2015-09-06T19:30:00Z"/>
          <w:rFonts w:cs="Times New Roman"/>
          <w:szCs w:val="24"/>
          <w:rPrChange w:id="4725" w:author="Andrija Ilic" w:date="2015-09-07T19:37:00Z">
            <w:rPr>
              <w:ins w:id="4726" w:author="Boni" w:date="2014-09-07T21:21:00Z"/>
              <w:del w:id="4727" w:author="Andrija Ilic" w:date="2015-09-06T19:30:00Z"/>
            </w:rPr>
          </w:rPrChange>
        </w:rPr>
      </w:pPr>
      <w:del w:id="4728" w:author="Andrija Ilic" w:date="2015-09-06T19:30:00Z">
        <w:r w:rsidRPr="009851B8" w:rsidDel="006207E5">
          <w:rPr>
            <w:rFonts w:cs="Times New Roman"/>
            <w:noProof/>
            <w:szCs w:val="24"/>
            <w:rPrChange w:id="4729" w:author="Andrija Ilic" w:date="2015-09-07T19:37:00Z">
              <w:rPr>
                <w:noProof/>
              </w:rPr>
            </w:rPrChange>
          </w:rPr>
          <w:drawing>
            <wp:inline distT="0" distB="0" distL="0" distR="0" wp14:anchorId="02B11D08" wp14:editId="5FB36CAF">
              <wp:extent cx="2663084" cy="1488989"/>
              <wp:effectExtent l="19050" t="0" r="3916" b="0"/>
              <wp:docPr id="12" name="Picture 11" descr="PretragaRacuna-uspel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tragaRacuna-uspela.jpg"/>
                      <pic:cNvPicPr/>
                    </pic:nvPicPr>
                    <pic:blipFill>
                      <a:blip r:embed="rId79" cstate="print"/>
                      <a:stretch>
                        <a:fillRect/>
                      </a:stretch>
                    </pic:blipFill>
                    <pic:spPr>
                      <a:xfrm>
                        <a:off x="0" y="0"/>
                        <a:ext cx="2669883" cy="1492790"/>
                      </a:xfrm>
                      <a:prstGeom prst="rect">
                        <a:avLst/>
                      </a:prstGeom>
                    </pic:spPr>
                  </pic:pic>
                </a:graphicData>
              </a:graphic>
            </wp:inline>
          </w:drawing>
        </w:r>
      </w:del>
    </w:p>
    <w:p w14:paraId="197FCFAE" w14:textId="4A20D4FC" w:rsidR="006D4D7C" w:rsidRPr="009851B8" w:rsidDel="006207E5" w:rsidRDefault="006D4D7C" w:rsidP="00352D60">
      <w:pPr>
        <w:rPr>
          <w:del w:id="4730" w:author="Andrija Ilic" w:date="2015-09-06T19:30:00Z"/>
          <w:rFonts w:cs="Times New Roman"/>
          <w:szCs w:val="24"/>
          <w:rPrChange w:id="4731" w:author="Andrija Ilic" w:date="2015-09-07T19:37:00Z">
            <w:rPr>
              <w:del w:id="4732" w:author="Andrija Ilic" w:date="2015-09-06T19:30:00Z"/>
            </w:rPr>
          </w:rPrChange>
        </w:rPr>
      </w:pPr>
      <w:ins w:id="4733" w:author="Boni" w:date="2014-09-07T21:21:00Z">
        <w:del w:id="4734" w:author="Andrija Ilic" w:date="2015-09-06T19:30:00Z">
          <w:r w:rsidRPr="009851B8" w:rsidDel="006207E5">
            <w:rPr>
              <w:rFonts w:cs="Times New Roman"/>
              <w:szCs w:val="24"/>
              <w:rPrChange w:id="4735" w:author="Andrija Ilic" w:date="2015-09-07T19:37:00Z">
                <w:rPr/>
              </w:rPrChange>
            </w:rPr>
            <w:delText>Дијаграм 1</w:delText>
          </w:r>
        </w:del>
      </w:ins>
      <w:ins w:id="4736" w:author="Boni" w:date="2014-09-07T22:07:00Z">
        <w:del w:id="4737" w:author="Andrija Ilic" w:date="2015-09-06T19:30:00Z">
          <w:r w:rsidR="00003635" w:rsidRPr="009851B8" w:rsidDel="006207E5">
            <w:rPr>
              <w:rFonts w:cs="Times New Roman"/>
              <w:szCs w:val="24"/>
              <w:rPrChange w:id="4738" w:author="Andrija Ilic" w:date="2015-09-07T19:37:00Z">
                <w:rPr/>
              </w:rPrChange>
            </w:rPr>
            <w:delText>1</w:delText>
          </w:r>
        </w:del>
      </w:ins>
      <w:ins w:id="4739" w:author="Boni" w:date="2014-09-07T21:21:00Z">
        <w:del w:id="4740" w:author="Andrija Ilic" w:date="2015-09-06T19:30:00Z">
          <w:r w:rsidRPr="009851B8" w:rsidDel="006207E5">
            <w:rPr>
              <w:rFonts w:cs="Times New Roman"/>
              <w:szCs w:val="24"/>
              <w:rPrChange w:id="4741" w:author="Andrija Ilic" w:date="2015-09-07T19:37:00Z">
                <w:rPr/>
              </w:rPrChange>
            </w:rPr>
            <w:delText>. Случај коришћења:</w:delText>
          </w:r>
          <w:r w:rsidRPr="009851B8" w:rsidDel="006207E5">
            <w:rPr>
              <w:rFonts w:cs="Times New Roman"/>
              <w:szCs w:val="24"/>
              <w:rPrChange w:id="4742" w:author="Andrija Ilic" w:date="2015-09-07T19:37:00Z">
                <w:rPr>
                  <w:b/>
                </w:rPr>
              </w:rPrChange>
            </w:rPr>
            <w:delText xml:space="preserve"> </w:delText>
          </w:r>
          <w:r w:rsidRPr="009851B8" w:rsidDel="006207E5">
            <w:rPr>
              <w:rFonts w:cs="Times New Roman"/>
              <w:szCs w:val="24"/>
              <w:rPrChange w:id="4743" w:author="Andrija Ilic" w:date="2015-09-07T19:37:00Z">
                <w:rPr/>
              </w:rPrChange>
            </w:rPr>
            <w:delText>Преглед рачуна</w:delText>
          </w:r>
        </w:del>
      </w:ins>
    </w:p>
    <w:p w14:paraId="574F00CE" w14:textId="689797DE" w:rsidR="00B77503" w:rsidRPr="009851B8" w:rsidDel="006207E5" w:rsidRDefault="00B77503" w:rsidP="00B77503">
      <w:pPr>
        <w:rPr>
          <w:del w:id="4744" w:author="Andrija Ilic" w:date="2015-09-06T19:30:00Z"/>
          <w:rFonts w:cs="Times New Roman"/>
          <w:szCs w:val="24"/>
          <w:rPrChange w:id="4745" w:author="Andrija Ilic" w:date="2015-09-07T19:37:00Z">
            <w:rPr>
              <w:del w:id="4746" w:author="Andrija Ilic" w:date="2015-09-06T19:30:00Z"/>
              <w:b/>
            </w:rPr>
          </w:rPrChange>
        </w:rPr>
      </w:pPr>
      <w:del w:id="4747" w:author="Andrija Ilic" w:date="2015-09-06T19:30:00Z">
        <w:r w:rsidRPr="009851B8" w:rsidDel="006207E5">
          <w:rPr>
            <w:rFonts w:cs="Times New Roman"/>
            <w:szCs w:val="24"/>
            <w:rPrChange w:id="4748" w:author="Andrija Ilic" w:date="2015-09-07T19:37:00Z">
              <w:rPr>
                <w:b/>
              </w:rPr>
            </w:rPrChange>
          </w:rPr>
          <w:delText>Алтернативни сценарио:</w:delText>
        </w:r>
      </w:del>
    </w:p>
    <w:p w14:paraId="0CDEBA54" w14:textId="1AAA1510" w:rsidR="00FD289F" w:rsidRPr="009851B8" w:rsidDel="006207E5" w:rsidRDefault="00FD289F" w:rsidP="00B77503">
      <w:pPr>
        <w:rPr>
          <w:del w:id="4749" w:author="Andrija Ilic" w:date="2015-09-06T19:30:00Z"/>
          <w:rFonts w:cs="Times New Roman"/>
          <w:szCs w:val="24"/>
          <w:rPrChange w:id="4750" w:author="Andrija Ilic" w:date="2015-09-07T19:37:00Z">
            <w:rPr>
              <w:del w:id="4751" w:author="Andrija Ilic" w:date="2015-09-06T19:30:00Z"/>
              <w:b/>
            </w:rPr>
          </w:rPrChange>
        </w:rPr>
      </w:pPr>
    </w:p>
    <w:p w14:paraId="579ED3AC" w14:textId="5CF5F0C8" w:rsidR="00B77503" w:rsidRPr="009851B8" w:rsidDel="006207E5" w:rsidRDefault="003D2FF9" w:rsidP="00B77503">
      <w:pPr>
        <w:rPr>
          <w:del w:id="4752" w:author="Andrija Ilic" w:date="2015-09-06T19:30:00Z"/>
          <w:rFonts w:cs="Times New Roman"/>
          <w:szCs w:val="24"/>
          <w:rPrChange w:id="4753" w:author="Andrija Ilic" w:date="2015-09-07T19:37:00Z">
            <w:rPr>
              <w:del w:id="4754" w:author="Andrija Ilic" w:date="2015-09-06T19:30:00Z"/>
            </w:rPr>
          </w:rPrChange>
        </w:rPr>
      </w:pPr>
      <w:del w:id="4755" w:author="Andrija Ilic" w:date="2015-09-06T19:30:00Z">
        <w:r w:rsidRPr="009851B8" w:rsidDel="006207E5">
          <w:rPr>
            <w:rFonts w:cs="Times New Roman"/>
            <w:szCs w:val="24"/>
            <w:rPrChange w:id="4756" w:author="Andrija Ilic" w:date="2015-09-07T19:37:00Z">
              <w:rPr/>
            </w:rPrChange>
          </w:rPr>
          <w:delText>1</w:delText>
        </w:r>
        <w:r w:rsidR="00B77503" w:rsidRPr="009851B8" w:rsidDel="006207E5">
          <w:rPr>
            <w:rFonts w:cs="Times New Roman"/>
            <w:szCs w:val="24"/>
            <w:rPrChange w:id="4757" w:author="Andrija Ilic" w:date="2015-09-07T19:37:00Z">
              <w:rPr/>
            </w:rPrChange>
          </w:rPr>
          <w:delText>.1 Систем приказје поруку да за дате критеријуме не постоје рачуни. (ИА) Прекида се извршење.</w:delText>
        </w:r>
      </w:del>
    </w:p>
    <w:p w14:paraId="032B5F4E" w14:textId="75CFE089" w:rsidR="00352D60" w:rsidRPr="009851B8" w:rsidDel="006207E5" w:rsidRDefault="00352D60" w:rsidP="00B77503">
      <w:pPr>
        <w:rPr>
          <w:ins w:id="4758" w:author="Boni" w:date="2014-09-07T21:21:00Z"/>
          <w:del w:id="4759" w:author="Andrija Ilic" w:date="2015-09-06T19:30:00Z"/>
          <w:rFonts w:cs="Times New Roman"/>
          <w:szCs w:val="24"/>
          <w:rPrChange w:id="4760" w:author="Andrija Ilic" w:date="2015-09-07T19:37:00Z">
            <w:rPr>
              <w:ins w:id="4761" w:author="Boni" w:date="2014-09-07T21:21:00Z"/>
              <w:del w:id="4762" w:author="Andrija Ilic" w:date="2015-09-06T19:30:00Z"/>
            </w:rPr>
          </w:rPrChange>
        </w:rPr>
      </w:pPr>
      <w:del w:id="4763" w:author="Andrija Ilic" w:date="2015-09-06T19:30:00Z">
        <w:r w:rsidRPr="009851B8" w:rsidDel="006207E5">
          <w:rPr>
            <w:rFonts w:cs="Times New Roman"/>
            <w:noProof/>
            <w:szCs w:val="24"/>
            <w:rPrChange w:id="4764" w:author="Andrija Ilic" w:date="2015-09-07T19:37:00Z">
              <w:rPr>
                <w:noProof/>
              </w:rPr>
            </w:rPrChange>
          </w:rPr>
          <w:drawing>
            <wp:inline distT="0" distB="0" distL="0" distR="0" wp14:anchorId="015D58F0" wp14:editId="75298DC1">
              <wp:extent cx="2839888" cy="1587843"/>
              <wp:effectExtent l="19050" t="0" r="0" b="0"/>
              <wp:docPr id="13" name="Picture 12" descr="PretragaRacuna-neuspel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tragaRacuna-neuspela.jpg"/>
                      <pic:cNvPicPr/>
                    </pic:nvPicPr>
                    <pic:blipFill>
                      <a:blip r:embed="rId80" cstate="print"/>
                      <a:stretch>
                        <a:fillRect/>
                      </a:stretch>
                    </pic:blipFill>
                    <pic:spPr>
                      <a:xfrm>
                        <a:off x="0" y="0"/>
                        <a:ext cx="2841512" cy="1588751"/>
                      </a:xfrm>
                      <a:prstGeom prst="rect">
                        <a:avLst/>
                      </a:prstGeom>
                    </pic:spPr>
                  </pic:pic>
                </a:graphicData>
              </a:graphic>
            </wp:inline>
          </w:drawing>
        </w:r>
      </w:del>
    </w:p>
    <w:p w14:paraId="31F3E371" w14:textId="75906E5A" w:rsidR="006D4D7C" w:rsidRPr="009851B8" w:rsidDel="006207E5" w:rsidRDefault="006D4D7C" w:rsidP="006D4D7C">
      <w:pPr>
        <w:rPr>
          <w:ins w:id="4765" w:author="Boni" w:date="2014-09-07T21:21:00Z"/>
          <w:del w:id="4766" w:author="Andrija Ilic" w:date="2015-09-06T19:30:00Z"/>
          <w:rFonts w:cs="Times New Roman"/>
          <w:szCs w:val="24"/>
          <w:rPrChange w:id="4767" w:author="Andrija Ilic" w:date="2015-09-07T19:37:00Z">
            <w:rPr>
              <w:ins w:id="4768" w:author="Boni" w:date="2014-09-07T21:21:00Z"/>
              <w:del w:id="4769" w:author="Andrija Ilic" w:date="2015-09-06T19:30:00Z"/>
            </w:rPr>
          </w:rPrChange>
        </w:rPr>
      </w:pPr>
      <w:ins w:id="4770" w:author="Boni" w:date="2014-09-07T21:21:00Z">
        <w:del w:id="4771" w:author="Andrija Ilic" w:date="2015-09-06T19:30:00Z">
          <w:r w:rsidRPr="009851B8" w:rsidDel="006207E5">
            <w:rPr>
              <w:rFonts w:cs="Times New Roman"/>
              <w:szCs w:val="24"/>
              <w:rPrChange w:id="4772" w:author="Andrija Ilic" w:date="2015-09-07T19:37:00Z">
                <w:rPr/>
              </w:rPrChange>
            </w:rPr>
            <w:delText>Дијаграм 1</w:delText>
          </w:r>
        </w:del>
      </w:ins>
      <w:ins w:id="4773" w:author="Boni" w:date="2014-09-07T22:07:00Z">
        <w:del w:id="4774" w:author="Andrija Ilic" w:date="2015-09-06T19:30:00Z">
          <w:r w:rsidR="00003635" w:rsidRPr="009851B8" w:rsidDel="006207E5">
            <w:rPr>
              <w:rFonts w:cs="Times New Roman"/>
              <w:szCs w:val="24"/>
              <w:rPrChange w:id="4775" w:author="Andrija Ilic" w:date="2015-09-07T19:37:00Z">
                <w:rPr/>
              </w:rPrChange>
            </w:rPr>
            <w:delText>2</w:delText>
          </w:r>
        </w:del>
      </w:ins>
      <w:ins w:id="4776" w:author="Boni" w:date="2014-09-07T21:21:00Z">
        <w:del w:id="4777" w:author="Andrija Ilic" w:date="2015-09-06T19:30:00Z">
          <w:r w:rsidRPr="009851B8" w:rsidDel="006207E5">
            <w:rPr>
              <w:rFonts w:cs="Times New Roman"/>
              <w:szCs w:val="24"/>
              <w:rPrChange w:id="4778" w:author="Andrija Ilic" w:date="2015-09-07T19:37:00Z">
                <w:rPr/>
              </w:rPrChange>
            </w:rPr>
            <w:delText>. Случај коришћења:</w:delText>
          </w:r>
          <w:r w:rsidRPr="009851B8" w:rsidDel="006207E5">
            <w:rPr>
              <w:rFonts w:cs="Times New Roman"/>
              <w:szCs w:val="24"/>
              <w:rPrChange w:id="4779" w:author="Andrija Ilic" w:date="2015-09-07T19:37:00Z">
                <w:rPr>
                  <w:b/>
                </w:rPr>
              </w:rPrChange>
            </w:rPr>
            <w:delText xml:space="preserve"> </w:delText>
          </w:r>
          <w:r w:rsidRPr="009851B8" w:rsidDel="006207E5">
            <w:rPr>
              <w:rFonts w:cs="Times New Roman"/>
              <w:szCs w:val="24"/>
              <w:rPrChange w:id="4780" w:author="Andrija Ilic" w:date="2015-09-07T19:37:00Z">
                <w:rPr/>
              </w:rPrChange>
            </w:rPr>
            <w:delText>Преглед рачуна – алтернативни сценарио</w:delText>
          </w:r>
        </w:del>
      </w:ins>
    </w:p>
    <w:p w14:paraId="7469310E" w14:textId="40E65D05" w:rsidR="006D4D7C" w:rsidRPr="009851B8" w:rsidDel="006207E5" w:rsidRDefault="006D4D7C" w:rsidP="00B77503">
      <w:pPr>
        <w:rPr>
          <w:del w:id="4781" w:author="Andrija Ilic" w:date="2015-09-06T19:30:00Z"/>
          <w:rFonts w:cs="Times New Roman"/>
          <w:szCs w:val="24"/>
          <w:rPrChange w:id="4782" w:author="Andrija Ilic" w:date="2015-09-07T19:37:00Z">
            <w:rPr>
              <w:del w:id="4783" w:author="Andrija Ilic" w:date="2015-09-06T19:30:00Z"/>
            </w:rPr>
          </w:rPrChange>
        </w:rPr>
      </w:pPr>
    </w:p>
    <w:p w14:paraId="028BD01D" w14:textId="28494EEE" w:rsidR="00252993" w:rsidRPr="009851B8" w:rsidDel="006207E5" w:rsidRDefault="00C07A10">
      <w:pPr>
        <w:rPr>
          <w:ins w:id="4784" w:author="Boni" w:date="2014-09-07T21:15:00Z"/>
          <w:del w:id="4785" w:author="Andrija Ilic" w:date="2015-09-06T19:30:00Z"/>
          <w:rFonts w:cs="Times New Roman"/>
          <w:szCs w:val="24"/>
          <w:rPrChange w:id="4786" w:author="Andrija Ilic" w:date="2015-09-07T19:37:00Z">
            <w:rPr>
              <w:ins w:id="4787" w:author="Boni" w:date="2014-09-07T21:15:00Z"/>
              <w:del w:id="4788" w:author="Andrija Ilic" w:date="2015-09-06T19:30:00Z"/>
              <w:b/>
            </w:rPr>
          </w:rPrChange>
        </w:rPr>
        <w:pPrChange w:id="4789" w:author="Boni" w:date="2014-09-07T21:13:00Z">
          <w:pPr>
            <w:jc w:val="center"/>
          </w:pPr>
        </w:pPrChange>
      </w:pPr>
      <w:ins w:id="4790" w:author="Boni" w:date="2014-09-07T21:13:00Z">
        <w:del w:id="4791" w:author="Andrija Ilic" w:date="2015-09-06T19:30:00Z">
          <w:r w:rsidRPr="009851B8" w:rsidDel="006207E5">
            <w:rPr>
              <w:rFonts w:cs="Times New Roman"/>
              <w:szCs w:val="24"/>
              <w:rPrChange w:id="4792" w:author="Andrija Ilic" w:date="2015-09-07T19:37:00Z">
                <w:rPr>
                  <w:b/>
                </w:rPr>
              </w:rPrChange>
            </w:rPr>
            <w:delText>ДС6: Дијаграм секвенци за случај коришћења</w:delText>
          </w:r>
        </w:del>
      </w:ins>
      <w:ins w:id="4793" w:author="Boni" w:date="2014-09-07T21:18:00Z">
        <w:del w:id="4794" w:author="Andrija Ilic" w:date="2015-09-06T19:30:00Z">
          <w:r w:rsidR="006D4D7C" w:rsidRPr="009851B8" w:rsidDel="006207E5">
            <w:rPr>
              <w:rFonts w:cs="Times New Roman"/>
              <w:szCs w:val="24"/>
              <w:rPrChange w:id="4795" w:author="Andrija Ilic" w:date="2015-09-07T19:37:00Z">
                <w:rPr>
                  <w:b/>
                </w:rPr>
              </w:rPrChange>
            </w:rPr>
            <w:delText>: Одјава са система</w:delText>
          </w:r>
        </w:del>
      </w:ins>
    </w:p>
    <w:p w14:paraId="48BB9CE9" w14:textId="1F65C2A0" w:rsidR="002441C7" w:rsidRPr="009851B8" w:rsidDel="006207E5" w:rsidRDefault="002441C7" w:rsidP="002441C7">
      <w:pPr>
        <w:rPr>
          <w:ins w:id="4796" w:author="Boni" w:date="2014-09-07T21:15:00Z"/>
          <w:del w:id="4797" w:author="Andrija Ilic" w:date="2015-09-06T19:30:00Z"/>
          <w:rFonts w:cs="Times New Roman"/>
          <w:szCs w:val="24"/>
          <w:rPrChange w:id="4798" w:author="Andrija Ilic" w:date="2015-09-07T19:37:00Z">
            <w:rPr>
              <w:ins w:id="4799" w:author="Boni" w:date="2014-09-07T21:15:00Z"/>
              <w:del w:id="4800" w:author="Andrija Ilic" w:date="2015-09-06T19:30:00Z"/>
              <w:b/>
            </w:rPr>
          </w:rPrChange>
        </w:rPr>
      </w:pPr>
      <w:ins w:id="4801" w:author="Boni" w:date="2014-09-07T21:15:00Z">
        <w:del w:id="4802" w:author="Andrija Ilic" w:date="2015-09-06T19:30:00Z">
          <w:r w:rsidRPr="009851B8" w:rsidDel="006207E5">
            <w:rPr>
              <w:rFonts w:cs="Times New Roman"/>
              <w:szCs w:val="24"/>
              <w:rPrChange w:id="4803" w:author="Andrija Ilic" w:date="2015-09-07T19:37:00Z">
                <w:rPr>
                  <w:b/>
                </w:rPr>
              </w:rPrChange>
            </w:rPr>
            <w:delText>Основни сценарио СК</w:delText>
          </w:r>
        </w:del>
      </w:ins>
    </w:p>
    <w:p w14:paraId="607F6F36" w14:textId="7CFAA707" w:rsidR="002441C7" w:rsidRPr="009851B8" w:rsidDel="006207E5" w:rsidRDefault="002441C7" w:rsidP="002441C7">
      <w:pPr>
        <w:pStyle w:val="ListParagraph"/>
        <w:numPr>
          <w:ilvl w:val="0"/>
          <w:numId w:val="31"/>
        </w:numPr>
        <w:ind w:left="720"/>
        <w:rPr>
          <w:ins w:id="4804" w:author="Boni" w:date="2014-09-07T21:15:00Z"/>
          <w:del w:id="4805" w:author="Andrija Ilic" w:date="2015-09-06T19:30:00Z"/>
          <w:rFonts w:cs="Times New Roman"/>
          <w:szCs w:val="24"/>
          <w:rPrChange w:id="4806" w:author="Andrija Ilic" w:date="2015-09-07T19:37:00Z">
            <w:rPr>
              <w:ins w:id="4807" w:author="Boni" w:date="2014-09-07T21:15:00Z"/>
              <w:del w:id="4808" w:author="Andrija Ilic" w:date="2015-09-06T19:30:00Z"/>
            </w:rPr>
          </w:rPrChange>
        </w:rPr>
      </w:pPr>
      <w:ins w:id="4809" w:author="Boni" w:date="2014-09-07T21:15:00Z">
        <w:del w:id="4810" w:author="Andrija Ilic" w:date="2015-09-06T19:30:00Z">
          <w:r w:rsidRPr="009851B8" w:rsidDel="006207E5">
            <w:rPr>
              <w:rFonts w:cs="Times New Roman"/>
              <w:szCs w:val="24"/>
              <w:rPrChange w:id="4811" w:author="Andrija Ilic" w:date="2015-09-07T19:37:00Z">
                <w:rPr/>
              </w:rPrChange>
            </w:rPr>
            <w:delText xml:space="preserve">Систем </w:delText>
          </w:r>
          <w:r w:rsidRPr="009851B8" w:rsidDel="006207E5">
            <w:rPr>
              <w:rFonts w:cs="Times New Roman"/>
              <w:szCs w:val="24"/>
              <w:u w:val="single"/>
              <w:rPrChange w:id="4812" w:author="Andrija Ilic" w:date="2015-09-07T19:37:00Z">
                <w:rPr>
                  <w:u w:val="single"/>
                </w:rPr>
              </w:rPrChange>
            </w:rPr>
            <w:delText>одјављује корисника</w:delText>
          </w:r>
          <w:r w:rsidRPr="009851B8" w:rsidDel="006207E5">
            <w:rPr>
              <w:rFonts w:cs="Times New Roman"/>
              <w:szCs w:val="24"/>
              <w:rPrChange w:id="4813" w:author="Andrija Ilic" w:date="2015-09-07T19:37:00Z">
                <w:rPr/>
              </w:rPrChange>
            </w:rPr>
            <w:delText>.(СО)</w:delText>
          </w:r>
        </w:del>
      </w:ins>
    </w:p>
    <w:p w14:paraId="13DA4FEC" w14:textId="1E15CEEA" w:rsidR="002441C7" w:rsidRPr="009851B8" w:rsidDel="006207E5" w:rsidRDefault="002441C7" w:rsidP="002441C7">
      <w:pPr>
        <w:pStyle w:val="ListParagraph"/>
        <w:numPr>
          <w:ilvl w:val="0"/>
          <w:numId w:val="31"/>
        </w:numPr>
        <w:ind w:left="720"/>
        <w:rPr>
          <w:ins w:id="4814" w:author="Boni" w:date="2014-09-07T21:24:00Z"/>
          <w:del w:id="4815" w:author="Andrija Ilic" w:date="2015-09-06T19:30:00Z"/>
          <w:rFonts w:cs="Times New Roman"/>
          <w:szCs w:val="24"/>
          <w:rPrChange w:id="4816" w:author="Andrija Ilic" w:date="2015-09-07T19:37:00Z">
            <w:rPr>
              <w:ins w:id="4817" w:author="Boni" w:date="2014-09-07T21:24:00Z"/>
              <w:del w:id="4818" w:author="Andrija Ilic" w:date="2015-09-06T19:30:00Z"/>
            </w:rPr>
          </w:rPrChange>
        </w:rPr>
      </w:pPr>
      <w:ins w:id="4819" w:author="Boni" w:date="2014-09-07T21:15:00Z">
        <w:del w:id="4820" w:author="Andrija Ilic" w:date="2015-09-06T19:30:00Z">
          <w:r w:rsidRPr="009851B8" w:rsidDel="006207E5">
            <w:rPr>
              <w:rFonts w:cs="Times New Roman"/>
              <w:szCs w:val="24"/>
              <w:rPrChange w:id="4821" w:author="Andrija Ilic" w:date="2015-09-07T19:37:00Z">
                <w:rPr/>
              </w:rPrChange>
            </w:rPr>
            <w:delText xml:space="preserve">Систем </w:delText>
          </w:r>
          <w:r w:rsidRPr="009851B8" w:rsidDel="006207E5">
            <w:rPr>
              <w:rFonts w:cs="Times New Roman"/>
              <w:szCs w:val="24"/>
              <w:u w:val="single"/>
              <w:rPrChange w:id="4822" w:author="Andrija Ilic" w:date="2015-09-07T19:37:00Z">
                <w:rPr>
                  <w:u w:val="single"/>
                </w:rPr>
              </w:rPrChange>
            </w:rPr>
            <w:delText>приказује</w:delText>
          </w:r>
          <w:r w:rsidRPr="009851B8" w:rsidDel="006207E5">
            <w:rPr>
              <w:rFonts w:cs="Times New Roman"/>
              <w:szCs w:val="24"/>
              <w:rPrChange w:id="4823" w:author="Andrija Ilic" w:date="2015-09-07T19:37:00Z">
                <w:rPr/>
              </w:rPrChange>
            </w:rPr>
            <w:delText xml:space="preserve"> кориснику поруку о успешној одјави.(ИА) </w:delText>
          </w:r>
        </w:del>
      </w:ins>
    </w:p>
    <w:p w14:paraId="3938DA64" w14:textId="45AFAEF0" w:rsidR="00252993" w:rsidRPr="009851B8" w:rsidDel="006207E5" w:rsidRDefault="00252993">
      <w:pPr>
        <w:pStyle w:val="ListParagraph"/>
        <w:rPr>
          <w:ins w:id="4824" w:author="Boni" w:date="2014-09-07T21:24:00Z"/>
          <w:del w:id="4825" w:author="Andrija Ilic" w:date="2015-09-06T19:30:00Z"/>
          <w:rFonts w:cs="Times New Roman"/>
          <w:szCs w:val="24"/>
          <w:rPrChange w:id="4826" w:author="Andrija Ilic" w:date="2015-09-07T19:37:00Z">
            <w:rPr>
              <w:ins w:id="4827" w:author="Boni" w:date="2014-09-07T21:24:00Z"/>
              <w:del w:id="4828" w:author="Andrija Ilic" w:date="2015-09-06T19:30:00Z"/>
            </w:rPr>
          </w:rPrChange>
        </w:rPr>
        <w:pPrChange w:id="4829" w:author="Boni" w:date="2014-09-07T21:24:00Z">
          <w:pPr>
            <w:pStyle w:val="ListParagraph"/>
            <w:numPr>
              <w:numId w:val="31"/>
            </w:numPr>
            <w:ind w:left="786" w:hanging="360"/>
          </w:pPr>
        </w:pPrChange>
      </w:pPr>
    </w:p>
    <w:p w14:paraId="551EF702" w14:textId="795D5062" w:rsidR="00252993" w:rsidRPr="009851B8" w:rsidDel="006207E5" w:rsidRDefault="00252993">
      <w:pPr>
        <w:pStyle w:val="ListParagraph"/>
        <w:rPr>
          <w:ins w:id="4830" w:author="Boni" w:date="2014-09-07T21:24:00Z"/>
          <w:del w:id="4831" w:author="Andrija Ilic" w:date="2015-09-06T19:30:00Z"/>
          <w:rFonts w:cs="Times New Roman"/>
          <w:szCs w:val="24"/>
          <w:rPrChange w:id="4832" w:author="Andrija Ilic" w:date="2015-09-07T19:37:00Z">
            <w:rPr>
              <w:ins w:id="4833" w:author="Boni" w:date="2014-09-07T21:24:00Z"/>
              <w:del w:id="4834" w:author="Andrija Ilic" w:date="2015-09-06T19:30:00Z"/>
            </w:rPr>
          </w:rPrChange>
        </w:rPr>
        <w:pPrChange w:id="4835" w:author="Boni" w:date="2014-09-07T21:24:00Z">
          <w:pPr>
            <w:pStyle w:val="ListParagraph"/>
            <w:numPr>
              <w:numId w:val="31"/>
            </w:numPr>
            <w:ind w:left="786" w:hanging="360"/>
          </w:pPr>
        </w:pPrChange>
      </w:pPr>
      <w:ins w:id="4836" w:author="Boni" w:date="2014-09-07T21:24:00Z">
        <w:del w:id="4837" w:author="Andrija Ilic" w:date="2015-09-06T19:30:00Z">
          <w:r w:rsidRPr="009851B8" w:rsidDel="006207E5">
            <w:rPr>
              <w:rFonts w:cs="Times New Roman"/>
              <w:noProof/>
              <w:szCs w:val="24"/>
              <w:rPrChange w:id="4838" w:author="Andrija Ilic" w:date="2015-09-07T19:37:00Z">
                <w:rPr>
                  <w:noProof/>
                  <w:color w:val="0000FF" w:themeColor="hyperlink"/>
                  <w:u w:val="single"/>
                </w:rPr>
              </w:rPrChange>
            </w:rPr>
            <w:drawing>
              <wp:inline distT="0" distB="0" distL="0" distR="0" wp14:anchorId="56302983" wp14:editId="10B56A79">
                <wp:extent cx="2647310" cy="1610771"/>
                <wp:effectExtent l="19050" t="0" r="640" b="0"/>
                <wp:docPr id="64" name="Picture 63" descr="OdjavaSaSiste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djavaSaSistema.jpg"/>
                        <pic:cNvPicPr/>
                      </pic:nvPicPr>
                      <pic:blipFill>
                        <a:blip r:embed="rId81" cstate="print"/>
                        <a:stretch>
                          <a:fillRect/>
                        </a:stretch>
                      </pic:blipFill>
                      <pic:spPr>
                        <a:xfrm>
                          <a:off x="0" y="0"/>
                          <a:ext cx="2649260" cy="1611958"/>
                        </a:xfrm>
                        <a:prstGeom prst="rect">
                          <a:avLst/>
                        </a:prstGeom>
                      </pic:spPr>
                    </pic:pic>
                  </a:graphicData>
                </a:graphic>
              </wp:inline>
            </w:drawing>
          </w:r>
        </w:del>
      </w:ins>
    </w:p>
    <w:p w14:paraId="1FF6E8E9" w14:textId="5527BDD0" w:rsidR="006D4D7C" w:rsidRPr="009851B8" w:rsidDel="006207E5" w:rsidRDefault="006D4D7C" w:rsidP="006D4D7C">
      <w:pPr>
        <w:rPr>
          <w:ins w:id="4839" w:author="Boni" w:date="2014-09-07T21:24:00Z"/>
          <w:del w:id="4840" w:author="Andrija Ilic" w:date="2015-09-06T19:30:00Z"/>
          <w:rFonts w:cs="Times New Roman"/>
          <w:szCs w:val="24"/>
          <w:rPrChange w:id="4841" w:author="Andrija Ilic" w:date="2015-09-07T19:37:00Z">
            <w:rPr>
              <w:ins w:id="4842" w:author="Boni" w:date="2014-09-07T21:24:00Z"/>
              <w:del w:id="4843" w:author="Andrija Ilic" w:date="2015-09-06T19:30:00Z"/>
            </w:rPr>
          </w:rPrChange>
        </w:rPr>
      </w:pPr>
      <w:ins w:id="4844" w:author="Boni" w:date="2014-09-07T21:24:00Z">
        <w:del w:id="4845" w:author="Andrija Ilic" w:date="2015-09-06T19:30:00Z">
          <w:r w:rsidRPr="009851B8" w:rsidDel="006207E5">
            <w:rPr>
              <w:rFonts w:cs="Times New Roman"/>
              <w:szCs w:val="24"/>
              <w:rPrChange w:id="4846" w:author="Andrija Ilic" w:date="2015-09-07T19:37:00Z">
                <w:rPr/>
              </w:rPrChange>
            </w:rPr>
            <w:delText>Дијаграм 1</w:delText>
          </w:r>
        </w:del>
      </w:ins>
      <w:ins w:id="4847" w:author="Boni" w:date="2014-09-07T22:07:00Z">
        <w:del w:id="4848" w:author="Andrija Ilic" w:date="2015-09-06T19:30:00Z">
          <w:r w:rsidR="00003635" w:rsidRPr="009851B8" w:rsidDel="006207E5">
            <w:rPr>
              <w:rFonts w:cs="Times New Roman"/>
              <w:szCs w:val="24"/>
              <w:rPrChange w:id="4849" w:author="Andrija Ilic" w:date="2015-09-07T19:37:00Z">
                <w:rPr/>
              </w:rPrChange>
            </w:rPr>
            <w:delText>3</w:delText>
          </w:r>
        </w:del>
      </w:ins>
      <w:ins w:id="4850" w:author="Boni" w:date="2014-09-07T21:24:00Z">
        <w:del w:id="4851" w:author="Andrija Ilic" w:date="2015-09-06T19:30:00Z">
          <w:r w:rsidRPr="009851B8" w:rsidDel="006207E5">
            <w:rPr>
              <w:rFonts w:cs="Times New Roman"/>
              <w:szCs w:val="24"/>
              <w:rPrChange w:id="4852" w:author="Andrija Ilic" w:date="2015-09-07T19:37:00Z">
                <w:rPr/>
              </w:rPrChange>
            </w:rPr>
            <w:delText>. Случај коришћења:</w:delText>
          </w:r>
          <w:r w:rsidRPr="009851B8" w:rsidDel="006207E5">
            <w:rPr>
              <w:rFonts w:cs="Times New Roman"/>
              <w:szCs w:val="24"/>
              <w:rPrChange w:id="4853" w:author="Andrija Ilic" w:date="2015-09-07T19:37:00Z">
                <w:rPr>
                  <w:b/>
                </w:rPr>
              </w:rPrChange>
            </w:rPr>
            <w:delText xml:space="preserve"> </w:delText>
          </w:r>
          <w:r w:rsidRPr="009851B8" w:rsidDel="006207E5">
            <w:rPr>
              <w:rFonts w:cs="Times New Roman"/>
              <w:szCs w:val="24"/>
              <w:rPrChange w:id="4854" w:author="Andrija Ilic" w:date="2015-09-07T19:37:00Z">
                <w:rPr/>
              </w:rPrChange>
            </w:rPr>
            <w:delText>Одјава са система</w:delText>
          </w:r>
        </w:del>
      </w:ins>
    </w:p>
    <w:p w14:paraId="5E51FCAC" w14:textId="70A9B990" w:rsidR="00252993" w:rsidRPr="009851B8" w:rsidDel="006207E5" w:rsidRDefault="00252993">
      <w:pPr>
        <w:pStyle w:val="ListParagraph"/>
        <w:rPr>
          <w:ins w:id="4855" w:author="Boni" w:date="2014-09-07T21:15:00Z"/>
          <w:del w:id="4856" w:author="Andrija Ilic" w:date="2015-09-06T19:30:00Z"/>
          <w:rFonts w:cs="Times New Roman"/>
          <w:szCs w:val="24"/>
          <w:rPrChange w:id="4857" w:author="Andrija Ilic" w:date="2015-09-07T19:37:00Z">
            <w:rPr>
              <w:ins w:id="4858" w:author="Boni" w:date="2014-09-07T21:15:00Z"/>
              <w:del w:id="4859" w:author="Andrija Ilic" w:date="2015-09-06T19:30:00Z"/>
            </w:rPr>
          </w:rPrChange>
        </w:rPr>
        <w:pPrChange w:id="4860" w:author="Boni" w:date="2014-09-07T21:24:00Z">
          <w:pPr>
            <w:pStyle w:val="ListParagraph"/>
            <w:numPr>
              <w:numId w:val="31"/>
            </w:numPr>
            <w:ind w:left="786" w:hanging="360"/>
          </w:pPr>
        </w:pPrChange>
      </w:pPr>
    </w:p>
    <w:p w14:paraId="0A573E03" w14:textId="3A40C3D2" w:rsidR="002441C7" w:rsidRPr="009851B8" w:rsidDel="006207E5" w:rsidRDefault="002441C7" w:rsidP="002441C7">
      <w:pPr>
        <w:rPr>
          <w:ins w:id="4861" w:author="Boni" w:date="2014-09-07T21:15:00Z"/>
          <w:del w:id="4862" w:author="Andrija Ilic" w:date="2015-09-06T19:30:00Z"/>
          <w:rFonts w:cs="Times New Roman"/>
          <w:szCs w:val="24"/>
          <w:rPrChange w:id="4863" w:author="Andrija Ilic" w:date="2015-09-07T19:37:00Z">
            <w:rPr>
              <w:ins w:id="4864" w:author="Boni" w:date="2014-09-07T21:15:00Z"/>
              <w:del w:id="4865" w:author="Andrija Ilic" w:date="2015-09-06T19:30:00Z"/>
              <w:b/>
            </w:rPr>
          </w:rPrChange>
        </w:rPr>
      </w:pPr>
      <w:ins w:id="4866" w:author="Boni" w:date="2014-09-07T21:15:00Z">
        <w:del w:id="4867" w:author="Andrija Ilic" w:date="2015-09-06T19:30:00Z">
          <w:r w:rsidRPr="009851B8" w:rsidDel="006207E5">
            <w:rPr>
              <w:rFonts w:cs="Times New Roman"/>
              <w:szCs w:val="24"/>
              <w:rPrChange w:id="4868" w:author="Andrija Ilic" w:date="2015-09-07T19:37:00Z">
                <w:rPr>
                  <w:b/>
                </w:rPr>
              </w:rPrChange>
            </w:rPr>
            <w:delText>Алтернативни сценарио:</w:delText>
          </w:r>
        </w:del>
      </w:ins>
    </w:p>
    <w:p w14:paraId="4FF29F4D" w14:textId="1810A9B3" w:rsidR="002441C7" w:rsidRPr="009851B8" w:rsidDel="006207E5" w:rsidRDefault="002441C7" w:rsidP="002441C7">
      <w:pPr>
        <w:rPr>
          <w:ins w:id="4869" w:author="Boni" w:date="2014-09-07T21:15:00Z"/>
          <w:del w:id="4870" w:author="Andrija Ilic" w:date="2015-09-06T19:30:00Z"/>
          <w:rFonts w:cs="Times New Roman"/>
          <w:szCs w:val="24"/>
          <w:rPrChange w:id="4871" w:author="Andrija Ilic" w:date="2015-09-07T19:37:00Z">
            <w:rPr>
              <w:ins w:id="4872" w:author="Boni" w:date="2014-09-07T21:15:00Z"/>
              <w:del w:id="4873" w:author="Andrija Ilic" w:date="2015-09-06T19:30:00Z"/>
            </w:rPr>
          </w:rPrChange>
        </w:rPr>
      </w:pPr>
      <w:ins w:id="4874" w:author="Boni" w:date="2014-09-07T21:15:00Z">
        <w:del w:id="4875" w:author="Andrija Ilic" w:date="2015-09-06T19:30:00Z">
          <w:r w:rsidRPr="009851B8" w:rsidDel="006207E5">
            <w:rPr>
              <w:rFonts w:cs="Times New Roman"/>
              <w:szCs w:val="24"/>
              <w:rPrChange w:id="4876" w:author="Andrija Ilic" w:date="2015-09-07T19:37:00Z">
                <w:rPr>
                  <w:b/>
                </w:rPr>
              </w:rPrChange>
            </w:rPr>
            <w:tab/>
          </w:r>
          <w:r w:rsidRPr="009851B8" w:rsidDel="006207E5">
            <w:rPr>
              <w:rFonts w:cs="Times New Roman"/>
              <w:szCs w:val="24"/>
              <w:rPrChange w:id="4877" w:author="Andrija Ilic" w:date="2015-09-07T19:37:00Z">
                <w:rPr/>
              </w:rPrChange>
            </w:rPr>
            <w:delText>4.1У случају да систем не може да одјави корисника приказује се грешка о одјави.(ИА) Прекида се извршење сценарија.</w:delText>
          </w:r>
        </w:del>
      </w:ins>
    </w:p>
    <w:p w14:paraId="29D63F3D" w14:textId="1E594FA0" w:rsidR="00252993" w:rsidRPr="009851B8" w:rsidDel="006207E5" w:rsidRDefault="00252993">
      <w:pPr>
        <w:rPr>
          <w:ins w:id="4878" w:author="Boni" w:date="2014-09-07T21:25:00Z"/>
          <w:del w:id="4879" w:author="Andrija Ilic" w:date="2015-09-06T19:30:00Z"/>
          <w:rFonts w:cs="Times New Roman"/>
          <w:szCs w:val="24"/>
          <w:rPrChange w:id="4880" w:author="Andrija Ilic" w:date="2015-09-07T19:37:00Z">
            <w:rPr>
              <w:ins w:id="4881" w:author="Boni" w:date="2014-09-07T21:25:00Z"/>
              <w:del w:id="4882" w:author="Andrija Ilic" w:date="2015-09-06T19:30:00Z"/>
              <w:b/>
            </w:rPr>
          </w:rPrChange>
        </w:rPr>
        <w:pPrChange w:id="4883" w:author="Boni" w:date="2014-09-07T21:13:00Z">
          <w:pPr>
            <w:jc w:val="center"/>
          </w:pPr>
        </w:pPrChange>
      </w:pPr>
      <w:ins w:id="4884" w:author="Boni" w:date="2014-09-07T21:40:00Z">
        <w:del w:id="4885" w:author="Andrija Ilic" w:date="2015-09-06T19:30:00Z">
          <w:r w:rsidRPr="009851B8" w:rsidDel="006207E5">
            <w:rPr>
              <w:rFonts w:cs="Times New Roman"/>
              <w:noProof/>
              <w:szCs w:val="24"/>
              <w:rPrChange w:id="4886" w:author="Andrija Ilic" w:date="2015-09-07T19:37:00Z">
                <w:rPr>
                  <w:noProof/>
                  <w:color w:val="0000FF" w:themeColor="hyperlink"/>
                  <w:u w:val="single"/>
                </w:rPr>
              </w:rPrChange>
            </w:rPr>
            <w:drawing>
              <wp:inline distT="0" distB="0" distL="0" distR="0" wp14:anchorId="1AC25C4E" wp14:editId="2D5BE697">
                <wp:extent cx="2578153" cy="1568692"/>
                <wp:effectExtent l="19050" t="0" r="0" b="0"/>
                <wp:docPr id="74" name="Picture 73" descr="OdjavaSaSistema- neuspel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djavaSaSistema- neuspela.jpg"/>
                        <pic:cNvPicPr/>
                      </pic:nvPicPr>
                      <pic:blipFill>
                        <a:blip r:embed="rId82" cstate="print"/>
                        <a:stretch>
                          <a:fillRect/>
                        </a:stretch>
                      </pic:blipFill>
                      <pic:spPr>
                        <a:xfrm>
                          <a:off x="0" y="0"/>
                          <a:ext cx="2580052" cy="1569848"/>
                        </a:xfrm>
                        <a:prstGeom prst="rect">
                          <a:avLst/>
                        </a:prstGeom>
                      </pic:spPr>
                    </pic:pic>
                  </a:graphicData>
                </a:graphic>
              </wp:inline>
            </w:drawing>
          </w:r>
        </w:del>
      </w:ins>
    </w:p>
    <w:p w14:paraId="1B44E114" w14:textId="05054F42" w:rsidR="00152846" w:rsidRPr="009851B8" w:rsidDel="006207E5" w:rsidRDefault="00152846" w:rsidP="00152846">
      <w:pPr>
        <w:rPr>
          <w:ins w:id="4887" w:author="Boni" w:date="2014-09-07T21:25:00Z"/>
          <w:del w:id="4888" w:author="Andrija Ilic" w:date="2015-09-06T19:30:00Z"/>
          <w:rFonts w:cs="Times New Roman"/>
          <w:szCs w:val="24"/>
          <w:rPrChange w:id="4889" w:author="Andrija Ilic" w:date="2015-09-07T19:37:00Z">
            <w:rPr>
              <w:ins w:id="4890" w:author="Boni" w:date="2014-09-07T21:25:00Z"/>
              <w:del w:id="4891" w:author="Andrija Ilic" w:date="2015-09-06T19:30:00Z"/>
            </w:rPr>
          </w:rPrChange>
        </w:rPr>
      </w:pPr>
      <w:ins w:id="4892" w:author="Boni" w:date="2014-09-07T21:25:00Z">
        <w:del w:id="4893" w:author="Andrija Ilic" w:date="2015-09-06T19:30:00Z">
          <w:r w:rsidRPr="009851B8" w:rsidDel="006207E5">
            <w:rPr>
              <w:rFonts w:cs="Times New Roman"/>
              <w:szCs w:val="24"/>
              <w:rPrChange w:id="4894" w:author="Andrija Ilic" w:date="2015-09-07T19:37:00Z">
                <w:rPr/>
              </w:rPrChange>
            </w:rPr>
            <w:delText>Дијаграм 1</w:delText>
          </w:r>
        </w:del>
      </w:ins>
      <w:ins w:id="4895" w:author="Boni" w:date="2014-09-07T22:07:00Z">
        <w:del w:id="4896" w:author="Andrija Ilic" w:date="2015-09-06T19:30:00Z">
          <w:r w:rsidR="00003635" w:rsidRPr="009851B8" w:rsidDel="006207E5">
            <w:rPr>
              <w:rFonts w:cs="Times New Roman"/>
              <w:szCs w:val="24"/>
              <w:rPrChange w:id="4897" w:author="Andrija Ilic" w:date="2015-09-07T19:37:00Z">
                <w:rPr/>
              </w:rPrChange>
            </w:rPr>
            <w:delText>4</w:delText>
          </w:r>
        </w:del>
      </w:ins>
      <w:ins w:id="4898" w:author="Boni" w:date="2014-09-07T21:25:00Z">
        <w:del w:id="4899" w:author="Andrija Ilic" w:date="2015-09-06T19:30:00Z">
          <w:r w:rsidRPr="009851B8" w:rsidDel="006207E5">
            <w:rPr>
              <w:rFonts w:cs="Times New Roman"/>
              <w:szCs w:val="24"/>
              <w:rPrChange w:id="4900" w:author="Andrija Ilic" w:date="2015-09-07T19:37:00Z">
                <w:rPr/>
              </w:rPrChange>
            </w:rPr>
            <w:delText>. Случај коришћења:</w:delText>
          </w:r>
          <w:r w:rsidRPr="009851B8" w:rsidDel="006207E5">
            <w:rPr>
              <w:rFonts w:cs="Times New Roman"/>
              <w:szCs w:val="24"/>
              <w:rPrChange w:id="4901" w:author="Andrija Ilic" w:date="2015-09-07T19:37:00Z">
                <w:rPr>
                  <w:b/>
                </w:rPr>
              </w:rPrChange>
            </w:rPr>
            <w:delText xml:space="preserve"> </w:delText>
          </w:r>
          <w:r w:rsidRPr="009851B8" w:rsidDel="006207E5">
            <w:rPr>
              <w:rFonts w:cs="Times New Roman"/>
              <w:szCs w:val="24"/>
              <w:rPrChange w:id="4902" w:author="Andrija Ilic" w:date="2015-09-07T19:37:00Z">
                <w:rPr/>
              </w:rPrChange>
            </w:rPr>
            <w:delText>Одјава са система – алтернативни сценарио</w:delText>
          </w:r>
        </w:del>
      </w:ins>
    </w:p>
    <w:p w14:paraId="3C7B6E8B" w14:textId="37BE54A5" w:rsidR="00252993" w:rsidRPr="009851B8" w:rsidDel="006207E5" w:rsidRDefault="00252993">
      <w:pPr>
        <w:rPr>
          <w:ins w:id="4903" w:author="Boni" w:date="2014-09-07T21:13:00Z"/>
          <w:del w:id="4904" w:author="Andrija Ilic" w:date="2015-09-06T19:30:00Z"/>
          <w:rFonts w:cs="Times New Roman"/>
          <w:szCs w:val="24"/>
          <w:rPrChange w:id="4905" w:author="Andrija Ilic" w:date="2015-09-07T19:37:00Z">
            <w:rPr>
              <w:ins w:id="4906" w:author="Boni" w:date="2014-09-07T21:13:00Z"/>
              <w:del w:id="4907" w:author="Andrija Ilic" w:date="2015-09-06T19:30:00Z"/>
              <w:b/>
            </w:rPr>
          </w:rPrChange>
        </w:rPr>
        <w:pPrChange w:id="4908" w:author="Boni" w:date="2014-09-07T21:13:00Z">
          <w:pPr>
            <w:jc w:val="center"/>
          </w:pPr>
        </w:pPrChange>
      </w:pPr>
    </w:p>
    <w:p w14:paraId="664C9FC3" w14:textId="3C5F9DAC" w:rsidR="00252993" w:rsidRPr="009851B8" w:rsidDel="006207E5" w:rsidRDefault="00C07A10">
      <w:pPr>
        <w:rPr>
          <w:ins w:id="4909" w:author="Boni" w:date="2014-09-07T21:15:00Z"/>
          <w:del w:id="4910" w:author="Andrija Ilic" w:date="2015-09-06T19:30:00Z"/>
          <w:rFonts w:cs="Times New Roman"/>
          <w:szCs w:val="24"/>
          <w:rPrChange w:id="4911" w:author="Andrija Ilic" w:date="2015-09-07T19:37:00Z">
            <w:rPr>
              <w:ins w:id="4912" w:author="Boni" w:date="2014-09-07T21:15:00Z"/>
              <w:del w:id="4913" w:author="Andrija Ilic" w:date="2015-09-06T19:30:00Z"/>
              <w:b/>
            </w:rPr>
          </w:rPrChange>
        </w:rPr>
        <w:pPrChange w:id="4914" w:author="Boni" w:date="2014-09-07T21:13:00Z">
          <w:pPr>
            <w:jc w:val="center"/>
          </w:pPr>
        </w:pPrChange>
      </w:pPr>
      <w:ins w:id="4915" w:author="Boni" w:date="2014-09-07T21:13:00Z">
        <w:del w:id="4916" w:author="Andrija Ilic" w:date="2015-09-06T19:30:00Z">
          <w:r w:rsidRPr="009851B8" w:rsidDel="006207E5">
            <w:rPr>
              <w:rFonts w:cs="Times New Roman"/>
              <w:szCs w:val="24"/>
              <w:rPrChange w:id="4917" w:author="Andrija Ilic" w:date="2015-09-07T19:37:00Z">
                <w:rPr>
                  <w:b/>
                </w:rPr>
              </w:rPrChange>
            </w:rPr>
            <w:delText>ДС7: Дијаграм секвенци за случај коришћења</w:delText>
          </w:r>
        </w:del>
      </w:ins>
      <w:ins w:id="4918" w:author="Boni" w:date="2014-09-07T21:18:00Z">
        <w:del w:id="4919" w:author="Andrija Ilic" w:date="2015-09-06T19:30:00Z">
          <w:r w:rsidR="006D4D7C" w:rsidRPr="009851B8" w:rsidDel="006207E5">
            <w:rPr>
              <w:rFonts w:cs="Times New Roman"/>
              <w:szCs w:val="24"/>
              <w:rPrChange w:id="4920" w:author="Andrija Ilic" w:date="2015-09-07T19:37:00Z">
                <w:rPr>
                  <w:b/>
                </w:rPr>
              </w:rPrChange>
            </w:rPr>
            <w:delText>: Брисање корисника</w:delText>
          </w:r>
        </w:del>
      </w:ins>
    </w:p>
    <w:p w14:paraId="2499F0CE" w14:textId="3B30A295" w:rsidR="002441C7" w:rsidRPr="009851B8" w:rsidDel="006207E5" w:rsidRDefault="002441C7" w:rsidP="002441C7">
      <w:pPr>
        <w:rPr>
          <w:ins w:id="4921" w:author="Boni" w:date="2014-09-07T21:15:00Z"/>
          <w:del w:id="4922" w:author="Andrija Ilic" w:date="2015-09-06T19:30:00Z"/>
          <w:rFonts w:cs="Times New Roman"/>
          <w:szCs w:val="24"/>
          <w:rPrChange w:id="4923" w:author="Andrija Ilic" w:date="2015-09-07T19:37:00Z">
            <w:rPr>
              <w:ins w:id="4924" w:author="Boni" w:date="2014-09-07T21:15:00Z"/>
              <w:del w:id="4925" w:author="Andrija Ilic" w:date="2015-09-06T19:30:00Z"/>
              <w:b/>
            </w:rPr>
          </w:rPrChange>
        </w:rPr>
      </w:pPr>
      <w:ins w:id="4926" w:author="Boni" w:date="2014-09-07T21:15:00Z">
        <w:del w:id="4927" w:author="Andrija Ilic" w:date="2015-09-06T19:30:00Z">
          <w:r w:rsidRPr="009851B8" w:rsidDel="006207E5">
            <w:rPr>
              <w:rFonts w:cs="Times New Roman"/>
              <w:szCs w:val="24"/>
              <w:rPrChange w:id="4928" w:author="Andrija Ilic" w:date="2015-09-07T19:37:00Z">
                <w:rPr>
                  <w:b/>
                </w:rPr>
              </w:rPrChange>
            </w:rPr>
            <w:delText>Основни сценарио СК</w:delText>
          </w:r>
        </w:del>
      </w:ins>
    </w:p>
    <w:p w14:paraId="40B7D711" w14:textId="4CFE2FF9" w:rsidR="002441C7" w:rsidRPr="009851B8" w:rsidDel="006207E5" w:rsidRDefault="002441C7" w:rsidP="002441C7">
      <w:pPr>
        <w:pStyle w:val="ListParagraph"/>
        <w:numPr>
          <w:ilvl w:val="0"/>
          <w:numId w:val="32"/>
        </w:numPr>
        <w:ind w:left="720"/>
        <w:rPr>
          <w:ins w:id="4929" w:author="Boni" w:date="2014-09-07T21:15:00Z"/>
          <w:del w:id="4930" w:author="Andrija Ilic" w:date="2015-09-06T19:30:00Z"/>
          <w:rFonts w:cs="Times New Roman"/>
          <w:szCs w:val="24"/>
          <w:rPrChange w:id="4931" w:author="Andrija Ilic" w:date="2015-09-07T19:37:00Z">
            <w:rPr>
              <w:ins w:id="4932" w:author="Boni" w:date="2014-09-07T21:15:00Z"/>
              <w:del w:id="4933" w:author="Andrija Ilic" w:date="2015-09-06T19:30:00Z"/>
            </w:rPr>
          </w:rPrChange>
        </w:rPr>
      </w:pPr>
      <w:ins w:id="4934" w:author="Boni" w:date="2014-09-07T21:15:00Z">
        <w:del w:id="4935" w:author="Andrija Ilic" w:date="2015-09-06T19:30:00Z">
          <w:r w:rsidRPr="009851B8" w:rsidDel="006207E5">
            <w:rPr>
              <w:rFonts w:cs="Times New Roman"/>
              <w:szCs w:val="24"/>
              <w:rPrChange w:id="4936" w:author="Andrija Ilic" w:date="2015-09-07T19:37:00Z">
                <w:rPr/>
              </w:rPrChange>
            </w:rPr>
            <w:delText xml:space="preserve">Систем </w:delText>
          </w:r>
          <w:r w:rsidR="005F3F8E" w:rsidRPr="009851B8" w:rsidDel="006207E5">
            <w:rPr>
              <w:rFonts w:cs="Times New Roman"/>
              <w:szCs w:val="24"/>
              <w:u w:val="single"/>
              <w:rPrChange w:id="4937" w:author="Andrija Ilic" w:date="2015-09-07T19:37:00Z">
                <w:rPr>
                  <w:color w:val="0000FF" w:themeColor="hyperlink"/>
                  <w:u w:val="single"/>
                </w:rPr>
              </w:rPrChange>
            </w:rPr>
            <w:delText>брише</w:delText>
          </w:r>
          <w:r w:rsidRPr="009851B8" w:rsidDel="006207E5">
            <w:rPr>
              <w:rFonts w:cs="Times New Roman"/>
              <w:szCs w:val="24"/>
              <w:rPrChange w:id="4938" w:author="Andrija Ilic" w:date="2015-09-07T19:37:00Z">
                <w:rPr/>
              </w:rPrChange>
            </w:rPr>
            <w:delText xml:space="preserve"> селектованог корисника(СО)</w:delText>
          </w:r>
        </w:del>
      </w:ins>
    </w:p>
    <w:p w14:paraId="67C284E9" w14:textId="50C4838A" w:rsidR="002441C7" w:rsidRPr="009851B8" w:rsidDel="006207E5" w:rsidRDefault="002441C7" w:rsidP="002441C7">
      <w:pPr>
        <w:pStyle w:val="ListParagraph"/>
        <w:numPr>
          <w:ilvl w:val="0"/>
          <w:numId w:val="32"/>
        </w:numPr>
        <w:ind w:left="720"/>
        <w:rPr>
          <w:ins w:id="4939" w:author="Boni" w:date="2014-09-07T21:27:00Z"/>
          <w:del w:id="4940" w:author="Andrija Ilic" w:date="2015-09-06T19:30:00Z"/>
          <w:rFonts w:cs="Times New Roman"/>
          <w:szCs w:val="24"/>
          <w:rPrChange w:id="4941" w:author="Andrija Ilic" w:date="2015-09-07T19:37:00Z">
            <w:rPr>
              <w:ins w:id="4942" w:author="Boni" w:date="2014-09-07T21:27:00Z"/>
              <w:del w:id="4943" w:author="Andrija Ilic" w:date="2015-09-06T19:30:00Z"/>
            </w:rPr>
          </w:rPrChange>
        </w:rPr>
      </w:pPr>
      <w:ins w:id="4944" w:author="Boni" w:date="2014-09-07T21:15:00Z">
        <w:del w:id="4945" w:author="Andrija Ilic" w:date="2015-09-06T19:30:00Z">
          <w:r w:rsidRPr="009851B8" w:rsidDel="006207E5">
            <w:rPr>
              <w:rFonts w:cs="Times New Roman"/>
              <w:szCs w:val="24"/>
              <w:rPrChange w:id="4946" w:author="Andrija Ilic" w:date="2015-09-07T19:37:00Z">
                <w:rPr/>
              </w:rPrChange>
            </w:rPr>
            <w:delText xml:space="preserve">Систем </w:delText>
          </w:r>
          <w:r w:rsidRPr="009851B8" w:rsidDel="006207E5">
            <w:rPr>
              <w:rFonts w:cs="Times New Roman"/>
              <w:szCs w:val="24"/>
              <w:u w:val="single"/>
              <w:rPrChange w:id="4947" w:author="Andrija Ilic" w:date="2015-09-07T19:37:00Z">
                <w:rPr>
                  <w:u w:val="single"/>
                </w:rPr>
              </w:rPrChange>
            </w:rPr>
            <w:delText>приказује</w:delText>
          </w:r>
          <w:r w:rsidRPr="009851B8" w:rsidDel="006207E5">
            <w:rPr>
              <w:rFonts w:cs="Times New Roman"/>
              <w:szCs w:val="24"/>
              <w:rPrChange w:id="4948" w:author="Andrija Ilic" w:date="2015-09-07T19:37:00Z">
                <w:rPr/>
              </w:rPrChange>
            </w:rPr>
            <w:delText xml:space="preserve"> поруку о успешном брисању.(ИА) </w:delText>
          </w:r>
        </w:del>
      </w:ins>
    </w:p>
    <w:p w14:paraId="2C71C167" w14:textId="1DF72E8F" w:rsidR="00252993" w:rsidRPr="009851B8" w:rsidDel="006207E5" w:rsidRDefault="00252993">
      <w:pPr>
        <w:pStyle w:val="ListParagraph"/>
        <w:rPr>
          <w:ins w:id="4949" w:author="Boni" w:date="2014-09-07T21:27:00Z"/>
          <w:del w:id="4950" w:author="Andrija Ilic" w:date="2015-09-06T19:30:00Z"/>
          <w:rFonts w:cs="Times New Roman"/>
          <w:szCs w:val="24"/>
          <w:rPrChange w:id="4951" w:author="Andrija Ilic" w:date="2015-09-07T19:37:00Z">
            <w:rPr>
              <w:ins w:id="4952" w:author="Boni" w:date="2014-09-07T21:27:00Z"/>
              <w:del w:id="4953" w:author="Andrija Ilic" w:date="2015-09-06T19:30:00Z"/>
            </w:rPr>
          </w:rPrChange>
        </w:rPr>
        <w:pPrChange w:id="4954" w:author="Boni" w:date="2014-09-07T21:27:00Z">
          <w:pPr>
            <w:pStyle w:val="ListParagraph"/>
            <w:numPr>
              <w:numId w:val="32"/>
            </w:numPr>
            <w:ind w:left="786" w:hanging="360"/>
          </w:pPr>
        </w:pPrChange>
      </w:pPr>
    </w:p>
    <w:p w14:paraId="23154F55" w14:textId="60B6BCA2" w:rsidR="00252993" w:rsidRPr="009851B8" w:rsidDel="006207E5" w:rsidRDefault="00252993">
      <w:pPr>
        <w:pStyle w:val="ListParagraph"/>
        <w:rPr>
          <w:ins w:id="4955" w:author="Boni" w:date="2014-09-07T21:28:00Z"/>
          <w:del w:id="4956" w:author="Andrija Ilic" w:date="2015-09-06T19:30:00Z"/>
          <w:rFonts w:cs="Times New Roman"/>
          <w:szCs w:val="24"/>
          <w:rPrChange w:id="4957" w:author="Andrija Ilic" w:date="2015-09-07T19:37:00Z">
            <w:rPr>
              <w:ins w:id="4958" w:author="Boni" w:date="2014-09-07T21:28:00Z"/>
              <w:del w:id="4959" w:author="Andrija Ilic" w:date="2015-09-06T19:30:00Z"/>
            </w:rPr>
          </w:rPrChange>
        </w:rPr>
        <w:pPrChange w:id="4960" w:author="Boni" w:date="2014-09-07T21:27:00Z">
          <w:pPr>
            <w:pStyle w:val="ListParagraph"/>
            <w:numPr>
              <w:numId w:val="32"/>
            </w:numPr>
            <w:ind w:left="786" w:hanging="360"/>
          </w:pPr>
        </w:pPrChange>
      </w:pPr>
      <w:ins w:id="4961" w:author="Boni" w:date="2014-09-07T21:27:00Z">
        <w:del w:id="4962" w:author="Andrija Ilic" w:date="2015-09-06T19:30:00Z">
          <w:r w:rsidRPr="009851B8" w:rsidDel="006207E5">
            <w:rPr>
              <w:rFonts w:cs="Times New Roman"/>
              <w:noProof/>
              <w:szCs w:val="24"/>
              <w:rPrChange w:id="4963" w:author="Andrija Ilic" w:date="2015-09-07T19:37:00Z">
                <w:rPr>
                  <w:noProof/>
                  <w:color w:val="0000FF" w:themeColor="hyperlink"/>
                  <w:u w:val="single"/>
                </w:rPr>
              </w:rPrChange>
            </w:rPr>
            <w:drawing>
              <wp:inline distT="0" distB="0" distL="0" distR="0" wp14:anchorId="39AA08EC" wp14:editId="4B2505F3">
                <wp:extent cx="2831726" cy="1722980"/>
                <wp:effectExtent l="19050" t="0" r="6724" b="0"/>
                <wp:docPr id="66" name="Picture 65" descr="Brisanje korisnika- uspesn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isanje korisnika- uspesno.jpg"/>
                        <pic:cNvPicPr/>
                      </pic:nvPicPr>
                      <pic:blipFill>
                        <a:blip r:embed="rId83" cstate="print"/>
                        <a:stretch>
                          <a:fillRect/>
                        </a:stretch>
                      </pic:blipFill>
                      <pic:spPr>
                        <a:xfrm>
                          <a:off x="0" y="0"/>
                          <a:ext cx="2833812" cy="1724249"/>
                        </a:xfrm>
                        <a:prstGeom prst="rect">
                          <a:avLst/>
                        </a:prstGeom>
                      </pic:spPr>
                    </pic:pic>
                  </a:graphicData>
                </a:graphic>
              </wp:inline>
            </w:drawing>
          </w:r>
        </w:del>
      </w:ins>
    </w:p>
    <w:p w14:paraId="03912B3A" w14:textId="2B5E790A" w:rsidR="00675F2A" w:rsidRPr="009851B8" w:rsidDel="006207E5" w:rsidRDefault="00675F2A" w:rsidP="00675F2A">
      <w:pPr>
        <w:rPr>
          <w:ins w:id="4964" w:author="Boni" w:date="2014-09-07T21:28:00Z"/>
          <w:del w:id="4965" w:author="Andrija Ilic" w:date="2015-09-06T19:30:00Z"/>
          <w:rFonts w:cs="Times New Roman"/>
          <w:szCs w:val="24"/>
          <w:rPrChange w:id="4966" w:author="Andrija Ilic" w:date="2015-09-07T19:37:00Z">
            <w:rPr>
              <w:ins w:id="4967" w:author="Boni" w:date="2014-09-07T21:28:00Z"/>
              <w:del w:id="4968" w:author="Andrija Ilic" w:date="2015-09-06T19:30:00Z"/>
            </w:rPr>
          </w:rPrChange>
        </w:rPr>
      </w:pPr>
      <w:ins w:id="4969" w:author="Boni" w:date="2014-09-07T21:28:00Z">
        <w:del w:id="4970" w:author="Andrija Ilic" w:date="2015-09-06T19:30:00Z">
          <w:r w:rsidRPr="009851B8" w:rsidDel="006207E5">
            <w:rPr>
              <w:rFonts w:cs="Times New Roman"/>
              <w:szCs w:val="24"/>
              <w:rPrChange w:id="4971" w:author="Andrija Ilic" w:date="2015-09-07T19:37:00Z">
                <w:rPr/>
              </w:rPrChange>
            </w:rPr>
            <w:delText>Дијаграм 1</w:delText>
          </w:r>
        </w:del>
      </w:ins>
      <w:ins w:id="4972" w:author="Boni" w:date="2014-09-07T22:07:00Z">
        <w:del w:id="4973" w:author="Andrija Ilic" w:date="2015-09-06T19:30:00Z">
          <w:r w:rsidR="00003635" w:rsidRPr="009851B8" w:rsidDel="006207E5">
            <w:rPr>
              <w:rFonts w:cs="Times New Roman"/>
              <w:szCs w:val="24"/>
              <w:rPrChange w:id="4974" w:author="Andrija Ilic" w:date="2015-09-07T19:37:00Z">
                <w:rPr/>
              </w:rPrChange>
            </w:rPr>
            <w:delText>5</w:delText>
          </w:r>
        </w:del>
      </w:ins>
      <w:ins w:id="4975" w:author="Boni" w:date="2014-09-07T21:28:00Z">
        <w:del w:id="4976" w:author="Andrija Ilic" w:date="2015-09-06T19:30:00Z">
          <w:r w:rsidRPr="009851B8" w:rsidDel="006207E5">
            <w:rPr>
              <w:rFonts w:cs="Times New Roman"/>
              <w:szCs w:val="24"/>
              <w:rPrChange w:id="4977" w:author="Andrija Ilic" w:date="2015-09-07T19:37:00Z">
                <w:rPr/>
              </w:rPrChange>
            </w:rPr>
            <w:delText>. Случај коришћења:</w:delText>
          </w:r>
          <w:r w:rsidR="005F3F8E" w:rsidRPr="009851B8" w:rsidDel="006207E5">
            <w:rPr>
              <w:rFonts w:cs="Times New Roman"/>
              <w:szCs w:val="24"/>
              <w:rPrChange w:id="4978" w:author="Andrija Ilic" w:date="2015-09-07T19:37:00Z">
                <w:rPr>
                  <w:b/>
                  <w:color w:val="0000FF" w:themeColor="hyperlink"/>
                  <w:u w:val="single"/>
                </w:rPr>
              </w:rPrChange>
            </w:rPr>
            <w:delText xml:space="preserve"> Брисање корисника</w:delText>
          </w:r>
        </w:del>
      </w:ins>
    </w:p>
    <w:p w14:paraId="7333FE26" w14:textId="62564554" w:rsidR="00252993" w:rsidRPr="009851B8" w:rsidDel="006207E5" w:rsidRDefault="00252993">
      <w:pPr>
        <w:pStyle w:val="ListParagraph"/>
        <w:rPr>
          <w:ins w:id="4979" w:author="Boni" w:date="2014-09-07T21:15:00Z"/>
          <w:del w:id="4980" w:author="Andrija Ilic" w:date="2015-09-06T19:30:00Z"/>
          <w:rFonts w:cs="Times New Roman"/>
          <w:szCs w:val="24"/>
          <w:rPrChange w:id="4981" w:author="Andrija Ilic" w:date="2015-09-07T19:37:00Z">
            <w:rPr>
              <w:ins w:id="4982" w:author="Boni" w:date="2014-09-07T21:15:00Z"/>
              <w:del w:id="4983" w:author="Andrija Ilic" w:date="2015-09-06T19:30:00Z"/>
            </w:rPr>
          </w:rPrChange>
        </w:rPr>
        <w:pPrChange w:id="4984" w:author="Boni" w:date="2014-09-07T21:27:00Z">
          <w:pPr>
            <w:pStyle w:val="ListParagraph"/>
            <w:numPr>
              <w:numId w:val="32"/>
            </w:numPr>
            <w:ind w:left="786" w:hanging="360"/>
          </w:pPr>
        </w:pPrChange>
      </w:pPr>
    </w:p>
    <w:p w14:paraId="2CA9ECD8" w14:textId="22AE9969" w:rsidR="002441C7" w:rsidRPr="009851B8" w:rsidDel="006207E5" w:rsidRDefault="002441C7" w:rsidP="002441C7">
      <w:pPr>
        <w:rPr>
          <w:ins w:id="4985" w:author="Boni" w:date="2014-09-07T21:15:00Z"/>
          <w:del w:id="4986" w:author="Andrija Ilic" w:date="2015-09-06T19:30:00Z"/>
          <w:rFonts w:cs="Times New Roman"/>
          <w:szCs w:val="24"/>
          <w:rPrChange w:id="4987" w:author="Andrija Ilic" w:date="2015-09-07T19:37:00Z">
            <w:rPr>
              <w:ins w:id="4988" w:author="Boni" w:date="2014-09-07T21:15:00Z"/>
              <w:del w:id="4989" w:author="Andrija Ilic" w:date="2015-09-06T19:30:00Z"/>
              <w:b/>
            </w:rPr>
          </w:rPrChange>
        </w:rPr>
      </w:pPr>
      <w:ins w:id="4990" w:author="Boni" w:date="2014-09-07T21:15:00Z">
        <w:del w:id="4991" w:author="Andrija Ilic" w:date="2015-09-06T19:30:00Z">
          <w:r w:rsidRPr="009851B8" w:rsidDel="006207E5">
            <w:rPr>
              <w:rFonts w:cs="Times New Roman"/>
              <w:szCs w:val="24"/>
              <w:rPrChange w:id="4992" w:author="Andrija Ilic" w:date="2015-09-07T19:37:00Z">
                <w:rPr>
                  <w:b/>
                </w:rPr>
              </w:rPrChange>
            </w:rPr>
            <w:delText>Алтернативни сценарио:</w:delText>
          </w:r>
        </w:del>
      </w:ins>
    </w:p>
    <w:p w14:paraId="0DEFE9D2" w14:textId="57659483" w:rsidR="002441C7" w:rsidRPr="009851B8" w:rsidDel="006207E5" w:rsidRDefault="002441C7" w:rsidP="002441C7">
      <w:pPr>
        <w:rPr>
          <w:ins w:id="4993" w:author="Boni" w:date="2014-09-07T21:27:00Z"/>
          <w:del w:id="4994" w:author="Andrija Ilic" w:date="2015-09-06T19:30:00Z"/>
          <w:rFonts w:cs="Times New Roman"/>
          <w:szCs w:val="24"/>
          <w:rPrChange w:id="4995" w:author="Andrija Ilic" w:date="2015-09-07T19:37:00Z">
            <w:rPr>
              <w:ins w:id="4996" w:author="Boni" w:date="2014-09-07T21:27:00Z"/>
              <w:del w:id="4997" w:author="Andrija Ilic" w:date="2015-09-06T19:30:00Z"/>
            </w:rPr>
          </w:rPrChange>
        </w:rPr>
      </w:pPr>
      <w:ins w:id="4998" w:author="Boni" w:date="2014-09-07T21:15:00Z">
        <w:del w:id="4999" w:author="Andrija Ilic" w:date="2015-09-06T19:30:00Z">
          <w:r w:rsidRPr="009851B8" w:rsidDel="006207E5">
            <w:rPr>
              <w:rFonts w:cs="Times New Roman"/>
              <w:szCs w:val="24"/>
              <w:rPrChange w:id="5000" w:author="Andrija Ilic" w:date="2015-09-07T19:37:00Z">
                <w:rPr>
                  <w:b/>
                </w:rPr>
              </w:rPrChange>
            </w:rPr>
            <w:tab/>
          </w:r>
          <w:r w:rsidRPr="009851B8" w:rsidDel="006207E5">
            <w:rPr>
              <w:rFonts w:cs="Times New Roman"/>
              <w:szCs w:val="24"/>
              <w:rPrChange w:id="5001" w:author="Andrija Ilic" w:date="2015-09-07T19:37:00Z">
                <w:rPr/>
              </w:rPrChange>
            </w:rPr>
            <w:delText>4.1У случају да систем не може да обрише корисника приказује се грешка.(ИА) Прекида се извршење сценарија.</w:delText>
          </w:r>
        </w:del>
      </w:ins>
    </w:p>
    <w:p w14:paraId="47E9DE7A" w14:textId="5389F59A" w:rsidR="00675F2A" w:rsidRPr="009851B8" w:rsidDel="006207E5" w:rsidRDefault="00252993" w:rsidP="002441C7">
      <w:pPr>
        <w:rPr>
          <w:ins w:id="5002" w:author="Boni" w:date="2014-09-07T21:28:00Z"/>
          <w:del w:id="5003" w:author="Andrija Ilic" w:date="2015-09-06T19:30:00Z"/>
          <w:rFonts w:cs="Times New Roman"/>
          <w:szCs w:val="24"/>
          <w:rPrChange w:id="5004" w:author="Andrija Ilic" w:date="2015-09-07T19:37:00Z">
            <w:rPr>
              <w:ins w:id="5005" w:author="Boni" w:date="2014-09-07T21:28:00Z"/>
              <w:del w:id="5006" w:author="Andrija Ilic" w:date="2015-09-06T19:30:00Z"/>
            </w:rPr>
          </w:rPrChange>
        </w:rPr>
      </w:pPr>
      <w:ins w:id="5007" w:author="Boni" w:date="2014-09-07T21:27:00Z">
        <w:del w:id="5008" w:author="Andrija Ilic" w:date="2015-09-06T19:30:00Z">
          <w:r w:rsidRPr="009851B8" w:rsidDel="006207E5">
            <w:rPr>
              <w:rFonts w:cs="Times New Roman"/>
              <w:noProof/>
              <w:szCs w:val="24"/>
              <w:rPrChange w:id="5009" w:author="Andrija Ilic" w:date="2015-09-07T19:37:00Z">
                <w:rPr>
                  <w:noProof/>
                  <w:color w:val="0000FF" w:themeColor="hyperlink"/>
                  <w:u w:val="single"/>
                </w:rPr>
              </w:rPrChange>
            </w:rPr>
            <w:drawing>
              <wp:inline distT="0" distB="0" distL="0" distR="0" wp14:anchorId="6662084D" wp14:editId="59E567AF">
                <wp:extent cx="2608889" cy="1587394"/>
                <wp:effectExtent l="19050" t="0" r="961" b="0"/>
                <wp:docPr id="67" name="Picture 66" descr="Brisanje korisnika- neuspesn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isanje korisnika- neuspesno.jpg"/>
                        <pic:cNvPicPr/>
                      </pic:nvPicPr>
                      <pic:blipFill>
                        <a:blip r:embed="rId84" cstate="print"/>
                        <a:stretch>
                          <a:fillRect/>
                        </a:stretch>
                      </pic:blipFill>
                      <pic:spPr>
                        <a:xfrm>
                          <a:off x="0" y="0"/>
                          <a:ext cx="2610811" cy="1588563"/>
                        </a:xfrm>
                        <a:prstGeom prst="rect">
                          <a:avLst/>
                        </a:prstGeom>
                      </pic:spPr>
                    </pic:pic>
                  </a:graphicData>
                </a:graphic>
              </wp:inline>
            </w:drawing>
          </w:r>
        </w:del>
      </w:ins>
    </w:p>
    <w:p w14:paraId="7208C935" w14:textId="7652C791" w:rsidR="00675F2A" w:rsidRPr="009851B8" w:rsidDel="006207E5" w:rsidRDefault="00675F2A" w:rsidP="00675F2A">
      <w:pPr>
        <w:rPr>
          <w:ins w:id="5010" w:author="Boni" w:date="2014-09-07T21:28:00Z"/>
          <w:del w:id="5011" w:author="Andrija Ilic" w:date="2015-09-06T19:30:00Z"/>
          <w:rFonts w:cs="Times New Roman"/>
          <w:szCs w:val="24"/>
          <w:rPrChange w:id="5012" w:author="Andrija Ilic" w:date="2015-09-07T19:37:00Z">
            <w:rPr>
              <w:ins w:id="5013" w:author="Boni" w:date="2014-09-07T21:28:00Z"/>
              <w:del w:id="5014" w:author="Andrija Ilic" w:date="2015-09-06T19:30:00Z"/>
            </w:rPr>
          </w:rPrChange>
        </w:rPr>
      </w:pPr>
      <w:ins w:id="5015" w:author="Boni" w:date="2014-09-07T21:28:00Z">
        <w:del w:id="5016" w:author="Andrija Ilic" w:date="2015-09-06T19:30:00Z">
          <w:r w:rsidRPr="009851B8" w:rsidDel="006207E5">
            <w:rPr>
              <w:rFonts w:cs="Times New Roman"/>
              <w:szCs w:val="24"/>
              <w:rPrChange w:id="5017" w:author="Andrija Ilic" w:date="2015-09-07T19:37:00Z">
                <w:rPr/>
              </w:rPrChange>
            </w:rPr>
            <w:delText>Дијаграм 1</w:delText>
          </w:r>
        </w:del>
      </w:ins>
      <w:ins w:id="5018" w:author="Boni" w:date="2014-09-07T22:07:00Z">
        <w:del w:id="5019" w:author="Andrija Ilic" w:date="2015-09-06T19:30:00Z">
          <w:r w:rsidR="00003635" w:rsidRPr="009851B8" w:rsidDel="006207E5">
            <w:rPr>
              <w:rFonts w:cs="Times New Roman"/>
              <w:szCs w:val="24"/>
              <w:rPrChange w:id="5020" w:author="Andrija Ilic" w:date="2015-09-07T19:37:00Z">
                <w:rPr/>
              </w:rPrChange>
            </w:rPr>
            <w:delText>6</w:delText>
          </w:r>
        </w:del>
      </w:ins>
      <w:ins w:id="5021" w:author="Boni" w:date="2014-09-07T21:28:00Z">
        <w:del w:id="5022" w:author="Andrija Ilic" w:date="2015-09-06T19:30:00Z">
          <w:r w:rsidRPr="009851B8" w:rsidDel="006207E5">
            <w:rPr>
              <w:rFonts w:cs="Times New Roman"/>
              <w:szCs w:val="24"/>
              <w:rPrChange w:id="5023" w:author="Andrija Ilic" w:date="2015-09-07T19:37:00Z">
                <w:rPr/>
              </w:rPrChange>
            </w:rPr>
            <w:delText>. Случај коришћења: Брисање корисника – алтернативни сценарио</w:delText>
          </w:r>
        </w:del>
      </w:ins>
    </w:p>
    <w:p w14:paraId="561BDCC1" w14:textId="60BEF5EB" w:rsidR="00675F2A" w:rsidRPr="009851B8" w:rsidDel="006207E5" w:rsidRDefault="00675F2A" w:rsidP="002441C7">
      <w:pPr>
        <w:rPr>
          <w:ins w:id="5024" w:author="Boni" w:date="2014-09-07T21:15:00Z"/>
          <w:del w:id="5025" w:author="Andrija Ilic" w:date="2015-09-06T19:30:00Z"/>
          <w:rFonts w:cs="Times New Roman"/>
          <w:szCs w:val="24"/>
          <w:rPrChange w:id="5026" w:author="Andrija Ilic" w:date="2015-09-07T19:37:00Z">
            <w:rPr>
              <w:ins w:id="5027" w:author="Boni" w:date="2014-09-07T21:15:00Z"/>
              <w:del w:id="5028" w:author="Andrija Ilic" w:date="2015-09-06T19:30:00Z"/>
            </w:rPr>
          </w:rPrChange>
        </w:rPr>
      </w:pPr>
    </w:p>
    <w:p w14:paraId="05F0C48A" w14:textId="18ED2180" w:rsidR="00252993" w:rsidRPr="009851B8" w:rsidDel="006207E5" w:rsidRDefault="00252993">
      <w:pPr>
        <w:rPr>
          <w:ins w:id="5029" w:author="Boni" w:date="2014-09-07T21:13:00Z"/>
          <w:del w:id="5030" w:author="Andrija Ilic" w:date="2015-09-06T19:30:00Z"/>
          <w:rFonts w:cs="Times New Roman"/>
          <w:szCs w:val="24"/>
          <w:rPrChange w:id="5031" w:author="Andrija Ilic" w:date="2015-09-07T19:37:00Z">
            <w:rPr>
              <w:ins w:id="5032" w:author="Boni" w:date="2014-09-07T21:13:00Z"/>
              <w:del w:id="5033" w:author="Andrija Ilic" w:date="2015-09-06T19:30:00Z"/>
              <w:b/>
            </w:rPr>
          </w:rPrChange>
        </w:rPr>
        <w:pPrChange w:id="5034" w:author="Boni" w:date="2014-09-07T21:13:00Z">
          <w:pPr>
            <w:jc w:val="center"/>
          </w:pPr>
        </w:pPrChange>
      </w:pPr>
    </w:p>
    <w:p w14:paraId="00B08F3E" w14:textId="161F8610" w:rsidR="00252993" w:rsidRPr="009851B8" w:rsidDel="006207E5" w:rsidRDefault="00C07A10">
      <w:pPr>
        <w:rPr>
          <w:ins w:id="5035" w:author="Boni" w:date="2014-09-07T21:16:00Z"/>
          <w:del w:id="5036" w:author="Andrija Ilic" w:date="2015-09-06T19:30:00Z"/>
          <w:rFonts w:cs="Times New Roman"/>
          <w:szCs w:val="24"/>
          <w:rPrChange w:id="5037" w:author="Andrija Ilic" w:date="2015-09-07T19:37:00Z">
            <w:rPr>
              <w:ins w:id="5038" w:author="Boni" w:date="2014-09-07T21:16:00Z"/>
              <w:del w:id="5039" w:author="Andrija Ilic" w:date="2015-09-06T19:30:00Z"/>
              <w:b/>
            </w:rPr>
          </w:rPrChange>
        </w:rPr>
        <w:pPrChange w:id="5040" w:author="Boni" w:date="2014-09-07T21:13:00Z">
          <w:pPr>
            <w:jc w:val="center"/>
          </w:pPr>
        </w:pPrChange>
      </w:pPr>
      <w:ins w:id="5041" w:author="Boni" w:date="2014-09-07T21:13:00Z">
        <w:del w:id="5042" w:author="Andrija Ilic" w:date="2015-09-06T19:30:00Z">
          <w:r w:rsidRPr="009851B8" w:rsidDel="006207E5">
            <w:rPr>
              <w:rFonts w:cs="Times New Roman"/>
              <w:szCs w:val="24"/>
              <w:rPrChange w:id="5043" w:author="Andrija Ilic" w:date="2015-09-07T19:37:00Z">
                <w:rPr>
                  <w:b/>
                </w:rPr>
              </w:rPrChange>
            </w:rPr>
            <w:delText>ДС8: Дијаграм секвенци за случај коришћења</w:delText>
          </w:r>
        </w:del>
      </w:ins>
      <w:ins w:id="5044" w:author="Boni" w:date="2014-09-07T21:19:00Z">
        <w:del w:id="5045" w:author="Andrija Ilic" w:date="2015-09-06T19:30:00Z">
          <w:r w:rsidR="006D4D7C" w:rsidRPr="009851B8" w:rsidDel="006207E5">
            <w:rPr>
              <w:rFonts w:cs="Times New Roman"/>
              <w:szCs w:val="24"/>
              <w:rPrChange w:id="5046" w:author="Andrija Ilic" w:date="2015-09-07T19:37:00Z">
                <w:rPr>
                  <w:b/>
                </w:rPr>
              </w:rPrChange>
            </w:rPr>
            <w:delText>: Брисање рачуна</w:delText>
          </w:r>
        </w:del>
      </w:ins>
    </w:p>
    <w:p w14:paraId="1073FE57" w14:textId="5266C9E9" w:rsidR="002441C7" w:rsidRPr="009851B8" w:rsidDel="006207E5" w:rsidRDefault="002441C7" w:rsidP="002441C7">
      <w:pPr>
        <w:rPr>
          <w:ins w:id="5047" w:author="Boni" w:date="2014-09-07T21:16:00Z"/>
          <w:del w:id="5048" w:author="Andrija Ilic" w:date="2015-09-06T19:30:00Z"/>
          <w:rFonts w:cs="Times New Roman"/>
          <w:szCs w:val="24"/>
          <w:rPrChange w:id="5049" w:author="Andrija Ilic" w:date="2015-09-07T19:37:00Z">
            <w:rPr>
              <w:ins w:id="5050" w:author="Boni" w:date="2014-09-07T21:16:00Z"/>
              <w:del w:id="5051" w:author="Andrija Ilic" w:date="2015-09-06T19:30:00Z"/>
              <w:b/>
            </w:rPr>
          </w:rPrChange>
        </w:rPr>
      </w:pPr>
      <w:ins w:id="5052" w:author="Boni" w:date="2014-09-07T21:16:00Z">
        <w:del w:id="5053" w:author="Andrija Ilic" w:date="2015-09-06T19:30:00Z">
          <w:r w:rsidRPr="009851B8" w:rsidDel="006207E5">
            <w:rPr>
              <w:rFonts w:cs="Times New Roman"/>
              <w:szCs w:val="24"/>
              <w:rPrChange w:id="5054" w:author="Andrija Ilic" w:date="2015-09-07T19:37:00Z">
                <w:rPr>
                  <w:b/>
                </w:rPr>
              </w:rPrChange>
            </w:rPr>
            <w:delText>Основни сценарио СК</w:delText>
          </w:r>
        </w:del>
      </w:ins>
    </w:p>
    <w:p w14:paraId="4CF107A7" w14:textId="26A93A07" w:rsidR="002441C7" w:rsidRPr="009851B8" w:rsidDel="006207E5" w:rsidRDefault="002441C7" w:rsidP="002441C7">
      <w:pPr>
        <w:pStyle w:val="ListParagraph"/>
        <w:numPr>
          <w:ilvl w:val="0"/>
          <w:numId w:val="33"/>
        </w:numPr>
        <w:ind w:left="720"/>
        <w:rPr>
          <w:ins w:id="5055" w:author="Boni" w:date="2014-09-07T21:16:00Z"/>
          <w:del w:id="5056" w:author="Andrija Ilic" w:date="2015-09-06T19:30:00Z"/>
          <w:rFonts w:cs="Times New Roman"/>
          <w:szCs w:val="24"/>
          <w:rPrChange w:id="5057" w:author="Andrija Ilic" w:date="2015-09-07T19:37:00Z">
            <w:rPr>
              <w:ins w:id="5058" w:author="Boni" w:date="2014-09-07T21:16:00Z"/>
              <w:del w:id="5059" w:author="Andrija Ilic" w:date="2015-09-06T19:30:00Z"/>
            </w:rPr>
          </w:rPrChange>
        </w:rPr>
      </w:pPr>
      <w:ins w:id="5060" w:author="Boni" w:date="2014-09-07T21:16:00Z">
        <w:del w:id="5061" w:author="Andrija Ilic" w:date="2015-09-06T19:30:00Z">
          <w:r w:rsidRPr="009851B8" w:rsidDel="006207E5">
            <w:rPr>
              <w:rFonts w:cs="Times New Roman"/>
              <w:szCs w:val="24"/>
              <w:rPrChange w:id="5062" w:author="Andrija Ilic" w:date="2015-09-07T19:37:00Z">
                <w:rPr/>
              </w:rPrChange>
            </w:rPr>
            <w:delText xml:space="preserve">Систем </w:delText>
          </w:r>
          <w:r w:rsidRPr="009851B8" w:rsidDel="006207E5">
            <w:rPr>
              <w:rFonts w:cs="Times New Roman"/>
              <w:szCs w:val="24"/>
              <w:u w:val="single"/>
              <w:rPrChange w:id="5063" w:author="Andrija Ilic" w:date="2015-09-07T19:37:00Z">
                <w:rPr>
                  <w:u w:val="single"/>
                </w:rPr>
              </w:rPrChange>
            </w:rPr>
            <w:delText>брише</w:delText>
          </w:r>
          <w:r w:rsidRPr="009851B8" w:rsidDel="006207E5">
            <w:rPr>
              <w:rFonts w:cs="Times New Roman"/>
              <w:szCs w:val="24"/>
              <w:rPrChange w:id="5064" w:author="Andrija Ilic" w:date="2015-09-07T19:37:00Z">
                <w:rPr/>
              </w:rPrChange>
            </w:rPr>
            <w:delText xml:space="preserve"> селектовани рачун(СО)</w:delText>
          </w:r>
        </w:del>
      </w:ins>
    </w:p>
    <w:p w14:paraId="55BF71EA" w14:textId="12DA954C" w:rsidR="002441C7" w:rsidRPr="009851B8" w:rsidDel="006207E5" w:rsidRDefault="002441C7" w:rsidP="002441C7">
      <w:pPr>
        <w:pStyle w:val="ListParagraph"/>
        <w:numPr>
          <w:ilvl w:val="0"/>
          <w:numId w:val="33"/>
        </w:numPr>
        <w:ind w:left="720"/>
        <w:rPr>
          <w:ins w:id="5065" w:author="Boni" w:date="2014-09-07T21:29:00Z"/>
          <w:del w:id="5066" w:author="Andrija Ilic" w:date="2015-09-06T19:30:00Z"/>
          <w:rFonts w:cs="Times New Roman"/>
          <w:szCs w:val="24"/>
          <w:rPrChange w:id="5067" w:author="Andrija Ilic" w:date="2015-09-07T19:37:00Z">
            <w:rPr>
              <w:ins w:id="5068" w:author="Boni" w:date="2014-09-07T21:29:00Z"/>
              <w:del w:id="5069" w:author="Andrija Ilic" w:date="2015-09-06T19:30:00Z"/>
            </w:rPr>
          </w:rPrChange>
        </w:rPr>
      </w:pPr>
      <w:ins w:id="5070" w:author="Boni" w:date="2014-09-07T21:16:00Z">
        <w:del w:id="5071" w:author="Andrija Ilic" w:date="2015-09-06T19:30:00Z">
          <w:r w:rsidRPr="009851B8" w:rsidDel="006207E5">
            <w:rPr>
              <w:rFonts w:cs="Times New Roman"/>
              <w:szCs w:val="24"/>
              <w:rPrChange w:id="5072" w:author="Andrija Ilic" w:date="2015-09-07T19:37:00Z">
                <w:rPr/>
              </w:rPrChange>
            </w:rPr>
            <w:delText xml:space="preserve">Систем </w:delText>
          </w:r>
          <w:r w:rsidRPr="009851B8" w:rsidDel="006207E5">
            <w:rPr>
              <w:rFonts w:cs="Times New Roman"/>
              <w:szCs w:val="24"/>
              <w:u w:val="single"/>
              <w:rPrChange w:id="5073" w:author="Andrija Ilic" w:date="2015-09-07T19:37:00Z">
                <w:rPr>
                  <w:u w:val="single"/>
                </w:rPr>
              </w:rPrChange>
            </w:rPr>
            <w:delText>приказује</w:delText>
          </w:r>
          <w:r w:rsidRPr="009851B8" w:rsidDel="006207E5">
            <w:rPr>
              <w:rFonts w:cs="Times New Roman"/>
              <w:szCs w:val="24"/>
              <w:rPrChange w:id="5074" w:author="Andrija Ilic" w:date="2015-09-07T19:37:00Z">
                <w:rPr/>
              </w:rPrChange>
            </w:rPr>
            <w:delText xml:space="preserve"> поруку о успешном брисању.(ИА) </w:delText>
          </w:r>
        </w:del>
      </w:ins>
    </w:p>
    <w:p w14:paraId="2C81F0E1" w14:textId="5EB7F737" w:rsidR="00252993" w:rsidRPr="009851B8" w:rsidDel="006207E5" w:rsidRDefault="00252993">
      <w:pPr>
        <w:pStyle w:val="ListParagraph"/>
        <w:rPr>
          <w:ins w:id="5075" w:author="Boni" w:date="2014-09-07T21:30:00Z"/>
          <w:del w:id="5076" w:author="Andrija Ilic" w:date="2015-09-06T19:30:00Z"/>
          <w:rFonts w:cs="Times New Roman"/>
          <w:szCs w:val="24"/>
          <w:rPrChange w:id="5077" w:author="Andrija Ilic" w:date="2015-09-07T19:37:00Z">
            <w:rPr>
              <w:ins w:id="5078" w:author="Boni" w:date="2014-09-07T21:30:00Z"/>
              <w:del w:id="5079" w:author="Andrija Ilic" w:date="2015-09-06T19:30:00Z"/>
            </w:rPr>
          </w:rPrChange>
        </w:rPr>
        <w:pPrChange w:id="5080" w:author="Boni" w:date="2014-09-07T21:29:00Z">
          <w:pPr>
            <w:pStyle w:val="ListParagraph"/>
            <w:numPr>
              <w:numId w:val="33"/>
            </w:numPr>
            <w:ind w:left="786" w:hanging="360"/>
          </w:pPr>
        </w:pPrChange>
      </w:pPr>
      <w:ins w:id="5081" w:author="Boni" w:date="2014-09-07T21:29:00Z">
        <w:del w:id="5082" w:author="Andrija Ilic" w:date="2015-09-06T19:30:00Z">
          <w:r w:rsidRPr="009851B8" w:rsidDel="006207E5">
            <w:rPr>
              <w:rFonts w:cs="Times New Roman"/>
              <w:noProof/>
              <w:szCs w:val="24"/>
              <w:rPrChange w:id="5083" w:author="Andrija Ilic" w:date="2015-09-07T19:37:00Z">
                <w:rPr>
                  <w:noProof/>
                  <w:color w:val="0000FF" w:themeColor="hyperlink"/>
                  <w:u w:val="single"/>
                </w:rPr>
              </w:rPrChange>
            </w:rPr>
            <w:drawing>
              <wp:inline distT="0" distB="0" distL="0" distR="0" wp14:anchorId="50C78C20" wp14:editId="12578284">
                <wp:extent cx="2701098" cy="1643499"/>
                <wp:effectExtent l="19050" t="0" r="4002" b="0"/>
                <wp:docPr id="68" name="Picture 67" descr="Brisanje racuna- uspesn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isanje racuna- uspesno.jpg"/>
                        <pic:cNvPicPr/>
                      </pic:nvPicPr>
                      <pic:blipFill>
                        <a:blip r:embed="rId85" cstate="print"/>
                        <a:stretch>
                          <a:fillRect/>
                        </a:stretch>
                      </pic:blipFill>
                      <pic:spPr>
                        <a:xfrm>
                          <a:off x="0" y="0"/>
                          <a:ext cx="2703088" cy="1644710"/>
                        </a:xfrm>
                        <a:prstGeom prst="rect">
                          <a:avLst/>
                        </a:prstGeom>
                      </pic:spPr>
                    </pic:pic>
                  </a:graphicData>
                </a:graphic>
              </wp:inline>
            </w:drawing>
          </w:r>
        </w:del>
      </w:ins>
    </w:p>
    <w:p w14:paraId="1002BD89" w14:textId="721D2B7E" w:rsidR="007267C8" w:rsidRPr="009851B8" w:rsidDel="006207E5" w:rsidRDefault="007267C8" w:rsidP="007267C8">
      <w:pPr>
        <w:rPr>
          <w:ins w:id="5084" w:author="Boni" w:date="2014-09-07T21:30:00Z"/>
          <w:del w:id="5085" w:author="Andrija Ilic" w:date="2015-09-06T19:30:00Z"/>
          <w:rFonts w:cs="Times New Roman"/>
          <w:szCs w:val="24"/>
          <w:rPrChange w:id="5086" w:author="Andrija Ilic" w:date="2015-09-07T19:37:00Z">
            <w:rPr>
              <w:ins w:id="5087" w:author="Boni" w:date="2014-09-07T21:30:00Z"/>
              <w:del w:id="5088" w:author="Andrija Ilic" w:date="2015-09-06T19:30:00Z"/>
            </w:rPr>
          </w:rPrChange>
        </w:rPr>
      </w:pPr>
      <w:ins w:id="5089" w:author="Boni" w:date="2014-09-07T21:30:00Z">
        <w:del w:id="5090" w:author="Andrija Ilic" w:date="2015-09-06T19:30:00Z">
          <w:r w:rsidRPr="009851B8" w:rsidDel="006207E5">
            <w:rPr>
              <w:rFonts w:cs="Times New Roman"/>
              <w:szCs w:val="24"/>
              <w:rPrChange w:id="5091" w:author="Andrija Ilic" w:date="2015-09-07T19:37:00Z">
                <w:rPr/>
              </w:rPrChange>
            </w:rPr>
            <w:delText>Дијаграм 1</w:delText>
          </w:r>
        </w:del>
      </w:ins>
      <w:ins w:id="5092" w:author="Boni" w:date="2014-09-07T22:07:00Z">
        <w:del w:id="5093" w:author="Andrija Ilic" w:date="2015-09-06T19:30:00Z">
          <w:r w:rsidR="00003635" w:rsidRPr="009851B8" w:rsidDel="006207E5">
            <w:rPr>
              <w:rFonts w:cs="Times New Roman"/>
              <w:szCs w:val="24"/>
              <w:rPrChange w:id="5094" w:author="Andrija Ilic" w:date="2015-09-07T19:37:00Z">
                <w:rPr/>
              </w:rPrChange>
            </w:rPr>
            <w:delText>7</w:delText>
          </w:r>
        </w:del>
      </w:ins>
      <w:ins w:id="5095" w:author="Boni" w:date="2014-09-07T21:30:00Z">
        <w:del w:id="5096" w:author="Andrija Ilic" w:date="2015-09-06T19:30:00Z">
          <w:r w:rsidRPr="009851B8" w:rsidDel="006207E5">
            <w:rPr>
              <w:rFonts w:cs="Times New Roman"/>
              <w:szCs w:val="24"/>
              <w:rPrChange w:id="5097" w:author="Andrija Ilic" w:date="2015-09-07T19:37:00Z">
                <w:rPr/>
              </w:rPrChange>
            </w:rPr>
            <w:delText xml:space="preserve">. Случај коришћења: Брисање рачуна </w:delText>
          </w:r>
        </w:del>
      </w:ins>
    </w:p>
    <w:p w14:paraId="542DE36C" w14:textId="641A670C" w:rsidR="00252993" w:rsidRPr="009851B8" w:rsidDel="006207E5" w:rsidRDefault="00252993">
      <w:pPr>
        <w:pStyle w:val="ListParagraph"/>
        <w:rPr>
          <w:ins w:id="5098" w:author="Boni" w:date="2014-09-07T21:16:00Z"/>
          <w:del w:id="5099" w:author="Andrija Ilic" w:date="2015-09-06T19:30:00Z"/>
          <w:rFonts w:cs="Times New Roman"/>
          <w:szCs w:val="24"/>
          <w:rPrChange w:id="5100" w:author="Andrija Ilic" w:date="2015-09-07T19:37:00Z">
            <w:rPr>
              <w:ins w:id="5101" w:author="Boni" w:date="2014-09-07T21:16:00Z"/>
              <w:del w:id="5102" w:author="Andrija Ilic" w:date="2015-09-06T19:30:00Z"/>
            </w:rPr>
          </w:rPrChange>
        </w:rPr>
        <w:pPrChange w:id="5103" w:author="Boni" w:date="2014-09-07T21:29:00Z">
          <w:pPr>
            <w:pStyle w:val="ListParagraph"/>
            <w:numPr>
              <w:numId w:val="33"/>
            </w:numPr>
            <w:ind w:left="786" w:hanging="360"/>
          </w:pPr>
        </w:pPrChange>
      </w:pPr>
    </w:p>
    <w:p w14:paraId="7F7A77FA" w14:textId="63F03550" w:rsidR="002441C7" w:rsidRPr="009851B8" w:rsidDel="006207E5" w:rsidRDefault="002441C7" w:rsidP="002441C7">
      <w:pPr>
        <w:rPr>
          <w:ins w:id="5104" w:author="Boni" w:date="2014-09-07T21:16:00Z"/>
          <w:del w:id="5105" w:author="Andrija Ilic" w:date="2015-09-06T19:30:00Z"/>
          <w:rFonts w:cs="Times New Roman"/>
          <w:szCs w:val="24"/>
          <w:rPrChange w:id="5106" w:author="Andrija Ilic" w:date="2015-09-07T19:37:00Z">
            <w:rPr>
              <w:ins w:id="5107" w:author="Boni" w:date="2014-09-07T21:16:00Z"/>
              <w:del w:id="5108" w:author="Andrija Ilic" w:date="2015-09-06T19:30:00Z"/>
              <w:b/>
            </w:rPr>
          </w:rPrChange>
        </w:rPr>
      </w:pPr>
      <w:ins w:id="5109" w:author="Boni" w:date="2014-09-07T21:16:00Z">
        <w:del w:id="5110" w:author="Andrija Ilic" w:date="2015-09-06T19:30:00Z">
          <w:r w:rsidRPr="009851B8" w:rsidDel="006207E5">
            <w:rPr>
              <w:rFonts w:cs="Times New Roman"/>
              <w:szCs w:val="24"/>
              <w:rPrChange w:id="5111" w:author="Andrija Ilic" w:date="2015-09-07T19:37:00Z">
                <w:rPr>
                  <w:b/>
                </w:rPr>
              </w:rPrChange>
            </w:rPr>
            <w:delText>Алтернативни сценарио:</w:delText>
          </w:r>
        </w:del>
      </w:ins>
    </w:p>
    <w:p w14:paraId="1859B88B" w14:textId="1E056B55" w:rsidR="002441C7" w:rsidRPr="009851B8" w:rsidDel="006207E5" w:rsidRDefault="002441C7" w:rsidP="002441C7">
      <w:pPr>
        <w:rPr>
          <w:ins w:id="5112" w:author="Boni" w:date="2014-09-07T21:29:00Z"/>
          <w:del w:id="5113" w:author="Andrija Ilic" w:date="2015-09-06T19:30:00Z"/>
          <w:rFonts w:cs="Times New Roman"/>
          <w:szCs w:val="24"/>
          <w:rPrChange w:id="5114" w:author="Andrija Ilic" w:date="2015-09-07T19:37:00Z">
            <w:rPr>
              <w:ins w:id="5115" w:author="Boni" w:date="2014-09-07T21:29:00Z"/>
              <w:del w:id="5116" w:author="Andrija Ilic" w:date="2015-09-06T19:30:00Z"/>
            </w:rPr>
          </w:rPrChange>
        </w:rPr>
      </w:pPr>
      <w:ins w:id="5117" w:author="Boni" w:date="2014-09-07T21:16:00Z">
        <w:del w:id="5118" w:author="Andrija Ilic" w:date="2015-09-06T19:30:00Z">
          <w:r w:rsidRPr="009851B8" w:rsidDel="006207E5">
            <w:rPr>
              <w:rFonts w:cs="Times New Roman"/>
              <w:szCs w:val="24"/>
              <w:rPrChange w:id="5119" w:author="Andrija Ilic" w:date="2015-09-07T19:37:00Z">
                <w:rPr>
                  <w:b/>
                </w:rPr>
              </w:rPrChange>
            </w:rPr>
            <w:tab/>
          </w:r>
          <w:r w:rsidRPr="009851B8" w:rsidDel="006207E5">
            <w:rPr>
              <w:rFonts w:cs="Times New Roman"/>
              <w:szCs w:val="24"/>
              <w:rPrChange w:id="5120" w:author="Andrija Ilic" w:date="2015-09-07T19:37:00Z">
                <w:rPr/>
              </w:rPrChange>
            </w:rPr>
            <w:delText>4.1У случају да систем не може да обрише рачун приказује се грешка.(ИА) Прекида се извршење сценарија.</w:delText>
          </w:r>
        </w:del>
      </w:ins>
    </w:p>
    <w:p w14:paraId="450976C0" w14:textId="23770DDE" w:rsidR="007267C8" w:rsidRPr="009851B8" w:rsidDel="006207E5" w:rsidRDefault="00252993" w:rsidP="002441C7">
      <w:pPr>
        <w:rPr>
          <w:ins w:id="5121" w:author="Boni" w:date="2014-09-07T21:30:00Z"/>
          <w:del w:id="5122" w:author="Andrija Ilic" w:date="2015-09-06T19:30:00Z"/>
          <w:rFonts w:cs="Times New Roman"/>
          <w:szCs w:val="24"/>
          <w:rPrChange w:id="5123" w:author="Andrija Ilic" w:date="2015-09-07T19:37:00Z">
            <w:rPr>
              <w:ins w:id="5124" w:author="Boni" w:date="2014-09-07T21:30:00Z"/>
              <w:del w:id="5125" w:author="Andrija Ilic" w:date="2015-09-06T19:30:00Z"/>
            </w:rPr>
          </w:rPrChange>
        </w:rPr>
      </w:pPr>
      <w:ins w:id="5126" w:author="Boni" w:date="2014-09-07T21:30:00Z">
        <w:del w:id="5127" w:author="Andrija Ilic" w:date="2015-09-06T19:30:00Z">
          <w:r w:rsidRPr="009851B8" w:rsidDel="006207E5">
            <w:rPr>
              <w:rFonts w:cs="Times New Roman"/>
              <w:noProof/>
              <w:szCs w:val="24"/>
              <w:rPrChange w:id="5128" w:author="Andrija Ilic" w:date="2015-09-07T19:37:00Z">
                <w:rPr>
                  <w:noProof/>
                  <w:color w:val="0000FF" w:themeColor="hyperlink"/>
                  <w:u w:val="single"/>
                </w:rPr>
              </w:rPrChange>
            </w:rPr>
            <w:drawing>
              <wp:inline distT="0" distB="0" distL="0" distR="0" wp14:anchorId="4236C218" wp14:editId="49C0D8C7">
                <wp:extent cx="2555101" cy="1554666"/>
                <wp:effectExtent l="19050" t="0" r="0" b="0"/>
                <wp:docPr id="69" name="Picture 68" descr="Brisanje racuna- neuspesn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isanje racuna- neuspesno.jpg"/>
                        <pic:cNvPicPr/>
                      </pic:nvPicPr>
                      <pic:blipFill>
                        <a:blip r:embed="rId86" cstate="print"/>
                        <a:stretch>
                          <a:fillRect/>
                        </a:stretch>
                      </pic:blipFill>
                      <pic:spPr>
                        <a:xfrm>
                          <a:off x="0" y="0"/>
                          <a:ext cx="2556984" cy="1555812"/>
                        </a:xfrm>
                        <a:prstGeom prst="rect">
                          <a:avLst/>
                        </a:prstGeom>
                      </pic:spPr>
                    </pic:pic>
                  </a:graphicData>
                </a:graphic>
              </wp:inline>
            </w:drawing>
          </w:r>
        </w:del>
      </w:ins>
    </w:p>
    <w:p w14:paraId="171D7DD1" w14:textId="12FC1834" w:rsidR="007267C8" w:rsidRPr="009851B8" w:rsidDel="006207E5" w:rsidRDefault="007267C8" w:rsidP="007267C8">
      <w:pPr>
        <w:rPr>
          <w:ins w:id="5129" w:author="Boni" w:date="2014-09-07T21:30:00Z"/>
          <w:del w:id="5130" w:author="Andrija Ilic" w:date="2015-09-06T19:30:00Z"/>
          <w:rFonts w:cs="Times New Roman"/>
          <w:szCs w:val="24"/>
          <w:rPrChange w:id="5131" w:author="Andrija Ilic" w:date="2015-09-07T19:37:00Z">
            <w:rPr>
              <w:ins w:id="5132" w:author="Boni" w:date="2014-09-07T21:30:00Z"/>
              <w:del w:id="5133" w:author="Andrija Ilic" w:date="2015-09-06T19:30:00Z"/>
            </w:rPr>
          </w:rPrChange>
        </w:rPr>
      </w:pPr>
      <w:ins w:id="5134" w:author="Boni" w:date="2014-09-07T21:30:00Z">
        <w:del w:id="5135" w:author="Andrija Ilic" w:date="2015-09-06T19:30:00Z">
          <w:r w:rsidRPr="009851B8" w:rsidDel="006207E5">
            <w:rPr>
              <w:rFonts w:cs="Times New Roman"/>
              <w:szCs w:val="24"/>
              <w:rPrChange w:id="5136" w:author="Andrija Ilic" w:date="2015-09-07T19:37:00Z">
                <w:rPr/>
              </w:rPrChange>
            </w:rPr>
            <w:delText>Дијаграм 1</w:delText>
          </w:r>
        </w:del>
      </w:ins>
      <w:ins w:id="5137" w:author="Boni" w:date="2014-09-07T22:07:00Z">
        <w:del w:id="5138" w:author="Andrija Ilic" w:date="2015-09-06T19:30:00Z">
          <w:r w:rsidR="00003635" w:rsidRPr="009851B8" w:rsidDel="006207E5">
            <w:rPr>
              <w:rFonts w:cs="Times New Roman"/>
              <w:szCs w:val="24"/>
              <w:rPrChange w:id="5139" w:author="Andrija Ilic" w:date="2015-09-07T19:37:00Z">
                <w:rPr/>
              </w:rPrChange>
            </w:rPr>
            <w:delText>8</w:delText>
          </w:r>
        </w:del>
      </w:ins>
      <w:ins w:id="5140" w:author="Boni" w:date="2014-09-07T21:30:00Z">
        <w:del w:id="5141" w:author="Andrija Ilic" w:date="2015-09-06T19:30:00Z">
          <w:r w:rsidRPr="009851B8" w:rsidDel="006207E5">
            <w:rPr>
              <w:rFonts w:cs="Times New Roman"/>
              <w:szCs w:val="24"/>
              <w:rPrChange w:id="5142" w:author="Andrija Ilic" w:date="2015-09-07T19:37:00Z">
                <w:rPr/>
              </w:rPrChange>
            </w:rPr>
            <w:delText>. Случај коришћења: Брисање рачуна – алтернативни сценарио</w:delText>
          </w:r>
        </w:del>
      </w:ins>
    </w:p>
    <w:p w14:paraId="61707B23" w14:textId="6C393D42" w:rsidR="007267C8" w:rsidRPr="009851B8" w:rsidDel="006207E5" w:rsidRDefault="007267C8" w:rsidP="002441C7">
      <w:pPr>
        <w:rPr>
          <w:ins w:id="5143" w:author="Boni" w:date="2014-09-07T21:16:00Z"/>
          <w:del w:id="5144" w:author="Andrija Ilic" w:date="2015-09-06T19:30:00Z"/>
          <w:rFonts w:cs="Times New Roman"/>
          <w:szCs w:val="24"/>
          <w:rPrChange w:id="5145" w:author="Andrija Ilic" w:date="2015-09-07T19:37:00Z">
            <w:rPr>
              <w:ins w:id="5146" w:author="Boni" w:date="2014-09-07T21:16:00Z"/>
              <w:del w:id="5147" w:author="Andrija Ilic" w:date="2015-09-06T19:30:00Z"/>
            </w:rPr>
          </w:rPrChange>
        </w:rPr>
      </w:pPr>
    </w:p>
    <w:p w14:paraId="3330E11B" w14:textId="6AEFF9EC" w:rsidR="00252993" w:rsidRPr="009851B8" w:rsidDel="006207E5" w:rsidRDefault="00252993">
      <w:pPr>
        <w:rPr>
          <w:ins w:id="5148" w:author="Boni" w:date="2014-09-07T21:13:00Z"/>
          <w:del w:id="5149" w:author="Andrija Ilic" w:date="2015-09-06T19:30:00Z"/>
          <w:rFonts w:cs="Times New Roman"/>
          <w:szCs w:val="24"/>
          <w:rPrChange w:id="5150" w:author="Andrija Ilic" w:date="2015-09-07T19:37:00Z">
            <w:rPr>
              <w:ins w:id="5151" w:author="Boni" w:date="2014-09-07T21:13:00Z"/>
              <w:del w:id="5152" w:author="Andrija Ilic" w:date="2015-09-06T19:30:00Z"/>
              <w:b/>
            </w:rPr>
          </w:rPrChange>
        </w:rPr>
        <w:pPrChange w:id="5153" w:author="Boni" w:date="2014-09-07T21:13:00Z">
          <w:pPr>
            <w:jc w:val="center"/>
          </w:pPr>
        </w:pPrChange>
      </w:pPr>
    </w:p>
    <w:p w14:paraId="75389828" w14:textId="3078273A" w:rsidR="00252993" w:rsidRPr="009851B8" w:rsidDel="006207E5" w:rsidRDefault="00C07A10">
      <w:pPr>
        <w:rPr>
          <w:ins w:id="5154" w:author="Boni" w:date="2014-09-07T21:16:00Z"/>
          <w:del w:id="5155" w:author="Andrija Ilic" w:date="2015-09-06T19:30:00Z"/>
          <w:rFonts w:cs="Times New Roman"/>
          <w:szCs w:val="24"/>
          <w:rPrChange w:id="5156" w:author="Andrija Ilic" w:date="2015-09-07T19:37:00Z">
            <w:rPr>
              <w:ins w:id="5157" w:author="Boni" w:date="2014-09-07T21:16:00Z"/>
              <w:del w:id="5158" w:author="Andrija Ilic" w:date="2015-09-06T19:30:00Z"/>
              <w:b/>
            </w:rPr>
          </w:rPrChange>
        </w:rPr>
        <w:pPrChange w:id="5159" w:author="Boni" w:date="2014-09-07T21:13:00Z">
          <w:pPr>
            <w:jc w:val="center"/>
          </w:pPr>
        </w:pPrChange>
      </w:pPr>
      <w:ins w:id="5160" w:author="Boni" w:date="2014-09-07T21:13:00Z">
        <w:del w:id="5161" w:author="Andrija Ilic" w:date="2015-09-06T19:30:00Z">
          <w:r w:rsidRPr="009851B8" w:rsidDel="006207E5">
            <w:rPr>
              <w:rFonts w:cs="Times New Roman"/>
              <w:szCs w:val="24"/>
              <w:rPrChange w:id="5162" w:author="Andrija Ilic" w:date="2015-09-07T19:37:00Z">
                <w:rPr>
                  <w:b/>
                </w:rPr>
              </w:rPrChange>
            </w:rPr>
            <w:delText>ДС9: Дијаграм секвенци за случај коришћења</w:delText>
          </w:r>
        </w:del>
      </w:ins>
      <w:ins w:id="5163" w:author="Boni" w:date="2014-09-07T21:19:00Z">
        <w:del w:id="5164" w:author="Andrija Ilic" w:date="2015-09-06T19:30:00Z">
          <w:r w:rsidR="006D4D7C" w:rsidRPr="009851B8" w:rsidDel="006207E5">
            <w:rPr>
              <w:rFonts w:cs="Times New Roman"/>
              <w:szCs w:val="24"/>
              <w:rPrChange w:id="5165" w:author="Andrija Ilic" w:date="2015-09-07T19:37:00Z">
                <w:rPr>
                  <w:b/>
                </w:rPr>
              </w:rPrChange>
            </w:rPr>
            <w:delText xml:space="preserve">: </w:delText>
          </w:r>
        </w:del>
      </w:ins>
      <w:ins w:id="5166" w:author="Boni" w:date="2014-09-07T21:20:00Z">
        <w:del w:id="5167" w:author="Andrija Ilic" w:date="2015-09-06T19:30:00Z">
          <w:r w:rsidR="006D4D7C" w:rsidRPr="009851B8" w:rsidDel="006207E5">
            <w:rPr>
              <w:rFonts w:cs="Times New Roman"/>
              <w:szCs w:val="24"/>
              <w:rPrChange w:id="5168" w:author="Andrija Ilic" w:date="2015-09-07T19:37:00Z">
                <w:rPr>
                  <w:b/>
                </w:rPr>
              </w:rPrChange>
            </w:rPr>
            <w:delText>Преглед</w:delText>
          </w:r>
        </w:del>
      </w:ins>
      <w:ins w:id="5169" w:author="Boni" w:date="2014-09-07T21:19:00Z">
        <w:del w:id="5170" w:author="Andrija Ilic" w:date="2015-09-06T19:30:00Z">
          <w:r w:rsidR="006D4D7C" w:rsidRPr="009851B8" w:rsidDel="006207E5">
            <w:rPr>
              <w:rFonts w:cs="Times New Roman"/>
              <w:szCs w:val="24"/>
              <w:rPrChange w:id="5171" w:author="Andrija Ilic" w:date="2015-09-07T19:37:00Z">
                <w:rPr>
                  <w:b/>
                </w:rPr>
              </w:rPrChange>
            </w:rPr>
            <w:delText xml:space="preserve"> корисника</w:delText>
          </w:r>
        </w:del>
      </w:ins>
    </w:p>
    <w:p w14:paraId="17321E16" w14:textId="0C859E29" w:rsidR="006D4D7C" w:rsidRPr="009851B8" w:rsidDel="006207E5" w:rsidRDefault="006D4D7C" w:rsidP="006D4D7C">
      <w:pPr>
        <w:rPr>
          <w:ins w:id="5172" w:author="Boni" w:date="2014-09-07T21:16:00Z"/>
          <w:del w:id="5173" w:author="Andrija Ilic" w:date="2015-09-06T19:30:00Z"/>
          <w:rFonts w:cs="Times New Roman"/>
          <w:szCs w:val="24"/>
          <w:rPrChange w:id="5174" w:author="Andrija Ilic" w:date="2015-09-07T19:37:00Z">
            <w:rPr>
              <w:ins w:id="5175" w:author="Boni" w:date="2014-09-07T21:16:00Z"/>
              <w:del w:id="5176" w:author="Andrija Ilic" w:date="2015-09-06T19:30:00Z"/>
              <w:b/>
            </w:rPr>
          </w:rPrChange>
        </w:rPr>
      </w:pPr>
      <w:ins w:id="5177" w:author="Boni" w:date="2014-09-07T21:16:00Z">
        <w:del w:id="5178" w:author="Andrija Ilic" w:date="2015-09-06T19:30:00Z">
          <w:r w:rsidRPr="009851B8" w:rsidDel="006207E5">
            <w:rPr>
              <w:rFonts w:cs="Times New Roman"/>
              <w:szCs w:val="24"/>
              <w:rPrChange w:id="5179" w:author="Andrija Ilic" w:date="2015-09-07T19:37:00Z">
                <w:rPr>
                  <w:b/>
                </w:rPr>
              </w:rPrChange>
            </w:rPr>
            <w:delText>Основни сценарио СК</w:delText>
          </w:r>
        </w:del>
      </w:ins>
    </w:p>
    <w:p w14:paraId="78B8E6AA" w14:textId="507380E0" w:rsidR="006D4D7C" w:rsidRPr="009851B8" w:rsidDel="006207E5" w:rsidRDefault="006D4D7C" w:rsidP="006D4D7C">
      <w:pPr>
        <w:pStyle w:val="ListParagraph"/>
        <w:numPr>
          <w:ilvl w:val="0"/>
          <w:numId w:val="34"/>
        </w:numPr>
        <w:rPr>
          <w:ins w:id="5180" w:author="Boni" w:date="2014-09-07T21:16:00Z"/>
          <w:del w:id="5181" w:author="Andrija Ilic" w:date="2015-09-06T19:30:00Z"/>
          <w:rFonts w:cs="Times New Roman"/>
          <w:szCs w:val="24"/>
          <w:rPrChange w:id="5182" w:author="Andrija Ilic" w:date="2015-09-07T19:37:00Z">
            <w:rPr>
              <w:ins w:id="5183" w:author="Boni" w:date="2014-09-07T21:16:00Z"/>
              <w:del w:id="5184" w:author="Andrija Ilic" w:date="2015-09-06T19:30:00Z"/>
            </w:rPr>
          </w:rPrChange>
        </w:rPr>
      </w:pPr>
      <w:ins w:id="5185" w:author="Boni" w:date="2014-09-07T21:16:00Z">
        <w:del w:id="5186" w:author="Andrija Ilic" w:date="2015-09-06T19:30:00Z">
          <w:r w:rsidRPr="009851B8" w:rsidDel="006207E5">
            <w:rPr>
              <w:rFonts w:cs="Times New Roman"/>
              <w:szCs w:val="24"/>
              <w:rPrChange w:id="5187" w:author="Andrija Ilic" w:date="2015-09-07T19:37:00Z">
                <w:rPr/>
              </w:rPrChange>
            </w:rPr>
            <w:delText xml:space="preserve">Систем </w:delText>
          </w:r>
          <w:r w:rsidRPr="009851B8" w:rsidDel="006207E5">
            <w:rPr>
              <w:rFonts w:cs="Times New Roman"/>
              <w:szCs w:val="24"/>
              <w:u w:val="single"/>
              <w:rPrChange w:id="5188" w:author="Andrija Ilic" w:date="2015-09-07T19:37:00Z">
                <w:rPr>
                  <w:u w:val="single"/>
                </w:rPr>
              </w:rPrChange>
            </w:rPr>
            <w:delText>врши претрагу</w:delText>
          </w:r>
          <w:r w:rsidRPr="009851B8" w:rsidDel="006207E5">
            <w:rPr>
              <w:rFonts w:cs="Times New Roman"/>
              <w:szCs w:val="24"/>
              <w:rPrChange w:id="5189" w:author="Andrija Ilic" w:date="2015-09-07T19:37:00Z">
                <w:rPr/>
              </w:rPrChange>
            </w:rPr>
            <w:delText xml:space="preserve"> корисника по задатом критеријуму.(СО)</w:delText>
          </w:r>
        </w:del>
      </w:ins>
    </w:p>
    <w:p w14:paraId="6875FC32" w14:textId="7724BFC3" w:rsidR="006D4D7C" w:rsidRPr="009851B8" w:rsidDel="006207E5" w:rsidRDefault="006D4D7C" w:rsidP="006D4D7C">
      <w:pPr>
        <w:pStyle w:val="ListParagraph"/>
        <w:numPr>
          <w:ilvl w:val="0"/>
          <w:numId w:val="34"/>
        </w:numPr>
        <w:rPr>
          <w:ins w:id="5190" w:author="Boni" w:date="2014-09-07T21:35:00Z"/>
          <w:del w:id="5191" w:author="Andrija Ilic" w:date="2015-09-06T19:30:00Z"/>
          <w:rFonts w:cs="Times New Roman"/>
          <w:szCs w:val="24"/>
          <w:rPrChange w:id="5192" w:author="Andrija Ilic" w:date="2015-09-07T19:37:00Z">
            <w:rPr>
              <w:ins w:id="5193" w:author="Boni" w:date="2014-09-07T21:35:00Z"/>
              <w:del w:id="5194" w:author="Andrija Ilic" w:date="2015-09-06T19:30:00Z"/>
            </w:rPr>
          </w:rPrChange>
        </w:rPr>
      </w:pPr>
      <w:ins w:id="5195" w:author="Boni" w:date="2014-09-07T21:16:00Z">
        <w:del w:id="5196" w:author="Andrija Ilic" w:date="2015-09-06T19:30:00Z">
          <w:r w:rsidRPr="009851B8" w:rsidDel="006207E5">
            <w:rPr>
              <w:rFonts w:cs="Times New Roman"/>
              <w:szCs w:val="24"/>
              <w:rPrChange w:id="5197" w:author="Andrija Ilic" w:date="2015-09-07T19:37:00Z">
                <w:rPr/>
              </w:rPrChange>
            </w:rPr>
            <w:delText xml:space="preserve">Систем </w:delText>
          </w:r>
          <w:r w:rsidRPr="009851B8" w:rsidDel="006207E5">
            <w:rPr>
              <w:rFonts w:cs="Times New Roman"/>
              <w:szCs w:val="24"/>
              <w:u w:val="single"/>
              <w:rPrChange w:id="5198" w:author="Andrija Ilic" w:date="2015-09-07T19:37:00Z">
                <w:rPr>
                  <w:u w:val="single"/>
                </w:rPr>
              </w:rPrChange>
            </w:rPr>
            <w:delText>приказује</w:delText>
          </w:r>
          <w:r w:rsidRPr="009851B8" w:rsidDel="006207E5">
            <w:rPr>
              <w:rFonts w:cs="Times New Roman"/>
              <w:szCs w:val="24"/>
              <w:rPrChange w:id="5199" w:author="Andrija Ilic" w:date="2015-09-07T19:37:00Z">
                <w:rPr/>
              </w:rPrChange>
            </w:rPr>
            <w:delText xml:space="preserve"> кориснике који одговарају задатој претрази.(ИА)</w:delText>
          </w:r>
        </w:del>
      </w:ins>
    </w:p>
    <w:p w14:paraId="1158EE7F" w14:textId="57DD9FF0" w:rsidR="00252993" w:rsidRPr="009851B8" w:rsidDel="006207E5" w:rsidRDefault="00252993">
      <w:pPr>
        <w:pStyle w:val="ListParagraph"/>
        <w:ind w:left="786"/>
        <w:rPr>
          <w:ins w:id="5200" w:author="Boni" w:date="2014-09-07T21:33:00Z"/>
          <w:del w:id="5201" w:author="Andrija Ilic" w:date="2015-09-06T19:30:00Z"/>
          <w:rFonts w:cs="Times New Roman"/>
          <w:szCs w:val="24"/>
          <w:rPrChange w:id="5202" w:author="Andrija Ilic" w:date="2015-09-07T19:37:00Z">
            <w:rPr>
              <w:ins w:id="5203" w:author="Boni" w:date="2014-09-07T21:33:00Z"/>
              <w:del w:id="5204" w:author="Andrija Ilic" w:date="2015-09-06T19:30:00Z"/>
            </w:rPr>
          </w:rPrChange>
        </w:rPr>
        <w:pPrChange w:id="5205" w:author="Boni" w:date="2014-09-07T21:35:00Z">
          <w:pPr>
            <w:pStyle w:val="ListParagraph"/>
            <w:numPr>
              <w:numId w:val="34"/>
            </w:numPr>
            <w:ind w:left="786" w:hanging="360"/>
          </w:pPr>
        </w:pPrChange>
      </w:pPr>
    </w:p>
    <w:p w14:paraId="1BC239EF" w14:textId="788D92B1" w:rsidR="00252993" w:rsidRPr="009851B8" w:rsidDel="006207E5" w:rsidRDefault="00252993">
      <w:pPr>
        <w:pStyle w:val="ListParagraph"/>
        <w:ind w:left="786"/>
        <w:rPr>
          <w:ins w:id="5206" w:author="Boni" w:date="2014-09-07T21:35:00Z"/>
          <w:del w:id="5207" w:author="Andrija Ilic" w:date="2015-09-06T19:30:00Z"/>
          <w:rFonts w:cs="Times New Roman"/>
          <w:szCs w:val="24"/>
          <w:rPrChange w:id="5208" w:author="Andrija Ilic" w:date="2015-09-07T19:37:00Z">
            <w:rPr>
              <w:ins w:id="5209" w:author="Boni" w:date="2014-09-07T21:35:00Z"/>
              <w:del w:id="5210" w:author="Andrija Ilic" w:date="2015-09-06T19:30:00Z"/>
            </w:rPr>
          </w:rPrChange>
        </w:rPr>
        <w:pPrChange w:id="5211" w:author="Boni" w:date="2014-09-07T21:33:00Z">
          <w:pPr>
            <w:pStyle w:val="ListParagraph"/>
            <w:numPr>
              <w:numId w:val="34"/>
            </w:numPr>
            <w:ind w:left="786" w:hanging="360"/>
          </w:pPr>
        </w:pPrChange>
      </w:pPr>
      <w:ins w:id="5212" w:author="Boni" w:date="2014-09-07T21:34:00Z">
        <w:del w:id="5213" w:author="Andrija Ilic" w:date="2015-09-06T19:30:00Z">
          <w:r w:rsidRPr="009851B8" w:rsidDel="006207E5">
            <w:rPr>
              <w:rFonts w:cs="Times New Roman"/>
              <w:noProof/>
              <w:szCs w:val="24"/>
              <w:rPrChange w:id="5214" w:author="Andrija Ilic" w:date="2015-09-07T19:37:00Z">
                <w:rPr>
                  <w:noProof/>
                  <w:color w:val="0000FF" w:themeColor="hyperlink"/>
                  <w:u w:val="single"/>
                </w:rPr>
              </w:rPrChange>
            </w:rPr>
            <w:drawing>
              <wp:inline distT="0" distB="0" distL="0" distR="0" wp14:anchorId="06491DC4" wp14:editId="3E07A904">
                <wp:extent cx="2731834" cy="1527427"/>
                <wp:effectExtent l="19050" t="0" r="0" b="0"/>
                <wp:docPr id="70" name="Picture 69" descr="PregledKorisnika-uspel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gledKorisnika-uspela.jpg"/>
                        <pic:cNvPicPr/>
                      </pic:nvPicPr>
                      <pic:blipFill>
                        <a:blip r:embed="rId87" cstate="print"/>
                        <a:stretch>
                          <a:fillRect/>
                        </a:stretch>
                      </pic:blipFill>
                      <pic:spPr>
                        <a:xfrm>
                          <a:off x="0" y="0"/>
                          <a:ext cx="2733847" cy="1528552"/>
                        </a:xfrm>
                        <a:prstGeom prst="rect">
                          <a:avLst/>
                        </a:prstGeom>
                      </pic:spPr>
                    </pic:pic>
                  </a:graphicData>
                </a:graphic>
              </wp:inline>
            </w:drawing>
          </w:r>
        </w:del>
      </w:ins>
    </w:p>
    <w:p w14:paraId="0535375B" w14:textId="4FFC8726" w:rsidR="006856BA" w:rsidRPr="009851B8" w:rsidDel="006207E5" w:rsidRDefault="006856BA" w:rsidP="006856BA">
      <w:pPr>
        <w:rPr>
          <w:ins w:id="5215" w:author="Boni" w:date="2014-09-07T21:35:00Z"/>
          <w:del w:id="5216" w:author="Andrija Ilic" w:date="2015-09-06T19:30:00Z"/>
          <w:rFonts w:cs="Times New Roman"/>
          <w:szCs w:val="24"/>
          <w:rPrChange w:id="5217" w:author="Andrija Ilic" w:date="2015-09-07T19:37:00Z">
            <w:rPr>
              <w:ins w:id="5218" w:author="Boni" w:date="2014-09-07T21:35:00Z"/>
              <w:del w:id="5219" w:author="Andrija Ilic" w:date="2015-09-06T19:30:00Z"/>
            </w:rPr>
          </w:rPrChange>
        </w:rPr>
      </w:pPr>
      <w:ins w:id="5220" w:author="Boni" w:date="2014-09-07T21:35:00Z">
        <w:del w:id="5221" w:author="Andrija Ilic" w:date="2015-09-06T19:30:00Z">
          <w:r w:rsidRPr="009851B8" w:rsidDel="006207E5">
            <w:rPr>
              <w:rFonts w:cs="Times New Roman"/>
              <w:szCs w:val="24"/>
              <w:rPrChange w:id="5222" w:author="Andrija Ilic" w:date="2015-09-07T19:37:00Z">
                <w:rPr/>
              </w:rPrChange>
            </w:rPr>
            <w:delText>Дијаграм 1</w:delText>
          </w:r>
        </w:del>
      </w:ins>
      <w:ins w:id="5223" w:author="Boni" w:date="2014-09-07T22:07:00Z">
        <w:del w:id="5224" w:author="Andrija Ilic" w:date="2015-09-06T19:30:00Z">
          <w:r w:rsidR="00003635" w:rsidRPr="009851B8" w:rsidDel="006207E5">
            <w:rPr>
              <w:rFonts w:cs="Times New Roman"/>
              <w:szCs w:val="24"/>
              <w:rPrChange w:id="5225" w:author="Andrija Ilic" w:date="2015-09-07T19:37:00Z">
                <w:rPr/>
              </w:rPrChange>
            </w:rPr>
            <w:delText>9</w:delText>
          </w:r>
        </w:del>
      </w:ins>
      <w:ins w:id="5226" w:author="Boni" w:date="2014-09-07T21:35:00Z">
        <w:del w:id="5227" w:author="Andrija Ilic" w:date="2015-09-06T19:30:00Z">
          <w:r w:rsidRPr="009851B8" w:rsidDel="006207E5">
            <w:rPr>
              <w:rFonts w:cs="Times New Roman"/>
              <w:szCs w:val="24"/>
              <w:rPrChange w:id="5228" w:author="Andrija Ilic" w:date="2015-09-07T19:37:00Z">
                <w:rPr/>
              </w:rPrChange>
            </w:rPr>
            <w:delText xml:space="preserve">. Случај коришћења: Преглед корисника </w:delText>
          </w:r>
        </w:del>
      </w:ins>
    </w:p>
    <w:p w14:paraId="65995401" w14:textId="25D99C31" w:rsidR="00252993" w:rsidRPr="009851B8" w:rsidDel="006207E5" w:rsidRDefault="00252993">
      <w:pPr>
        <w:pStyle w:val="ListParagraph"/>
        <w:ind w:left="786"/>
        <w:rPr>
          <w:ins w:id="5229" w:author="Boni" w:date="2014-09-07T21:16:00Z"/>
          <w:del w:id="5230" w:author="Andrija Ilic" w:date="2015-09-06T19:30:00Z"/>
          <w:rFonts w:cs="Times New Roman"/>
          <w:szCs w:val="24"/>
          <w:rPrChange w:id="5231" w:author="Andrija Ilic" w:date="2015-09-07T19:37:00Z">
            <w:rPr>
              <w:ins w:id="5232" w:author="Boni" w:date="2014-09-07T21:16:00Z"/>
              <w:del w:id="5233" w:author="Andrija Ilic" w:date="2015-09-06T19:30:00Z"/>
            </w:rPr>
          </w:rPrChange>
        </w:rPr>
        <w:pPrChange w:id="5234" w:author="Boni" w:date="2014-09-07T21:33:00Z">
          <w:pPr>
            <w:pStyle w:val="ListParagraph"/>
            <w:numPr>
              <w:numId w:val="34"/>
            </w:numPr>
            <w:ind w:left="786" w:hanging="360"/>
          </w:pPr>
        </w:pPrChange>
      </w:pPr>
    </w:p>
    <w:p w14:paraId="4638A22C" w14:textId="2849C00B" w:rsidR="006D4D7C" w:rsidRPr="009851B8" w:rsidDel="006207E5" w:rsidRDefault="006D4D7C" w:rsidP="006D4D7C">
      <w:pPr>
        <w:rPr>
          <w:ins w:id="5235" w:author="Boni" w:date="2014-09-07T21:16:00Z"/>
          <w:del w:id="5236" w:author="Andrija Ilic" w:date="2015-09-06T19:30:00Z"/>
          <w:rFonts w:cs="Times New Roman"/>
          <w:szCs w:val="24"/>
          <w:rPrChange w:id="5237" w:author="Andrija Ilic" w:date="2015-09-07T19:37:00Z">
            <w:rPr>
              <w:ins w:id="5238" w:author="Boni" w:date="2014-09-07T21:16:00Z"/>
              <w:del w:id="5239" w:author="Andrija Ilic" w:date="2015-09-06T19:30:00Z"/>
              <w:b/>
            </w:rPr>
          </w:rPrChange>
        </w:rPr>
      </w:pPr>
      <w:ins w:id="5240" w:author="Boni" w:date="2014-09-07T21:16:00Z">
        <w:del w:id="5241" w:author="Andrija Ilic" w:date="2015-09-06T19:30:00Z">
          <w:r w:rsidRPr="009851B8" w:rsidDel="006207E5">
            <w:rPr>
              <w:rFonts w:cs="Times New Roman"/>
              <w:szCs w:val="24"/>
              <w:rPrChange w:id="5242" w:author="Andrija Ilic" w:date="2015-09-07T19:37:00Z">
                <w:rPr>
                  <w:b/>
                </w:rPr>
              </w:rPrChange>
            </w:rPr>
            <w:delText>Алтернативни сценарио:</w:delText>
          </w:r>
        </w:del>
      </w:ins>
    </w:p>
    <w:p w14:paraId="05B25CD6" w14:textId="6922EEE8" w:rsidR="006D4D7C" w:rsidRPr="009851B8" w:rsidDel="006207E5" w:rsidRDefault="006D4D7C" w:rsidP="006D4D7C">
      <w:pPr>
        <w:rPr>
          <w:ins w:id="5243" w:author="Boni" w:date="2014-09-07T21:34:00Z"/>
          <w:del w:id="5244" w:author="Andrija Ilic" w:date="2015-09-06T19:30:00Z"/>
          <w:rFonts w:cs="Times New Roman"/>
          <w:szCs w:val="24"/>
          <w:rPrChange w:id="5245" w:author="Andrija Ilic" w:date="2015-09-07T19:37:00Z">
            <w:rPr>
              <w:ins w:id="5246" w:author="Boni" w:date="2014-09-07T21:34:00Z"/>
              <w:del w:id="5247" w:author="Andrija Ilic" w:date="2015-09-06T19:30:00Z"/>
            </w:rPr>
          </w:rPrChange>
        </w:rPr>
      </w:pPr>
      <w:ins w:id="5248" w:author="Boni" w:date="2014-09-07T21:16:00Z">
        <w:del w:id="5249" w:author="Andrija Ilic" w:date="2015-09-06T19:30:00Z">
          <w:r w:rsidRPr="009851B8" w:rsidDel="006207E5">
            <w:rPr>
              <w:rFonts w:cs="Times New Roman"/>
              <w:szCs w:val="24"/>
              <w:rPrChange w:id="5250" w:author="Andrija Ilic" w:date="2015-09-07T19:37:00Z">
                <w:rPr/>
              </w:rPrChange>
            </w:rPr>
            <w:delText xml:space="preserve">        4.1 Систем </w:delText>
          </w:r>
          <w:r w:rsidRPr="009851B8" w:rsidDel="006207E5">
            <w:rPr>
              <w:rFonts w:cs="Times New Roman"/>
              <w:szCs w:val="24"/>
              <w:u w:val="single"/>
              <w:rPrChange w:id="5251" w:author="Andrija Ilic" w:date="2015-09-07T19:37:00Z">
                <w:rPr>
                  <w:u w:val="single"/>
                </w:rPr>
              </w:rPrChange>
            </w:rPr>
            <w:delText xml:space="preserve">приказје </w:delText>
          </w:r>
          <w:r w:rsidRPr="009851B8" w:rsidDel="006207E5">
            <w:rPr>
              <w:rFonts w:cs="Times New Roman"/>
              <w:szCs w:val="24"/>
              <w:rPrChange w:id="5252" w:author="Andrija Ilic" w:date="2015-09-07T19:37:00Z">
                <w:rPr/>
              </w:rPrChange>
            </w:rPr>
            <w:delText>поруку да за дати критеријум не постоје корисници. (ИА) Прекида се извршење.</w:delText>
          </w:r>
        </w:del>
      </w:ins>
    </w:p>
    <w:p w14:paraId="26A031F8" w14:textId="7A94DA23" w:rsidR="006856BA" w:rsidRPr="009851B8" w:rsidDel="006207E5" w:rsidRDefault="00252993" w:rsidP="006D4D7C">
      <w:pPr>
        <w:rPr>
          <w:ins w:id="5253" w:author="Boni" w:date="2014-09-07T21:35:00Z"/>
          <w:del w:id="5254" w:author="Andrija Ilic" w:date="2015-09-06T19:30:00Z"/>
          <w:rFonts w:cs="Times New Roman"/>
          <w:szCs w:val="24"/>
          <w:rPrChange w:id="5255" w:author="Andrija Ilic" w:date="2015-09-07T19:37:00Z">
            <w:rPr>
              <w:ins w:id="5256" w:author="Boni" w:date="2014-09-07T21:35:00Z"/>
              <w:del w:id="5257" w:author="Andrija Ilic" w:date="2015-09-06T19:30:00Z"/>
            </w:rPr>
          </w:rPrChange>
        </w:rPr>
      </w:pPr>
      <w:ins w:id="5258" w:author="Boni" w:date="2014-09-07T21:35:00Z">
        <w:del w:id="5259" w:author="Andrija Ilic" w:date="2015-09-06T19:30:00Z">
          <w:r w:rsidRPr="009851B8" w:rsidDel="006207E5">
            <w:rPr>
              <w:rFonts w:cs="Times New Roman"/>
              <w:noProof/>
              <w:szCs w:val="24"/>
              <w:rPrChange w:id="5260" w:author="Andrija Ilic" w:date="2015-09-07T19:37:00Z">
                <w:rPr>
                  <w:noProof/>
                  <w:color w:val="0000FF" w:themeColor="hyperlink"/>
                  <w:u w:val="single"/>
                </w:rPr>
              </w:rPrChange>
            </w:rPr>
            <w:drawing>
              <wp:inline distT="0" distB="0" distL="0" distR="0" wp14:anchorId="46EBDCDD" wp14:editId="6184DF07">
                <wp:extent cx="2685730" cy="1501650"/>
                <wp:effectExtent l="19050" t="0" r="320" b="0"/>
                <wp:docPr id="71" name="Picture 70" descr="PregledKorisnika-neuspel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gledKorisnika-neuspela.jpg"/>
                        <pic:cNvPicPr/>
                      </pic:nvPicPr>
                      <pic:blipFill>
                        <a:blip r:embed="rId88" cstate="print"/>
                        <a:stretch>
                          <a:fillRect/>
                        </a:stretch>
                      </pic:blipFill>
                      <pic:spPr>
                        <a:xfrm>
                          <a:off x="0" y="0"/>
                          <a:ext cx="2687709" cy="1502756"/>
                        </a:xfrm>
                        <a:prstGeom prst="rect">
                          <a:avLst/>
                        </a:prstGeom>
                      </pic:spPr>
                    </pic:pic>
                  </a:graphicData>
                </a:graphic>
              </wp:inline>
            </w:drawing>
          </w:r>
        </w:del>
      </w:ins>
    </w:p>
    <w:p w14:paraId="6AA9C1B8" w14:textId="5F136B15" w:rsidR="006856BA" w:rsidRPr="009851B8" w:rsidDel="006207E5" w:rsidRDefault="006856BA" w:rsidP="006856BA">
      <w:pPr>
        <w:rPr>
          <w:ins w:id="5261" w:author="Boni" w:date="2014-09-07T21:35:00Z"/>
          <w:del w:id="5262" w:author="Andrija Ilic" w:date="2015-09-06T19:30:00Z"/>
          <w:rFonts w:cs="Times New Roman"/>
          <w:szCs w:val="24"/>
          <w:rPrChange w:id="5263" w:author="Andrija Ilic" w:date="2015-09-07T19:37:00Z">
            <w:rPr>
              <w:ins w:id="5264" w:author="Boni" w:date="2014-09-07T21:35:00Z"/>
              <w:del w:id="5265" w:author="Andrija Ilic" w:date="2015-09-06T19:30:00Z"/>
            </w:rPr>
          </w:rPrChange>
        </w:rPr>
      </w:pPr>
      <w:ins w:id="5266" w:author="Boni" w:date="2014-09-07T21:35:00Z">
        <w:del w:id="5267" w:author="Andrija Ilic" w:date="2015-09-06T19:30:00Z">
          <w:r w:rsidRPr="009851B8" w:rsidDel="006207E5">
            <w:rPr>
              <w:rFonts w:cs="Times New Roman"/>
              <w:szCs w:val="24"/>
              <w:rPrChange w:id="5268" w:author="Andrija Ilic" w:date="2015-09-07T19:37:00Z">
                <w:rPr/>
              </w:rPrChange>
            </w:rPr>
            <w:delText xml:space="preserve">Дијаграм </w:delText>
          </w:r>
        </w:del>
      </w:ins>
      <w:ins w:id="5269" w:author="Boni" w:date="2014-09-07T22:07:00Z">
        <w:del w:id="5270" w:author="Andrija Ilic" w:date="2015-09-06T19:30:00Z">
          <w:r w:rsidR="00003635" w:rsidRPr="009851B8" w:rsidDel="006207E5">
            <w:rPr>
              <w:rFonts w:cs="Times New Roman"/>
              <w:szCs w:val="24"/>
              <w:rPrChange w:id="5271" w:author="Andrija Ilic" w:date="2015-09-07T19:37:00Z">
                <w:rPr/>
              </w:rPrChange>
            </w:rPr>
            <w:delText>20</w:delText>
          </w:r>
        </w:del>
      </w:ins>
      <w:ins w:id="5272" w:author="Boni" w:date="2014-09-07T21:35:00Z">
        <w:del w:id="5273" w:author="Andrija Ilic" w:date="2015-09-06T19:30:00Z">
          <w:r w:rsidRPr="009851B8" w:rsidDel="006207E5">
            <w:rPr>
              <w:rFonts w:cs="Times New Roman"/>
              <w:szCs w:val="24"/>
              <w:rPrChange w:id="5274" w:author="Andrija Ilic" w:date="2015-09-07T19:37:00Z">
                <w:rPr/>
              </w:rPrChange>
            </w:rPr>
            <w:delText>. Случај коришћења: Преглед корисника – алтернативни сценарио</w:delText>
          </w:r>
        </w:del>
      </w:ins>
    </w:p>
    <w:p w14:paraId="0D79ACC1" w14:textId="06FFFED7" w:rsidR="006856BA" w:rsidRPr="009851B8" w:rsidDel="006207E5" w:rsidRDefault="006856BA" w:rsidP="006D4D7C">
      <w:pPr>
        <w:rPr>
          <w:ins w:id="5275" w:author="Boni" w:date="2014-09-07T21:16:00Z"/>
          <w:del w:id="5276" w:author="Andrija Ilic" w:date="2015-09-06T19:30:00Z"/>
          <w:rFonts w:cs="Times New Roman"/>
          <w:szCs w:val="24"/>
          <w:rPrChange w:id="5277" w:author="Andrija Ilic" w:date="2015-09-07T19:37:00Z">
            <w:rPr>
              <w:ins w:id="5278" w:author="Boni" w:date="2014-09-07T21:16:00Z"/>
              <w:del w:id="5279" w:author="Andrija Ilic" w:date="2015-09-06T19:30:00Z"/>
            </w:rPr>
          </w:rPrChange>
        </w:rPr>
      </w:pPr>
    </w:p>
    <w:p w14:paraId="0FE513BA" w14:textId="25E03B66" w:rsidR="00252993" w:rsidRPr="009851B8" w:rsidDel="006207E5" w:rsidRDefault="00252993">
      <w:pPr>
        <w:rPr>
          <w:ins w:id="5280" w:author="Boni" w:date="2014-09-07T21:13:00Z"/>
          <w:del w:id="5281" w:author="Andrija Ilic" w:date="2015-09-06T19:30:00Z"/>
          <w:rFonts w:cs="Times New Roman"/>
          <w:szCs w:val="24"/>
          <w:rPrChange w:id="5282" w:author="Andrija Ilic" w:date="2015-09-07T19:37:00Z">
            <w:rPr>
              <w:ins w:id="5283" w:author="Boni" w:date="2014-09-07T21:13:00Z"/>
              <w:del w:id="5284" w:author="Andrija Ilic" w:date="2015-09-06T19:30:00Z"/>
              <w:b/>
            </w:rPr>
          </w:rPrChange>
        </w:rPr>
        <w:pPrChange w:id="5285" w:author="Boni" w:date="2014-09-07T21:13:00Z">
          <w:pPr>
            <w:jc w:val="center"/>
          </w:pPr>
        </w:pPrChange>
      </w:pPr>
    </w:p>
    <w:p w14:paraId="62326F1B" w14:textId="26F06490" w:rsidR="00252993" w:rsidRPr="009851B8" w:rsidDel="006207E5" w:rsidRDefault="00C07A10">
      <w:pPr>
        <w:rPr>
          <w:ins w:id="5286" w:author="Boni" w:date="2014-09-07T21:17:00Z"/>
          <w:del w:id="5287" w:author="Andrija Ilic" w:date="2015-09-06T19:30:00Z"/>
          <w:rFonts w:cs="Times New Roman"/>
          <w:szCs w:val="24"/>
          <w:rPrChange w:id="5288" w:author="Andrija Ilic" w:date="2015-09-07T19:37:00Z">
            <w:rPr>
              <w:ins w:id="5289" w:author="Boni" w:date="2014-09-07T21:17:00Z"/>
              <w:del w:id="5290" w:author="Andrija Ilic" w:date="2015-09-06T19:30:00Z"/>
              <w:b/>
            </w:rPr>
          </w:rPrChange>
        </w:rPr>
        <w:pPrChange w:id="5291" w:author="Boni" w:date="2014-09-07T21:13:00Z">
          <w:pPr>
            <w:jc w:val="center"/>
          </w:pPr>
        </w:pPrChange>
      </w:pPr>
      <w:ins w:id="5292" w:author="Boni" w:date="2014-09-07T21:13:00Z">
        <w:del w:id="5293" w:author="Andrija Ilic" w:date="2015-09-06T19:30:00Z">
          <w:r w:rsidRPr="009851B8" w:rsidDel="006207E5">
            <w:rPr>
              <w:rFonts w:cs="Times New Roman"/>
              <w:szCs w:val="24"/>
              <w:rPrChange w:id="5294" w:author="Andrija Ilic" w:date="2015-09-07T19:37:00Z">
                <w:rPr>
                  <w:b/>
                </w:rPr>
              </w:rPrChange>
            </w:rPr>
            <w:delText>ДС10: Дијаграм секвенци за случај коришћења</w:delText>
          </w:r>
        </w:del>
      </w:ins>
      <w:ins w:id="5295" w:author="Boni" w:date="2014-09-07T21:19:00Z">
        <w:del w:id="5296" w:author="Andrija Ilic" w:date="2015-09-06T19:30:00Z">
          <w:r w:rsidR="006D4D7C" w:rsidRPr="009851B8" w:rsidDel="006207E5">
            <w:rPr>
              <w:rFonts w:cs="Times New Roman"/>
              <w:szCs w:val="24"/>
              <w:rPrChange w:id="5297" w:author="Andrija Ilic" w:date="2015-09-07T19:37:00Z">
                <w:rPr>
                  <w:b/>
                </w:rPr>
              </w:rPrChange>
            </w:rPr>
            <w:delText>: Измена података о</w:delText>
          </w:r>
        </w:del>
      </w:ins>
      <w:ins w:id="5298" w:author="Boni" w:date="2014-09-07T21:20:00Z">
        <w:del w:id="5299" w:author="Andrija Ilic" w:date="2015-09-06T19:30:00Z">
          <w:r w:rsidR="006D4D7C" w:rsidRPr="009851B8" w:rsidDel="006207E5">
            <w:rPr>
              <w:rFonts w:cs="Times New Roman"/>
              <w:szCs w:val="24"/>
              <w:rPrChange w:id="5300" w:author="Andrija Ilic" w:date="2015-09-07T19:37:00Z">
                <w:rPr>
                  <w:b/>
                </w:rPr>
              </w:rPrChange>
            </w:rPr>
            <w:delText xml:space="preserve"> кориснику</w:delText>
          </w:r>
        </w:del>
      </w:ins>
    </w:p>
    <w:p w14:paraId="43DD42EA" w14:textId="6F4EADEB" w:rsidR="006D4D7C" w:rsidRPr="009851B8" w:rsidDel="006207E5" w:rsidRDefault="006D4D7C" w:rsidP="006D4D7C">
      <w:pPr>
        <w:rPr>
          <w:ins w:id="5301" w:author="Boni" w:date="2014-09-07T21:17:00Z"/>
          <w:del w:id="5302" w:author="Andrija Ilic" w:date="2015-09-06T19:30:00Z"/>
          <w:rFonts w:cs="Times New Roman"/>
          <w:szCs w:val="24"/>
          <w:rPrChange w:id="5303" w:author="Andrija Ilic" w:date="2015-09-07T19:37:00Z">
            <w:rPr>
              <w:ins w:id="5304" w:author="Boni" w:date="2014-09-07T21:17:00Z"/>
              <w:del w:id="5305" w:author="Andrija Ilic" w:date="2015-09-06T19:30:00Z"/>
              <w:b/>
            </w:rPr>
          </w:rPrChange>
        </w:rPr>
      </w:pPr>
      <w:ins w:id="5306" w:author="Boni" w:date="2014-09-07T21:17:00Z">
        <w:del w:id="5307" w:author="Andrija Ilic" w:date="2015-09-06T19:30:00Z">
          <w:r w:rsidRPr="009851B8" w:rsidDel="006207E5">
            <w:rPr>
              <w:rFonts w:cs="Times New Roman"/>
              <w:szCs w:val="24"/>
              <w:rPrChange w:id="5308" w:author="Andrija Ilic" w:date="2015-09-07T19:37:00Z">
                <w:rPr>
                  <w:b/>
                </w:rPr>
              </w:rPrChange>
            </w:rPr>
            <w:delText>Основни сценарио СК</w:delText>
          </w:r>
        </w:del>
      </w:ins>
    </w:p>
    <w:p w14:paraId="1A5CD843" w14:textId="327B5BE9" w:rsidR="006D4D7C" w:rsidRPr="009851B8" w:rsidDel="006207E5" w:rsidRDefault="006D4D7C" w:rsidP="006D4D7C">
      <w:pPr>
        <w:pStyle w:val="ListParagraph"/>
        <w:numPr>
          <w:ilvl w:val="0"/>
          <w:numId w:val="35"/>
        </w:numPr>
        <w:rPr>
          <w:ins w:id="5309" w:author="Boni" w:date="2014-09-07T21:17:00Z"/>
          <w:del w:id="5310" w:author="Andrija Ilic" w:date="2015-09-06T19:30:00Z"/>
          <w:rFonts w:cs="Times New Roman"/>
          <w:szCs w:val="24"/>
          <w:rPrChange w:id="5311" w:author="Andrija Ilic" w:date="2015-09-07T19:37:00Z">
            <w:rPr>
              <w:ins w:id="5312" w:author="Boni" w:date="2014-09-07T21:17:00Z"/>
              <w:del w:id="5313" w:author="Andrija Ilic" w:date="2015-09-06T19:30:00Z"/>
            </w:rPr>
          </w:rPrChange>
        </w:rPr>
      </w:pPr>
      <w:ins w:id="5314" w:author="Boni" w:date="2014-09-07T21:17:00Z">
        <w:del w:id="5315" w:author="Andrija Ilic" w:date="2015-09-06T19:30:00Z">
          <w:r w:rsidRPr="009851B8" w:rsidDel="006207E5">
            <w:rPr>
              <w:rFonts w:cs="Times New Roman"/>
              <w:szCs w:val="24"/>
              <w:rPrChange w:id="5316" w:author="Andrija Ilic" w:date="2015-09-07T19:37:00Z">
                <w:rPr/>
              </w:rPrChange>
            </w:rPr>
            <w:delText xml:space="preserve">Систем </w:delText>
          </w:r>
          <w:r w:rsidRPr="009851B8" w:rsidDel="006207E5">
            <w:rPr>
              <w:rFonts w:cs="Times New Roman"/>
              <w:szCs w:val="24"/>
              <w:u w:val="single"/>
              <w:rPrChange w:id="5317" w:author="Andrija Ilic" w:date="2015-09-07T19:37:00Z">
                <w:rPr>
                  <w:u w:val="single"/>
                </w:rPr>
              </w:rPrChange>
            </w:rPr>
            <w:delText>врши измену података о кориснику</w:delText>
          </w:r>
          <w:r w:rsidRPr="009851B8" w:rsidDel="006207E5">
            <w:rPr>
              <w:rFonts w:cs="Times New Roman"/>
              <w:szCs w:val="24"/>
              <w:rPrChange w:id="5318" w:author="Andrija Ilic" w:date="2015-09-07T19:37:00Z">
                <w:rPr/>
              </w:rPrChange>
            </w:rPr>
            <w:delText>.(СО)</w:delText>
          </w:r>
        </w:del>
      </w:ins>
    </w:p>
    <w:p w14:paraId="76E1403A" w14:textId="68F86989" w:rsidR="006D4D7C" w:rsidRPr="009851B8" w:rsidDel="006207E5" w:rsidRDefault="006D4D7C" w:rsidP="006D4D7C">
      <w:pPr>
        <w:pStyle w:val="ListParagraph"/>
        <w:numPr>
          <w:ilvl w:val="0"/>
          <w:numId w:val="35"/>
        </w:numPr>
        <w:rPr>
          <w:ins w:id="5319" w:author="Boni" w:date="2014-09-07T21:37:00Z"/>
          <w:del w:id="5320" w:author="Andrija Ilic" w:date="2015-09-06T19:30:00Z"/>
          <w:rFonts w:cs="Times New Roman"/>
          <w:szCs w:val="24"/>
          <w:rPrChange w:id="5321" w:author="Andrija Ilic" w:date="2015-09-07T19:37:00Z">
            <w:rPr>
              <w:ins w:id="5322" w:author="Boni" w:date="2014-09-07T21:37:00Z"/>
              <w:del w:id="5323" w:author="Andrija Ilic" w:date="2015-09-06T19:30:00Z"/>
            </w:rPr>
          </w:rPrChange>
        </w:rPr>
      </w:pPr>
      <w:ins w:id="5324" w:author="Boni" w:date="2014-09-07T21:17:00Z">
        <w:del w:id="5325" w:author="Andrija Ilic" w:date="2015-09-06T19:30:00Z">
          <w:r w:rsidRPr="009851B8" w:rsidDel="006207E5">
            <w:rPr>
              <w:rFonts w:cs="Times New Roman"/>
              <w:szCs w:val="24"/>
              <w:rPrChange w:id="5326" w:author="Andrija Ilic" w:date="2015-09-07T19:37:00Z">
                <w:rPr/>
              </w:rPrChange>
            </w:rPr>
            <w:delText xml:space="preserve">Систем </w:delText>
          </w:r>
          <w:r w:rsidRPr="009851B8" w:rsidDel="006207E5">
            <w:rPr>
              <w:rFonts w:cs="Times New Roman"/>
              <w:szCs w:val="24"/>
              <w:u w:val="single"/>
              <w:rPrChange w:id="5327" w:author="Andrija Ilic" w:date="2015-09-07T19:37:00Z">
                <w:rPr>
                  <w:u w:val="single"/>
                </w:rPr>
              </w:rPrChange>
            </w:rPr>
            <w:delText>приказује</w:delText>
          </w:r>
          <w:r w:rsidRPr="009851B8" w:rsidDel="006207E5">
            <w:rPr>
              <w:rFonts w:cs="Times New Roman"/>
              <w:szCs w:val="24"/>
              <w:rPrChange w:id="5328" w:author="Andrija Ilic" w:date="2015-09-07T19:37:00Z">
                <w:rPr/>
              </w:rPrChange>
            </w:rPr>
            <w:delText xml:space="preserve"> кориснике са измењеним подацима.(ИА)</w:delText>
          </w:r>
        </w:del>
      </w:ins>
    </w:p>
    <w:p w14:paraId="3A69F29F" w14:textId="1CF5A16F" w:rsidR="00252993" w:rsidRPr="009851B8" w:rsidDel="006207E5" w:rsidRDefault="00252993">
      <w:pPr>
        <w:pStyle w:val="ListParagraph"/>
        <w:rPr>
          <w:ins w:id="5329" w:author="Boni" w:date="2014-09-07T21:37:00Z"/>
          <w:del w:id="5330" w:author="Andrija Ilic" w:date="2015-09-06T19:30:00Z"/>
          <w:rFonts w:cs="Times New Roman"/>
          <w:szCs w:val="24"/>
          <w:rPrChange w:id="5331" w:author="Andrija Ilic" w:date="2015-09-07T19:37:00Z">
            <w:rPr>
              <w:ins w:id="5332" w:author="Boni" w:date="2014-09-07T21:37:00Z"/>
              <w:del w:id="5333" w:author="Andrija Ilic" w:date="2015-09-06T19:30:00Z"/>
            </w:rPr>
          </w:rPrChange>
        </w:rPr>
        <w:pPrChange w:id="5334" w:author="Boni" w:date="2014-09-07T21:37:00Z">
          <w:pPr>
            <w:pStyle w:val="ListParagraph"/>
            <w:numPr>
              <w:numId w:val="35"/>
            </w:numPr>
            <w:ind w:hanging="360"/>
          </w:pPr>
        </w:pPrChange>
      </w:pPr>
    </w:p>
    <w:p w14:paraId="0D8D99DA" w14:textId="07D87E38" w:rsidR="00252993" w:rsidRPr="009851B8" w:rsidDel="006207E5" w:rsidRDefault="00252993">
      <w:pPr>
        <w:pStyle w:val="ListParagraph"/>
        <w:rPr>
          <w:ins w:id="5335" w:author="Boni" w:date="2014-09-07T21:38:00Z"/>
          <w:del w:id="5336" w:author="Andrija Ilic" w:date="2015-09-06T19:30:00Z"/>
          <w:rFonts w:cs="Times New Roman"/>
          <w:szCs w:val="24"/>
          <w:rPrChange w:id="5337" w:author="Andrija Ilic" w:date="2015-09-07T19:37:00Z">
            <w:rPr>
              <w:ins w:id="5338" w:author="Boni" w:date="2014-09-07T21:38:00Z"/>
              <w:del w:id="5339" w:author="Andrija Ilic" w:date="2015-09-06T19:30:00Z"/>
            </w:rPr>
          </w:rPrChange>
        </w:rPr>
        <w:pPrChange w:id="5340" w:author="Boni" w:date="2014-09-07T21:37:00Z">
          <w:pPr>
            <w:pStyle w:val="ListParagraph"/>
            <w:numPr>
              <w:numId w:val="35"/>
            </w:numPr>
            <w:ind w:hanging="360"/>
          </w:pPr>
        </w:pPrChange>
      </w:pPr>
      <w:ins w:id="5341" w:author="Boni" w:date="2014-09-07T21:37:00Z">
        <w:del w:id="5342" w:author="Andrija Ilic" w:date="2015-09-06T19:30:00Z">
          <w:r w:rsidRPr="009851B8" w:rsidDel="006207E5">
            <w:rPr>
              <w:rFonts w:cs="Times New Roman"/>
              <w:noProof/>
              <w:szCs w:val="24"/>
              <w:rPrChange w:id="5343" w:author="Andrija Ilic" w:date="2015-09-07T19:37:00Z">
                <w:rPr>
                  <w:noProof/>
                  <w:color w:val="0000FF" w:themeColor="hyperlink"/>
                  <w:u w:val="single"/>
                </w:rPr>
              </w:rPrChange>
            </w:rPr>
            <w:drawing>
              <wp:inline distT="0" distB="0" distL="0" distR="0" wp14:anchorId="416CFA17" wp14:editId="0CC32970">
                <wp:extent cx="2900883" cy="1621946"/>
                <wp:effectExtent l="19050" t="0" r="0" b="0"/>
                <wp:docPr id="72" name="Picture 71" descr="IzmenaPodatakaOKorisniku-uspel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zmenaPodatakaOKorisniku-uspela.jpg"/>
                        <pic:cNvPicPr/>
                      </pic:nvPicPr>
                      <pic:blipFill>
                        <a:blip r:embed="rId89" cstate="print"/>
                        <a:stretch>
                          <a:fillRect/>
                        </a:stretch>
                      </pic:blipFill>
                      <pic:spPr>
                        <a:xfrm>
                          <a:off x="0" y="0"/>
                          <a:ext cx="2903021" cy="1623141"/>
                        </a:xfrm>
                        <a:prstGeom prst="rect">
                          <a:avLst/>
                        </a:prstGeom>
                      </pic:spPr>
                    </pic:pic>
                  </a:graphicData>
                </a:graphic>
              </wp:inline>
            </w:drawing>
          </w:r>
        </w:del>
      </w:ins>
    </w:p>
    <w:p w14:paraId="0C53FCBE" w14:textId="31360794" w:rsidR="00C05F3F" w:rsidRPr="009851B8" w:rsidDel="006207E5" w:rsidRDefault="00C05F3F" w:rsidP="00C05F3F">
      <w:pPr>
        <w:rPr>
          <w:ins w:id="5344" w:author="Boni" w:date="2014-09-07T21:38:00Z"/>
          <w:del w:id="5345" w:author="Andrija Ilic" w:date="2015-09-06T19:30:00Z"/>
          <w:rFonts w:cs="Times New Roman"/>
          <w:szCs w:val="24"/>
          <w:rPrChange w:id="5346" w:author="Andrija Ilic" w:date="2015-09-07T19:37:00Z">
            <w:rPr>
              <w:ins w:id="5347" w:author="Boni" w:date="2014-09-07T21:38:00Z"/>
              <w:del w:id="5348" w:author="Andrija Ilic" w:date="2015-09-06T19:30:00Z"/>
            </w:rPr>
          </w:rPrChange>
        </w:rPr>
      </w:pPr>
      <w:ins w:id="5349" w:author="Boni" w:date="2014-09-07T21:38:00Z">
        <w:del w:id="5350" w:author="Andrija Ilic" w:date="2015-09-06T19:30:00Z">
          <w:r w:rsidRPr="009851B8" w:rsidDel="006207E5">
            <w:rPr>
              <w:rFonts w:cs="Times New Roman"/>
              <w:szCs w:val="24"/>
              <w:rPrChange w:id="5351" w:author="Andrija Ilic" w:date="2015-09-07T19:37:00Z">
                <w:rPr/>
              </w:rPrChange>
            </w:rPr>
            <w:delText xml:space="preserve">Дијаграм </w:delText>
          </w:r>
        </w:del>
      </w:ins>
      <w:ins w:id="5352" w:author="Boni" w:date="2014-09-07T22:07:00Z">
        <w:del w:id="5353" w:author="Andrija Ilic" w:date="2015-09-06T19:30:00Z">
          <w:r w:rsidR="00003635" w:rsidRPr="009851B8" w:rsidDel="006207E5">
            <w:rPr>
              <w:rFonts w:cs="Times New Roman"/>
              <w:szCs w:val="24"/>
              <w:rPrChange w:id="5354" w:author="Andrija Ilic" w:date="2015-09-07T19:37:00Z">
                <w:rPr/>
              </w:rPrChange>
            </w:rPr>
            <w:delText>21</w:delText>
          </w:r>
        </w:del>
      </w:ins>
      <w:ins w:id="5355" w:author="Boni" w:date="2014-09-07T21:38:00Z">
        <w:del w:id="5356" w:author="Andrija Ilic" w:date="2015-09-06T19:30:00Z">
          <w:r w:rsidRPr="009851B8" w:rsidDel="006207E5">
            <w:rPr>
              <w:rFonts w:cs="Times New Roman"/>
              <w:szCs w:val="24"/>
              <w:rPrChange w:id="5357" w:author="Andrija Ilic" w:date="2015-09-07T19:37:00Z">
                <w:rPr/>
              </w:rPrChange>
            </w:rPr>
            <w:delText xml:space="preserve">. Случај коришћења: </w:delText>
          </w:r>
          <w:r w:rsidR="005F3F8E" w:rsidRPr="009851B8" w:rsidDel="006207E5">
            <w:rPr>
              <w:rFonts w:cs="Times New Roman"/>
              <w:szCs w:val="24"/>
              <w:rPrChange w:id="5358" w:author="Andrija Ilic" w:date="2015-09-07T19:37:00Z">
                <w:rPr>
                  <w:b/>
                  <w:color w:val="0000FF" w:themeColor="hyperlink"/>
                  <w:u w:val="single"/>
                </w:rPr>
              </w:rPrChange>
            </w:rPr>
            <w:delText>Измена података о кориснику</w:delText>
          </w:r>
        </w:del>
      </w:ins>
    </w:p>
    <w:p w14:paraId="0D13AF83" w14:textId="00CD8B1E" w:rsidR="00252993" w:rsidRPr="009851B8" w:rsidDel="006207E5" w:rsidRDefault="00252993">
      <w:pPr>
        <w:pStyle w:val="ListParagraph"/>
        <w:rPr>
          <w:ins w:id="5359" w:author="Boni" w:date="2014-09-07T21:17:00Z"/>
          <w:del w:id="5360" w:author="Andrija Ilic" w:date="2015-09-06T19:30:00Z"/>
          <w:rFonts w:cs="Times New Roman"/>
          <w:szCs w:val="24"/>
          <w:rPrChange w:id="5361" w:author="Andrija Ilic" w:date="2015-09-07T19:37:00Z">
            <w:rPr>
              <w:ins w:id="5362" w:author="Boni" w:date="2014-09-07T21:17:00Z"/>
              <w:del w:id="5363" w:author="Andrija Ilic" w:date="2015-09-06T19:30:00Z"/>
            </w:rPr>
          </w:rPrChange>
        </w:rPr>
        <w:pPrChange w:id="5364" w:author="Boni" w:date="2014-09-07T21:37:00Z">
          <w:pPr>
            <w:pStyle w:val="ListParagraph"/>
            <w:numPr>
              <w:numId w:val="35"/>
            </w:numPr>
            <w:ind w:hanging="360"/>
          </w:pPr>
        </w:pPrChange>
      </w:pPr>
    </w:p>
    <w:p w14:paraId="4740E7B1" w14:textId="685EA2E9" w:rsidR="006D4D7C" w:rsidRPr="009851B8" w:rsidDel="006207E5" w:rsidRDefault="006D4D7C" w:rsidP="006D4D7C">
      <w:pPr>
        <w:rPr>
          <w:ins w:id="5365" w:author="Boni" w:date="2014-09-07T21:17:00Z"/>
          <w:del w:id="5366" w:author="Andrija Ilic" w:date="2015-09-06T19:30:00Z"/>
          <w:rFonts w:cs="Times New Roman"/>
          <w:szCs w:val="24"/>
          <w:rPrChange w:id="5367" w:author="Andrija Ilic" w:date="2015-09-07T19:37:00Z">
            <w:rPr>
              <w:ins w:id="5368" w:author="Boni" w:date="2014-09-07T21:17:00Z"/>
              <w:del w:id="5369" w:author="Andrija Ilic" w:date="2015-09-06T19:30:00Z"/>
              <w:b/>
            </w:rPr>
          </w:rPrChange>
        </w:rPr>
      </w:pPr>
      <w:ins w:id="5370" w:author="Boni" w:date="2014-09-07T21:17:00Z">
        <w:del w:id="5371" w:author="Andrija Ilic" w:date="2015-09-06T19:30:00Z">
          <w:r w:rsidRPr="009851B8" w:rsidDel="006207E5">
            <w:rPr>
              <w:rFonts w:cs="Times New Roman"/>
              <w:szCs w:val="24"/>
              <w:rPrChange w:id="5372" w:author="Andrija Ilic" w:date="2015-09-07T19:37:00Z">
                <w:rPr>
                  <w:b/>
                </w:rPr>
              </w:rPrChange>
            </w:rPr>
            <w:delText>Алтернативни сценарио:</w:delText>
          </w:r>
        </w:del>
      </w:ins>
    </w:p>
    <w:p w14:paraId="2005467F" w14:textId="33D3A921" w:rsidR="006D4D7C" w:rsidRPr="009851B8" w:rsidDel="006207E5" w:rsidRDefault="006D4D7C" w:rsidP="006D4D7C">
      <w:pPr>
        <w:rPr>
          <w:ins w:id="5373" w:author="Boni" w:date="2014-09-07T21:37:00Z"/>
          <w:del w:id="5374" w:author="Andrija Ilic" w:date="2015-09-06T19:30:00Z"/>
          <w:rFonts w:cs="Times New Roman"/>
          <w:szCs w:val="24"/>
          <w:rPrChange w:id="5375" w:author="Andrija Ilic" w:date="2015-09-07T19:37:00Z">
            <w:rPr>
              <w:ins w:id="5376" w:author="Boni" w:date="2014-09-07T21:37:00Z"/>
              <w:del w:id="5377" w:author="Andrija Ilic" w:date="2015-09-06T19:30:00Z"/>
            </w:rPr>
          </w:rPrChange>
        </w:rPr>
      </w:pPr>
      <w:ins w:id="5378" w:author="Boni" w:date="2014-09-07T21:17:00Z">
        <w:del w:id="5379" w:author="Andrija Ilic" w:date="2015-09-06T19:30:00Z">
          <w:r w:rsidRPr="009851B8" w:rsidDel="006207E5">
            <w:rPr>
              <w:rFonts w:cs="Times New Roman"/>
              <w:szCs w:val="24"/>
              <w:rPrChange w:id="5380" w:author="Andrija Ilic" w:date="2015-09-07T19:37:00Z">
                <w:rPr/>
              </w:rPrChange>
            </w:rPr>
            <w:delText xml:space="preserve">4.1 Систем </w:delText>
          </w:r>
          <w:r w:rsidRPr="009851B8" w:rsidDel="006207E5">
            <w:rPr>
              <w:rFonts w:cs="Times New Roman"/>
              <w:szCs w:val="24"/>
              <w:u w:val="single"/>
              <w:rPrChange w:id="5381" w:author="Andrija Ilic" w:date="2015-09-07T19:37:00Z">
                <w:rPr>
                  <w:u w:val="single"/>
                </w:rPr>
              </w:rPrChange>
            </w:rPr>
            <w:delText xml:space="preserve">приказје </w:delText>
          </w:r>
          <w:r w:rsidRPr="009851B8" w:rsidDel="006207E5">
            <w:rPr>
              <w:rFonts w:cs="Times New Roman"/>
              <w:szCs w:val="24"/>
              <w:rPrChange w:id="5382" w:author="Andrija Ilic" w:date="2015-09-07T19:37:00Z">
                <w:rPr/>
              </w:rPrChange>
            </w:rPr>
            <w:delText>поруку о грешци при измени података за корисника. (ИА) Прекида се извршење.</w:delText>
          </w:r>
        </w:del>
      </w:ins>
    </w:p>
    <w:p w14:paraId="056E3DC6" w14:textId="1F8C3445" w:rsidR="00C05F3F" w:rsidRPr="009851B8" w:rsidDel="006207E5" w:rsidRDefault="00252993" w:rsidP="006D4D7C">
      <w:pPr>
        <w:rPr>
          <w:ins w:id="5383" w:author="Boni" w:date="2014-09-07T21:17:00Z"/>
          <w:del w:id="5384" w:author="Andrija Ilic" w:date="2015-09-06T19:30:00Z"/>
          <w:rFonts w:cs="Times New Roman"/>
          <w:szCs w:val="24"/>
          <w:rPrChange w:id="5385" w:author="Andrija Ilic" w:date="2015-09-07T19:37:00Z">
            <w:rPr>
              <w:ins w:id="5386" w:author="Boni" w:date="2014-09-07T21:17:00Z"/>
              <w:del w:id="5387" w:author="Andrija Ilic" w:date="2015-09-06T19:30:00Z"/>
            </w:rPr>
          </w:rPrChange>
        </w:rPr>
      </w:pPr>
      <w:ins w:id="5388" w:author="Boni" w:date="2014-09-07T21:38:00Z">
        <w:del w:id="5389" w:author="Andrija Ilic" w:date="2015-09-06T19:30:00Z">
          <w:r w:rsidRPr="009851B8" w:rsidDel="006207E5">
            <w:rPr>
              <w:rFonts w:cs="Times New Roman"/>
              <w:noProof/>
              <w:szCs w:val="24"/>
              <w:rPrChange w:id="5390" w:author="Andrija Ilic" w:date="2015-09-07T19:37:00Z">
                <w:rPr>
                  <w:noProof/>
                  <w:color w:val="0000FF" w:themeColor="hyperlink"/>
                  <w:u w:val="single"/>
                </w:rPr>
              </w:rPrChange>
            </w:rPr>
            <w:drawing>
              <wp:inline distT="0" distB="0" distL="0" distR="0" wp14:anchorId="36196270" wp14:editId="06E237BC">
                <wp:extent cx="2631942" cy="1471576"/>
                <wp:effectExtent l="19050" t="0" r="0" b="0"/>
                <wp:docPr id="73" name="Picture 72" descr="IzmenaPodatakaOKorisniku-neuspel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zmenaPodatakaOKorisniku-neuspela.jpg"/>
                        <pic:cNvPicPr/>
                      </pic:nvPicPr>
                      <pic:blipFill>
                        <a:blip r:embed="rId90" cstate="print"/>
                        <a:stretch>
                          <a:fillRect/>
                        </a:stretch>
                      </pic:blipFill>
                      <pic:spPr>
                        <a:xfrm>
                          <a:off x="0" y="0"/>
                          <a:ext cx="2633881" cy="1472660"/>
                        </a:xfrm>
                        <a:prstGeom prst="rect">
                          <a:avLst/>
                        </a:prstGeom>
                      </pic:spPr>
                    </pic:pic>
                  </a:graphicData>
                </a:graphic>
              </wp:inline>
            </w:drawing>
          </w:r>
        </w:del>
      </w:ins>
    </w:p>
    <w:p w14:paraId="71447AEA" w14:textId="1F3159C8" w:rsidR="00C05F3F" w:rsidRPr="009851B8" w:rsidDel="006207E5" w:rsidRDefault="00C05F3F" w:rsidP="00C05F3F">
      <w:pPr>
        <w:rPr>
          <w:ins w:id="5391" w:author="Boni" w:date="2014-09-07T21:38:00Z"/>
          <w:del w:id="5392" w:author="Andrija Ilic" w:date="2015-09-06T19:30:00Z"/>
          <w:rFonts w:cs="Times New Roman"/>
          <w:szCs w:val="24"/>
          <w:rPrChange w:id="5393" w:author="Andrija Ilic" w:date="2015-09-07T19:37:00Z">
            <w:rPr>
              <w:ins w:id="5394" w:author="Boni" w:date="2014-09-07T21:38:00Z"/>
              <w:del w:id="5395" w:author="Andrija Ilic" w:date="2015-09-06T19:30:00Z"/>
            </w:rPr>
          </w:rPrChange>
        </w:rPr>
      </w:pPr>
      <w:ins w:id="5396" w:author="Boni" w:date="2014-09-07T21:38:00Z">
        <w:del w:id="5397" w:author="Andrija Ilic" w:date="2015-09-06T19:30:00Z">
          <w:r w:rsidRPr="009851B8" w:rsidDel="006207E5">
            <w:rPr>
              <w:rFonts w:cs="Times New Roman"/>
              <w:szCs w:val="24"/>
              <w:rPrChange w:id="5398" w:author="Andrija Ilic" w:date="2015-09-07T19:37:00Z">
                <w:rPr/>
              </w:rPrChange>
            </w:rPr>
            <w:delText xml:space="preserve">Дијаграм </w:delText>
          </w:r>
        </w:del>
      </w:ins>
      <w:ins w:id="5399" w:author="Boni" w:date="2014-09-07T22:07:00Z">
        <w:del w:id="5400" w:author="Andrija Ilic" w:date="2015-09-06T19:30:00Z">
          <w:r w:rsidR="00003635" w:rsidRPr="009851B8" w:rsidDel="006207E5">
            <w:rPr>
              <w:rFonts w:cs="Times New Roman"/>
              <w:szCs w:val="24"/>
              <w:rPrChange w:id="5401" w:author="Andrija Ilic" w:date="2015-09-07T19:37:00Z">
                <w:rPr/>
              </w:rPrChange>
            </w:rPr>
            <w:delText>22</w:delText>
          </w:r>
        </w:del>
      </w:ins>
      <w:ins w:id="5402" w:author="Boni" w:date="2014-09-07T21:38:00Z">
        <w:del w:id="5403" w:author="Andrija Ilic" w:date="2015-09-06T19:30:00Z">
          <w:r w:rsidRPr="009851B8" w:rsidDel="006207E5">
            <w:rPr>
              <w:rFonts w:cs="Times New Roman"/>
              <w:szCs w:val="24"/>
              <w:rPrChange w:id="5404" w:author="Andrija Ilic" w:date="2015-09-07T19:37:00Z">
                <w:rPr/>
              </w:rPrChange>
            </w:rPr>
            <w:delText>. Случај коришћења: Измена података о кориснику – алтернативни сценарио</w:delText>
          </w:r>
        </w:del>
      </w:ins>
    </w:p>
    <w:p w14:paraId="6B2C66BB" w14:textId="434E0853" w:rsidR="00252993" w:rsidRPr="009851B8" w:rsidDel="006207E5" w:rsidRDefault="00252993">
      <w:pPr>
        <w:rPr>
          <w:ins w:id="5405" w:author="Boni" w:date="2014-09-07T21:13:00Z"/>
          <w:del w:id="5406" w:author="Andrija Ilic" w:date="2015-09-06T19:30:00Z"/>
          <w:rFonts w:cs="Times New Roman"/>
          <w:szCs w:val="24"/>
          <w:rPrChange w:id="5407" w:author="Andrija Ilic" w:date="2015-09-07T19:37:00Z">
            <w:rPr>
              <w:ins w:id="5408" w:author="Boni" w:date="2014-09-07T21:13:00Z"/>
              <w:del w:id="5409" w:author="Andrija Ilic" w:date="2015-09-06T19:30:00Z"/>
              <w:b/>
            </w:rPr>
          </w:rPrChange>
        </w:rPr>
        <w:pPrChange w:id="5410" w:author="Boni" w:date="2014-09-07T21:13:00Z">
          <w:pPr>
            <w:jc w:val="center"/>
          </w:pPr>
        </w:pPrChange>
      </w:pPr>
    </w:p>
    <w:p w14:paraId="216DFA5D" w14:textId="21AF4013" w:rsidR="00352D60" w:rsidRPr="009851B8" w:rsidDel="006207E5" w:rsidRDefault="00611E1D" w:rsidP="00611E1D">
      <w:pPr>
        <w:jc w:val="center"/>
        <w:rPr>
          <w:del w:id="5411" w:author="Andrija Ilic" w:date="2015-09-06T19:30:00Z"/>
          <w:rFonts w:cs="Times New Roman"/>
          <w:szCs w:val="24"/>
          <w:rPrChange w:id="5412" w:author="Andrija Ilic" w:date="2015-09-07T19:37:00Z">
            <w:rPr>
              <w:del w:id="5413" w:author="Andrija Ilic" w:date="2015-09-06T19:30:00Z"/>
              <w:b/>
            </w:rPr>
          </w:rPrChange>
        </w:rPr>
      </w:pPr>
      <w:del w:id="5414" w:author="Andrija Ilic" w:date="2015-09-06T19:30:00Z">
        <w:r w:rsidRPr="009851B8" w:rsidDel="006207E5">
          <w:rPr>
            <w:rFonts w:cs="Times New Roman"/>
            <w:szCs w:val="24"/>
            <w:rPrChange w:id="5415" w:author="Andrija Ilic" w:date="2015-09-07T19:37:00Z">
              <w:rPr>
                <w:b/>
              </w:rPr>
            </w:rPrChange>
          </w:rPr>
          <w:delText>Резултат анализе системских дијаграма секвенци:</w:delText>
        </w:r>
      </w:del>
    </w:p>
    <w:p w14:paraId="132A80F4" w14:textId="00BFF419" w:rsidR="00611E1D" w:rsidRPr="009851B8" w:rsidDel="006207E5" w:rsidRDefault="00611E1D" w:rsidP="003B30B1">
      <w:pPr>
        <w:rPr>
          <w:del w:id="5416" w:author="Andrija Ilic" w:date="2015-09-06T19:30:00Z"/>
          <w:rFonts w:cs="Times New Roman"/>
          <w:szCs w:val="24"/>
          <w:rPrChange w:id="5417" w:author="Andrija Ilic" w:date="2015-09-07T19:37:00Z">
            <w:rPr>
              <w:del w:id="5418" w:author="Andrija Ilic" w:date="2015-09-06T19:30:00Z"/>
            </w:rPr>
          </w:rPrChange>
        </w:rPr>
      </w:pPr>
      <w:del w:id="5419" w:author="Andrija Ilic" w:date="2015-09-06T19:30:00Z">
        <w:r w:rsidRPr="009851B8" w:rsidDel="006207E5">
          <w:rPr>
            <w:rFonts w:cs="Times New Roman"/>
            <w:szCs w:val="24"/>
            <w:rPrChange w:id="5420" w:author="Andrija Ilic" w:date="2015-09-07T19:37:00Z">
              <w:rPr/>
            </w:rPrChange>
          </w:rPr>
          <w:delText>1. izvrsiProveruKorisnika(korisnik):boolean</w:delText>
        </w:r>
        <w:r w:rsidRPr="009851B8" w:rsidDel="006207E5">
          <w:rPr>
            <w:rFonts w:cs="Times New Roman"/>
            <w:szCs w:val="24"/>
            <w:rPrChange w:id="5421" w:author="Andrija Ilic" w:date="2015-09-07T19:37:00Z">
              <w:rPr/>
            </w:rPrChange>
          </w:rPr>
          <w:br/>
          <w:delText>2. pretraziPoslovnePartnere(poslovniPartener):PoslovniPartneri</w:delText>
        </w:r>
        <w:r w:rsidRPr="009851B8" w:rsidDel="006207E5">
          <w:rPr>
            <w:rFonts w:cs="Times New Roman"/>
            <w:szCs w:val="24"/>
            <w:rPrChange w:id="5422" w:author="Andrija Ilic" w:date="2015-09-07T19:37:00Z">
              <w:rPr/>
            </w:rPrChange>
          </w:rPr>
          <w:br/>
          <w:delText>3.  kreiranjeRacuna(racun):void</w:delText>
        </w:r>
        <w:r w:rsidRPr="009851B8" w:rsidDel="006207E5">
          <w:rPr>
            <w:rFonts w:cs="Times New Roman"/>
            <w:szCs w:val="24"/>
            <w:rPrChange w:id="5423" w:author="Andrija Ilic" w:date="2015-09-07T19:37:00Z">
              <w:rPr/>
            </w:rPrChange>
          </w:rPr>
          <w:br/>
          <w:delText>4. promenaStanjaProizvodaUsluga(proizvodUsluga):void</w:delText>
        </w:r>
        <w:r w:rsidRPr="009851B8" w:rsidDel="006207E5">
          <w:rPr>
            <w:rFonts w:cs="Times New Roman"/>
            <w:szCs w:val="24"/>
            <w:rPrChange w:id="5424" w:author="Andrija Ilic" w:date="2015-09-07T19:37:00Z">
              <w:rPr/>
            </w:rPrChange>
          </w:rPr>
          <w:br/>
          <w:delText>5. sacuvajRacun(racun):void</w:delText>
        </w:r>
        <w:r w:rsidRPr="009851B8" w:rsidDel="006207E5">
          <w:rPr>
            <w:rFonts w:cs="Times New Roman"/>
            <w:szCs w:val="24"/>
            <w:rPrChange w:id="5425" w:author="Andrija Ilic" w:date="2015-09-07T19:37:00Z">
              <w:rPr/>
            </w:rPrChange>
          </w:rPr>
          <w:br/>
          <w:delText>6. savuvajZaposlenog(zaposleni):void</w:delText>
        </w:r>
        <w:r w:rsidRPr="009851B8" w:rsidDel="006207E5">
          <w:rPr>
            <w:rFonts w:cs="Times New Roman"/>
            <w:szCs w:val="24"/>
            <w:rPrChange w:id="5426" w:author="Andrija Ilic" w:date="2015-09-07T19:37:00Z">
              <w:rPr/>
            </w:rPrChange>
          </w:rPr>
          <w:br/>
          <w:delText>7.</w:delText>
        </w:r>
        <w:r w:rsidR="000E7A35" w:rsidRPr="009851B8" w:rsidDel="006207E5">
          <w:rPr>
            <w:rFonts w:cs="Times New Roman"/>
            <w:szCs w:val="24"/>
            <w:rPrChange w:id="5427" w:author="Andrija Ilic" w:date="2015-09-07T19:37:00Z">
              <w:rPr/>
            </w:rPrChange>
          </w:rPr>
          <w:delText>p</w:delText>
        </w:r>
        <w:r w:rsidRPr="009851B8" w:rsidDel="006207E5">
          <w:rPr>
            <w:rFonts w:cs="Times New Roman"/>
            <w:szCs w:val="24"/>
            <w:rPrChange w:id="5428" w:author="Andrija Ilic" w:date="2015-09-07T19:37:00Z">
              <w:rPr/>
            </w:rPrChange>
          </w:rPr>
          <w:delText>ronadjiRacun(racun):Racuni</w:delText>
        </w:r>
      </w:del>
      <w:ins w:id="5429" w:author="Boni" w:date="2014-09-07T21:38:00Z">
        <w:del w:id="5430" w:author="Andrija Ilic" w:date="2015-09-06T19:30:00Z">
          <w:r w:rsidR="008B56DA" w:rsidRPr="009851B8" w:rsidDel="006207E5">
            <w:rPr>
              <w:rFonts w:cs="Times New Roman"/>
              <w:szCs w:val="24"/>
              <w:rPrChange w:id="5431" w:author="Andrija Ilic" w:date="2015-09-07T19:37:00Z">
                <w:rPr/>
              </w:rPrChange>
            </w:rPr>
            <w:br/>
          </w:r>
        </w:del>
      </w:ins>
      <w:ins w:id="5432" w:author="Boni" w:date="2014-09-07T21:39:00Z">
        <w:del w:id="5433" w:author="Andrija Ilic" w:date="2015-09-06T19:30:00Z">
          <w:r w:rsidR="008B56DA" w:rsidRPr="009851B8" w:rsidDel="006207E5">
            <w:rPr>
              <w:rFonts w:cs="Times New Roman"/>
              <w:szCs w:val="24"/>
              <w:rPrChange w:id="5434" w:author="Andrija Ilic" w:date="2015-09-07T19:37:00Z">
                <w:rPr/>
              </w:rPrChange>
            </w:rPr>
            <w:delText>8.odjaviKorisnika(korisnik):void</w:delText>
          </w:r>
          <w:r w:rsidR="008B56DA" w:rsidRPr="009851B8" w:rsidDel="006207E5">
            <w:rPr>
              <w:rFonts w:cs="Times New Roman"/>
              <w:szCs w:val="24"/>
              <w:rPrChange w:id="5435" w:author="Andrija Ilic" w:date="2015-09-07T19:37:00Z">
                <w:rPr/>
              </w:rPrChange>
            </w:rPr>
            <w:br/>
            <w:delText>9.</w:delText>
          </w:r>
        </w:del>
      </w:ins>
      <w:ins w:id="5436" w:author="Boni" w:date="2014-09-07T21:41:00Z">
        <w:del w:id="5437" w:author="Andrija Ilic" w:date="2015-09-06T19:30:00Z">
          <w:r w:rsidR="008B56DA" w:rsidRPr="009851B8" w:rsidDel="006207E5">
            <w:rPr>
              <w:rFonts w:cs="Times New Roman"/>
              <w:szCs w:val="24"/>
              <w:rPrChange w:id="5438" w:author="Andrija Ilic" w:date="2015-09-07T19:37:00Z">
                <w:rPr/>
              </w:rPrChange>
            </w:rPr>
            <w:delText>obrisiKorisnika</w:delText>
          </w:r>
        </w:del>
      </w:ins>
      <w:ins w:id="5439" w:author="Boni" w:date="2014-09-07T21:39:00Z">
        <w:del w:id="5440" w:author="Andrija Ilic" w:date="2015-09-06T19:30:00Z">
          <w:r w:rsidR="008B56DA" w:rsidRPr="009851B8" w:rsidDel="006207E5">
            <w:rPr>
              <w:rFonts w:cs="Times New Roman"/>
              <w:szCs w:val="24"/>
              <w:rPrChange w:id="5441" w:author="Andrija Ilic" w:date="2015-09-07T19:37:00Z">
                <w:rPr/>
              </w:rPrChange>
            </w:rPr>
            <w:delText>(</w:delText>
          </w:r>
        </w:del>
      </w:ins>
      <w:ins w:id="5442" w:author="Boni" w:date="2014-09-07T21:41:00Z">
        <w:del w:id="5443" w:author="Andrija Ilic" w:date="2015-09-06T19:30:00Z">
          <w:r w:rsidR="008B56DA" w:rsidRPr="009851B8" w:rsidDel="006207E5">
            <w:rPr>
              <w:rFonts w:cs="Times New Roman"/>
              <w:szCs w:val="24"/>
              <w:rPrChange w:id="5444" w:author="Andrija Ilic" w:date="2015-09-07T19:37:00Z">
                <w:rPr/>
              </w:rPrChange>
            </w:rPr>
            <w:delText>korisnik</w:delText>
          </w:r>
        </w:del>
      </w:ins>
      <w:ins w:id="5445" w:author="Boni" w:date="2014-09-07T21:39:00Z">
        <w:del w:id="5446" w:author="Andrija Ilic" w:date="2015-09-06T19:30:00Z">
          <w:r w:rsidR="008B56DA" w:rsidRPr="009851B8" w:rsidDel="006207E5">
            <w:rPr>
              <w:rFonts w:cs="Times New Roman"/>
              <w:szCs w:val="24"/>
              <w:rPrChange w:id="5447" w:author="Andrija Ilic" w:date="2015-09-07T19:37:00Z">
                <w:rPr/>
              </w:rPrChange>
            </w:rPr>
            <w:delText>)</w:delText>
          </w:r>
        </w:del>
      </w:ins>
      <w:ins w:id="5448" w:author="Boni" w:date="2014-09-07T21:41:00Z">
        <w:del w:id="5449" w:author="Andrija Ilic" w:date="2015-09-06T19:30:00Z">
          <w:r w:rsidR="008B56DA" w:rsidRPr="009851B8" w:rsidDel="006207E5">
            <w:rPr>
              <w:rFonts w:cs="Times New Roman"/>
              <w:szCs w:val="24"/>
              <w:rPrChange w:id="5450" w:author="Andrija Ilic" w:date="2015-09-07T19:37:00Z">
                <w:rPr/>
              </w:rPrChange>
            </w:rPr>
            <w:delText>:void</w:delText>
          </w:r>
          <w:r w:rsidR="008B56DA" w:rsidRPr="009851B8" w:rsidDel="006207E5">
            <w:rPr>
              <w:rFonts w:cs="Times New Roman"/>
              <w:szCs w:val="24"/>
              <w:rPrChange w:id="5451" w:author="Andrija Ilic" w:date="2015-09-07T19:37:00Z">
                <w:rPr/>
              </w:rPrChange>
            </w:rPr>
            <w:br/>
            <w:delText>10.obrisiRacun(racun):void</w:delText>
          </w:r>
          <w:r w:rsidR="008B56DA" w:rsidRPr="009851B8" w:rsidDel="006207E5">
            <w:rPr>
              <w:rFonts w:cs="Times New Roman"/>
              <w:szCs w:val="24"/>
              <w:rPrChange w:id="5452" w:author="Andrija Ilic" w:date="2015-09-07T19:37:00Z">
                <w:rPr/>
              </w:rPrChange>
            </w:rPr>
            <w:br/>
            <w:delText>11.pronadjiKorisnika(korisnik):Korisnik</w:delText>
          </w:r>
        </w:del>
      </w:ins>
      <w:del w:id="5453" w:author="Andrija Ilic" w:date="2015-09-06T19:30:00Z">
        <w:r w:rsidRPr="009851B8" w:rsidDel="006207E5">
          <w:rPr>
            <w:rFonts w:cs="Times New Roman"/>
            <w:szCs w:val="24"/>
            <w:rPrChange w:id="5454" w:author="Andrija Ilic" w:date="2015-09-07T19:37:00Z">
              <w:rPr/>
            </w:rPrChange>
          </w:rPr>
          <w:br/>
        </w:r>
      </w:del>
    </w:p>
    <w:p w14:paraId="60A1C8D6" w14:textId="7A48CB91" w:rsidR="00252993" w:rsidRPr="009851B8" w:rsidDel="006207E5" w:rsidRDefault="0058462B">
      <w:pPr>
        <w:pStyle w:val="Heading3"/>
        <w:rPr>
          <w:del w:id="5455" w:author="Andrija Ilic" w:date="2015-09-06T19:30:00Z"/>
          <w:rFonts w:ascii="Times New Roman" w:hAnsi="Times New Roman"/>
          <w:b w:val="0"/>
          <w:sz w:val="24"/>
          <w:szCs w:val="24"/>
          <w:rPrChange w:id="5456" w:author="Andrija Ilic" w:date="2015-09-07T19:37:00Z">
            <w:rPr>
              <w:del w:id="5457" w:author="Andrija Ilic" w:date="2015-09-06T19:30:00Z"/>
            </w:rPr>
          </w:rPrChange>
        </w:rPr>
        <w:pPrChange w:id="5458" w:author="Boni" w:date="2014-09-07T22:03:00Z">
          <w:pPr>
            <w:pStyle w:val="Heading4"/>
          </w:pPr>
        </w:pPrChange>
      </w:pPr>
      <w:bookmarkStart w:id="5459" w:name="_Toc397909073"/>
      <w:del w:id="5460" w:author="Andrija Ilic" w:date="2015-09-06T19:30:00Z">
        <w:r w:rsidRPr="009851B8" w:rsidDel="006207E5">
          <w:rPr>
            <w:rFonts w:ascii="Times New Roman" w:hAnsi="Times New Roman"/>
            <w:sz w:val="24"/>
            <w:szCs w:val="24"/>
            <w:rPrChange w:id="5461" w:author="Andrija Ilic" w:date="2015-09-07T19:37:00Z">
              <w:rPr/>
            </w:rPrChange>
          </w:rPr>
          <w:delText>3.2.</w:delText>
        </w:r>
      </w:del>
      <w:ins w:id="5462" w:author="Boni" w:date="2014-09-07T22:02:00Z">
        <w:del w:id="5463" w:author="Andrija Ilic" w:date="2015-09-06T19:30:00Z">
          <w:r w:rsidR="00003635" w:rsidRPr="009851B8" w:rsidDel="006207E5">
            <w:rPr>
              <w:rFonts w:ascii="Times New Roman" w:hAnsi="Times New Roman"/>
              <w:sz w:val="24"/>
              <w:szCs w:val="24"/>
              <w:rPrChange w:id="5464" w:author="Andrija Ilic" w:date="2015-09-07T19:37:00Z">
                <w:rPr/>
              </w:rPrChange>
            </w:rPr>
            <w:delText>2</w:delText>
          </w:r>
        </w:del>
      </w:ins>
      <w:ins w:id="5465" w:author="Boni" w:date="2014-09-07T22:03:00Z">
        <w:del w:id="5466" w:author="Andrija Ilic" w:date="2015-09-06T19:30:00Z">
          <w:r w:rsidR="00003635" w:rsidRPr="009851B8" w:rsidDel="006207E5">
            <w:rPr>
              <w:rFonts w:ascii="Times New Roman" w:hAnsi="Times New Roman"/>
              <w:sz w:val="24"/>
              <w:szCs w:val="24"/>
              <w:rPrChange w:id="5467" w:author="Andrija Ilic" w:date="2015-09-07T19:37:00Z">
                <w:rPr/>
              </w:rPrChange>
            </w:rPr>
            <w:delText xml:space="preserve"> Понашање система - </w:delText>
          </w:r>
        </w:del>
      </w:ins>
      <w:del w:id="5468" w:author="Andrija Ilic" w:date="2015-09-06T19:30:00Z">
        <w:r w:rsidRPr="009851B8" w:rsidDel="006207E5">
          <w:rPr>
            <w:rFonts w:ascii="Times New Roman" w:hAnsi="Times New Roman"/>
            <w:sz w:val="24"/>
            <w:szCs w:val="24"/>
            <w:rPrChange w:id="5469" w:author="Andrija Ilic" w:date="2015-09-07T19:37:00Z">
              <w:rPr/>
            </w:rPrChange>
          </w:rPr>
          <w:delText>1.2</w:delText>
        </w:r>
      </w:del>
      <w:ins w:id="5470" w:author="Boni" w:date="2014-09-07T22:03:00Z">
        <w:del w:id="5471" w:author="Andrija Ilic" w:date="2015-09-06T19:30:00Z">
          <w:r w:rsidR="00003635" w:rsidRPr="009851B8" w:rsidDel="006207E5">
            <w:rPr>
              <w:rFonts w:ascii="Times New Roman" w:hAnsi="Times New Roman"/>
              <w:sz w:val="24"/>
              <w:szCs w:val="24"/>
              <w:rPrChange w:id="5472" w:author="Andrija Ilic" w:date="2015-09-07T19:37:00Z">
                <w:rPr/>
              </w:rPrChange>
            </w:rPr>
            <w:delText>Уговори о системским операцијама</w:delText>
          </w:r>
        </w:del>
      </w:ins>
      <w:bookmarkEnd w:id="5459"/>
      <w:del w:id="5473" w:author="Andrija Ilic" w:date="2015-09-06T19:30:00Z">
        <w:r w:rsidRPr="009851B8" w:rsidDel="006207E5">
          <w:rPr>
            <w:rFonts w:ascii="Times New Roman" w:hAnsi="Times New Roman"/>
            <w:sz w:val="24"/>
            <w:szCs w:val="24"/>
            <w:rPrChange w:id="5474" w:author="Andrija Ilic" w:date="2015-09-07T19:37:00Z">
              <w:rPr/>
            </w:rPrChange>
          </w:rPr>
          <w:delText>Дефинисање уговора</w:delText>
        </w:r>
      </w:del>
    </w:p>
    <w:p w14:paraId="39A29C6C" w14:textId="55B67681" w:rsidR="00611E1D" w:rsidRPr="009851B8" w:rsidDel="006207E5" w:rsidRDefault="00611E1D" w:rsidP="00611E1D">
      <w:pPr>
        <w:rPr>
          <w:del w:id="5475" w:author="Andrija Ilic" w:date="2015-09-06T19:30:00Z"/>
          <w:rFonts w:cs="Times New Roman"/>
          <w:szCs w:val="24"/>
          <w:rPrChange w:id="5476" w:author="Andrija Ilic" w:date="2015-09-07T19:37:00Z">
            <w:rPr>
              <w:del w:id="5477" w:author="Andrija Ilic" w:date="2015-09-06T19:30:00Z"/>
            </w:rPr>
          </w:rPrChange>
        </w:rPr>
      </w:pPr>
    </w:p>
    <w:p w14:paraId="2E57BD8B" w14:textId="3CB7FD30" w:rsidR="00611E1D" w:rsidRPr="009851B8" w:rsidDel="006207E5" w:rsidRDefault="00611E1D" w:rsidP="00611E1D">
      <w:pPr>
        <w:rPr>
          <w:del w:id="5478" w:author="Andrija Ilic" w:date="2015-09-06T19:30:00Z"/>
          <w:rFonts w:cs="Times New Roman"/>
          <w:szCs w:val="24"/>
          <w:rPrChange w:id="5479" w:author="Andrija Ilic" w:date="2015-09-07T19:37:00Z">
            <w:rPr>
              <w:del w:id="5480" w:author="Andrija Ilic" w:date="2015-09-06T19:30:00Z"/>
            </w:rPr>
          </w:rPrChange>
        </w:rPr>
      </w:pPr>
      <w:del w:id="5481" w:author="Andrija Ilic" w:date="2015-09-06T19:30:00Z">
        <w:r w:rsidRPr="009851B8" w:rsidDel="006207E5">
          <w:rPr>
            <w:rFonts w:cs="Times New Roman"/>
            <w:szCs w:val="24"/>
            <w:rPrChange w:id="5482" w:author="Andrija Ilic" w:date="2015-09-07T19:37:00Z">
              <w:rPr>
                <w:b/>
              </w:rPr>
            </w:rPrChange>
          </w:rPr>
          <w:delText>УГОВОР УГ1:</w:delText>
        </w:r>
        <w:r w:rsidR="000E7A35" w:rsidRPr="009851B8" w:rsidDel="006207E5">
          <w:rPr>
            <w:rFonts w:cs="Times New Roman"/>
            <w:szCs w:val="24"/>
            <w:rPrChange w:id="5483" w:author="Andrija Ilic" w:date="2015-09-07T19:37:00Z">
              <w:rPr/>
            </w:rPrChange>
          </w:rPr>
          <w:delText xml:space="preserve">  </w:delText>
        </w:r>
        <w:r w:rsidR="000E7A35" w:rsidRPr="009851B8" w:rsidDel="006207E5">
          <w:rPr>
            <w:rFonts w:cs="Times New Roman"/>
            <w:szCs w:val="24"/>
            <w:rPrChange w:id="5484" w:author="Andrija Ilic" w:date="2015-09-07T19:37:00Z">
              <w:rPr>
                <w:b/>
              </w:rPr>
            </w:rPrChange>
          </w:rPr>
          <w:delText>izvrsiProveruKorisnika</w:delText>
        </w:r>
        <w:r w:rsidRPr="009851B8" w:rsidDel="006207E5">
          <w:rPr>
            <w:rFonts w:cs="Times New Roman"/>
            <w:szCs w:val="24"/>
            <w:rPrChange w:id="5485" w:author="Andrija Ilic" w:date="2015-09-07T19:37:00Z">
              <w:rPr/>
            </w:rPrChange>
          </w:rPr>
          <w:br/>
          <w:delText>Операција: izvrsiProveruKorisnika(korisnik):boolean</w:delText>
        </w:r>
        <w:r w:rsidRPr="009851B8" w:rsidDel="006207E5">
          <w:rPr>
            <w:rFonts w:cs="Times New Roman"/>
            <w:szCs w:val="24"/>
            <w:rPrChange w:id="5486" w:author="Andrija Ilic" w:date="2015-09-07T19:37:00Z">
              <w:rPr/>
            </w:rPrChange>
          </w:rPr>
          <w:br/>
          <w:delText>Веза са СК: СК1</w:delText>
        </w:r>
        <w:r w:rsidRPr="009851B8" w:rsidDel="006207E5">
          <w:rPr>
            <w:rFonts w:cs="Times New Roman"/>
            <w:szCs w:val="24"/>
            <w:rPrChange w:id="5487" w:author="Andrija Ilic" w:date="2015-09-07T19:37:00Z">
              <w:rPr/>
            </w:rPrChange>
          </w:rPr>
          <w:br/>
          <w:delText>Пр</w:delText>
        </w:r>
        <w:r w:rsidR="00E66312" w:rsidRPr="009851B8" w:rsidDel="006207E5">
          <w:rPr>
            <w:rFonts w:cs="Times New Roman"/>
            <w:szCs w:val="24"/>
            <w:rPrChange w:id="5488" w:author="Andrija Ilic" w:date="2015-09-07T19:37:00Z">
              <w:rPr/>
            </w:rPrChange>
          </w:rPr>
          <w:delText>е</w:delText>
        </w:r>
        <w:r w:rsidRPr="009851B8" w:rsidDel="006207E5">
          <w:rPr>
            <w:rFonts w:cs="Times New Roman"/>
            <w:szCs w:val="24"/>
            <w:rPrChange w:id="5489" w:author="Andrija Ilic" w:date="2015-09-07T19:37:00Z">
              <w:rPr/>
            </w:rPrChange>
          </w:rPr>
          <w:delText>дуслови</w:delText>
        </w:r>
        <w:r w:rsidRPr="009851B8" w:rsidDel="006207E5">
          <w:rPr>
            <w:rFonts w:cs="Times New Roman"/>
            <w:szCs w:val="24"/>
            <w:rPrChange w:id="5490" w:author="Andrija Ilic" w:date="2015-09-07T19:37:00Z">
              <w:rPr>
                <w:b/>
              </w:rPr>
            </w:rPrChange>
          </w:rPr>
          <w:delText>:</w:delText>
        </w:r>
        <w:r w:rsidRPr="009851B8" w:rsidDel="006207E5">
          <w:rPr>
            <w:rFonts w:cs="Times New Roman"/>
            <w:szCs w:val="24"/>
            <w:rPrChange w:id="5491" w:author="Andrija Ilic" w:date="2015-09-07T19:37:00Z">
              <w:rPr/>
            </w:rPrChange>
          </w:rPr>
          <w:delText xml:space="preserve"> </w:delText>
        </w:r>
        <w:r w:rsidR="000E7A35" w:rsidRPr="009851B8" w:rsidDel="006207E5">
          <w:rPr>
            <w:rFonts w:cs="Times New Roman"/>
            <w:szCs w:val="24"/>
            <w:rPrChange w:id="5492" w:author="Andrija Ilic" w:date="2015-09-07T19:37:00Z">
              <w:rPr/>
            </w:rPrChange>
          </w:rPr>
          <w:delText>-</w:delText>
        </w:r>
        <w:r w:rsidRPr="009851B8" w:rsidDel="006207E5">
          <w:rPr>
            <w:rFonts w:cs="Times New Roman"/>
            <w:szCs w:val="24"/>
            <w:rPrChange w:id="5493" w:author="Andrija Ilic" w:date="2015-09-07T19:37:00Z">
              <w:rPr/>
            </w:rPrChange>
          </w:rPr>
          <w:br/>
          <w:delText xml:space="preserve">Постуслови: Корисник је успешно </w:delText>
        </w:r>
        <w:r w:rsidR="000E7A35" w:rsidRPr="009851B8" w:rsidDel="006207E5">
          <w:rPr>
            <w:rFonts w:cs="Times New Roman"/>
            <w:szCs w:val="24"/>
            <w:rPrChange w:id="5494" w:author="Andrija Ilic" w:date="2015-09-07T19:37:00Z">
              <w:rPr/>
            </w:rPrChange>
          </w:rPr>
          <w:delText>пријављен на систем</w:delText>
        </w:r>
      </w:del>
    </w:p>
    <w:p w14:paraId="770F3CF5" w14:textId="7978F9D1" w:rsidR="000E7A35" w:rsidRPr="009851B8" w:rsidDel="006207E5" w:rsidRDefault="000E7A35" w:rsidP="00611E1D">
      <w:pPr>
        <w:rPr>
          <w:del w:id="5495" w:author="Andrija Ilic" w:date="2015-09-06T19:30:00Z"/>
          <w:rFonts w:cs="Times New Roman"/>
          <w:szCs w:val="24"/>
          <w:rPrChange w:id="5496" w:author="Andrija Ilic" w:date="2015-09-07T19:37:00Z">
            <w:rPr>
              <w:del w:id="5497" w:author="Andrija Ilic" w:date="2015-09-06T19:30:00Z"/>
            </w:rPr>
          </w:rPrChange>
        </w:rPr>
      </w:pPr>
    </w:p>
    <w:p w14:paraId="1EA27D70" w14:textId="670A7A9D" w:rsidR="00611E1D" w:rsidRPr="009851B8" w:rsidDel="006207E5" w:rsidRDefault="00611E1D" w:rsidP="00611E1D">
      <w:pPr>
        <w:rPr>
          <w:del w:id="5498" w:author="Andrija Ilic" w:date="2015-09-06T19:30:00Z"/>
          <w:rFonts w:cs="Times New Roman"/>
          <w:szCs w:val="24"/>
          <w:rPrChange w:id="5499" w:author="Andrija Ilic" w:date="2015-09-07T19:37:00Z">
            <w:rPr>
              <w:del w:id="5500" w:author="Andrija Ilic" w:date="2015-09-06T19:30:00Z"/>
            </w:rPr>
          </w:rPrChange>
        </w:rPr>
      </w:pPr>
      <w:del w:id="5501" w:author="Andrija Ilic" w:date="2015-09-06T19:30:00Z">
        <w:r w:rsidRPr="009851B8" w:rsidDel="006207E5">
          <w:rPr>
            <w:rFonts w:cs="Times New Roman"/>
            <w:szCs w:val="24"/>
            <w:rPrChange w:id="5502" w:author="Andrija Ilic" w:date="2015-09-07T19:37:00Z">
              <w:rPr>
                <w:b/>
              </w:rPr>
            </w:rPrChange>
          </w:rPr>
          <w:delText>УГОВОР УГ</w:delText>
        </w:r>
        <w:r w:rsidR="000E7A35" w:rsidRPr="009851B8" w:rsidDel="006207E5">
          <w:rPr>
            <w:rFonts w:cs="Times New Roman"/>
            <w:szCs w:val="24"/>
            <w:rPrChange w:id="5503" w:author="Andrija Ilic" w:date="2015-09-07T19:37:00Z">
              <w:rPr>
                <w:b/>
              </w:rPr>
            </w:rPrChange>
          </w:rPr>
          <w:delText>2</w:delText>
        </w:r>
        <w:r w:rsidRPr="009851B8" w:rsidDel="006207E5">
          <w:rPr>
            <w:rFonts w:cs="Times New Roman"/>
            <w:szCs w:val="24"/>
            <w:rPrChange w:id="5504" w:author="Andrija Ilic" w:date="2015-09-07T19:37:00Z">
              <w:rPr>
                <w:b/>
              </w:rPr>
            </w:rPrChange>
          </w:rPr>
          <w:delText>:</w:delText>
        </w:r>
        <w:r w:rsidR="000E7A35" w:rsidRPr="009851B8" w:rsidDel="006207E5">
          <w:rPr>
            <w:rFonts w:cs="Times New Roman"/>
            <w:szCs w:val="24"/>
            <w:rPrChange w:id="5505" w:author="Andrija Ilic" w:date="2015-09-07T19:37:00Z">
              <w:rPr/>
            </w:rPrChange>
          </w:rPr>
          <w:delText xml:space="preserve"> </w:delText>
        </w:r>
        <w:r w:rsidR="000E7A35" w:rsidRPr="009851B8" w:rsidDel="006207E5">
          <w:rPr>
            <w:rFonts w:cs="Times New Roman"/>
            <w:szCs w:val="24"/>
            <w:rPrChange w:id="5506" w:author="Andrija Ilic" w:date="2015-09-07T19:37:00Z">
              <w:rPr>
                <w:b/>
              </w:rPr>
            </w:rPrChange>
          </w:rPr>
          <w:delText>pretraziPoslovnePartnere</w:delText>
        </w:r>
        <w:r w:rsidRPr="009851B8" w:rsidDel="006207E5">
          <w:rPr>
            <w:rFonts w:cs="Times New Roman"/>
            <w:szCs w:val="24"/>
            <w:rPrChange w:id="5507" w:author="Andrija Ilic" w:date="2015-09-07T19:37:00Z">
              <w:rPr/>
            </w:rPrChange>
          </w:rPr>
          <w:br/>
          <w:delText>Операција:</w:delText>
        </w:r>
        <w:r w:rsidR="000E7A35" w:rsidRPr="009851B8" w:rsidDel="006207E5">
          <w:rPr>
            <w:rFonts w:cs="Times New Roman"/>
            <w:szCs w:val="24"/>
            <w:rPrChange w:id="5508" w:author="Andrija Ilic" w:date="2015-09-07T19:37:00Z">
              <w:rPr/>
            </w:rPrChange>
          </w:rPr>
          <w:delText xml:space="preserve"> pretraziPoslovnePartnere(poslovniPartener):PoslovniPartneri</w:delText>
        </w:r>
        <w:r w:rsidRPr="009851B8" w:rsidDel="006207E5">
          <w:rPr>
            <w:rFonts w:cs="Times New Roman"/>
            <w:szCs w:val="24"/>
            <w:rPrChange w:id="5509" w:author="Andrija Ilic" w:date="2015-09-07T19:37:00Z">
              <w:rPr/>
            </w:rPrChange>
          </w:rPr>
          <w:br/>
          <w:delText>Веза са СК:</w:delText>
        </w:r>
        <w:r w:rsidR="000E7A35" w:rsidRPr="009851B8" w:rsidDel="006207E5">
          <w:rPr>
            <w:rFonts w:cs="Times New Roman"/>
            <w:szCs w:val="24"/>
            <w:rPrChange w:id="5510" w:author="Andrija Ilic" w:date="2015-09-07T19:37:00Z">
              <w:rPr/>
            </w:rPrChange>
          </w:rPr>
          <w:delText>СК2</w:delText>
        </w:r>
        <w:r w:rsidRPr="009851B8" w:rsidDel="006207E5">
          <w:rPr>
            <w:rFonts w:cs="Times New Roman"/>
            <w:szCs w:val="24"/>
            <w:rPrChange w:id="5511" w:author="Andrija Ilic" w:date="2015-09-07T19:37:00Z">
              <w:rPr/>
            </w:rPrChange>
          </w:rPr>
          <w:br/>
          <w:delText>Пр</w:delText>
        </w:r>
        <w:r w:rsidR="00E66312" w:rsidRPr="009851B8" w:rsidDel="006207E5">
          <w:rPr>
            <w:rFonts w:cs="Times New Roman"/>
            <w:szCs w:val="24"/>
            <w:rPrChange w:id="5512" w:author="Andrija Ilic" w:date="2015-09-07T19:37:00Z">
              <w:rPr/>
            </w:rPrChange>
          </w:rPr>
          <w:delText>е</w:delText>
        </w:r>
        <w:r w:rsidRPr="009851B8" w:rsidDel="006207E5">
          <w:rPr>
            <w:rFonts w:cs="Times New Roman"/>
            <w:szCs w:val="24"/>
            <w:rPrChange w:id="5513" w:author="Andrija Ilic" w:date="2015-09-07T19:37:00Z">
              <w:rPr/>
            </w:rPrChange>
          </w:rPr>
          <w:delText>дуслови:</w:delText>
        </w:r>
        <w:r w:rsidR="000E7A35" w:rsidRPr="009851B8" w:rsidDel="006207E5">
          <w:rPr>
            <w:rFonts w:cs="Times New Roman"/>
            <w:szCs w:val="24"/>
            <w:rPrChange w:id="5514" w:author="Andrija Ilic" w:date="2015-09-07T19:37:00Z">
              <w:rPr/>
            </w:rPrChange>
          </w:rPr>
          <w:delText xml:space="preserve"> -</w:delText>
        </w:r>
        <w:r w:rsidRPr="009851B8" w:rsidDel="006207E5">
          <w:rPr>
            <w:rFonts w:cs="Times New Roman"/>
            <w:szCs w:val="24"/>
            <w:rPrChange w:id="5515" w:author="Andrija Ilic" w:date="2015-09-07T19:37:00Z">
              <w:rPr/>
            </w:rPrChange>
          </w:rPr>
          <w:br/>
          <w:delText>Постуслови:</w:delText>
        </w:r>
        <w:r w:rsidR="000E7A35" w:rsidRPr="009851B8" w:rsidDel="006207E5">
          <w:rPr>
            <w:rFonts w:cs="Times New Roman"/>
            <w:szCs w:val="24"/>
            <w:rPrChange w:id="5516" w:author="Andrija Ilic" w:date="2015-09-07T19:37:00Z">
              <w:rPr/>
            </w:rPrChange>
          </w:rPr>
          <w:delText>Пронађени су тражени пословни партнери</w:delText>
        </w:r>
      </w:del>
    </w:p>
    <w:p w14:paraId="5AB30408" w14:textId="180EB4AD" w:rsidR="00611E1D" w:rsidRPr="009851B8" w:rsidDel="006207E5" w:rsidRDefault="00611E1D" w:rsidP="00611E1D">
      <w:pPr>
        <w:rPr>
          <w:del w:id="5517" w:author="Andrija Ilic" w:date="2015-09-06T19:30:00Z"/>
          <w:rFonts w:cs="Times New Roman"/>
          <w:szCs w:val="24"/>
          <w:rPrChange w:id="5518" w:author="Andrija Ilic" w:date="2015-09-07T19:37:00Z">
            <w:rPr>
              <w:del w:id="5519" w:author="Andrija Ilic" w:date="2015-09-06T19:30:00Z"/>
            </w:rPr>
          </w:rPrChange>
        </w:rPr>
      </w:pPr>
    </w:p>
    <w:p w14:paraId="20AE98A6" w14:textId="0A44F2C0" w:rsidR="00611E1D" w:rsidRPr="009851B8" w:rsidDel="006207E5" w:rsidRDefault="00611E1D" w:rsidP="00611E1D">
      <w:pPr>
        <w:rPr>
          <w:del w:id="5520" w:author="Andrija Ilic" w:date="2015-09-06T19:30:00Z"/>
          <w:rFonts w:cs="Times New Roman"/>
          <w:szCs w:val="24"/>
          <w:rPrChange w:id="5521" w:author="Andrija Ilic" w:date="2015-09-07T19:37:00Z">
            <w:rPr>
              <w:del w:id="5522" w:author="Andrija Ilic" w:date="2015-09-06T19:30:00Z"/>
            </w:rPr>
          </w:rPrChange>
        </w:rPr>
      </w:pPr>
      <w:del w:id="5523" w:author="Andrija Ilic" w:date="2015-09-06T19:30:00Z">
        <w:r w:rsidRPr="009851B8" w:rsidDel="006207E5">
          <w:rPr>
            <w:rFonts w:cs="Times New Roman"/>
            <w:szCs w:val="24"/>
            <w:rPrChange w:id="5524" w:author="Andrija Ilic" w:date="2015-09-07T19:37:00Z">
              <w:rPr>
                <w:b/>
              </w:rPr>
            </w:rPrChange>
          </w:rPr>
          <w:delText>УГОВОР УГ</w:delText>
        </w:r>
        <w:r w:rsidR="000E7A35" w:rsidRPr="009851B8" w:rsidDel="006207E5">
          <w:rPr>
            <w:rFonts w:cs="Times New Roman"/>
            <w:szCs w:val="24"/>
            <w:rPrChange w:id="5525" w:author="Andrija Ilic" w:date="2015-09-07T19:37:00Z">
              <w:rPr>
                <w:b/>
              </w:rPr>
            </w:rPrChange>
          </w:rPr>
          <w:delText>3</w:delText>
        </w:r>
        <w:r w:rsidRPr="009851B8" w:rsidDel="006207E5">
          <w:rPr>
            <w:rFonts w:cs="Times New Roman"/>
            <w:szCs w:val="24"/>
            <w:rPrChange w:id="5526" w:author="Andrija Ilic" w:date="2015-09-07T19:37:00Z">
              <w:rPr>
                <w:b/>
              </w:rPr>
            </w:rPrChange>
          </w:rPr>
          <w:delText>:</w:delText>
        </w:r>
        <w:r w:rsidR="000E7A35" w:rsidRPr="009851B8" w:rsidDel="006207E5">
          <w:rPr>
            <w:rFonts w:cs="Times New Roman"/>
            <w:szCs w:val="24"/>
            <w:rPrChange w:id="5527" w:author="Andrija Ilic" w:date="2015-09-07T19:37:00Z">
              <w:rPr/>
            </w:rPrChange>
          </w:rPr>
          <w:delText xml:space="preserve"> </w:delText>
        </w:r>
        <w:r w:rsidR="000E7A35" w:rsidRPr="009851B8" w:rsidDel="006207E5">
          <w:rPr>
            <w:rFonts w:cs="Times New Roman"/>
            <w:szCs w:val="24"/>
            <w:rPrChange w:id="5528" w:author="Andrija Ilic" w:date="2015-09-07T19:37:00Z">
              <w:rPr>
                <w:b/>
              </w:rPr>
            </w:rPrChange>
          </w:rPr>
          <w:delText>kreiranjeRacuna</w:delText>
        </w:r>
        <w:r w:rsidRPr="009851B8" w:rsidDel="006207E5">
          <w:rPr>
            <w:rFonts w:cs="Times New Roman"/>
            <w:szCs w:val="24"/>
            <w:rPrChange w:id="5529" w:author="Andrija Ilic" w:date="2015-09-07T19:37:00Z">
              <w:rPr/>
            </w:rPrChange>
          </w:rPr>
          <w:br/>
          <w:delText>Операција:</w:delText>
        </w:r>
        <w:r w:rsidR="000E7A35" w:rsidRPr="009851B8" w:rsidDel="006207E5">
          <w:rPr>
            <w:rFonts w:cs="Times New Roman"/>
            <w:szCs w:val="24"/>
            <w:rPrChange w:id="5530" w:author="Andrija Ilic" w:date="2015-09-07T19:37:00Z">
              <w:rPr/>
            </w:rPrChange>
          </w:rPr>
          <w:delText xml:space="preserve"> kreiranjeRacuna(racun):void</w:delText>
        </w:r>
        <w:r w:rsidRPr="009851B8" w:rsidDel="006207E5">
          <w:rPr>
            <w:rFonts w:cs="Times New Roman"/>
            <w:szCs w:val="24"/>
            <w:rPrChange w:id="5531" w:author="Andrija Ilic" w:date="2015-09-07T19:37:00Z">
              <w:rPr/>
            </w:rPrChange>
          </w:rPr>
          <w:br/>
          <w:delText>Веза са СК:</w:delText>
        </w:r>
        <w:r w:rsidR="000E7A35" w:rsidRPr="009851B8" w:rsidDel="006207E5">
          <w:rPr>
            <w:rFonts w:cs="Times New Roman"/>
            <w:szCs w:val="24"/>
            <w:rPrChange w:id="5532" w:author="Andrija Ilic" w:date="2015-09-07T19:37:00Z">
              <w:rPr/>
            </w:rPrChange>
          </w:rPr>
          <w:delText>СК3</w:delText>
        </w:r>
        <w:r w:rsidRPr="009851B8" w:rsidDel="006207E5">
          <w:rPr>
            <w:rFonts w:cs="Times New Roman"/>
            <w:szCs w:val="24"/>
            <w:rPrChange w:id="5533" w:author="Andrija Ilic" w:date="2015-09-07T19:37:00Z">
              <w:rPr/>
            </w:rPrChange>
          </w:rPr>
          <w:br/>
          <w:delText>Пр</w:delText>
        </w:r>
        <w:r w:rsidR="00E66312" w:rsidRPr="009851B8" w:rsidDel="006207E5">
          <w:rPr>
            <w:rFonts w:cs="Times New Roman"/>
            <w:szCs w:val="24"/>
            <w:rPrChange w:id="5534" w:author="Andrija Ilic" w:date="2015-09-07T19:37:00Z">
              <w:rPr/>
            </w:rPrChange>
          </w:rPr>
          <w:delText>е</w:delText>
        </w:r>
        <w:r w:rsidRPr="009851B8" w:rsidDel="006207E5">
          <w:rPr>
            <w:rFonts w:cs="Times New Roman"/>
            <w:szCs w:val="24"/>
            <w:rPrChange w:id="5535" w:author="Andrija Ilic" w:date="2015-09-07T19:37:00Z">
              <w:rPr/>
            </w:rPrChange>
          </w:rPr>
          <w:delText>дуслови:</w:delText>
        </w:r>
        <w:r w:rsidR="000E7A35" w:rsidRPr="009851B8" w:rsidDel="006207E5">
          <w:rPr>
            <w:rFonts w:cs="Times New Roman"/>
            <w:szCs w:val="24"/>
            <w:rPrChange w:id="5536" w:author="Andrija Ilic" w:date="2015-09-07T19:37:00Z">
              <w:rPr/>
            </w:rPrChange>
          </w:rPr>
          <w:delText xml:space="preserve"> -</w:delText>
        </w:r>
        <w:r w:rsidRPr="009851B8" w:rsidDel="006207E5">
          <w:rPr>
            <w:rFonts w:cs="Times New Roman"/>
            <w:szCs w:val="24"/>
            <w:rPrChange w:id="5537" w:author="Andrija Ilic" w:date="2015-09-07T19:37:00Z">
              <w:rPr/>
            </w:rPrChange>
          </w:rPr>
          <w:br/>
          <w:delText>Постуслови:</w:delText>
        </w:r>
        <w:r w:rsidR="000E7A35" w:rsidRPr="009851B8" w:rsidDel="006207E5">
          <w:rPr>
            <w:rFonts w:cs="Times New Roman"/>
            <w:szCs w:val="24"/>
            <w:rPrChange w:id="5538" w:author="Andrija Ilic" w:date="2015-09-07T19:37:00Z">
              <w:rPr/>
            </w:rPrChange>
          </w:rPr>
          <w:delText>рачун је креиран у бази</w:delText>
        </w:r>
      </w:del>
    </w:p>
    <w:p w14:paraId="6522E7CD" w14:textId="12216F38" w:rsidR="00611E1D" w:rsidRPr="009851B8" w:rsidDel="006207E5" w:rsidRDefault="00611E1D" w:rsidP="00611E1D">
      <w:pPr>
        <w:rPr>
          <w:del w:id="5539" w:author="Andrija Ilic" w:date="2015-09-06T19:30:00Z"/>
          <w:rFonts w:cs="Times New Roman"/>
          <w:szCs w:val="24"/>
          <w:rPrChange w:id="5540" w:author="Andrija Ilic" w:date="2015-09-07T19:37:00Z">
            <w:rPr>
              <w:del w:id="5541" w:author="Andrija Ilic" w:date="2015-09-06T19:30:00Z"/>
            </w:rPr>
          </w:rPrChange>
        </w:rPr>
      </w:pPr>
    </w:p>
    <w:p w14:paraId="072398F7" w14:textId="7F25FE50" w:rsidR="00611E1D" w:rsidRPr="009851B8" w:rsidDel="006207E5" w:rsidRDefault="00611E1D" w:rsidP="00611E1D">
      <w:pPr>
        <w:rPr>
          <w:del w:id="5542" w:author="Andrija Ilic" w:date="2015-09-06T19:30:00Z"/>
          <w:rFonts w:cs="Times New Roman"/>
          <w:szCs w:val="24"/>
          <w:rPrChange w:id="5543" w:author="Andrija Ilic" w:date="2015-09-07T19:37:00Z">
            <w:rPr>
              <w:del w:id="5544" w:author="Andrija Ilic" w:date="2015-09-06T19:30:00Z"/>
            </w:rPr>
          </w:rPrChange>
        </w:rPr>
      </w:pPr>
      <w:del w:id="5545" w:author="Andrija Ilic" w:date="2015-09-06T19:30:00Z">
        <w:r w:rsidRPr="009851B8" w:rsidDel="006207E5">
          <w:rPr>
            <w:rFonts w:cs="Times New Roman"/>
            <w:szCs w:val="24"/>
            <w:rPrChange w:id="5546" w:author="Andrija Ilic" w:date="2015-09-07T19:37:00Z">
              <w:rPr>
                <w:b/>
              </w:rPr>
            </w:rPrChange>
          </w:rPr>
          <w:delText>УГОВОР УГ</w:delText>
        </w:r>
        <w:r w:rsidR="000E7A35" w:rsidRPr="009851B8" w:rsidDel="006207E5">
          <w:rPr>
            <w:rFonts w:cs="Times New Roman"/>
            <w:szCs w:val="24"/>
            <w:rPrChange w:id="5547" w:author="Andrija Ilic" w:date="2015-09-07T19:37:00Z">
              <w:rPr>
                <w:b/>
              </w:rPr>
            </w:rPrChange>
          </w:rPr>
          <w:delText>4</w:delText>
        </w:r>
        <w:r w:rsidRPr="009851B8" w:rsidDel="006207E5">
          <w:rPr>
            <w:rFonts w:cs="Times New Roman"/>
            <w:szCs w:val="24"/>
            <w:rPrChange w:id="5548" w:author="Andrija Ilic" w:date="2015-09-07T19:37:00Z">
              <w:rPr>
                <w:b/>
              </w:rPr>
            </w:rPrChange>
          </w:rPr>
          <w:delText>:</w:delText>
        </w:r>
        <w:r w:rsidR="000E7A35" w:rsidRPr="009851B8" w:rsidDel="006207E5">
          <w:rPr>
            <w:rFonts w:cs="Times New Roman"/>
            <w:szCs w:val="24"/>
            <w:rPrChange w:id="5549" w:author="Andrija Ilic" w:date="2015-09-07T19:37:00Z">
              <w:rPr/>
            </w:rPrChange>
          </w:rPr>
          <w:delText xml:space="preserve"> </w:delText>
        </w:r>
        <w:r w:rsidR="000E7A35" w:rsidRPr="009851B8" w:rsidDel="006207E5">
          <w:rPr>
            <w:rFonts w:cs="Times New Roman"/>
            <w:szCs w:val="24"/>
            <w:rPrChange w:id="5550" w:author="Andrija Ilic" w:date="2015-09-07T19:37:00Z">
              <w:rPr>
                <w:b/>
              </w:rPr>
            </w:rPrChange>
          </w:rPr>
          <w:delText>promenaStanjaProizvodaUsluga</w:delText>
        </w:r>
        <w:r w:rsidRPr="009851B8" w:rsidDel="006207E5">
          <w:rPr>
            <w:rFonts w:cs="Times New Roman"/>
            <w:szCs w:val="24"/>
            <w:rPrChange w:id="5551" w:author="Andrija Ilic" w:date="2015-09-07T19:37:00Z">
              <w:rPr>
                <w:b/>
              </w:rPr>
            </w:rPrChange>
          </w:rPr>
          <w:br/>
        </w:r>
        <w:r w:rsidRPr="009851B8" w:rsidDel="006207E5">
          <w:rPr>
            <w:rFonts w:cs="Times New Roman"/>
            <w:szCs w:val="24"/>
            <w:rPrChange w:id="5552" w:author="Andrija Ilic" w:date="2015-09-07T19:37:00Z">
              <w:rPr/>
            </w:rPrChange>
          </w:rPr>
          <w:delText>Операција:</w:delText>
        </w:r>
        <w:r w:rsidR="000E7A35" w:rsidRPr="009851B8" w:rsidDel="006207E5">
          <w:rPr>
            <w:rFonts w:cs="Times New Roman"/>
            <w:szCs w:val="24"/>
            <w:rPrChange w:id="5553" w:author="Andrija Ilic" w:date="2015-09-07T19:37:00Z">
              <w:rPr/>
            </w:rPrChange>
          </w:rPr>
          <w:delText xml:space="preserve"> promenaStanjaProizvodaUsluga(proizvodUsluga):void</w:delText>
        </w:r>
        <w:r w:rsidRPr="009851B8" w:rsidDel="006207E5">
          <w:rPr>
            <w:rFonts w:cs="Times New Roman"/>
            <w:szCs w:val="24"/>
            <w:rPrChange w:id="5554" w:author="Andrija Ilic" w:date="2015-09-07T19:37:00Z">
              <w:rPr/>
            </w:rPrChange>
          </w:rPr>
          <w:br/>
          <w:delText>Веза са СК:</w:delText>
        </w:r>
        <w:r w:rsidR="000E7A35" w:rsidRPr="009851B8" w:rsidDel="006207E5">
          <w:rPr>
            <w:rFonts w:cs="Times New Roman"/>
            <w:szCs w:val="24"/>
            <w:rPrChange w:id="5555" w:author="Andrija Ilic" w:date="2015-09-07T19:37:00Z">
              <w:rPr/>
            </w:rPrChange>
          </w:rPr>
          <w:delText>СК3</w:delText>
        </w:r>
        <w:r w:rsidRPr="009851B8" w:rsidDel="006207E5">
          <w:rPr>
            <w:rFonts w:cs="Times New Roman"/>
            <w:szCs w:val="24"/>
            <w:rPrChange w:id="5556" w:author="Andrija Ilic" w:date="2015-09-07T19:37:00Z">
              <w:rPr/>
            </w:rPrChange>
          </w:rPr>
          <w:br/>
          <w:delText>Пр</w:delText>
        </w:r>
        <w:r w:rsidR="00E66312" w:rsidRPr="009851B8" w:rsidDel="006207E5">
          <w:rPr>
            <w:rFonts w:cs="Times New Roman"/>
            <w:szCs w:val="24"/>
            <w:rPrChange w:id="5557" w:author="Andrija Ilic" w:date="2015-09-07T19:37:00Z">
              <w:rPr/>
            </w:rPrChange>
          </w:rPr>
          <w:delText>е</w:delText>
        </w:r>
        <w:r w:rsidRPr="009851B8" w:rsidDel="006207E5">
          <w:rPr>
            <w:rFonts w:cs="Times New Roman"/>
            <w:szCs w:val="24"/>
            <w:rPrChange w:id="5558" w:author="Andrija Ilic" w:date="2015-09-07T19:37:00Z">
              <w:rPr/>
            </w:rPrChange>
          </w:rPr>
          <w:delText>дуслови:</w:delText>
        </w:r>
        <w:r w:rsidR="000E7A35" w:rsidRPr="009851B8" w:rsidDel="006207E5">
          <w:rPr>
            <w:rFonts w:cs="Times New Roman"/>
            <w:szCs w:val="24"/>
            <w:rPrChange w:id="5559" w:author="Andrija Ilic" w:date="2015-09-07T19:37:00Z">
              <w:rPr/>
            </w:rPrChange>
          </w:rPr>
          <w:delText>дати производ услуга постоје</w:delText>
        </w:r>
        <w:r w:rsidRPr="009851B8" w:rsidDel="006207E5">
          <w:rPr>
            <w:rFonts w:cs="Times New Roman"/>
            <w:szCs w:val="24"/>
            <w:rPrChange w:id="5560" w:author="Andrija Ilic" w:date="2015-09-07T19:37:00Z">
              <w:rPr/>
            </w:rPrChange>
          </w:rPr>
          <w:br/>
          <w:delText>Постуслови:</w:delText>
        </w:r>
        <w:r w:rsidR="000E7A35" w:rsidRPr="009851B8" w:rsidDel="006207E5">
          <w:rPr>
            <w:rFonts w:cs="Times New Roman"/>
            <w:szCs w:val="24"/>
            <w:rPrChange w:id="5561" w:author="Andrija Ilic" w:date="2015-09-07T19:37:00Z">
              <w:rPr/>
            </w:rPrChange>
          </w:rPr>
          <w:delText>Стање производ услуге је промењено</w:delText>
        </w:r>
      </w:del>
    </w:p>
    <w:p w14:paraId="7BAFE803" w14:textId="6F9A5086" w:rsidR="00611E1D" w:rsidRPr="009851B8" w:rsidDel="006207E5" w:rsidRDefault="00611E1D" w:rsidP="00611E1D">
      <w:pPr>
        <w:rPr>
          <w:del w:id="5562" w:author="Andrija Ilic" w:date="2015-09-06T19:30:00Z"/>
          <w:rFonts w:cs="Times New Roman"/>
          <w:szCs w:val="24"/>
          <w:rPrChange w:id="5563" w:author="Andrija Ilic" w:date="2015-09-07T19:37:00Z">
            <w:rPr>
              <w:del w:id="5564" w:author="Andrija Ilic" w:date="2015-09-06T19:30:00Z"/>
            </w:rPr>
          </w:rPrChange>
        </w:rPr>
      </w:pPr>
    </w:p>
    <w:p w14:paraId="2664A258" w14:textId="0E10227D" w:rsidR="00F90BCA" w:rsidRPr="009851B8" w:rsidDel="006207E5" w:rsidRDefault="00F90BCA" w:rsidP="00611E1D">
      <w:pPr>
        <w:rPr>
          <w:del w:id="5565" w:author="Andrija Ilic" w:date="2015-09-06T19:30:00Z"/>
          <w:rFonts w:cs="Times New Roman"/>
          <w:szCs w:val="24"/>
          <w:rPrChange w:id="5566" w:author="Andrija Ilic" w:date="2015-09-07T19:37:00Z">
            <w:rPr>
              <w:del w:id="5567" w:author="Andrija Ilic" w:date="2015-09-06T19:30:00Z"/>
            </w:rPr>
          </w:rPrChange>
        </w:rPr>
      </w:pPr>
    </w:p>
    <w:p w14:paraId="7DB4C921" w14:textId="5C1375B4" w:rsidR="00611E1D" w:rsidRPr="009851B8" w:rsidDel="006207E5" w:rsidRDefault="00611E1D" w:rsidP="00611E1D">
      <w:pPr>
        <w:rPr>
          <w:del w:id="5568" w:author="Andrija Ilic" w:date="2015-09-06T19:30:00Z"/>
          <w:rFonts w:cs="Times New Roman"/>
          <w:szCs w:val="24"/>
          <w:rPrChange w:id="5569" w:author="Andrija Ilic" w:date="2015-09-07T19:37:00Z">
            <w:rPr>
              <w:del w:id="5570" w:author="Andrija Ilic" w:date="2015-09-06T19:30:00Z"/>
            </w:rPr>
          </w:rPrChange>
        </w:rPr>
      </w:pPr>
      <w:del w:id="5571" w:author="Andrija Ilic" w:date="2015-09-06T19:30:00Z">
        <w:r w:rsidRPr="009851B8" w:rsidDel="006207E5">
          <w:rPr>
            <w:rFonts w:cs="Times New Roman"/>
            <w:szCs w:val="24"/>
            <w:rPrChange w:id="5572" w:author="Andrija Ilic" w:date="2015-09-07T19:37:00Z">
              <w:rPr>
                <w:b/>
              </w:rPr>
            </w:rPrChange>
          </w:rPr>
          <w:delText>УГОВОР УГ</w:delText>
        </w:r>
        <w:r w:rsidR="000E7A35" w:rsidRPr="009851B8" w:rsidDel="006207E5">
          <w:rPr>
            <w:rFonts w:cs="Times New Roman"/>
            <w:szCs w:val="24"/>
            <w:rPrChange w:id="5573" w:author="Andrija Ilic" w:date="2015-09-07T19:37:00Z">
              <w:rPr>
                <w:b/>
              </w:rPr>
            </w:rPrChange>
          </w:rPr>
          <w:delText>5</w:delText>
        </w:r>
        <w:r w:rsidRPr="009851B8" w:rsidDel="006207E5">
          <w:rPr>
            <w:rFonts w:cs="Times New Roman"/>
            <w:szCs w:val="24"/>
            <w:rPrChange w:id="5574" w:author="Andrija Ilic" w:date="2015-09-07T19:37:00Z">
              <w:rPr>
                <w:b/>
              </w:rPr>
            </w:rPrChange>
          </w:rPr>
          <w:delText>:</w:delText>
        </w:r>
        <w:r w:rsidR="000E7A35" w:rsidRPr="009851B8" w:rsidDel="006207E5">
          <w:rPr>
            <w:rFonts w:cs="Times New Roman"/>
            <w:szCs w:val="24"/>
            <w:rPrChange w:id="5575" w:author="Andrija Ilic" w:date="2015-09-07T19:37:00Z">
              <w:rPr/>
            </w:rPrChange>
          </w:rPr>
          <w:delText xml:space="preserve"> </w:delText>
        </w:r>
        <w:r w:rsidR="000E7A35" w:rsidRPr="009851B8" w:rsidDel="006207E5">
          <w:rPr>
            <w:rFonts w:cs="Times New Roman"/>
            <w:szCs w:val="24"/>
            <w:rPrChange w:id="5576" w:author="Andrija Ilic" w:date="2015-09-07T19:37:00Z">
              <w:rPr>
                <w:b/>
              </w:rPr>
            </w:rPrChange>
          </w:rPr>
          <w:delText>sacuvajRacun</w:delText>
        </w:r>
        <w:r w:rsidR="000E7A35" w:rsidRPr="009851B8" w:rsidDel="006207E5">
          <w:rPr>
            <w:rFonts w:cs="Times New Roman"/>
            <w:szCs w:val="24"/>
            <w:rPrChange w:id="5577" w:author="Andrija Ilic" w:date="2015-09-07T19:37:00Z">
              <w:rPr/>
            </w:rPrChange>
          </w:rPr>
          <w:delText xml:space="preserve"> </w:delText>
        </w:r>
        <w:r w:rsidRPr="009851B8" w:rsidDel="006207E5">
          <w:rPr>
            <w:rFonts w:cs="Times New Roman"/>
            <w:szCs w:val="24"/>
            <w:rPrChange w:id="5578" w:author="Andrija Ilic" w:date="2015-09-07T19:37:00Z">
              <w:rPr/>
            </w:rPrChange>
          </w:rPr>
          <w:br/>
          <w:delText>Операција:</w:delText>
        </w:r>
        <w:r w:rsidR="000E7A35" w:rsidRPr="009851B8" w:rsidDel="006207E5">
          <w:rPr>
            <w:rFonts w:cs="Times New Roman"/>
            <w:szCs w:val="24"/>
            <w:rPrChange w:id="5579" w:author="Andrija Ilic" w:date="2015-09-07T19:37:00Z">
              <w:rPr/>
            </w:rPrChange>
          </w:rPr>
          <w:delText xml:space="preserve"> sacuvajRacun(racun):void</w:delText>
        </w:r>
        <w:r w:rsidRPr="009851B8" w:rsidDel="006207E5">
          <w:rPr>
            <w:rFonts w:cs="Times New Roman"/>
            <w:szCs w:val="24"/>
            <w:rPrChange w:id="5580" w:author="Andrija Ilic" w:date="2015-09-07T19:37:00Z">
              <w:rPr/>
            </w:rPrChange>
          </w:rPr>
          <w:br/>
          <w:delText>Веза са СК:</w:delText>
        </w:r>
        <w:r w:rsidR="000E7A35" w:rsidRPr="009851B8" w:rsidDel="006207E5">
          <w:rPr>
            <w:rFonts w:cs="Times New Roman"/>
            <w:szCs w:val="24"/>
            <w:rPrChange w:id="5581" w:author="Andrija Ilic" w:date="2015-09-07T19:37:00Z">
              <w:rPr/>
            </w:rPrChange>
          </w:rPr>
          <w:delText>СК3</w:delText>
        </w:r>
        <w:r w:rsidRPr="009851B8" w:rsidDel="006207E5">
          <w:rPr>
            <w:rFonts w:cs="Times New Roman"/>
            <w:szCs w:val="24"/>
            <w:rPrChange w:id="5582" w:author="Andrija Ilic" w:date="2015-09-07T19:37:00Z">
              <w:rPr/>
            </w:rPrChange>
          </w:rPr>
          <w:br/>
          <w:delText>Пр</w:delText>
        </w:r>
        <w:r w:rsidR="00E66312" w:rsidRPr="009851B8" w:rsidDel="006207E5">
          <w:rPr>
            <w:rFonts w:cs="Times New Roman"/>
            <w:szCs w:val="24"/>
            <w:rPrChange w:id="5583" w:author="Andrija Ilic" w:date="2015-09-07T19:37:00Z">
              <w:rPr/>
            </w:rPrChange>
          </w:rPr>
          <w:delText>е</w:delText>
        </w:r>
        <w:r w:rsidRPr="009851B8" w:rsidDel="006207E5">
          <w:rPr>
            <w:rFonts w:cs="Times New Roman"/>
            <w:szCs w:val="24"/>
            <w:rPrChange w:id="5584" w:author="Andrija Ilic" w:date="2015-09-07T19:37:00Z">
              <w:rPr/>
            </w:rPrChange>
          </w:rPr>
          <w:delText>дуслови:</w:delText>
        </w:r>
        <w:r w:rsidR="000E7A35" w:rsidRPr="009851B8" w:rsidDel="006207E5">
          <w:rPr>
            <w:rFonts w:cs="Times New Roman"/>
            <w:szCs w:val="24"/>
            <w:rPrChange w:id="5585" w:author="Andrija Ilic" w:date="2015-09-07T19:37:00Z">
              <w:rPr/>
            </w:rPrChange>
          </w:rPr>
          <w:delText xml:space="preserve"> Рачун је креиран</w:delText>
        </w:r>
        <w:r w:rsidRPr="009851B8" w:rsidDel="006207E5">
          <w:rPr>
            <w:rFonts w:cs="Times New Roman"/>
            <w:szCs w:val="24"/>
            <w:rPrChange w:id="5586" w:author="Andrija Ilic" w:date="2015-09-07T19:37:00Z">
              <w:rPr/>
            </w:rPrChange>
          </w:rPr>
          <w:br/>
          <w:delText>Постуслови:</w:delText>
        </w:r>
        <w:r w:rsidR="000E7A35" w:rsidRPr="009851B8" w:rsidDel="006207E5">
          <w:rPr>
            <w:rFonts w:cs="Times New Roman"/>
            <w:szCs w:val="24"/>
            <w:rPrChange w:id="5587" w:author="Andrija Ilic" w:date="2015-09-07T19:37:00Z">
              <w:rPr/>
            </w:rPrChange>
          </w:rPr>
          <w:delText xml:space="preserve"> Рачун је сачуван</w:delText>
        </w:r>
      </w:del>
    </w:p>
    <w:p w14:paraId="1B94FBEA" w14:textId="71975893" w:rsidR="00611E1D" w:rsidRPr="009851B8" w:rsidDel="006207E5" w:rsidRDefault="00611E1D" w:rsidP="00611E1D">
      <w:pPr>
        <w:rPr>
          <w:del w:id="5588" w:author="Andrija Ilic" w:date="2015-09-06T19:30:00Z"/>
          <w:rFonts w:cs="Times New Roman"/>
          <w:szCs w:val="24"/>
          <w:rPrChange w:id="5589" w:author="Andrija Ilic" w:date="2015-09-07T19:37:00Z">
            <w:rPr>
              <w:del w:id="5590" w:author="Andrija Ilic" w:date="2015-09-06T19:30:00Z"/>
            </w:rPr>
          </w:rPrChange>
        </w:rPr>
      </w:pPr>
    </w:p>
    <w:p w14:paraId="3D90FC7A" w14:textId="11ED7FC3" w:rsidR="00611E1D" w:rsidRPr="009851B8" w:rsidDel="006207E5" w:rsidRDefault="00611E1D" w:rsidP="00611E1D">
      <w:pPr>
        <w:rPr>
          <w:del w:id="5591" w:author="Andrija Ilic" w:date="2015-09-06T19:30:00Z"/>
          <w:rFonts w:cs="Times New Roman"/>
          <w:szCs w:val="24"/>
          <w:rPrChange w:id="5592" w:author="Andrija Ilic" w:date="2015-09-07T19:37:00Z">
            <w:rPr>
              <w:del w:id="5593" w:author="Andrija Ilic" w:date="2015-09-06T19:30:00Z"/>
            </w:rPr>
          </w:rPrChange>
        </w:rPr>
      </w:pPr>
      <w:del w:id="5594" w:author="Andrija Ilic" w:date="2015-09-06T19:30:00Z">
        <w:r w:rsidRPr="009851B8" w:rsidDel="006207E5">
          <w:rPr>
            <w:rFonts w:cs="Times New Roman"/>
            <w:szCs w:val="24"/>
            <w:rPrChange w:id="5595" w:author="Andrija Ilic" w:date="2015-09-07T19:37:00Z">
              <w:rPr>
                <w:b/>
              </w:rPr>
            </w:rPrChange>
          </w:rPr>
          <w:delText>УГОВОР УГ</w:delText>
        </w:r>
        <w:r w:rsidR="000E7A35" w:rsidRPr="009851B8" w:rsidDel="006207E5">
          <w:rPr>
            <w:rFonts w:cs="Times New Roman"/>
            <w:szCs w:val="24"/>
            <w:rPrChange w:id="5596" w:author="Andrija Ilic" w:date="2015-09-07T19:37:00Z">
              <w:rPr>
                <w:b/>
              </w:rPr>
            </w:rPrChange>
          </w:rPr>
          <w:delText>6</w:delText>
        </w:r>
        <w:r w:rsidRPr="009851B8" w:rsidDel="006207E5">
          <w:rPr>
            <w:rFonts w:cs="Times New Roman"/>
            <w:szCs w:val="24"/>
            <w:rPrChange w:id="5597" w:author="Andrija Ilic" w:date="2015-09-07T19:37:00Z">
              <w:rPr>
                <w:b/>
              </w:rPr>
            </w:rPrChange>
          </w:rPr>
          <w:delText>:</w:delText>
        </w:r>
        <w:r w:rsidR="000E7A35" w:rsidRPr="009851B8" w:rsidDel="006207E5">
          <w:rPr>
            <w:rFonts w:cs="Times New Roman"/>
            <w:szCs w:val="24"/>
            <w:rPrChange w:id="5598" w:author="Andrija Ilic" w:date="2015-09-07T19:37:00Z">
              <w:rPr/>
            </w:rPrChange>
          </w:rPr>
          <w:delText xml:space="preserve"> </w:delText>
        </w:r>
        <w:r w:rsidR="000E7A35" w:rsidRPr="009851B8" w:rsidDel="006207E5">
          <w:rPr>
            <w:rFonts w:cs="Times New Roman"/>
            <w:szCs w:val="24"/>
            <w:rPrChange w:id="5599" w:author="Andrija Ilic" w:date="2015-09-07T19:37:00Z">
              <w:rPr>
                <w:b/>
              </w:rPr>
            </w:rPrChange>
          </w:rPr>
          <w:delText>savuvajZaposlenog</w:delText>
        </w:r>
        <w:r w:rsidR="000E7A35" w:rsidRPr="009851B8" w:rsidDel="006207E5">
          <w:rPr>
            <w:rFonts w:cs="Times New Roman"/>
            <w:szCs w:val="24"/>
            <w:rPrChange w:id="5600" w:author="Andrija Ilic" w:date="2015-09-07T19:37:00Z">
              <w:rPr/>
            </w:rPrChange>
          </w:rPr>
          <w:delText xml:space="preserve"> </w:delText>
        </w:r>
        <w:r w:rsidRPr="009851B8" w:rsidDel="006207E5">
          <w:rPr>
            <w:rFonts w:cs="Times New Roman"/>
            <w:szCs w:val="24"/>
            <w:rPrChange w:id="5601" w:author="Andrija Ilic" w:date="2015-09-07T19:37:00Z">
              <w:rPr/>
            </w:rPrChange>
          </w:rPr>
          <w:br/>
          <w:delText>Операција:</w:delText>
        </w:r>
        <w:r w:rsidR="000E7A35" w:rsidRPr="009851B8" w:rsidDel="006207E5">
          <w:rPr>
            <w:rFonts w:cs="Times New Roman"/>
            <w:szCs w:val="24"/>
            <w:rPrChange w:id="5602" w:author="Andrija Ilic" w:date="2015-09-07T19:37:00Z">
              <w:rPr/>
            </w:rPrChange>
          </w:rPr>
          <w:delText xml:space="preserve"> savuvajZaposlenog(zaposleni):void</w:delText>
        </w:r>
        <w:r w:rsidRPr="009851B8" w:rsidDel="006207E5">
          <w:rPr>
            <w:rFonts w:cs="Times New Roman"/>
            <w:szCs w:val="24"/>
            <w:rPrChange w:id="5603" w:author="Andrija Ilic" w:date="2015-09-07T19:37:00Z">
              <w:rPr/>
            </w:rPrChange>
          </w:rPr>
          <w:br/>
          <w:delText>Веза са СК:</w:delText>
        </w:r>
        <w:r w:rsidR="000E7A35" w:rsidRPr="009851B8" w:rsidDel="006207E5">
          <w:rPr>
            <w:rFonts w:cs="Times New Roman"/>
            <w:szCs w:val="24"/>
            <w:rPrChange w:id="5604" w:author="Andrija Ilic" w:date="2015-09-07T19:37:00Z">
              <w:rPr/>
            </w:rPrChange>
          </w:rPr>
          <w:delText>СК5</w:delText>
        </w:r>
      </w:del>
      <w:ins w:id="5605" w:author="Boni" w:date="2014-09-07T22:32:00Z">
        <w:del w:id="5606" w:author="Andrija Ilic" w:date="2015-09-06T19:30:00Z">
          <w:r w:rsidR="00DA29E2" w:rsidRPr="009851B8" w:rsidDel="006207E5">
            <w:rPr>
              <w:rFonts w:cs="Times New Roman"/>
              <w:szCs w:val="24"/>
              <w:rPrChange w:id="5607" w:author="Andrija Ilic" w:date="2015-09-07T19:37:00Z">
                <w:rPr/>
              </w:rPrChange>
            </w:rPr>
            <w:delText>СК4</w:delText>
          </w:r>
        </w:del>
      </w:ins>
      <w:ins w:id="5608" w:author="Boni" w:date="2014-09-07T22:33:00Z">
        <w:del w:id="5609" w:author="Andrija Ilic" w:date="2015-09-06T19:30:00Z">
          <w:r w:rsidR="00DA29E2" w:rsidRPr="009851B8" w:rsidDel="006207E5">
            <w:rPr>
              <w:rFonts w:cs="Times New Roman"/>
              <w:szCs w:val="24"/>
              <w:rPrChange w:id="5610" w:author="Andrija Ilic" w:date="2015-09-07T19:37:00Z">
                <w:rPr/>
              </w:rPrChange>
            </w:rPr>
            <w:delText>, СК11</w:delText>
          </w:r>
        </w:del>
      </w:ins>
      <w:del w:id="5611" w:author="Andrija Ilic" w:date="2015-09-06T19:30:00Z">
        <w:r w:rsidRPr="009851B8" w:rsidDel="006207E5">
          <w:rPr>
            <w:rFonts w:cs="Times New Roman"/>
            <w:szCs w:val="24"/>
            <w:rPrChange w:id="5612" w:author="Andrija Ilic" w:date="2015-09-07T19:37:00Z">
              <w:rPr/>
            </w:rPrChange>
          </w:rPr>
          <w:br/>
          <w:delText>Пр</w:delText>
        </w:r>
        <w:r w:rsidR="00E66312" w:rsidRPr="009851B8" w:rsidDel="006207E5">
          <w:rPr>
            <w:rFonts w:cs="Times New Roman"/>
            <w:szCs w:val="24"/>
            <w:rPrChange w:id="5613" w:author="Andrija Ilic" w:date="2015-09-07T19:37:00Z">
              <w:rPr/>
            </w:rPrChange>
          </w:rPr>
          <w:delText>е</w:delText>
        </w:r>
        <w:r w:rsidRPr="009851B8" w:rsidDel="006207E5">
          <w:rPr>
            <w:rFonts w:cs="Times New Roman"/>
            <w:szCs w:val="24"/>
            <w:rPrChange w:id="5614" w:author="Andrija Ilic" w:date="2015-09-07T19:37:00Z">
              <w:rPr/>
            </w:rPrChange>
          </w:rPr>
          <w:delText>дуслови:</w:delText>
        </w:r>
        <w:r w:rsidR="000E7A35" w:rsidRPr="009851B8" w:rsidDel="006207E5">
          <w:rPr>
            <w:rFonts w:cs="Times New Roman"/>
            <w:szCs w:val="24"/>
            <w:rPrChange w:id="5615" w:author="Andrija Ilic" w:date="2015-09-07T19:37:00Z">
              <w:rPr/>
            </w:rPrChange>
          </w:rPr>
          <w:delText xml:space="preserve"> </w:delText>
        </w:r>
        <w:r w:rsidR="00881D9F" w:rsidRPr="009851B8" w:rsidDel="006207E5">
          <w:rPr>
            <w:rFonts w:cs="Times New Roman"/>
            <w:szCs w:val="24"/>
            <w:rPrChange w:id="5616" w:author="Andrija Ilic" w:date="2015-09-07T19:37:00Z">
              <w:rPr/>
            </w:rPrChange>
          </w:rPr>
          <w:delText>Заполени не постоји</w:delText>
        </w:r>
        <w:r w:rsidRPr="009851B8" w:rsidDel="006207E5">
          <w:rPr>
            <w:rFonts w:cs="Times New Roman"/>
            <w:szCs w:val="24"/>
            <w:rPrChange w:id="5617" w:author="Andrija Ilic" w:date="2015-09-07T19:37:00Z">
              <w:rPr/>
            </w:rPrChange>
          </w:rPr>
          <w:br/>
          <w:delText>Постуслови:</w:delText>
        </w:r>
        <w:r w:rsidR="000E7A35" w:rsidRPr="009851B8" w:rsidDel="006207E5">
          <w:rPr>
            <w:rFonts w:cs="Times New Roman"/>
            <w:szCs w:val="24"/>
            <w:rPrChange w:id="5618" w:author="Andrija Ilic" w:date="2015-09-07T19:37:00Z">
              <w:rPr/>
            </w:rPrChange>
          </w:rPr>
          <w:delText>Запослени је сачуван</w:delText>
        </w:r>
      </w:del>
    </w:p>
    <w:p w14:paraId="7E329E32" w14:textId="5F4B10F6" w:rsidR="00611E1D" w:rsidRPr="009851B8" w:rsidDel="006207E5" w:rsidRDefault="00611E1D" w:rsidP="00611E1D">
      <w:pPr>
        <w:rPr>
          <w:del w:id="5619" w:author="Andrija Ilic" w:date="2015-09-06T19:30:00Z"/>
          <w:rFonts w:cs="Times New Roman"/>
          <w:szCs w:val="24"/>
          <w:rPrChange w:id="5620" w:author="Andrija Ilic" w:date="2015-09-07T19:37:00Z">
            <w:rPr>
              <w:del w:id="5621" w:author="Andrija Ilic" w:date="2015-09-06T19:30:00Z"/>
            </w:rPr>
          </w:rPrChange>
        </w:rPr>
      </w:pPr>
    </w:p>
    <w:p w14:paraId="76EBE81C" w14:textId="56BF25EF" w:rsidR="00611E1D" w:rsidRPr="009851B8" w:rsidDel="006207E5" w:rsidRDefault="00611E1D" w:rsidP="00611E1D">
      <w:pPr>
        <w:rPr>
          <w:ins w:id="5622" w:author="Boni" w:date="2014-09-07T22:15:00Z"/>
          <w:del w:id="5623" w:author="Andrija Ilic" w:date="2015-09-06T19:30:00Z"/>
          <w:rFonts w:cs="Times New Roman"/>
          <w:szCs w:val="24"/>
          <w:rPrChange w:id="5624" w:author="Andrija Ilic" w:date="2015-09-07T19:37:00Z">
            <w:rPr>
              <w:ins w:id="5625" w:author="Boni" w:date="2014-09-07T22:15:00Z"/>
              <w:del w:id="5626" w:author="Andrija Ilic" w:date="2015-09-06T19:30:00Z"/>
            </w:rPr>
          </w:rPrChange>
        </w:rPr>
      </w:pPr>
      <w:del w:id="5627" w:author="Andrija Ilic" w:date="2015-09-06T19:30:00Z">
        <w:r w:rsidRPr="009851B8" w:rsidDel="006207E5">
          <w:rPr>
            <w:rFonts w:cs="Times New Roman"/>
            <w:szCs w:val="24"/>
            <w:rPrChange w:id="5628" w:author="Andrija Ilic" w:date="2015-09-07T19:37:00Z">
              <w:rPr>
                <w:b/>
              </w:rPr>
            </w:rPrChange>
          </w:rPr>
          <w:delText>УГОВОР УГ</w:delText>
        </w:r>
        <w:r w:rsidR="000E7A35" w:rsidRPr="009851B8" w:rsidDel="006207E5">
          <w:rPr>
            <w:rFonts w:cs="Times New Roman"/>
            <w:szCs w:val="24"/>
            <w:rPrChange w:id="5629" w:author="Andrija Ilic" w:date="2015-09-07T19:37:00Z">
              <w:rPr>
                <w:b/>
              </w:rPr>
            </w:rPrChange>
          </w:rPr>
          <w:delText>7</w:delText>
        </w:r>
        <w:r w:rsidRPr="009851B8" w:rsidDel="006207E5">
          <w:rPr>
            <w:rFonts w:cs="Times New Roman"/>
            <w:szCs w:val="24"/>
            <w:rPrChange w:id="5630" w:author="Andrija Ilic" w:date="2015-09-07T19:37:00Z">
              <w:rPr>
                <w:b/>
              </w:rPr>
            </w:rPrChange>
          </w:rPr>
          <w:delText>:</w:delText>
        </w:r>
        <w:r w:rsidR="000E7A35" w:rsidRPr="009851B8" w:rsidDel="006207E5">
          <w:rPr>
            <w:rFonts w:cs="Times New Roman"/>
            <w:szCs w:val="24"/>
            <w:rPrChange w:id="5631" w:author="Andrija Ilic" w:date="2015-09-07T19:37:00Z">
              <w:rPr/>
            </w:rPrChange>
          </w:rPr>
          <w:delText xml:space="preserve"> </w:delText>
        </w:r>
        <w:r w:rsidR="000E7A35" w:rsidRPr="009851B8" w:rsidDel="006207E5">
          <w:rPr>
            <w:rFonts w:cs="Times New Roman"/>
            <w:szCs w:val="24"/>
            <w:rPrChange w:id="5632" w:author="Andrija Ilic" w:date="2015-09-07T19:37:00Z">
              <w:rPr>
                <w:b/>
              </w:rPr>
            </w:rPrChange>
          </w:rPr>
          <w:delText>pronadjiRacun</w:delText>
        </w:r>
        <w:r w:rsidRPr="009851B8" w:rsidDel="006207E5">
          <w:rPr>
            <w:rFonts w:cs="Times New Roman"/>
            <w:szCs w:val="24"/>
            <w:rPrChange w:id="5633" w:author="Andrija Ilic" w:date="2015-09-07T19:37:00Z">
              <w:rPr>
                <w:b/>
              </w:rPr>
            </w:rPrChange>
          </w:rPr>
          <w:br/>
        </w:r>
        <w:r w:rsidRPr="009851B8" w:rsidDel="006207E5">
          <w:rPr>
            <w:rFonts w:cs="Times New Roman"/>
            <w:szCs w:val="24"/>
            <w:rPrChange w:id="5634" w:author="Andrija Ilic" w:date="2015-09-07T19:37:00Z">
              <w:rPr/>
            </w:rPrChange>
          </w:rPr>
          <w:delText>Операција:</w:delText>
        </w:r>
        <w:r w:rsidR="000E7A35" w:rsidRPr="009851B8" w:rsidDel="006207E5">
          <w:rPr>
            <w:rFonts w:cs="Times New Roman"/>
            <w:szCs w:val="24"/>
            <w:rPrChange w:id="5635" w:author="Andrija Ilic" w:date="2015-09-07T19:37:00Z">
              <w:rPr/>
            </w:rPrChange>
          </w:rPr>
          <w:delText xml:space="preserve"> pronadjiRacun(racun):Racuni</w:delText>
        </w:r>
        <w:r w:rsidRPr="009851B8" w:rsidDel="006207E5">
          <w:rPr>
            <w:rFonts w:cs="Times New Roman"/>
            <w:szCs w:val="24"/>
            <w:rPrChange w:id="5636" w:author="Andrija Ilic" w:date="2015-09-07T19:37:00Z">
              <w:rPr/>
            </w:rPrChange>
          </w:rPr>
          <w:br/>
          <w:delText>Веза са СК:</w:delText>
        </w:r>
        <w:r w:rsidR="000E7A35" w:rsidRPr="009851B8" w:rsidDel="006207E5">
          <w:rPr>
            <w:rFonts w:cs="Times New Roman"/>
            <w:szCs w:val="24"/>
            <w:rPrChange w:id="5637" w:author="Andrija Ilic" w:date="2015-09-07T19:37:00Z">
              <w:rPr/>
            </w:rPrChange>
          </w:rPr>
          <w:delText>СК6</w:delText>
        </w:r>
      </w:del>
      <w:ins w:id="5638" w:author="Boni" w:date="2014-09-07T22:32:00Z">
        <w:del w:id="5639" w:author="Andrija Ilic" w:date="2015-09-06T19:30:00Z">
          <w:r w:rsidR="00DA29E2" w:rsidRPr="009851B8" w:rsidDel="006207E5">
            <w:rPr>
              <w:rFonts w:cs="Times New Roman"/>
              <w:szCs w:val="24"/>
              <w:rPrChange w:id="5640" w:author="Andrija Ilic" w:date="2015-09-07T19:37:00Z">
                <w:rPr/>
              </w:rPrChange>
            </w:rPr>
            <w:delText>СК5</w:delText>
          </w:r>
        </w:del>
      </w:ins>
      <w:del w:id="5641" w:author="Andrija Ilic" w:date="2015-09-06T19:30:00Z">
        <w:r w:rsidRPr="009851B8" w:rsidDel="006207E5">
          <w:rPr>
            <w:rFonts w:cs="Times New Roman"/>
            <w:szCs w:val="24"/>
            <w:rPrChange w:id="5642" w:author="Andrija Ilic" w:date="2015-09-07T19:37:00Z">
              <w:rPr/>
            </w:rPrChange>
          </w:rPr>
          <w:br/>
          <w:delText>Пр</w:delText>
        </w:r>
        <w:r w:rsidR="00E66312" w:rsidRPr="009851B8" w:rsidDel="006207E5">
          <w:rPr>
            <w:rFonts w:cs="Times New Roman"/>
            <w:szCs w:val="24"/>
            <w:rPrChange w:id="5643" w:author="Andrija Ilic" w:date="2015-09-07T19:37:00Z">
              <w:rPr/>
            </w:rPrChange>
          </w:rPr>
          <w:delText>е</w:delText>
        </w:r>
        <w:r w:rsidRPr="009851B8" w:rsidDel="006207E5">
          <w:rPr>
            <w:rFonts w:cs="Times New Roman"/>
            <w:szCs w:val="24"/>
            <w:rPrChange w:id="5644" w:author="Andrija Ilic" w:date="2015-09-07T19:37:00Z">
              <w:rPr/>
            </w:rPrChange>
          </w:rPr>
          <w:delText>дуслови:</w:delText>
        </w:r>
        <w:r w:rsidR="000E7A35" w:rsidRPr="009851B8" w:rsidDel="006207E5">
          <w:rPr>
            <w:rFonts w:cs="Times New Roman"/>
            <w:szCs w:val="24"/>
            <w:rPrChange w:id="5645" w:author="Andrija Ilic" w:date="2015-09-07T19:37:00Z">
              <w:rPr/>
            </w:rPrChange>
          </w:rPr>
          <w:delText xml:space="preserve"> -</w:delText>
        </w:r>
        <w:r w:rsidRPr="009851B8" w:rsidDel="006207E5">
          <w:rPr>
            <w:rFonts w:cs="Times New Roman"/>
            <w:szCs w:val="24"/>
            <w:rPrChange w:id="5646" w:author="Andrija Ilic" w:date="2015-09-07T19:37:00Z">
              <w:rPr/>
            </w:rPrChange>
          </w:rPr>
          <w:br/>
          <w:delText>Постуслови:</w:delText>
        </w:r>
        <w:r w:rsidR="000E7A35" w:rsidRPr="009851B8" w:rsidDel="006207E5">
          <w:rPr>
            <w:rFonts w:cs="Times New Roman"/>
            <w:szCs w:val="24"/>
            <w:rPrChange w:id="5647" w:author="Andrija Ilic" w:date="2015-09-07T19:37:00Z">
              <w:rPr/>
            </w:rPrChange>
          </w:rPr>
          <w:delText>Рачун је сачуван</w:delText>
        </w:r>
      </w:del>
    </w:p>
    <w:p w14:paraId="5334756E" w14:textId="4BE4228D" w:rsidR="0003399B" w:rsidRPr="009851B8" w:rsidDel="006207E5" w:rsidRDefault="0003399B" w:rsidP="00611E1D">
      <w:pPr>
        <w:rPr>
          <w:ins w:id="5648" w:author="Boni" w:date="2014-09-07T22:16:00Z"/>
          <w:del w:id="5649" w:author="Andrija Ilic" w:date="2015-09-06T19:30:00Z"/>
          <w:rFonts w:cs="Times New Roman"/>
          <w:szCs w:val="24"/>
          <w:rPrChange w:id="5650" w:author="Andrija Ilic" w:date="2015-09-07T19:37:00Z">
            <w:rPr>
              <w:ins w:id="5651" w:author="Boni" w:date="2014-09-07T22:16:00Z"/>
              <w:del w:id="5652" w:author="Andrija Ilic" w:date="2015-09-06T19:30:00Z"/>
              <w:b/>
            </w:rPr>
          </w:rPrChange>
        </w:rPr>
      </w:pPr>
      <w:ins w:id="5653" w:author="Boni" w:date="2014-09-07T22:15:00Z">
        <w:del w:id="5654" w:author="Andrija Ilic" w:date="2015-09-06T19:30:00Z">
          <w:r w:rsidRPr="009851B8" w:rsidDel="006207E5">
            <w:rPr>
              <w:rFonts w:cs="Times New Roman"/>
              <w:szCs w:val="24"/>
              <w:rPrChange w:id="5655" w:author="Andrija Ilic" w:date="2015-09-07T19:37:00Z">
                <w:rPr>
                  <w:b/>
                </w:rPr>
              </w:rPrChange>
            </w:rPr>
            <w:delText>УГОВОР УГ8:</w:delText>
          </w:r>
          <w:r w:rsidR="005F3F8E" w:rsidRPr="009851B8" w:rsidDel="006207E5">
            <w:rPr>
              <w:rFonts w:cs="Times New Roman"/>
              <w:szCs w:val="24"/>
              <w:rPrChange w:id="5656" w:author="Andrija Ilic" w:date="2015-09-07T19:37:00Z">
                <w:rPr>
                  <w:color w:val="0000FF" w:themeColor="hyperlink"/>
                  <w:u w:val="single"/>
                </w:rPr>
              </w:rPrChange>
            </w:rPr>
            <w:delText xml:space="preserve"> odjaviKorisnika</w:delText>
          </w:r>
        </w:del>
      </w:ins>
    </w:p>
    <w:p w14:paraId="1E89CF29" w14:textId="2D998889" w:rsidR="0003399B" w:rsidRPr="009851B8" w:rsidDel="006207E5" w:rsidRDefault="0003399B" w:rsidP="0003399B">
      <w:pPr>
        <w:rPr>
          <w:ins w:id="5657" w:author="Boni" w:date="2014-09-07T22:16:00Z"/>
          <w:del w:id="5658" w:author="Andrija Ilic" w:date="2015-09-06T19:30:00Z"/>
          <w:rFonts w:cs="Times New Roman"/>
          <w:szCs w:val="24"/>
          <w:rPrChange w:id="5659" w:author="Andrija Ilic" w:date="2015-09-07T19:37:00Z">
            <w:rPr>
              <w:ins w:id="5660" w:author="Boni" w:date="2014-09-07T22:16:00Z"/>
              <w:del w:id="5661" w:author="Andrija Ilic" w:date="2015-09-06T19:30:00Z"/>
            </w:rPr>
          </w:rPrChange>
        </w:rPr>
      </w:pPr>
      <w:ins w:id="5662" w:author="Boni" w:date="2014-09-07T22:16:00Z">
        <w:del w:id="5663" w:author="Andrija Ilic" w:date="2015-09-06T19:30:00Z">
          <w:r w:rsidRPr="009851B8" w:rsidDel="006207E5">
            <w:rPr>
              <w:rFonts w:cs="Times New Roman"/>
              <w:szCs w:val="24"/>
              <w:rPrChange w:id="5664" w:author="Andrija Ilic" w:date="2015-09-07T19:37:00Z">
                <w:rPr/>
              </w:rPrChange>
            </w:rPr>
            <w:delText xml:space="preserve">Операција: </w:delText>
          </w:r>
        </w:del>
      </w:ins>
      <w:ins w:id="5665" w:author="Boni" w:date="2014-09-07T22:18:00Z">
        <w:del w:id="5666" w:author="Andrija Ilic" w:date="2015-09-06T19:30:00Z">
          <w:r w:rsidR="00B935D5" w:rsidRPr="009851B8" w:rsidDel="006207E5">
            <w:rPr>
              <w:rFonts w:cs="Times New Roman"/>
              <w:szCs w:val="24"/>
              <w:rPrChange w:id="5667" w:author="Andrija Ilic" w:date="2015-09-07T19:37:00Z">
                <w:rPr/>
              </w:rPrChange>
            </w:rPr>
            <w:delText>odjaviKorisnika(korisnik):void</w:delText>
          </w:r>
        </w:del>
      </w:ins>
      <w:ins w:id="5668" w:author="Boni" w:date="2014-09-07T22:16:00Z">
        <w:del w:id="5669" w:author="Andrija Ilic" w:date="2015-09-06T19:30:00Z">
          <w:r w:rsidRPr="009851B8" w:rsidDel="006207E5">
            <w:rPr>
              <w:rFonts w:cs="Times New Roman"/>
              <w:szCs w:val="24"/>
              <w:rPrChange w:id="5670" w:author="Andrija Ilic" w:date="2015-09-07T19:37:00Z">
                <w:rPr/>
              </w:rPrChange>
            </w:rPr>
            <w:br/>
            <w:delText>Веза са СК:СК6</w:delText>
          </w:r>
          <w:r w:rsidRPr="009851B8" w:rsidDel="006207E5">
            <w:rPr>
              <w:rFonts w:cs="Times New Roman"/>
              <w:szCs w:val="24"/>
              <w:rPrChange w:id="5671" w:author="Andrija Ilic" w:date="2015-09-07T19:37:00Z">
                <w:rPr/>
              </w:rPrChange>
            </w:rPr>
            <w:br/>
            <w:delText xml:space="preserve">Предуслови: </w:delText>
          </w:r>
        </w:del>
      </w:ins>
      <w:ins w:id="5672" w:author="Boni" w:date="2014-09-07T22:19:00Z">
        <w:del w:id="5673" w:author="Andrija Ilic" w:date="2015-09-06T19:30:00Z">
          <w:r w:rsidR="00B935D5" w:rsidRPr="009851B8" w:rsidDel="006207E5">
            <w:rPr>
              <w:rFonts w:cs="Times New Roman"/>
              <w:szCs w:val="24"/>
              <w:rPrChange w:id="5674" w:author="Andrija Ilic" w:date="2015-09-07T19:37:00Z">
                <w:rPr/>
              </w:rPrChange>
            </w:rPr>
            <w:delText>Корисник је пријављен</w:delText>
          </w:r>
        </w:del>
      </w:ins>
      <w:ins w:id="5675" w:author="Boni" w:date="2014-09-07T22:16:00Z">
        <w:del w:id="5676" w:author="Andrija Ilic" w:date="2015-09-06T19:30:00Z">
          <w:r w:rsidRPr="009851B8" w:rsidDel="006207E5">
            <w:rPr>
              <w:rFonts w:cs="Times New Roman"/>
              <w:szCs w:val="24"/>
              <w:rPrChange w:id="5677" w:author="Andrija Ilic" w:date="2015-09-07T19:37:00Z">
                <w:rPr/>
              </w:rPrChange>
            </w:rPr>
            <w:br/>
            <w:delText>Постуслови:</w:delText>
          </w:r>
        </w:del>
      </w:ins>
      <w:ins w:id="5678" w:author="Boni" w:date="2014-09-07T22:19:00Z">
        <w:del w:id="5679" w:author="Andrija Ilic" w:date="2015-09-06T19:30:00Z">
          <w:r w:rsidR="00B935D5" w:rsidRPr="009851B8" w:rsidDel="006207E5">
            <w:rPr>
              <w:rFonts w:cs="Times New Roman"/>
              <w:szCs w:val="24"/>
              <w:rPrChange w:id="5680" w:author="Andrija Ilic" w:date="2015-09-07T19:37:00Z">
                <w:rPr/>
              </w:rPrChange>
            </w:rPr>
            <w:delText>Корисник није више пријављен на систем</w:delText>
          </w:r>
        </w:del>
      </w:ins>
    </w:p>
    <w:p w14:paraId="27DD1556" w14:textId="7617BCDE" w:rsidR="0003399B" w:rsidRPr="009851B8" w:rsidDel="006207E5" w:rsidRDefault="0003399B" w:rsidP="00611E1D">
      <w:pPr>
        <w:rPr>
          <w:ins w:id="5681" w:author="Boni" w:date="2014-09-07T22:15:00Z"/>
          <w:del w:id="5682" w:author="Andrija Ilic" w:date="2015-09-06T19:30:00Z"/>
          <w:rFonts w:cs="Times New Roman"/>
          <w:szCs w:val="24"/>
          <w:rPrChange w:id="5683" w:author="Andrija Ilic" w:date="2015-09-07T19:37:00Z">
            <w:rPr>
              <w:ins w:id="5684" w:author="Boni" w:date="2014-09-07T22:15:00Z"/>
              <w:del w:id="5685" w:author="Andrija Ilic" w:date="2015-09-06T19:30:00Z"/>
              <w:b/>
            </w:rPr>
          </w:rPrChange>
        </w:rPr>
      </w:pPr>
    </w:p>
    <w:p w14:paraId="67885BFB" w14:textId="07B58D55" w:rsidR="0003399B" w:rsidRPr="009851B8" w:rsidDel="006207E5" w:rsidRDefault="0003399B" w:rsidP="00611E1D">
      <w:pPr>
        <w:rPr>
          <w:ins w:id="5686" w:author="Boni" w:date="2014-09-07T22:15:00Z"/>
          <w:del w:id="5687" w:author="Andrija Ilic" w:date="2015-09-06T19:30:00Z"/>
          <w:rFonts w:cs="Times New Roman"/>
          <w:szCs w:val="24"/>
          <w:rPrChange w:id="5688" w:author="Andrija Ilic" w:date="2015-09-07T19:37:00Z">
            <w:rPr>
              <w:ins w:id="5689" w:author="Boni" w:date="2014-09-07T22:15:00Z"/>
              <w:del w:id="5690" w:author="Andrija Ilic" w:date="2015-09-06T19:30:00Z"/>
              <w:b/>
            </w:rPr>
          </w:rPrChange>
        </w:rPr>
      </w:pPr>
    </w:p>
    <w:p w14:paraId="753DA0EB" w14:textId="52B20646" w:rsidR="0003399B" w:rsidRPr="009851B8" w:rsidDel="006207E5" w:rsidRDefault="0003399B" w:rsidP="00611E1D">
      <w:pPr>
        <w:rPr>
          <w:ins w:id="5691" w:author="Boni" w:date="2014-09-07T22:16:00Z"/>
          <w:del w:id="5692" w:author="Andrija Ilic" w:date="2015-09-06T19:30:00Z"/>
          <w:rFonts w:cs="Times New Roman"/>
          <w:szCs w:val="24"/>
          <w:rPrChange w:id="5693" w:author="Andrija Ilic" w:date="2015-09-07T19:37:00Z">
            <w:rPr>
              <w:ins w:id="5694" w:author="Boni" w:date="2014-09-07T22:16:00Z"/>
              <w:del w:id="5695" w:author="Andrija Ilic" w:date="2015-09-06T19:30:00Z"/>
              <w:b/>
            </w:rPr>
          </w:rPrChange>
        </w:rPr>
      </w:pPr>
      <w:ins w:id="5696" w:author="Boni" w:date="2014-09-07T22:15:00Z">
        <w:del w:id="5697" w:author="Andrija Ilic" w:date="2015-09-06T19:30:00Z">
          <w:r w:rsidRPr="009851B8" w:rsidDel="006207E5">
            <w:rPr>
              <w:rFonts w:cs="Times New Roman"/>
              <w:szCs w:val="24"/>
              <w:rPrChange w:id="5698" w:author="Andrija Ilic" w:date="2015-09-07T19:37:00Z">
                <w:rPr>
                  <w:b/>
                </w:rPr>
              </w:rPrChange>
            </w:rPr>
            <w:delText>УГОВОР УГ9:</w:delText>
          </w:r>
          <w:r w:rsidR="005F3F8E" w:rsidRPr="009851B8" w:rsidDel="006207E5">
            <w:rPr>
              <w:rFonts w:cs="Times New Roman"/>
              <w:szCs w:val="24"/>
              <w:rPrChange w:id="5699" w:author="Andrija Ilic" w:date="2015-09-07T19:37:00Z">
                <w:rPr>
                  <w:color w:val="0000FF" w:themeColor="hyperlink"/>
                  <w:u w:val="single"/>
                </w:rPr>
              </w:rPrChange>
            </w:rPr>
            <w:delText xml:space="preserve"> </w:delText>
          </w:r>
        </w:del>
      </w:ins>
      <w:ins w:id="5700" w:author="Boni" w:date="2014-09-07T22:17:00Z">
        <w:del w:id="5701" w:author="Andrija Ilic" w:date="2015-09-06T19:30:00Z">
          <w:r w:rsidR="005F3F8E" w:rsidRPr="009851B8" w:rsidDel="006207E5">
            <w:rPr>
              <w:rFonts w:cs="Times New Roman"/>
              <w:szCs w:val="24"/>
              <w:rPrChange w:id="5702" w:author="Andrija Ilic" w:date="2015-09-07T19:37:00Z">
                <w:rPr>
                  <w:color w:val="0000FF" w:themeColor="hyperlink"/>
                  <w:u w:val="single"/>
                </w:rPr>
              </w:rPrChange>
            </w:rPr>
            <w:delText>obrisiKorisnika</w:delText>
          </w:r>
        </w:del>
      </w:ins>
    </w:p>
    <w:p w14:paraId="5853576C" w14:textId="645DB0E8" w:rsidR="0003399B" w:rsidRPr="009851B8" w:rsidDel="006207E5" w:rsidRDefault="0003399B" w:rsidP="0003399B">
      <w:pPr>
        <w:rPr>
          <w:ins w:id="5703" w:author="Boni" w:date="2014-09-07T22:16:00Z"/>
          <w:del w:id="5704" w:author="Andrija Ilic" w:date="2015-09-06T19:30:00Z"/>
          <w:rFonts w:cs="Times New Roman"/>
          <w:szCs w:val="24"/>
          <w:rPrChange w:id="5705" w:author="Andrija Ilic" w:date="2015-09-07T19:37:00Z">
            <w:rPr>
              <w:ins w:id="5706" w:author="Boni" w:date="2014-09-07T22:16:00Z"/>
              <w:del w:id="5707" w:author="Andrija Ilic" w:date="2015-09-06T19:30:00Z"/>
            </w:rPr>
          </w:rPrChange>
        </w:rPr>
      </w:pPr>
      <w:ins w:id="5708" w:author="Boni" w:date="2014-09-07T22:16:00Z">
        <w:del w:id="5709" w:author="Andrija Ilic" w:date="2015-09-06T19:30:00Z">
          <w:r w:rsidRPr="009851B8" w:rsidDel="006207E5">
            <w:rPr>
              <w:rFonts w:cs="Times New Roman"/>
              <w:szCs w:val="24"/>
              <w:rPrChange w:id="5710" w:author="Andrija Ilic" w:date="2015-09-07T19:37:00Z">
                <w:rPr/>
              </w:rPrChange>
            </w:rPr>
            <w:delText xml:space="preserve">Операција: </w:delText>
          </w:r>
        </w:del>
      </w:ins>
      <w:ins w:id="5711" w:author="Boni" w:date="2014-09-07T22:17:00Z">
        <w:del w:id="5712" w:author="Andrija Ilic" w:date="2015-09-06T19:30:00Z">
          <w:r w:rsidRPr="009851B8" w:rsidDel="006207E5">
            <w:rPr>
              <w:rFonts w:cs="Times New Roman"/>
              <w:szCs w:val="24"/>
              <w:rPrChange w:id="5713" w:author="Andrija Ilic" w:date="2015-09-07T19:37:00Z">
                <w:rPr/>
              </w:rPrChange>
            </w:rPr>
            <w:delText>obrisiKorisnika(korisnik):void</w:delText>
          </w:r>
        </w:del>
      </w:ins>
      <w:ins w:id="5714" w:author="Boni" w:date="2014-09-07T22:16:00Z">
        <w:del w:id="5715" w:author="Andrija Ilic" w:date="2015-09-06T19:30:00Z">
          <w:r w:rsidRPr="009851B8" w:rsidDel="006207E5">
            <w:rPr>
              <w:rFonts w:cs="Times New Roman"/>
              <w:szCs w:val="24"/>
              <w:rPrChange w:id="5716" w:author="Andrija Ilic" w:date="2015-09-07T19:37:00Z">
                <w:rPr/>
              </w:rPrChange>
            </w:rPr>
            <w:br/>
            <w:delText>Веза са СК:СК</w:delText>
          </w:r>
        </w:del>
      </w:ins>
      <w:ins w:id="5717" w:author="Boni" w:date="2014-09-07T22:33:00Z">
        <w:del w:id="5718" w:author="Andrija Ilic" w:date="2015-09-06T19:30:00Z">
          <w:r w:rsidR="00DA29E2" w:rsidRPr="009851B8" w:rsidDel="006207E5">
            <w:rPr>
              <w:rFonts w:cs="Times New Roman"/>
              <w:szCs w:val="24"/>
              <w:rPrChange w:id="5719" w:author="Andrija Ilic" w:date="2015-09-07T19:37:00Z">
                <w:rPr/>
              </w:rPrChange>
            </w:rPr>
            <w:delText>7</w:delText>
          </w:r>
        </w:del>
      </w:ins>
      <w:ins w:id="5720" w:author="Boni" w:date="2014-09-07T22:16:00Z">
        <w:del w:id="5721" w:author="Andrija Ilic" w:date="2015-09-06T19:30:00Z">
          <w:r w:rsidRPr="009851B8" w:rsidDel="006207E5">
            <w:rPr>
              <w:rFonts w:cs="Times New Roman"/>
              <w:szCs w:val="24"/>
              <w:rPrChange w:id="5722" w:author="Andrija Ilic" w:date="2015-09-07T19:37:00Z">
                <w:rPr/>
              </w:rPrChange>
            </w:rPr>
            <w:br/>
            <w:delText xml:space="preserve">Предуслови: </w:delText>
          </w:r>
        </w:del>
      </w:ins>
      <w:ins w:id="5723" w:author="Boni" w:date="2014-09-07T22:18:00Z">
        <w:del w:id="5724" w:author="Andrija Ilic" w:date="2015-09-06T19:30:00Z">
          <w:r w:rsidRPr="009851B8" w:rsidDel="006207E5">
            <w:rPr>
              <w:rFonts w:cs="Times New Roman"/>
              <w:szCs w:val="24"/>
              <w:rPrChange w:id="5725" w:author="Andrija Ilic" w:date="2015-09-07T19:37:00Z">
                <w:rPr/>
              </w:rPrChange>
            </w:rPr>
            <w:delText>Корисник постоји</w:delText>
          </w:r>
        </w:del>
      </w:ins>
      <w:ins w:id="5726" w:author="Boni" w:date="2014-09-07T22:16:00Z">
        <w:del w:id="5727" w:author="Andrija Ilic" w:date="2015-09-06T19:30:00Z">
          <w:r w:rsidRPr="009851B8" w:rsidDel="006207E5">
            <w:rPr>
              <w:rFonts w:cs="Times New Roman"/>
              <w:szCs w:val="24"/>
              <w:rPrChange w:id="5728" w:author="Andrija Ilic" w:date="2015-09-07T19:37:00Z">
                <w:rPr/>
              </w:rPrChange>
            </w:rPr>
            <w:br/>
            <w:delText>Постуслови:</w:delText>
          </w:r>
        </w:del>
      </w:ins>
      <w:ins w:id="5729" w:author="Boni" w:date="2014-09-07T22:18:00Z">
        <w:del w:id="5730" w:author="Andrija Ilic" w:date="2015-09-06T19:30:00Z">
          <w:r w:rsidR="000D1B0F" w:rsidRPr="009851B8" w:rsidDel="006207E5">
            <w:rPr>
              <w:rFonts w:cs="Times New Roman"/>
              <w:szCs w:val="24"/>
              <w:rPrChange w:id="5731" w:author="Andrija Ilic" w:date="2015-09-07T19:37:00Z">
                <w:rPr/>
              </w:rPrChange>
            </w:rPr>
            <w:delText>Корисник је обрисан</w:delText>
          </w:r>
        </w:del>
      </w:ins>
    </w:p>
    <w:p w14:paraId="104DB469" w14:textId="7958A27F" w:rsidR="0003399B" w:rsidRPr="009851B8" w:rsidDel="006207E5" w:rsidRDefault="0003399B" w:rsidP="00611E1D">
      <w:pPr>
        <w:rPr>
          <w:ins w:id="5732" w:author="Boni" w:date="2014-09-07T22:16:00Z"/>
          <w:del w:id="5733" w:author="Andrija Ilic" w:date="2015-09-06T19:30:00Z"/>
          <w:rFonts w:cs="Times New Roman"/>
          <w:szCs w:val="24"/>
          <w:rPrChange w:id="5734" w:author="Andrija Ilic" w:date="2015-09-07T19:37:00Z">
            <w:rPr>
              <w:ins w:id="5735" w:author="Boni" w:date="2014-09-07T22:16:00Z"/>
              <w:del w:id="5736" w:author="Andrija Ilic" w:date="2015-09-06T19:30:00Z"/>
              <w:b/>
            </w:rPr>
          </w:rPrChange>
        </w:rPr>
      </w:pPr>
    </w:p>
    <w:p w14:paraId="100EE262" w14:textId="565DD1F8" w:rsidR="0003399B" w:rsidRPr="009851B8" w:rsidDel="006207E5" w:rsidRDefault="0003399B" w:rsidP="00611E1D">
      <w:pPr>
        <w:rPr>
          <w:ins w:id="5737" w:author="Boni" w:date="2014-09-07T22:16:00Z"/>
          <w:del w:id="5738" w:author="Andrija Ilic" w:date="2015-09-06T19:30:00Z"/>
          <w:rFonts w:cs="Times New Roman"/>
          <w:szCs w:val="24"/>
          <w:rPrChange w:id="5739" w:author="Andrija Ilic" w:date="2015-09-07T19:37:00Z">
            <w:rPr>
              <w:ins w:id="5740" w:author="Boni" w:date="2014-09-07T22:16:00Z"/>
              <w:del w:id="5741" w:author="Andrija Ilic" w:date="2015-09-06T19:30:00Z"/>
              <w:b/>
            </w:rPr>
          </w:rPrChange>
        </w:rPr>
      </w:pPr>
      <w:ins w:id="5742" w:author="Boni" w:date="2014-09-07T22:15:00Z">
        <w:del w:id="5743" w:author="Andrija Ilic" w:date="2015-09-06T19:30:00Z">
          <w:r w:rsidRPr="009851B8" w:rsidDel="006207E5">
            <w:rPr>
              <w:rFonts w:cs="Times New Roman"/>
              <w:szCs w:val="24"/>
              <w:rPrChange w:id="5744" w:author="Andrija Ilic" w:date="2015-09-07T19:37:00Z">
                <w:rPr>
                  <w:b/>
                </w:rPr>
              </w:rPrChange>
            </w:rPr>
            <w:delText>УГОВОР УГ10:</w:delText>
          </w:r>
          <w:r w:rsidR="005F3F8E" w:rsidRPr="009851B8" w:rsidDel="006207E5">
            <w:rPr>
              <w:rFonts w:cs="Times New Roman"/>
              <w:szCs w:val="24"/>
              <w:rPrChange w:id="5745" w:author="Andrija Ilic" w:date="2015-09-07T19:37:00Z">
                <w:rPr>
                  <w:color w:val="0000FF" w:themeColor="hyperlink"/>
                  <w:u w:val="single"/>
                </w:rPr>
              </w:rPrChange>
            </w:rPr>
            <w:delText xml:space="preserve"> </w:delText>
          </w:r>
        </w:del>
      </w:ins>
      <w:ins w:id="5746" w:author="Boni" w:date="2014-09-07T22:17:00Z">
        <w:del w:id="5747" w:author="Andrija Ilic" w:date="2015-09-06T19:30:00Z">
          <w:r w:rsidR="005F3F8E" w:rsidRPr="009851B8" w:rsidDel="006207E5">
            <w:rPr>
              <w:rFonts w:cs="Times New Roman"/>
              <w:szCs w:val="24"/>
              <w:rPrChange w:id="5748" w:author="Andrija Ilic" w:date="2015-09-07T19:37:00Z">
                <w:rPr>
                  <w:color w:val="0000FF" w:themeColor="hyperlink"/>
                  <w:u w:val="single"/>
                </w:rPr>
              </w:rPrChange>
            </w:rPr>
            <w:delText>obrisiRacun</w:delText>
          </w:r>
        </w:del>
      </w:ins>
    </w:p>
    <w:p w14:paraId="260F92F5" w14:textId="115B4C24" w:rsidR="0003399B" w:rsidRPr="009851B8" w:rsidDel="006207E5" w:rsidRDefault="0003399B" w:rsidP="0003399B">
      <w:pPr>
        <w:rPr>
          <w:ins w:id="5749" w:author="Boni" w:date="2014-09-07T22:16:00Z"/>
          <w:del w:id="5750" w:author="Andrija Ilic" w:date="2015-09-06T19:30:00Z"/>
          <w:rFonts w:cs="Times New Roman"/>
          <w:szCs w:val="24"/>
          <w:rPrChange w:id="5751" w:author="Andrija Ilic" w:date="2015-09-07T19:37:00Z">
            <w:rPr>
              <w:ins w:id="5752" w:author="Boni" w:date="2014-09-07T22:16:00Z"/>
              <w:del w:id="5753" w:author="Andrija Ilic" w:date="2015-09-06T19:30:00Z"/>
            </w:rPr>
          </w:rPrChange>
        </w:rPr>
      </w:pPr>
      <w:ins w:id="5754" w:author="Boni" w:date="2014-09-07T22:16:00Z">
        <w:del w:id="5755" w:author="Andrija Ilic" w:date="2015-09-06T19:30:00Z">
          <w:r w:rsidRPr="009851B8" w:rsidDel="006207E5">
            <w:rPr>
              <w:rFonts w:cs="Times New Roman"/>
              <w:szCs w:val="24"/>
              <w:rPrChange w:id="5756" w:author="Andrija Ilic" w:date="2015-09-07T19:37:00Z">
                <w:rPr/>
              </w:rPrChange>
            </w:rPr>
            <w:delText xml:space="preserve">Операција: </w:delText>
          </w:r>
        </w:del>
      </w:ins>
      <w:ins w:id="5757" w:author="Boni" w:date="2014-09-07T22:17:00Z">
        <w:del w:id="5758" w:author="Andrija Ilic" w:date="2015-09-06T19:30:00Z">
          <w:r w:rsidRPr="009851B8" w:rsidDel="006207E5">
            <w:rPr>
              <w:rFonts w:cs="Times New Roman"/>
              <w:szCs w:val="24"/>
              <w:rPrChange w:id="5759" w:author="Andrija Ilic" w:date="2015-09-07T19:37:00Z">
                <w:rPr/>
              </w:rPrChange>
            </w:rPr>
            <w:delText>obrisiRacun(racun):void</w:delText>
          </w:r>
        </w:del>
      </w:ins>
      <w:ins w:id="5760" w:author="Boni" w:date="2014-09-07T22:16:00Z">
        <w:del w:id="5761" w:author="Andrija Ilic" w:date="2015-09-06T19:30:00Z">
          <w:r w:rsidRPr="009851B8" w:rsidDel="006207E5">
            <w:rPr>
              <w:rFonts w:cs="Times New Roman"/>
              <w:szCs w:val="24"/>
              <w:rPrChange w:id="5762" w:author="Andrija Ilic" w:date="2015-09-07T19:37:00Z">
                <w:rPr/>
              </w:rPrChange>
            </w:rPr>
            <w:br/>
            <w:delText>Веза са СК:СК</w:delText>
          </w:r>
        </w:del>
      </w:ins>
      <w:ins w:id="5763" w:author="Boni" w:date="2014-09-07T22:33:00Z">
        <w:del w:id="5764" w:author="Andrija Ilic" w:date="2015-09-06T19:30:00Z">
          <w:r w:rsidR="00DA29E2" w:rsidRPr="009851B8" w:rsidDel="006207E5">
            <w:rPr>
              <w:rFonts w:cs="Times New Roman"/>
              <w:szCs w:val="24"/>
              <w:rPrChange w:id="5765" w:author="Andrija Ilic" w:date="2015-09-07T19:37:00Z">
                <w:rPr/>
              </w:rPrChange>
            </w:rPr>
            <w:delText>8</w:delText>
          </w:r>
        </w:del>
      </w:ins>
      <w:ins w:id="5766" w:author="Boni" w:date="2014-09-07T22:16:00Z">
        <w:del w:id="5767" w:author="Andrija Ilic" w:date="2015-09-06T19:30:00Z">
          <w:r w:rsidRPr="009851B8" w:rsidDel="006207E5">
            <w:rPr>
              <w:rFonts w:cs="Times New Roman"/>
              <w:szCs w:val="24"/>
              <w:rPrChange w:id="5768" w:author="Andrija Ilic" w:date="2015-09-07T19:37:00Z">
                <w:rPr/>
              </w:rPrChange>
            </w:rPr>
            <w:br/>
            <w:delText xml:space="preserve">Предуслови: </w:delText>
          </w:r>
        </w:del>
      </w:ins>
      <w:ins w:id="5769" w:author="Boni" w:date="2014-09-07T22:17:00Z">
        <w:del w:id="5770" w:author="Andrija Ilic" w:date="2015-09-06T19:30:00Z">
          <w:r w:rsidRPr="009851B8" w:rsidDel="006207E5">
            <w:rPr>
              <w:rFonts w:cs="Times New Roman"/>
              <w:szCs w:val="24"/>
              <w:rPrChange w:id="5771" w:author="Andrija Ilic" w:date="2015-09-07T19:37:00Z">
                <w:rPr/>
              </w:rPrChange>
            </w:rPr>
            <w:delText>Рачун постоји</w:delText>
          </w:r>
        </w:del>
      </w:ins>
      <w:ins w:id="5772" w:author="Boni" w:date="2014-09-07T22:16:00Z">
        <w:del w:id="5773" w:author="Andrija Ilic" w:date="2015-09-06T19:30:00Z">
          <w:r w:rsidRPr="009851B8" w:rsidDel="006207E5">
            <w:rPr>
              <w:rFonts w:cs="Times New Roman"/>
              <w:szCs w:val="24"/>
              <w:rPrChange w:id="5774" w:author="Andrija Ilic" w:date="2015-09-07T19:37:00Z">
                <w:rPr/>
              </w:rPrChange>
            </w:rPr>
            <w:br/>
            <w:delText xml:space="preserve">Постуслови:Рачун је </w:delText>
          </w:r>
        </w:del>
      </w:ins>
      <w:ins w:id="5775" w:author="Boni" w:date="2014-09-07T22:17:00Z">
        <w:del w:id="5776" w:author="Andrija Ilic" w:date="2015-09-06T19:30:00Z">
          <w:r w:rsidRPr="009851B8" w:rsidDel="006207E5">
            <w:rPr>
              <w:rFonts w:cs="Times New Roman"/>
              <w:szCs w:val="24"/>
              <w:rPrChange w:id="5777" w:author="Andrija Ilic" w:date="2015-09-07T19:37:00Z">
                <w:rPr/>
              </w:rPrChange>
            </w:rPr>
            <w:delText>обрисан</w:delText>
          </w:r>
        </w:del>
      </w:ins>
    </w:p>
    <w:p w14:paraId="3E85942D" w14:textId="7684ABA2" w:rsidR="0003399B" w:rsidRPr="009851B8" w:rsidDel="006207E5" w:rsidRDefault="0003399B" w:rsidP="00611E1D">
      <w:pPr>
        <w:rPr>
          <w:ins w:id="5778" w:author="Boni" w:date="2014-09-07T22:16:00Z"/>
          <w:del w:id="5779" w:author="Andrija Ilic" w:date="2015-09-06T19:30:00Z"/>
          <w:rFonts w:cs="Times New Roman"/>
          <w:szCs w:val="24"/>
          <w:rPrChange w:id="5780" w:author="Andrija Ilic" w:date="2015-09-07T19:37:00Z">
            <w:rPr>
              <w:ins w:id="5781" w:author="Boni" w:date="2014-09-07T22:16:00Z"/>
              <w:del w:id="5782" w:author="Andrija Ilic" w:date="2015-09-06T19:30:00Z"/>
              <w:b/>
            </w:rPr>
          </w:rPrChange>
        </w:rPr>
      </w:pPr>
    </w:p>
    <w:p w14:paraId="25924DA7" w14:textId="4993259C" w:rsidR="0003399B" w:rsidRPr="009851B8" w:rsidDel="006207E5" w:rsidRDefault="0003399B" w:rsidP="00611E1D">
      <w:pPr>
        <w:rPr>
          <w:ins w:id="5783" w:author="Boni" w:date="2014-09-07T22:16:00Z"/>
          <w:del w:id="5784" w:author="Andrija Ilic" w:date="2015-09-06T19:30:00Z"/>
          <w:rFonts w:cs="Times New Roman"/>
          <w:szCs w:val="24"/>
          <w:rPrChange w:id="5785" w:author="Andrija Ilic" w:date="2015-09-07T19:37:00Z">
            <w:rPr>
              <w:ins w:id="5786" w:author="Boni" w:date="2014-09-07T22:16:00Z"/>
              <w:del w:id="5787" w:author="Andrija Ilic" w:date="2015-09-06T19:30:00Z"/>
              <w:b/>
            </w:rPr>
          </w:rPrChange>
        </w:rPr>
      </w:pPr>
      <w:ins w:id="5788" w:author="Boni" w:date="2014-09-07T22:15:00Z">
        <w:del w:id="5789" w:author="Andrija Ilic" w:date="2015-09-06T19:30:00Z">
          <w:r w:rsidRPr="009851B8" w:rsidDel="006207E5">
            <w:rPr>
              <w:rFonts w:cs="Times New Roman"/>
              <w:szCs w:val="24"/>
              <w:rPrChange w:id="5790" w:author="Andrija Ilic" w:date="2015-09-07T19:37:00Z">
                <w:rPr>
                  <w:b/>
                </w:rPr>
              </w:rPrChange>
            </w:rPr>
            <w:delText>УГОВОР УГ11</w:delText>
          </w:r>
        </w:del>
      </w:ins>
      <w:ins w:id="5791" w:author="Boni" w:date="2014-09-07T22:18:00Z">
        <w:del w:id="5792" w:author="Andrija Ilic" w:date="2015-09-06T19:30:00Z">
          <w:r w:rsidR="005F3F8E" w:rsidRPr="009851B8" w:rsidDel="006207E5">
            <w:rPr>
              <w:rFonts w:cs="Times New Roman"/>
              <w:szCs w:val="24"/>
              <w:rPrChange w:id="5793" w:author="Andrija Ilic" w:date="2015-09-07T19:37:00Z">
                <w:rPr>
                  <w:color w:val="0000FF" w:themeColor="hyperlink"/>
                  <w:u w:val="single"/>
                </w:rPr>
              </w:rPrChange>
            </w:rPr>
            <w:delText>: pronadjiKorisnika</w:delText>
          </w:r>
        </w:del>
      </w:ins>
    </w:p>
    <w:p w14:paraId="78B9C832" w14:textId="34A63F7C" w:rsidR="0003399B" w:rsidRPr="009851B8" w:rsidDel="006207E5" w:rsidRDefault="0003399B" w:rsidP="0003399B">
      <w:pPr>
        <w:rPr>
          <w:ins w:id="5794" w:author="Boni" w:date="2014-09-07T22:16:00Z"/>
          <w:del w:id="5795" w:author="Andrija Ilic" w:date="2015-09-06T19:30:00Z"/>
          <w:rFonts w:cs="Times New Roman"/>
          <w:szCs w:val="24"/>
          <w:rPrChange w:id="5796" w:author="Andrija Ilic" w:date="2015-09-07T19:37:00Z">
            <w:rPr>
              <w:ins w:id="5797" w:author="Boni" w:date="2014-09-07T22:16:00Z"/>
              <w:del w:id="5798" w:author="Andrija Ilic" w:date="2015-09-06T19:30:00Z"/>
            </w:rPr>
          </w:rPrChange>
        </w:rPr>
      </w:pPr>
      <w:ins w:id="5799" w:author="Boni" w:date="2014-09-07T22:16:00Z">
        <w:del w:id="5800" w:author="Andrija Ilic" w:date="2015-09-06T19:30:00Z">
          <w:r w:rsidRPr="009851B8" w:rsidDel="006207E5">
            <w:rPr>
              <w:rFonts w:cs="Times New Roman"/>
              <w:szCs w:val="24"/>
              <w:rPrChange w:id="5801" w:author="Andrija Ilic" w:date="2015-09-07T19:37:00Z">
                <w:rPr/>
              </w:rPrChange>
            </w:rPr>
            <w:delText>Операција: pronadjiKorisnika(korisnik):Korisnik</w:delText>
          </w:r>
          <w:r w:rsidRPr="009851B8" w:rsidDel="006207E5">
            <w:rPr>
              <w:rFonts w:cs="Times New Roman"/>
              <w:szCs w:val="24"/>
              <w:rPrChange w:id="5802" w:author="Andrija Ilic" w:date="2015-09-07T19:37:00Z">
                <w:rPr/>
              </w:rPrChange>
            </w:rPr>
            <w:br/>
            <w:delText>Веза са СК:СК</w:delText>
          </w:r>
        </w:del>
      </w:ins>
      <w:ins w:id="5803" w:author="Boni" w:date="2014-09-07T22:33:00Z">
        <w:del w:id="5804" w:author="Andrija Ilic" w:date="2015-09-06T19:30:00Z">
          <w:r w:rsidR="00DA29E2" w:rsidRPr="009851B8" w:rsidDel="006207E5">
            <w:rPr>
              <w:rFonts w:cs="Times New Roman"/>
              <w:szCs w:val="24"/>
              <w:rPrChange w:id="5805" w:author="Andrija Ilic" w:date="2015-09-07T19:37:00Z">
                <w:rPr/>
              </w:rPrChange>
            </w:rPr>
            <w:delText>9</w:delText>
          </w:r>
        </w:del>
      </w:ins>
      <w:ins w:id="5806" w:author="Boni" w:date="2014-09-07T22:16:00Z">
        <w:del w:id="5807" w:author="Andrija Ilic" w:date="2015-09-06T19:30:00Z">
          <w:r w:rsidRPr="009851B8" w:rsidDel="006207E5">
            <w:rPr>
              <w:rFonts w:cs="Times New Roman"/>
              <w:szCs w:val="24"/>
              <w:rPrChange w:id="5808" w:author="Andrija Ilic" w:date="2015-09-07T19:37:00Z">
                <w:rPr/>
              </w:rPrChange>
            </w:rPr>
            <w:br/>
            <w:delText>Предуслови: Корисник постоји</w:delText>
          </w:r>
          <w:r w:rsidRPr="009851B8" w:rsidDel="006207E5">
            <w:rPr>
              <w:rFonts w:cs="Times New Roman"/>
              <w:szCs w:val="24"/>
              <w:rPrChange w:id="5809" w:author="Andrija Ilic" w:date="2015-09-07T19:37:00Z">
                <w:rPr/>
              </w:rPrChange>
            </w:rPr>
            <w:br/>
            <w:delText>Постуслови:</w:delText>
          </w:r>
        </w:del>
      </w:ins>
      <w:ins w:id="5810" w:author="Boni" w:date="2014-09-07T22:17:00Z">
        <w:del w:id="5811" w:author="Andrija Ilic" w:date="2015-09-06T19:30:00Z">
          <w:r w:rsidRPr="009851B8" w:rsidDel="006207E5">
            <w:rPr>
              <w:rFonts w:cs="Times New Roman"/>
              <w:szCs w:val="24"/>
              <w:rPrChange w:id="5812" w:author="Andrija Ilic" w:date="2015-09-07T19:37:00Z">
                <w:rPr/>
              </w:rPrChange>
            </w:rPr>
            <w:delText>Корисник је пронађен</w:delText>
          </w:r>
        </w:del>
      </w:ins>
    </w:p>
    <w:p w14:paraId="0A421FC7" w14:textId="5FD60087" w:rsidR="0003399B" w:rsidRPr="009851B8" w:rsidDel="006207E5" w:rsidRDefault="0003399B" w:rsidP="00611E1D">
      <w:pPr>
        <w:rPr>
          <w:del w:id="5813" w:author="Andrija Ilic" w:date="2015-09-06T19:30:00Z"/>
          <w:rFonts w:cs="Times New Roman"/>
          <w:szCs w:val="24"/>
          <w:rPrChange w:id="5814" w:author="Andrija Ilic" w:date="2015-09-07T19:37:00Z">
            <w:rPr>
              <w:del w:id="5815" w:author="Andrija Ilic" w:date="2015-09-06T19:30:00Z"/>
            </w:rPr>
          </w:rPrChange>
        </w:rPr>
      </w:pPr>
      <w:ins w:id="5816" w:author="Boni" w:date="2014-09-07T22:15:00Z">
        <w:del w:id="5817" w:author="Andrija Ilic" w:date="2015-09-06T19:30:00Z">
          <w:r w:rsidRPr="009851B8" w:rsidDel="006207E5">
            <w:rPr>
              <w:rFonts w:cs="Times New Roman"/>
              <w:szCs w:val="24"/>
              <w:rPrChange w:id="5818" w:author="Andrija Ilic" w:date="2015-09-07T19:37:00Z">
                <w:rPr>
                  <w:b/>
                </w:rPr>
              </w:rPrChange>
            </w:rPr>
            <w:br/>
          </w:r>
          <w:r w:rsidRPr="009851B8" w:rsidDel="006207E5">
            <w:rPr>
              <w:rFonts w:cs="Times New Roman"/>
              <w:szCs w:val="24"/>
              <w:rPrChange w:id="5819" w:author="Andrija Ilic" w:date="2015-09-07T19:37:00Z">
                <w:rPr>
                  <w:b/>
                </w:rPr>
              </w:rPrChange>
            </w:rPr>
            <w:br/>
          </w:r>
          <w:r w:rsidRPr="009851B8" w:rsidDel="006207E5">
            <w:rPr>
              <w:rFonts w:cs="Times New Roman"/>
              <w:szCs w:val="24"/>
              <w:rPrChange w:id="5820" w:author="Andrija Ilic" w:date="2015-09-07T19:37:00Z">
                <w:rPr>
                  <w:b/>
                </w:rPr>
              </w:rPrChange>
            </w:rPr>
            <w:br/>
          </w:r>
          <w:r w:rsidRPr="009851B8" w:rsidDel="006207E5">
            <w:rPr>
              <w:rFonts w:cs="Times New Roman"/>
              <w:szCs w:val="24"/>
              <w:rPrChange w:id="5821" w:author="Andrija Ilic" w:date="2015-09-07T19:37:00Z">
                <w:rPr>
                  <w:b/>
                </w:rPr>
              </w:rPrChange>
            </w:rPr>
            <w:br/>
          </w:r>
          <w:r w:rsidRPr="009851B8" w:rsidDel="006207E5">
            <w:rPr>
              <w:rFonts w:cs="Times New Roman"/>
              <w:szCs w:val="24"/>
              <w:rPrChange w:id="5822" w:author="Andrija Ilic" w:date="2015-09-07T19:37:00Z">
                <w:rPr/>
              </w:rPrChange>
            </w:rPr>
            <w:br/>
          </w:r>
        </w:del>
      </w:ins>
    </w:p>
    <w:p w14:paraId="25C9C147" w14:textId="2FDF345A" w:rsidR="00611E1D" w:rsidRPr="009851B8" w:rsidDel="006207E5" w:rsidRDefault="00611E1D" w:rsidP="00611E1D">
      <w:pPr>
        <w:rPr>
          <w:del w:id="5823" w:author="Andrija Ilic" w:date="2015-09-06T19:30:00Z"/>
          <w:rFonts w:cs="Times New Roman"/>
          <w:szCs w:val="24"/>
          <w:rPrChange w:id="5824" w:author="Andrija Ilic" w:date="2015-09-07T19:37:00Z">
            <w:rPr>
              <w:del w:id="5825" w:author="Andrija Ilic" w:date="2015-09-06T19:30:00Z"/>
            </w:rPr>
          </w:rPrChange>
        </w:rPr>
      </w:pPr>
    </w:p>
    <w:p w14:paraId="48088C2C" w14:textId="38432EB3" w:rsidR="0058462B" w:rsidRPr="009851B8" w:rsidDel="006207E5" w:rsidRDefault="0058462B" w:rsidP="00003635">
      <w:pPr>
        <w:pStyle w:val="Heading3"/>
        <w:rPr>
          <w:del w:id="5826" w:author="Andrija Ilic" w:date="2015-09-06T19:30:00Z"/>
          <w:rFonts w:ascii="Times New Roman" w:hAnsi="Times New Roman"/>
          <w:b w:val="0"/>
          <w:sz w:val="24"/>
          <w:szCs w:val="24"/>
          <w:rPrChange w:id="5827" w:author="Andrija Ilic" w:date="2015-09-07T19:37:00Z">
            <w:rPr>
              <w:del w:id="5828" w:author="Andrija Ilic" w:date="2015-09-06T19:30:00Z"/>
            </w:rPr>
          </w:rPrChange>
        </w:rPr>
      </w:pPr>
      <w:bookmarkStart w:id="5829" w:name="_Toc397909074"/>
      <w:del w:id="5830" w:author="Andrija Ilic" w:date="2015-09-06T19:30:00Z">
        <w:r w:rsidRPr="009851B8" w:rsidDel="006207E5">
          <w:rPr>
            <w:rFonts w:ascii="Times New Roman" w:hAnsi="Times New Roman"/>
            <w:sz w:val="24"/>
            <w:szCs w:val="24"/>
            <w:rPrChange w:id="5831" w:author="Andrija Ilic" w:date="2015-09-07T19:37:00Z">
              <w:rPr/>
            </w:rPrChange>
          </w:rPr>
          <w:delText xml:space="preserve">3.2.2 </w:delText>
        </w:r>
      </w:del>
      <w:ins w:id="5832" w:author="Boni" w:date="2014-09-07T22:05:00Z">
        <w:del w:id="5833" w:author="Andrija Ilic" w:date="2015-09-06T19:30:00Z">
          <w:r w:rsidR="00003635" w:rsidRPr="009851B8" w:rsidDel="006207E5">
            <w:rPr>
              <w:rFonts w:ascii="Times New Roman" w:hAnsi="Times New Roman"/>
              <w:sz w:val="24"/>
              <w:szCs w:val="24"/>
              <w:rPrChange w:id="5834" w:author="Andrija Ilic" w:date="2015-09-07T19:37:00Z">
                <w:rPr/>
              </w:rPrChange>
            </w:rPr>
            <w:delText xml:space="preserve">3 </w:delText>
          </w:r>
        </w:del>
      </w:ins>
      <w:del w:id="5835" w:author="Andrija Ilic" w:date="2015-09-06T19:30:00Z">
        <w:r w:rsidRPr="009851B8" w:rsidDel="006207E5">
          <w:rPr>
            <w:rFonts w:ascii="Times New Roman" w:hAnsi="Times New Roman"/>
            <w:sz w:val="24"/>
            <w:szCs w:val="24"/>
            <w:rPrChange w:id="5836" w:author="Andrija Ilic" w:date="2015-09-07T19:37:00Z">
              <w:rPr/>
            </w:rPrChange>
          </w:rPr>
          <w:delText>Структура софтверског система</w:delText>
        </w:r>
      </w:del>
      <w:ins w:id="5837" w:author="Boni" w:date="2014-09-07T22:05:00Z">
        <w:del w:id="5838" w:author="Andrija Ilic" w:date="2015-09-06T19:30:00Z">
          <w:r w:rsidR="00003635" w:rsidRPr="009851B8" w:rsidDel="006207E5">
            <w:rPr>
              <w:rFonts w:ascii="Times New Roman" w:hAnsi="Times New Roman"/>
              <w:sz w:val="24"/>
              <w:szCs w:val="24"/>
              <w:rPrChange w:id="5839" w:author="Andrija Ilic" w:date="2015-09-07T19:37:00Z">
                <w:rPr/>
              </w:rPrChange>
            </w:rPr>
            <w:delText xml:space="preserve"> </w:delText>
          </w:r>
        </w:del>
      </w:ins>
      <w:ins w:id="5840" w:author="Boni" w:date="2014-09-07T22:06:00Z">
        <w:del w:id="5841" w:author="Andrija Ilic" w:date="2015-09-06T19:30:00Z">
          <w:r w:rsidR="00003635" w:rsidRPr="009851B8" w:rsidDel="006207E5">
            <w:rPr>
              <w:rFonts w:ascii="Times New Roman" w:hAnsi="Times New Roman"/>
              <w:sz w:val="24"/>
              <w:szCs w:val="24"/>
              <w:rPrChange w:id="5842" w:author="Andrija Ilic" w:date="2015-09-07T19:37:00Z">
                <w:rPr/>
              </w:rPrChange>
            </w:rPr>
            <w:delText>–</w:delText>
          </w:r>
        </w:del>
      </w:ins>
      <w:ins w:id="5843" w:author="Boni" w:date="2014-09-07T22:08:00Z">
        <w:del w:id="5844" w:author="Andrija Ilic" w:date="2015-09-06T19:30:00Z">
          <w:r w:rsidR="00003635" w:rsidRPr="009851B8" w:rsidDel="006207E5">
            <w:rPr>
              <w:rFonts w:ascii="Times New Roman" w:hAnsi="Times New Roman"/>
              <w:sz w:val="24"/>
              <w:szCs w:val="24"/>
              <w:rPrChange w:id="5845" w:author="Andrija Ilic" w:date="2015-09-07T19:37:00Z">
                <w:rPr/>
              </w:rPrChange>
            </w:rPr>
            <w:delText xml:space="preserve"> </w:delText>
          </w:r>
        </w:del>
      </w:ins>
      <w:ins w:id="5846" w:author="Boni" w:date="2014-09-07T22:06:00Z">
        <w:del w:id="5847" w:author="Andrija Ilic" w:date="2015-09-06T19:30:00Z">
          <w:r w:rsidR="00003635" w:rsidRPr="009851B8" w:rsidDel="006207E5">
            <w:rPr>
              <w:rFonts w:ascii="Times New Roman" w:hAnsi="Times New Roman"/>
              <w:sz w:val="24"/>
              <w:szCs w:val="24"/>
              <w:rPrChange w:id="5848" w:author="Andrija Ilic" w:date="2015-09-07T19:37:00Z">
                <w:rPr/>
              </w:rPrChange>
            </w:rPr>
            <w:delText>концептуални модел</w:delText>
          </w:r>
        </w:del>
      </w:ins>
      <w:bookmarkEnd w:id="5829"/>
    </w:p>
    <w:p w14:paraId="0AF6437D" w14:textId="4A2AEAF1" w:rsidR="00252993" w:rsidRPr="009851B8" w:rsidDel="006207E5" w:rsidRDefault="0058462B">
      <w:pPr>
        <w:pStyle w:val="Heading3"/>
        <w:rPr>
          <w:del w:id="5849" w:author="Andrija Ilic" w:date="2015-09-06T19:30:00Z"/>
          <w:rFonts w:ascii="Times New Roman" w:hAnsi="Times New Roman"/>
          <w:b w:val="0"/>
          <w:sz w:val="24"/>
          <w:szCs w:val="24"/>
          <w:rPrChange w:id="5850" w:author="Andrija Ilic" w:date="2015-09-07T19:37:00Z">
            <w:rPr>
              <w:del w:id="5851" w:author="Andrija Ilic" w:date="2015-09-06T19:30:00Z"/>
            </w:rPr>
          </w:rPrChange>
        </w:rPr>
        <w:pPrChange w:id="5852" w:author="Boni" w:date="2014-09-07T22:05:00Z">
          <w:pPr>
            <w:pStyle w:val="Heading4"/>
          </w:pPr>
        </w:pPrChange>
      </w:pPr>
      <w:del w:id="5853" w:author="Andrija Ilic" w:date="2015-09-06T19:30:00Z">
        <w:r w:rsidRPr="009851B8" w:rsidDel="006207E5">
          <w:rPr>
            <w:rFonts w:ascii="Times New Roman" w:hAnsi="Times New Roman"/>
            <w:sz w:val="24"/>
            <w:szCs w:val="24"/>
            <w:rPrChange w:id="5854" w:author="Andrija Ilic" w:date="2015-09-07T19:37:00Z">
              <w:rPr/>
            </w:rPrChange>
          </w:rPr>
          <w:delText>3.2.2.1 Концептуални(доменски) модел</w:delText>
        </w:r>
      </w:del>
    </w:p>
    <w:p w14:paraId="2487BB2C" w14:textId="6B83EB9A" w:rsidR="001628BE" w:rsidRPr="009851B8" w:rsidDel="006207E5" w:rsidRDefault="001628BE" w:rsidP="001628BE">
      <w:pPr>
        <w:rPr>
          <w:del w:id="5855" w:author="Andrija Ilic" w:date="2015-09-06T19:30:00Z"/>
          <w:rFonts w:cs="Times New Roman"/>
          <w:szCs w:val="24"/>
          <w:rPrChange w:id="5856" w:author="Andrija Ilic" w:date="2015-09-07T19:37:00Z">
            <w:rPr>
              <w:del w:id="5857" w:author="Andrija Ilic" w:date="2015-09-06T19:30:00Z"/>
            </w:rPr>
          </w:rPrChange>
        </w:rPr>
      </w:pPr>
    </w:p>
    <w:p w14:paraId="062459A2" w14:textId="729214A8" w:rsidR="0058462B" w:rsidRPr="009851B8" w:rsidDel="006207E5" w:rsidRDefault="001628BE" w:rsidP="001628BE">
      <w:pPr>
        <w:rPr>
          <w:del w:id="5858" w:author="Andrija Ilic" w:date="2015-09-06T19:30:00Z"/>
          <w:rFonts w:cs="Times New Roman"/>
          <w:szCs w:val="24"/>
          <w:rPrChange w:id="5859" w:author="Andrija Ilic" w:date="2015-09-07T19:37:00Z">
            <w:rPr>
              <w:del w:id="5860" w:author="Andrija Ilic" w:date="2015-09-06T19:30:00Z"/>
            </w:rPr>
          </w:rPrChange>
        </w:rPr>
      </w:pPr>
      <w:del w:id="5861" w:author="Andrija Ilic" w:date="2015-09-06T19:30:00Z">
        <w:r w:rsidRPr="009851B8" w:rsidDel="006207E5">
          <w:rPr>
            <w:rFonts w:cs="Times New Roman"/>
            <w:szCs w:val="24"/>
            <w:rPrChange w:id="5862" w:author="Andrija Ilic" w:date="2015-09-07T19:37:00Z">
              <w:rPr/>
            </w:rPrChange>
          </w:rPr>
          <w:delText>Структура софтверског система се описује помоћу концептуалног(доменског) модела</w:delText>
        </w:r>
      </w:del>
    </w:p>
    <w:p w14:paraId="3B8F5CBD" w14:textId="57DC2D60" w:rsidR="00C32203" w:rsidRPr="009851B8" w:rsidDel="006207E5" w:rsidRDefault="00C32203" w:rsidP="00C32203">
      <w:pPr>
        <w:rPr>
          <w:del w:id="5863" w:author="Andrija Ilic" w:date="2015-09-06T19:30:00Z"/>
          <w:rFonts w:cs="Times New Roman"/>
          <w:szCs w:val="24"/>
          <w:rPrChange w:id="5864" w:author="Andrija Ilic" w:date="2015-09-07T19:37:00Z">
            <w:rPr>
              <w:del w:id="5865" w:author="Andrija Ilic" w:date="2015-09-06T19:30:00Z"/>
            </w:rPr>
          </w:rPrChange>
        </w:rPr>
      </w:pPr>
      <w:del w:id="5866" w:author="Andrija Ilic" w:date="2015-09-06T19:30:00Z">
        <w:r w:rsidRPr="009851B8" w:rsidDel="006207E5">
          <w:rPr>
            <w:rFonts w:cs="Times New Roman"/>
            <w:noProof/>
            <w:szCs w:val="24"/>
            <w:rPrChange w:id="5867" w:author="Andrija Ilic" w:date="2015-09-07T19:37:00Z">
              <w:rPr>
                <w:noProof/>
              </w:rPr>
            </w:rPrChange>
          </w:rPr>
          <w:drawing>
            <wp:inline distT="0" distB="0" distL="0" distR="0" wp14:anchorId="2F80E0FE" wp14:editId="7E4444DD">
              <wp:extent cx="4435561" cy="4895479"/>
              <wp:effectExtent l="19050" t="0" r="3089" b="0"/>
              <wp:docPr id="10" name="Picture 9" descr="Domenski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menskiMOdel.jpg"/>
                      <pic:cNvPicPr/>
                    </pic:nvPicPr>
                    <pic:blipFill>
                      <a:blip r:embed="rId91" cstate="print"/>
                      <a:stretch>
                        <a:fillRect/>
                      </a:stretch>
                    </pic:blipFill>
                    <pic:spPr>
                      <a:xfrm>
                        <a:off x="0" y="0"/>
                        <a:ext cx="4436358" cy="4896359"/>
                      </a:xfrm>
                      <a:prstGeom prst="rect">
                        <a:avLst/>
                      </a:prstGeom>
                    </pic:spPr>
                  </pic:pic>
                </a:graphicData>
              </a:graphic>
            </wp:inline>
          </w:drawing>
        </w:r>
      </w:del>
    </w:p>
    <w:p w14:paraId="05E5A40B" w14:textId="74C9E6A0" w:rsidR="00133456" w:rsidRPr="009851B8" w:rsidDel="006207E5" w:rsidRDefault="00133456" w:rsidP="00C32203">
      <w:pPr>
        <w:rPr>
          <w:del w:id="5868" w:author="Andrija Ilic" w:date="2015-09-06T19:30:00Z"/>
          <w:rFonts w:cs="Times New Roman"/>
          <w:szCs w:val="24"/>
          <w:rPrChange w:id="5869" w:author="Andrija Ilic" w:date="2015-09-07T19:37:00Z">
            <w:rPr>
              <w:del w:id="5870" w:author="Andrija Ilic" w:date="2015-09-06T19:30:00Z"/>
            </w:rPr>
          </w:rPrChange>
        </w:rPr>
      </w:pPr>
      <w:del w:id="5871" w:author="Andrija Ilic" w:date="2015-09-06T19:30:00Z">
        <w:r w:rsidRPr="009851B8" w:rsidDel="006207E5">
          <w:rPr>
            <w:rFonts w:cs="Times New Roman"/>
            <w:szCs w:val="24"/>
            <w:rPrChange w:id="5872" w:author="Andrija Ilic" w:date="2015-09-07T19:37:00Z">
              <w:rPr/>
            </w:rPrChange>
          </w:rPr>
          <w:delText xml:space="preserve">Слика </w:delText>
        </w:r>
      </w:del>
      <w:ins w:id="5873" w:author="Boni" w:date="2014-09-07T22:06:00Z">
        <w:del w:id="5874" w:author="Andrija Ilic" w:date="2015-09-06T19:30:00Z">
          <w:r w:rsidR="00003635" w:rsidRPr="009851B8" w:rsidDel="006207E5">
            <w:rPr>
              <w:rFonts w:cs="Times New Roman"/>
              <w:szCs w:val="24"/>
              <w:rPrChange w:id="5875" w:author="Andrija Ilic" w:date="2015-09-07T19:37:00Z">
                <w:rPr/>
              </w:rPrChange>
            </w:rPr>
            <w:delText xml:space="preserve">Дијаграм </w:delText>
          </w:r>
        </w:del>
      </w:ins>
      <w:del w:id="5876" w:author="Andrija Ilic" w:date="2015-09-06T19:30:00Z">
        <w:r w:rsidRPr="009851B8" w:rsidDel="006207E5">
          <w:rPr>
            <w:rFonts w:cs="Times New Roman"/>
            <w:szCs w:val="24"/>
            <w:rPrChange w:id="5877" w:author="Andrija Ilic" w:date="2015-09-07T19:37:00Z">
              <w:rPr/>
            </w:rPrChange>
          </w:rPr>
          <w:delText>8</w:delText>
        </w:r>
      </w:del>
      <w:ins w:id="5878" w:author="Boni" w:date="2014-09-07T22:07:00Z">
        <w:del w:id="5879" w:author="Andrija Ilic" w:date="2015-09-06T19:30:00Z">
          <w:r w:rsidR="00003635" w:rsidRPr="009851B8" w:rsidDel="006207E5">
            <w:rPr>
              <w:rFonts w:cs="Times New Roman"/>
              <w:szCs w:val="24"/>
              <w:rPrChange w:id="5880" w:author="Andrija Ilic" w:date="2015-09-07T19:37:00Z">
                <w:rPr/>
              </w:rPrChange>
            </w:rPr>
            <w:delText>23</w:delText>
          </w:r>
        </w:del>
      </w:ins>
      <w:del w:id="5881" w:author="Andrija Ilic" w:date="2015-09-06T19:30:00Z">
        <w:r w:rsidRPr="009851B8" w:rsidDel="006207E5">
          <w:rPr>
            <w:rFonts w:cs="Times New Roman"/>
            <w:szCs w:val="24"/>
            <w:rPrChange w:id="5882" w:author="Andrija Ilic" w:date="2015-09-07T19:37:00Z">
              <w:rPr/>
            </w:rPrChange>
          </w:rPr>
          <w:delText>. Концептуални модел</w:delText>
        </w:r>
      </w:del>
    </w:p>
    <w:p w14:paraId="55D2E441" w14:textId="394A2C6A" w:rsidR="00252993" w:rsidRPr="009851B8" w:rsidDel="006207E5" w:rsidRDefault="0058462B">
      <w:pPr>
        <w:pStyle w:val="Heading3"/>
        <w:rPr>
          <w:del w:id="5883" w:author="Andrija Ilic" w:date="2015-09-06T19:30:00Z"/>
          <w:rFonts w:ascii="Times New Roman" w:hAnsi="Times New Roman"/>
          <w:b w:val="0"/>
          <w:sz w:val="24"/>
          <w:szCs w:val="24"/>
          <w:rPrChange w:id="5884" w:author="Andrija Ilic" w:date="2015-09-07T19:37:00Z">
            <w:rPr>
              <w:del w:id="5885" w:author="Andrija Ilic" w:date="2015-09-06T19:30:00Z"/>
            </w:rPr>
          </w:rPrChange>
        </w:rPr>
        <w:pPrChange w:id="5886" w:author="Boni" w:date="2014-09-07T22:08:00Z">
          <w:pPr>
            <w:pStyle w:val="Heading4"/>
          </w:pPr>
        </w:pPrChange>
      </w:pPr>
      <w:bookmarkStart w:id="5887" w:name="_Toc397909075"/>
      <w:del w:id="5888" w:author="Andrija Ilic" w:date="2015-09-06T19:30:00Z">
        <w:r w:rsidRPr="009851B8" w:rsidDel="006207E5">
          <w:rPr>
            <w:rFonts w:ascii="Times New Roman" w:hAnsi="Times New Roman"/>
            <w:sz w:val="24"/>
            <w:szCs w:val="24"/>
            <w:rPrChange w:id="5889" w:author="Andrija Ilic" w:date="2015-09-07T19:37:00Z">
              <w:rPr/>
            </w:rPrChange>
          </w:rPr>
          <w:delText>3.2.2.2</w:delText>
        </w:r>
      </w:del>
      <w:ins w:id="5890" w:author="Boni" w:date="2014-09-07T22:08:00Z">
        <w:del w:id="5891" w:author="Andrija Ilic" w:date="2015-09-06T19:30:00Z">
          <w:r w:rsidR="00003635" w:rsidRPr="009851B8" w:rsidDel="006207E5">
            <w:rPr>
              <w:rFonts w:ascii="Times New Roman" w:hAnsi="Times New Roman"/>
              <w:sz w:val="24"/>
              <w:szCs w:val="24"/>
              <w:rPrChange w:id="5892" w:author="Andrija Ilic" w:date="2015-09-07T19:37:00Z">
                <w:rPr/>
              </w:rPrChange>
            </w:rPr>
            <w:delText xml:space="preserve">4 </w:delText>
          </w:r>
        </w:del>
      </w:ins>
      <w:del w:id="5893" w:author="Andrija Ilic" w:date="2015-09-06T19:30:00Z">
        <w:r w:rsidRPr="009851B8" w:rsidDel="006207E5">
          <w:rPr>
            <w:rFonts w:ascii="Times New Roman" w:hAnsi="Times New Roman"/>
            <w:sz w:val="24"/>
            <w:szCs w:val="24"/>
            <w:rPrChange w:id="5894" w:author="Andrija Ilic" w:date="2015-09-07T19:37:00Z">
              <w:rPr/>
            </w:rPrChange>
          </w:rPr>
          <w:delText xml:space="preserve"> </w:delText>
        </w:r>
      </w:del>
      <w:ins w:id="5895" w:author="Boni" w:date="2014-09-07T22:08:00Z">
        <w:del w:id="5896" w:author="Andrija Ilic" w:date="2015-09-06T19:30:00Z">
          <w:r w:rsidR="007F3D60" w:rsidRPr="009851B8" w:rsidDel="006207E5">
            <w:rPr>
              <w:rFonts w:ascii="Times New Roman" w:hAnsi="Times New Roman"/>
              <w:sz w:val="24"/>
              <w:szCs w:val="24"/>
              <w:rPrChange w:id="5897" w:author="Andrija Ilic" w:date="2015-09-07T19:37:00Z">
                <w:rPr/>
              </w:rPrChange>
            </w:rPr>
            <w:delText xml:space="preserve">Структура софтверског система  - </w:delText>
          </w:r>
        </w:del>
      </w:ins>
      <w:del w:id="5898" w:author="Andrija Ilic" w:date="2015-09-06T19:30:00Z">
        <w:r w:rsidRPr="009851B8" w:rsidDel="006207E5">
          <w:rPr>
            <w:rFonts w:ascii="Times New Roman" w:hAnsi="Times New Roman"/>
            <w:sz w:val="24"/>
            <w:szCs w:val="24"/>
            <w:rPrChange w:id="5899" w:author="Andrija Ilic" w:date="2015-09-07T19:37:00Z">
              <w:rPr/>
            </w:rPrChange>
          </w:rPr>
          <w:delText>Релациони модел</w:delText>
        </w:r>
        <w:bookmarkEnd w:id="5887"/>
      </w:del>
    </w:p>
    <w:p w14:paraId="168B7C8A" w14:textId="02EB7DE9" w:rsidR="00030E6A" w:rsidRPr="009851B8" w:rsidDel="006207E5" w:rsidRDefault="00030E6A" w:rsidP="00030E6A">
      <w:pPr>
        <w:rPr>
          <w:del w:id="5900" w:author="Andrija Ilic" w:date="2015-09-06T19:30:00Z"/>
          <w:rFonts w:cs="Times New Roman"/>
          <w:szCs w:val="24"/>
          <w:rPrChange w:id="5901" w:author="Andrija Ilic" w:date="2015-09-07T19:37:00Z">
            <w:rPr>
              <w:del w:id="5902" w:author="Andrija Ilic" w:date="2015-09-06T19:30:00Z"/>
            </w:rPr>
          </w:rPrChange>
        </w:rPr>
      </w:pPr>
    </w:p>
    <w:p w14:paraId="00357555" w14:textId="3DE4432A" w:rsidR="00FB0199" w:rsidRPr="009851B8" w:rsidDel="006207E5" w:rsidRDefault="00030E6A" w:rsidP="00030E6A">
      <w:pPr>
        <w:rPr>
          <w:del w:id="5903" w:author="Andrija Ilic" w:date="2015-09-06T19:30:00Z"/>
          <w:rFonts w:cs="Times New Roman"/>
          <w:szCs w:val="24"/>
          <w:rPrChange w:id="5904" w:author="Andrija Ilic" w:date="2015-09-07T19:37:00Z">
            <w:rPr>
              <w:del w:id="5905" w:author="Andrija Ilic" w:date="2015-09-06T19:30:00Z"/>
            </w:rPr>
          </w:rPrChange>
        </w:rPr>
      </w:pPr>
      <w:del w:id="5906" w:author="Andrija Ilic" w:date="2015-09-06T19:30:00Z">
        <w:r w:rsidRPr="009851B8" w:rsidDel="006207E5">
          <w:rPr>
            <w:rFonts w:cs="Times New Roman"/>
            <w:szCs w:val="24"/>
            <w:rPrChange w:id="5907" w:author="Andrija Ilic" w:date="2015-09-07T19:37:00Z">
              <w:rPr>
                <w:b/>
              </w:rPr>
            </w:rPrChange>
          </w:rPr>
          <w:delText>tip_proizvoda</w:delText>
        </w:r>
        <w:r w:rsidRPr="009851B8" w:rsidDel="006207E5">
          <w:rPr>
            <w:rFonts w:cs="Times New Roman"/>
            <w:szCs w:val="24"/>
            <w:rPrChange w:id="5908" w:author="Andrija Ilic" w:date="2015-09-07T19:37:00Z">
              <w:rPr/>
            </w:rPrChange>
          </w:rPr>
          <w:delText>(id_tip_proizvoda, naizv_tipa)</w:delText>
        </w:r>
        <w:r w:rsidRPr="009851B8" w:rsidDel="006207E5">
          <w:rPr>
            <w:rFonts w:cs="Times New Roman"/>
            <w:szCs w:val="24"/>
            <w:rPrChange w:id="5909" w:author="Andrija Ilic" w:date="2015-09-07T19:37:00Z">
              <w:rPr/>
            </w:rPrChange>
          </w:rPr>
          <w:br/>
        </w:r>
        <w:r w:rsidRPr="009851B8" w:rsidDel="006207E5">
          <w:rPr>
            <w:rFonts w:cs="Times New Roman"/>
            <w:szCs w:val="24"/>
            <w:rPrChange w:id="5910" w:author="Andrija Ilic" w:date="2015-09-07T19:37:00Z">
              <w:rPr>
                <w:b/>
              </w:rPr>
            </w:rPrChange>
          </w:rPr>
          <w:delText>proizvod_usluga</w:delText>
        </w:r>
        <w:r w:rsidRPr="009851B8" w:rsidDel="006207E5">
          <w:rPr>
            <w:rFonts w:cs="Times New Roman"/>
            <w:szCs w:val="24"/>
            <w:rPrChange w:id="5911" w:author="Andrija Ilic" w:date="2015-09-07T19:37:00Z">
              <w:rPr/>
            </w:rPrChange>
          </w:rPr>
          <w:delText>(id_proizvod_usluga, naziv, cena)</w:delText>
        </w:r>
        <w:r w:rsidRPr="009851B8" w:rsidDel="006207E5">
          <w:rPr>
            <w:rFonts w:cs="Times New Roman"/>
            <w:szCs w:val="24"/>
            <w:rPrChange w:id="5912" w:author="Andrija Ilic" w:date="2015-09-07T19:37:00Z">
              <w:rPr/>
            </w:rPrChange>
          </w:rPr>
          <w:br/>
        </w:r>
        <w:r w:rsidRPr="009851B8" w:rsidDel="006207E5">
          <w:rPr>
            <w:rFonts w:cs="Times New Roman"/>
            <w:szCs w:val="24"/>
            <w:rPrChange w:id="5913" w:author="Andrija Ilic" w:date="2015-09-07T19:37:00Z">
              <w:rPr>
                <w:b/>
              </w:rPr>
            </w:rPrChange>
          </w:rPr>
          <w:delText>proizvod</w:delText>
        </w:r>
        <w:r w:rsidRPr="009851B8" w:rsidDel="006207E5">
          <w:rPr>
            <w:rFonts w:cs="Times New Roman"/>
            <w:szCs w:val="24"/>
            <w:rPrChange w:id="5914" w:author="Andrija Ilic" w:date="2015-09-07T19:37:00Z">
              <w:rPr/>
            </w:rPrChange>
          </w:rPr>
          <w:delText>(id_proizvod_usluga, kolicina, id_tip_proizvoda)</w:delText>
        </w:r>
        <w:r w:rsidRPr="009851B8" w:rsidDel="006207E5">
          <w:rPr>
            <w:rFonts w:cs="Times New Roman"/>
            <w:szCs w:val="24"/>
            <w:rPrChange w:id="5915" w:author="Andrija Ilic" w:date="2015-09-07T19:37:00Z">
              <w:rPr/>
            </w:rPrChange>
          </w:rPr>
          <w:br/>
        </w:r>
        <w:r w:rsidRPr="009851B8" w:rsidDel="006207E5">
          <w:rPr>
            <w:rFonts w:cs="Times New Roman"/>
            <w:szCs w:val="24"/>
            <w:rPrChange w:id="5916" w:author="Andrija Ilic" w:date="2015-09-07T19:37:00Z">
              <w:rPr>
                <w:b/>
              </w:rPr>
            </w:rPrChange>
          </w:rPr>
          <w:delText>usluga</w:delText>
        </w:r>
        <w:r w:rsidRPr="009851B8" w:rsidDel="006207E5">
          <w:rPr>
            <w:rFonts w:cs="Times New Roman"/>
            <w:szCs w:val="24"/>
            <w:rPrChange w:id="5917" w:author="Andrija Ilic" w:date="2015-09-07T19:37:00Z">
              <w:rPr/>
            </w:rPrChange>
          </w:rPr>
          <w:delText>(id_proizvod_usluga, opis)</w:delText>
        </w:r>
        <w:r w:rsidRPr="009851B8" w:rsidDel="006207E5">
          <w:rPr>
            <w:rFonts w:cs="Times New Roman"/>
            <w:szCs w:val="24"/>
            <w:rPrChange w:id="5918" w:author="Andrija Ilic" w:date="2015-09-07T19:37:00Z">
              <w:rPr/>
            </w:rPrChange>
          </w:rPr>
          <w:br/>
        </w:r>
        <w:r w:rsidRPr="009851B8" w:rsidDel="006207E5">
          <w:rPr>
            <w:rFonts w:cs="Times New Roman"/>
            <w:szCs w:val="24"/>
            <w:rPrChange w:id="5919" w:author="Andrija Ilic" w:date="2015-09-07T19:37:00Z">
              <w:rPr>
                <w:b/>
              </w:rPr>
            </w:rPrChange>
          </w:rPr>
          <w:delText>zaposleni</w:delText>
        </w:r>
        <w:r w:rsidRPr="009851B8" w:rsidDel="006207E5">
          <w:rPr>
            <w:rFonts w:cs="Times New Roman"/>
            <w:szCs w:val="24"/>
            <w:rPrChange w:id="5920" w:author="Andrija Ilic" w:date="2015-09-07T19:37:00Z">
              <w:rPr/>
            </w:rPrChange>
          </w:rPr>
          <w:delText>(id_zaposlenog,  ime, prezime)</w:delText>
        </w:r>
        <w:r w:rsidRPr="009851B8" w:rsidDel="006207E5">
          <w:rPr>
            <w:rFonts w:cs="Times New Roman"/>
            <w:szCs w:val="24"/>
            <w:rPrChange w:id="5921" w:author="Andrija Ilic" w:date="2015-09-07T19:37:00Z">
              <w:rPr/>
            </w:rPrChange>
          </w:rPr>
          <w:br/>
        </w:r>
        <w:r w:rsidR="00FB0199" w:rsidRPr="009851B8" w:rsidDel="006207E5">
          <w:rPr>
            <w:rFonts w:cs="Times New Roman"/>
            <w:szCs w:val="24"/>
            <w:rPrChange w:id="5922" w:author="Andrija Ilic" w:date="2015-09-07T19:37:00Z">
              <w:rPr>
                <w:b/>
              </w:rPr>
            </w:rPrChange>
          </w:rPr>
          <w:delText>poslovni_partner</w:delText>
        </w:r>
        <w:r w:rsidR="00FB0199" w:rsidRPr="009851B8" w:rsidDel="006207E5">
          <w:rPr>
            <w:rFonts w:cs="Times New Roman"/>
            <w:szCs w:val="24"/>
            <w:rPrChange w:id="5923" w:author="Andrija Ilic" w:date="2015-09-07T19:37:00Z">
              <w:rPr/>
            </w:rPrChange>
          </w:rPr>
          <w:delText>(id_poslovnig_partnera, adresa)</w:delText>
        </w:r>
        <w:r w:rsidR="00FB0199" w:rsidRPr="009851B8" w:rsidDel="006207E5">
          <w:rPr>
            <w:rFonts w:cs="Times New Roman"/>
            <w:szCs w:val="24"/>
            <w:rPrChange w:id="5924" w:author="Andrija Ilic" w:date="2015-09-07T19:37:00Z">
              <w:rPr/>
            </w:rPrChange>
          </w:rPr>
          <w:br/>
        </w:r>
        <w:r w:rsidR="00FB0199" w:rsidRPr="009851B8" w:rsidDel="006207E5">
          <w:rPr>
            <w:rFonts w:cs="Times New Roman"/>
            <w:szCs w:val="24"/>
            <w:rPrChange w:id="5925" w:author="Andrija Ilic" w:date="2015-09-07T19:37:00Z">
              <w:rPr>
                <w:b/>
              </w:rPr>
            </w:rPrChange>
          </w:rPr>
          <w:delText>pravno_lice</w:delText>
        </w:r>
        <w:r w:rsidR="00FB0199" w:rsidRPr="009851B8" w:rsidDel="006207E5">
          <w:rPr>
            <w:rFonts w:cs="Times New Roman"/>
            <w:szCs w:val="24"/>
            <w:rPrChange w:id="5926" w:author="Andrija Ilic" w:date="2015-09-07T19:37:00Z">
              <w:rPr/>
            </w:rPrChange>
          </w:rPr>
          <w:delText>(id_poslovnig_partnera, pib, naziv, telefon)</w:delText>
        </w:r>
        <w:r w:rsidR="00FB0199" w:rsidRPr="009851B8" w:rsidDel="006207E5">
          <w:rPr>
            <w:rFonts w:cs="Times New Roman"/>
            <w:szCs w:val="24"/>
            <w:rPrChange w:id="5927" w:author="Andrija Ilic" w:date="2015-09-07T19:37:00Z">
              <w:rPr/>
            </w:rPrChange>
          </w:rPr>
          <w:br/>
        </w:r>
        <w:r w:rsidR="00FB0199" w:rsidRPr="009851B8" w:rsidDel="006207E5">
          <w:rPr>
            <w:rFonts w:cs="Times New Roman"/>
            <w:szCs w:val="24"/>
            <w:rPrChange w:id="5928" w:author="Andrija Ilic" w:date="2015-09-07T19:37:00Z">
              <w:rPr>
                <w:b/>
              </w:rPr>
            </w:rPrChange>
          </w:rPr>
          <w:delText>fizicko_lice</w:delText>
        </w:r>
        <w:r w:rsidR="00FB0199" w:rsidRPr="009851B8" w:rsidDel="006207E5">
          <w:rPr>
            <w:rFonts w:cs="Times New Roman"/>
            <w:szCs w:val="24"/>
            <w:rPrChange w:id="5929" w:author="Andrija Ilic" w:date="2015-09-07T19:37:00Z">
              <w:rPr/>
            </w:rPrChange>
          </w:rPr>
          <w:delText>(id_poslovnig_partnera, ime, prezime, telefon, broj_licne_karte)</w:delText>
        </w:r>
        <w:r w:rsidR="00FB0199" w:rsidRPr="009851B8" w:rsidDel="006207E5">
          <w:rPr>
            <w:rFonts w:cs="Times New Roman"/>
            <w:szCs w:val="24"/>
            <w:rPrChange w:id="5930" w:author="Andrija Ilic" w:date="2015-09-07T19:37:00Z">
              <w:rPr/>
            </w:rPrChange>
          </w:rPr>
          <w:br/>
        </w:r>
        <w:r w:rsidR="00FB0199" w:rsidRPr="009851B8" w:rsidDel="006207E5">
          <w:rPr>
            <w:rFonts w:cs="Times New Roman"/>
            <w:szCs w:val="24"/>
            <w:rPrChange w:id="5931" w:author="Andrija Ilic" w:date="2015-09-07T19:37:00Z">
              <w:rPr>
                <w:b/>
              </w:rPr>
            </w:rPrChange>
          </w:rPr>
          <w:delText>kontakt_osobe</w:delText>
        </w:r>
        <w:r w:rsidR="00FB0199" w:rsidRPr="009851B8" w:rsidDel="006207E5">
          <w:rPr>
            <w:rFonts w:cs="Times New Roman"/>
            <w:szCs w:val="24"/>
            <w:rPrChange w:id="5932" w:author="Andrija Ilic" w:date="2015-09-07T19:37:00Z">
              <w:rPr/>
            </w:rPrChange>
          </w:rPr>
          <w:delText>(id_kontakt_osobe, id_poslovnog_partnera, ime, prezime, telefon, mail)</w:delText>
        </w:r>
        <w:r w:rsidR="00FB0199" w:rsidRPr="009851B8" w:rsidDel="006207E5">
          <w:rPr>
            <w:rFonts w:cs="Times New Roman"/>
            <w:szCs w:val="24"/>
            <w:rPrChange w:id="5933" w:author="Andrija Ilic" w:date="2015-09-07T19:37:00Z">
              <w:rPr/>
            </w:rPrChange>
          </w:rPr>
          <w:br/>
        </w:r>
        <w:r w:rsidR="00FB0199" w:rsidRPr="009851B8" w:rsidDel="006207E5">
          <w:rPr>
            <w:rFonts w:cs="Times New Roman"/>
            <w:szCs w:val="24"/>
            <w:rPrChange w:id="5934" w:author="Andrija Ilic" w:date="2015-09-07T19:37:00Z">
              <w:rPr>
                <w:b/>
              </w:rPr>
            </w:rPrChange>
          </w:rPr>
          <w:delText>racun</w:delText>
        </w:r>
        <w:r w:rsidR="00FB0199" w:rsidRPr="009851B8" w:rsidDel="006207E5">
          <w:rPr>
            <w:rFonts w:cs="Times New Roman"/>
            <w:szCs w:val="24"/>
            <w:rPrChange w:id="5935" w:author="Andrija Ilic" w:date="2015-09-07T19:37:00Z">
              <w:rPr/>
            </w:rPrChange>
          </w:rPr>
          <w:delText>(id_racuna, datum_kreiranja, datum_izdavanja, broj_racuna, poslovni_partner, zapoleni)</w:delText>
        </w:r>
        <w:r w:rsidR="00FB0199" w:rsidRPr="009851B8" w:rsidDel="006207E5">
          <w:rPr>
            <w:rFonts w:cs="Times New Roman"/>
            <w:szCs w:val="24"/>
            <w:rPrChange w:id="5936" w:author="Andrija Ilic" w:date="2015-09-07T19:37:00Z">
              <w:rPr/>
            </w:rPrChange>
          </w:rPr>
          <w:br/>
        </w:r>
        <w:r w:rsidR="00FB0199" w:rsidRPr="009851B8" w:rsidDel="006207E5">
          <w:rPr>
            <w:rFonts w:cs="Times New Roman"/>
            <w:szCs w:val="24"/>
            <w:rPrChange w:id="5937" w:author="Andrija Ilic" w:date="2015-09-07T19:37:00Z">
              <w:rPr>
                <w:b/>
              </w:rPr>
            </w:rPrChange>
          </w:rPr>
          <w:delText>stavka_racuna</w:delText>
        </w:r>
        <w:r w:rsidR="00FB0199" w:rsidRPr="009851B8" w:rsidDel="006207E5">
          <w:rPr>
            <w:rFonts w:cs="Times New Roman"/>
            <w:szCs w:val="24"/>
            <w:rPrChange w:id="5938" w:author="Andrija Ilic" w:date="2015-09-07T19:37:00Z">
              <w:rPr/>
            </w:rPrChange>
          </w:rPr>
          <w:delText>(id_stavke_racuna, id_racuna, kolicina, proizvod_usluga_id)</w:delText>
        </w:r>
      </w:del>
    </w:p>
    <w:p w14:paraId="1DE2DE07" w14:textId="78F16923" w:rsidR="00B7191C" w:rsidRPr="009851B8" w:rsidDel="006207E5" w:rsidRDefault="00B7191C" w:rsidP="0058462B">
      <w:pPr>
        <w:pStyle w:val="Heading2"/>
        <w:rPr>
          <w:del w:id="5939" w:author="Andrija Ilic" w:date="2015-09-06T19:30:00Z"/>
          <w:rFonts w:ascii="Times New Roman" w:hAnsi="Times New Roman"/>
          <w:b w:val="0"/>
          <w:sz w:val="24"/>
          <w:szCs w:val="24"/>
          <w:rPrChange w:id="5940" w:author="Andrija Ilic" w:date="2015-09-07T19:37:00Z">
            <w:rPr>
              <w:del w:id="5941" w:author="Andrija Ilic" w:date="2015-09-06T19:30:00Z"/>
            </w:rPr>
          </w:rPrChange>
        </w:rPr>
      </w:pPr>
    </w:p>
    <w:p w14:paraId="236C631A" w14:textId="11C669E8" w:rsidR="00B7191C" w:rsidRPr="009851B8" w:rsidDel="00E64389" w:rsidRDefault="00B7191C" w:rsidP="0058462B">
      <w:pPr>
        <w:pStyle w:val="Heading2"/>
        <w:rPr>
          <w:del w:id="5942" w:author="Andrija Ilic" w:date="2015-09-07T19:39:00Z"/>
          <w:rFonts w:ascii="Times New Roman" w:hAnsi="Times New Roman"/>
          <w:b w:val="0"/>
          <w:sz w:val="24"/>
          <w:szCs w:val="24"/>
          <w:rPrChange w:id="5943" w:author="Andrija Ilic" w:date="2015-09-07T19:37:00Z">
            <w:rPr>
              <w:del w:id="5944" w:author="Andrija Ilic" w:date="2015-09-07T19:39:00Z"/>
            </w:rPr>
          </w:rPrChange>
        </w:rPr>
      </w:pPr>
    </w:p>
    <w:p w14:paraId="102292EC" w14:textId="3231559F" w:rsidR="0058462B" w:rsidRDefault="00D512B8" w:rsidP="0058462B">
      <w:pPr>
        <w:pStyle w:val="Heading2"/>
        <w:rPr>
          <w:ins w:id="5945" w:author="Andrija Ilic" w:date="2015-09-15T13:07:00Z"/>
        </w:rPr>
      </w:pPr>
      <w:bookmarkStart w:id="5946" w:name="_Toc397909076"/>
      <w:ins w:id="5947" w:author="Andrija Ilic" w:date="2015-09-14T22:38:00Z">
        <w:r>
          <w:rPr>
            <w:lang w:val="sr-Cyrl-RS"/>
          </w:rPr>
          <w:t>4</w:t>
        </w:r>
      </w:ins>
      <w:del w:id="5948" w:author="Andrija Ilic" w:date="2015-09-14T22:38:00Z">
        <w:r w:rsidR="0058462B" w:rsidDel="00D512B8">
          <w:delText>3</w:delText>
        </w:r>
      </w:del>
      <w:r w:rsidR="0058462B">
        <w:t>.3 Пројектовање</w:t>
      </w:r>
      <w:bookmarkEnd w:id="5946"/>
    </w:p>
    <w:p w14:paraId="0517EBBA" w14:textId="77777777" w:rsidR="00785964" w:rsidRPr="00785964" w:rsidRDefault="00785964" w:rsidP="00785964">
      <w:pPr>
        <w:rPr>
          <w:rPrChange w:id="5949" w:author="Andrija Ilic" w:date="2015-09-15T13:07:00Z">
            <w:rPr/>
          </w:rPrChange>
        </w:rPr>
        <w:pPrChange w:id="5950" w:author="Andrija Ilic" w:date="2015-09-15T13:07:00Z">
          <w:pPr>
            <w:pStyle w:val="Heading2"/>
          </w:pPr>
        </w:pPrChange>
      </w:pPr>
    </w:p>
    <w:p w14:paraId="431D62B8" w14:textId="0101F06D" w:rsidR="00785964" w:rsidRDefault="00785964" w:rsidP="00785964">
      <w:pPr>
        <w:jc w:val="both"/>
        <w:rPr>
          <w:ins w:id="5951" w:author="Andrija Ilic" w:date="2015-09-15T13:07:00Z"/>
        </w:rPr>
      </w:pPr>
      <w:ins w:id="5952" w:author="Andrija Ilic" w:date="2015-09-15T13:07:00Z">
        <w:r>
          <w:t>Фаза пројектовања описује физичку структуру и понашање софтверског система (архитектуру софтверског система). Пројектовање архитектуре софтверск</w:t>
        </w:r>
      </w:ins>
      <w:ins w:id="5953" w:author="Andrija Ilic" w:date="2015-09-15T13:08:00Z">
        <w:r>
          <w:rPr>
            <w:lang w:val="sr-Cyrl-RS"/>
          </w:rPr>
          <w:t>о</w:t>
        </w:r>
      </w:ins>
      <w:ins w:id="5954" w:author="Andrija Ilic" w:date="2015-09-15T13:07:00Z">
        <w:r>
          <w:t>г система обухвата пројект</w:t>
        </w:r>
      </w:ins>
      <w:ins w:id="5955" w:author="Andrija Ilic" w:date="2015-09-15T13:08:00Z">
        <w:r>
          <w:rPr>
            <w:lang w:val="sr-Cyrl-RS"/>
          </w:rPr>
          <w:t>о</w:t>
        </w:r>
      </w:ins>
      <w:ins w:id="5956" w:author="Andrija Ilic" w:date="2015-09-15T13:07:00Z">
        <w:r>
          <w:t>вање апликационе логике, складишта података и корисничког интерфејса. У оквиру апликационе логике се пројектују к</w:t>
        </w:r>
      </w:ins>
      <w:ins w:id="5957" w:author="Andrija Ilic" w:date="2015-09-15T13:08:00Z">
        <w:r>
          <w:rPr>
            <w:lang w:val="sr-Cyrl-RS"/>
          </w:rPr>
          <w:t>о</w:t>
        </w:r>
      </w:ins>
      <w:ins w:id="5958" w:author="Andrija Ilic" w:date="2015-09-15T13:07:00Z">
        <w:r>
          <w:t>нтр</w:t>
        </w:r>
      </w:ins>
      <w:ins w:id="5959" w:author="Andrija Ilic" w:date="2015-09-15T13:08:00Z">
        <w:r>
          <w:rPr>
            <w:lang w:val="sr-Cyrl-RS"/>
          </w:rPr>
          <w:t>о</w:t>
        </w:r>
      </w:ins>
      <w:ins w:id="5960" w:author="Andrija Ilic" w:date="2015-09-15T13:07:00Z">
        <w:r>
          <w:t>лер, пословна логика и database broker. Пројектовање посл</w:t>
        </w:r>
      </w:ins>
      <w:ins w:id="5961" w:author="Andrija Ilic" w:date="2015-09-15T13:08:00Z">
        <w:r>
          <w:rPr>
            <w:lang w:val="sr-Cyrl-RS"/>
          </w:rPr>
          <w:t>о</w:t>
        </w:r>
      </w:ins>
      <w:ins w:id="5962" w:author="Andrija Ilic" w:date="2015-09-15T13:07:00Z">
        <w:r>
          <w:t>вне логике обухвата пројект</w:t>
        </w:r>
      </w:ins>
      <w:ins w:id="5963" w:author="Andrija Ilic" w:date="2015-09-15T13:08:00Z">
        <w:r>
          <w:rPr>
            <w:lang w:val="sr-Cyrl-RS"/>
          </w:rPr>
          <w:t>о</w:t>
        </w:r>
      </w:ins>
      <w:ins w:id="5964" w:author="Andrija Ilic" w:date="2015-09-15T13:07:00Z">
        <w:r>
          <w:t>вање логичке структуре и понашања софтверског система.</w:t>
        </w:r>
      </w:ins>
    </w:p>
    <w:p w14:paraId="596117FD" w14:textId="77777777" w:rsidR="00785964" w:rsidRDefault="00785964" w:rsidP="00785964">
      <w:pPr>
        <w:jc w:val="both"/>
        <w:rPr>
          <w:ins w:id="5965" w:author="Andrija Ilic" w:date="2015-09-15T13:07:00Z"/>
        </w:rPr>
      </w:pPr>
      <w:ins w:id="5966" w:author="Andrija Ilic" w:date="2015-09-15T13:07:00Z">
        <w:r w:rsidRPr="00AF10E0">
          <w:rPr>
            <w:noProof/>
          </w:rPr>
          <w:drawing>
            <wp:inline distT="0" distB="0" distL="0" distR="0" wp14:anchorId="0D94563A" wp14:editId="0EBC991C">
              <wp:extent cx="5136937" cy="1423228"/>
              <wp:effectExtent l="19050" t="0" r="6563" b="0"/>
              <wp:docPr id="99" name="Picture 74" descr="Tronivojska arhitek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onivojska arhitektura.png"/>
                      <pic:cNvPicPr/>
                    </pic:nvPicPr>
                    <pic:blipFill>
                      <a:blip r:embed="rId92" cstate="print"/>
                      <a:stretch>
                        <a:fillRect/>
                      </a:stretch>
                    </pic:blipFill>
                    <pic:spPr>
                      <a:xfrm>
                        <a:off x="0" y="0"/>
                        <a:ext cx="5134929" cy="1422672"/>
                      </a:xfrm>
                      <a:prstGeom prst="rect">
                        <a:avLst/>
                      </a:prstGeom>
                    </pic:spPr>
                  </pic:pic>
                </a:graphicData>
              </a:graphic>
            </wp:inline>
          </w:drawing>
        </w:r>
      </w:ins>
    </w:p>
    <w:p w14:paraId="7CE23B5E" w14:textId="30FD9735" w:rsidR="00785964" w:rsidRPr="007F3D60" w:rsidRDefault="00A70F53" w:rsidP="00785964">
      <w:pPr>
        <w:jc w:val="both"/>
        <w:rPr>
          <w:ins w:id="5967" w:author="Andrija Ilic" w:date="2015-09-15T13:07:00Z"/>
        </w:rPr>
      </w:pPr>
      <w:ins w:id="5968" w:author="Andrija Ilic" w:date="2015-09-15T13:07:00Z">
        <w:r>
          <w:t xml:space="preserve">Слика </w:t>
        </w:r>
      </w:ins>
      <w:ins w:id="5969" w:author="Andrija Ilic" w:date="2015-09-15T13:09:00Z">
        <w:r>
          <w:rPr>
            <w:lang w:val="sr-Cyrl-RS"/>
          </w:rPr>
          <w:t>14</w:t>
        </w:r>
      </w:ins>
      <w:ins w:id="5970" w:author="Andrija Ilic" w:date="2015-09-15T13:07:00Z">
        <w:r w:rsidR="00785964">
          <w:t>. Трониво</w:t>
        </w:r>
      </w:ins>
      <w:ins w:id="5971" w:author="Andrija Ilic" w:date="2015-09-15T13:09:00Z">
        <w:r w:rsidR="00D93FAF">
          <w:rPr>
            <w:lang w:val="sr-Cyrl-RS"/>
          </w:rPr>
          <w:t>ј</w:t>
        </w:r>
      </w:ins>
      <w:ins w:id="5972" w:author="Andrija Ilic" w:date="2015-09-15T13:07:00Z">
        <w:r w:rsidR="00785964">
          <w:t>ска архитектура софтверског система</w:t>
        </w:r>
      </w:ins>
    </w:p>
    <w:p w14:paraId="0E0C8C06" w14:textId="02B90408" w:rsidR="00785964" w:rsidRDefault="002212D2" w:rsidP="00785964">
      <w:pPr>
        <w:pStyle w:val="Heading3"/>
        <w:rPr>
          <w:ins w:id="5973" w:author="Andrija Ilic" w:date="2015-09-15T13:07:00Z"/>
        </w:rPr>
      </w:pPr>
      <w:ins w:id="5974" w:author="Andrija Ilic" w:date="2015-09-15T13:07:00Z">
        <w:r>
          <w:t>4</w:t>
        </w:r>
        <w:r w:rsidR="00785964">
          <w:t>.3.1 Архитект</w:t>
        </w:r>
        <w:r w:rsidR="00D93FAF">
          <w:t>ура со</w:t>
        </w:r>
        <w:r w:rsidR="00785964">
          <w:t>фтверског система</w:t>
        </w:r>
      </w:ins>
    </w:p>
    <w:p w14:paraId="126473DC" w14:textId="77777777" w:rsidR="00785964" w:rsidRPr="004306C7" w:rsidRDefault="00785964" w:rsidP="00785964">
      <w:pPr>
        <w:rPr>
          <w:ins w:id="5975" w:author="Andrija Ilic" w:date="2015-09-15T13:07:00Z"/>
        </w:rPr>
      </w:pPr>
    </w:p>
    <w:p w14:paraId="32BD82CF" w14:textId="77777777" w:rsidR="00785964" w:rsidRDefault="00785964" w:rsidP="00785964">
      <w:pPr>
        <w:jc w:val="both"/>
        <w:rPr>
          <w:ins w:id="5976" w:author="Andrija Ilic" w:date="2015-09-15T13:07:00Z"/>
        </w:rPr>
      </w:pPr>
      <w:ins w:id="5977" w:author="Andrija Ilic" w:date="2015-09-15T13:07:00Z">
        <w:r>
          <w:t xml:space="preserve">Архитектура софтверског система изведена је из тронивојске архитектуре, састављене од следећих нивоа: </w:t>
        </w:r>
      </w:ins>
    </w:p>
    <w:p w14:paraId="2B500868" w14:textId="77777777" w:rsidR="00785964" w:rsidRPr="004306C7" w:rsidRDefault="00785964" w:rsidP="00785964">
      <w:pPr>
        <w:pStyle w:val="ListParagraph"/>
        <w:numPr>
          <w:ilvl w:val="0"/>
          <w:numId w:val="15"/>
        </w:numPr>
        <w:jc w:val="both"/>
        <w:rPr>
          <w:ins w:id="5978" w:author="Andrija Ilic" w:date="2015-09-15T13:07:00Z"/>
          <w:b/>
        </w:rPr>
      </w:pPr>
      <w:ins w:id="5979" w:author="Andrija Ilic" w:date="2015-09-15T13:07:00Z">
        <w:r w:rsidRPr="004306C7">
          <w:rPr>
            <w:b/>
          </w:rPr>
          <w:t xml:space="preserve">кориснички интерфејс; </w:t>
        </w:r>
      </w:ins>
    </w:p>
    <w:p w14:paraId="385F4304" w14:textId="77777777" w:rsidR="00785964" w:rsidRPr="004306C7" w:rsidRDefault="00785964" w:rsidP="00785964">
      <w:pPr>
        <w:pStyle w:val="ListParagraph"/>
        <w:numPr>
          <w:ilvl w:val="0"/>
          <w:numId w:val="15"/>
        </w:numPr>
        <w:jc w:val="both"/>
        <w:rPr>
          <w:ins w:id="5980" w:author="Andrija Ilic" w:date="2015-09-15T13:07:00Z"/>
          <w:b/>
        </w:rPr>
      </w:pPr>
      <w:ins w:id="5981" w:author="Andrija Ilic" w:date="2015-09-15T13:07:00Z">
        <w:r w:rsidRPr="004306C7">
          <w:rPr>
            <w:b/>
          </w:rPr>
          <w:t xml:space="preserve">апликациона логика; </w:t>
        </w:r>
      </w:ins>
    </w:p>
    <w:p w14:paraId="399AC400" w14:textId="77777777" w:rsidR="00785964" w:rsidRPr="0005759C" w:rsidRDefault="00785964" w:rsidP="00785964">
      <w:pPr>
        <w:pStyle w:val="ListParagraph"/>
        <w:numPr>
          <w:ilvl w:val="0"/>
          <w:numId w:val="15"/>
        </w:numPr>
        <w:jc w:val="both"/>
        <w:rPr>
          <w:ins w:id="5982" w:author="Andrija Ilic" w:date="2015-09-15T13:07:00Z"/>
          <w:b/>
        </w:rPr>
      </w:pPr>
      <w:proofErr w:type="gramStart"/>
      <w:ins w:id="5983" w:author="Andrija Ilic" w:date="2015-09-15T13:07:00Z">
        <w:r w:rsidRPr="004306C7">
          <w:rPr>
            <w:b/>
          </w:rPr>
          <w:t>складиште</w:t>
        </w:r>
        <w:proofErr w:type="gramEnd"/>
        <w:r w:rsidRPr="004306C7">
          <w:rPr>
            <w:b/>
          </w:rPr>
          <w:t xml:space="preserve"> података. </w:t>
        </w:r>
      </w:ins>
    </w:p>
    <w:p w14:paraId="015DFBC9" w14:textId="77777777" w:rsidR="00785964" w:rsidRDefault="00785964" w:rsidP="00785964">
      <w:pPr>
        <w:pStyle w:val="ListParagraph"/>
        <w:ind w:left="1440"/>
        <w:jc w:val="both"/>
        <w:rPr>
          <w:ins w:id="5984" w:author="Andrija Ilic" w:date="2015-09-15T13:07:00Z"/>
          <w:b/>
        </w:rPr>
      </w:pPr>
    </w:p>
    <w:p w14:paraId="0D9101F3" w14:textId="77777777" w:rsidR="00785964" w:rsidRDefault="00785964" w:rsidP="00785964">
      <w:pPr>
        <w:pStyle w:val="ListParagraph"/>
        <w:ind w:left="1440"/>
        <w:jc w:val="both"/>
        <w:rPr>
          <w:ins w:id="5985" w:author="Andrija Ilic" w:date="2015-09-15T13:07:00Z"/>
        </w:rPr>
      </w:pPr>
      <w:ins w:id="5986" w:author="Andrija Ilic" w:date="2015-09-15T13:07:00Z">
        <w:r>
          <w:rPr>
            <w:b/>
            <w:noProof/>
          </w:rPr>
          <w:drawing>
            <wp:inline distT="0" distB="0" distL="0" distR="0" wp14:anchorId="744A76D3" wp14:editId="67BD6A92">
              <wp:extent cx="3206758" cy="4504038"/>
              <wp:effectExtent l="19050" t="0" r="0" b="0"/>
              <wp:docPr id="102" name="Picture 20" descr="trinivo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inivoa.jpg"/>
                      <pic:cNvPicPr/>
                    </pic:nvPicPr>
                    <pic:blipFill>
                      <a:blip r:embed="rId93" cstate="print"/>
                      <a:stretch>
                        <a:fillRect/>
                      </a:stretch>
                    </pic:blipFill>
                    <pic:spPr>
                      <a:xfrm>
                        <a:off x="0" y="0"/>
                        <a:ext cx="3208729" cy="4506806"/>
                      </a:xfrm>
                      <a:prstGeom prst="rect">
                        <a:avLst/>
                      </a:prstGeom>
                    </pic:spPr>
                  </pic:pic>
                </a:graphicData>
              </a:graphic>
            </wp:inline>
          </w:drawing>
        </w:r>
      </w:ins>
    </w:p>
    <w:p w14:paraId="0F047609" w14:textId="5E2BF159" w:rsidR="00785964" w:rsidRPr="00133456" w:rsidRDefault="00D93FAF" w:rsidP="00785964">
      <w:pPr>
        <w:pStyle w:val="ListParagraph"/>
        <w:ind w:left="1440"/>
        <w:jc w:val="both"/>
        <w:rPr>
          <w:ins w:id="5987" w:author="Andrija Ilic" w:date="2015-09-15T13:07:00Z"/>
        </w:rPr>
      </w:pPr>
      <w:ins w:id="5988" w:author="Andrija Ilic" w:date="2015-09-15T13:07:00Z">
        <w:r>
          <w:t>Слика 15</w:t>
        </w:r>
        <w:r w:rsidR="00785964" w:rsidRPr="00133456">
          <w:t>. Трослојна архитектура</w:t>
        </w:r>
      </w:ins>
    </w:p>
    <w:p w14:paraId="3931036F" w14:textId="086CE849" w:rsidR="00785964" w:rsidRPr="00DA300F" w:rsidRDefault="00785964" w:rsidP="00785964">
      <w:pPr>
        <w:rPr>
          <w:ins w:id="5989" w:author="Andrija Ilic" w:date="2015-09-15T13:07:00Z"/>
        </w:rPr>
      </w:pPr>
      <w:ins w:id="5990" w:author="Andrija Ilic" w:date="2015-09-15T13:07:00Z">
        <w:r>
          <w:rPr>
            <w:b/>
            <w:bCs/>
            <w:sz w:val="22"/>
          </w:rPr>
          <w:t>Посл</w:t>
        </w:r>
      </w:ins>
      <w:ins w:id="5991" w:author="Andrija Ilic" w:date="2015-09-15T13:09:00Z">
        <w:r w:rsidR="00D93FAF">
          <w:rPr>
            <w:b/>
            <w:bCs/>
            <w:sz w:val="22"/>
            <w:lang w:val="sr-Cyrl-RS"/>
          </w:rPr>
          <w:t>о</w:t>
        </w:r>
      </w:ins>
      <w:ins w:id="5992" w:author="Andrija Ilic" w:date="2015-09-15T13:07:00Z">
        <w:r>
          <w:rPr>
            <w:b/>
            <w:bCs/>
            <w:sz w:val="22"/>
          </w:rPr>
          <w:t xml:space="preserve">вна логика </w:t>
        </w:r>
        <w:r>
          <w:rPr>
            <w:sz w:val="22"/>
          </w:rPr>
          <w:t>је описана са структуром (д</w:t>
        </w:r>
      </w:ins>
      <w:ins w:id="5993" w:author="Andrija Ilic" w:date="2015-09-15T13:09:00Z">
        <w:r w:rsidR="00D93FAF">
          <w:rPr>
            <w:sz w:val="22"/>
            <w:lang w:val="sr-Cyrl-RS"/>
          </w:rPr>
          <w:t>о</w:t>
        </w:r>
      </w:ins>
      <w:ins w:id="5994" w:author="Andrija Ilic" w:date="2015-09-15T13:07:00Z">
        <w:r>
          <w:rPr>
            <w:sz w:val="22"/>
          </w:rPr>
          <w:t>менским класама) и понашањем (системским операцијама) и приказана је на слици.</w:t>
        </w:r>
      </w:ins>
    </w:p>
    <w:p w14:paraId="285D9873" w14:textId="77777777" w:rsidR="00785964" w:rsidRDefault="00785964" w:rsidP="00785964">
      <w:pPr>
        <w:pStyle w:val="Heading3"/>
        <w:rPr>
          <w:ins w:id="5995" w:author="Andrija Ilic" w:date="2015-09-15T13:07:00Z"/>
        </w:rPr>
      </w:pPr>
      <w:ins w:id="5996" w:author="Andrija Ilic" w:date="2015-09-15T13:07:00Z">
        <w:r>
          <w:rPr>
            <w:noProof/>
          </w:rPr>
          <w:lastRenderedPageBreak/>
          <w:drawing>
            <wp:inline distT="0" distB="0" distL="0" distR="0" wp14:anchorId="68AE4EDC" wp14:editId="02143660">
              <wp:extent cx="5041042" cy="1884737"/>
              <wp:effectExtent l="19050" t="0" r="7208" b="0"/>
              <wp:docPr id="107" name="Picture 0" descr="StrukturaSistema1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rukturaSistema1 copy.jpg"/>
                      <pic:cNvPicPr/>
                    </pic:nvPicPr>
                    <pic:blipFill>
                      <a:blip r:embed="rId94" cstate="print"/>
                      <a:stretch>
                        <a:fillRect/>
                      </a:stretch>
                    </pic:blipFill>
                    <pic:spPr>
                      <a:xfrm>
                        <a:off x="0" y="0"/>
                        <a:ext cx="5041948" cy="1885076"/>
                      </a:xfrm>
                      <a:prstGeom prst="rect">
                        <a:avLst/>
                      </a:prstGeom>
                    </pic:spPr>
                  </pic:pic>
                </a:graphicData>
              </a:graphic>
            </wp:inline>
          </w:drawing>
        </w:r>
      </w:ins>
    </w:p>
    <w:p w14:paraId="29AE2AC7" w14:textId="62FD76B9" w:rsidR="00785964" w:rsidRPr="00133456" w:rsidRDefault="00D93FAF" w:rsidP="00D93FAF">
      <w:pPr>
        <w:tabs>
          <w:tab w:val="left" w:pos="6780"/>
        </w:tabs>
        <w:rPr>
          <w:ins w:id="5997" w:author="Andrija Ilic" w:date="2015-09-15T13:07:00Z"/>
        </w:rPr>
        <w:pPrChange w:id="5998" w:author="Andrija Ilic" w:date="2015-09-15T13:10:00Z">
          <w:pPr/>
        </w:pPrChange>
      </w:pPr>
      <w:ins w:id="5999" w:author="Andrija Ilic" w:date="2015-09-15T13:07:00Z">
        <w:r>
          <w:t>Слика 16</w:t>
        </w:r>
        <w:r w:rsidR="00785964">
          <w:t>. Архитектура софтверског система – пословна логика</w:t>
        </w:r>
      </w:ins>
      <w:ins w:id="6000" w:author="Andrija Ilic" w:date="2015-09-15T13:10:00Z">
        <w:r>
          <w:tab/>
        </w:r>
      </w:ins>
    </w:p>
    <w:p w14:paraId="19ABD436" w14:textId="3816A12C" w:rsidR="00785964" w:rsidRDefault="002212D2" w:rsidP="00785964">
      <w:pPr>
        <w:pStyle w:val="Heading3"/>
        <w:rPr>
          <w:ins w:id="6001" w:author="Andrija Ilic" w:date="2015-09-15T13:07:00Z"/>
        </w:rPr>
      </w:pPr>
      <w:ins w:id="6002" w:author="Andrija Ilic" w:date="2015-09-15T13:07:00Z">
        <w:r>
          <w:t>4</w:t>
        </w:r>
        <w:r w:rsidR="00785964">
          <w:t xml:space="preserve">.3.2 Пројектовање апликационе </w:t>
        </w:r>
        <w:proofErr w:type="gramStart"/>
        <w:r w:rsidR="00785964">
          <w:t>логике  -</w:t>
        </w:r>
        <w:proofErr w:type="gramEnd"/>
        <w:r w:rsidR="00785964">
          <w:t xml:space="preserve"> контролер апликационе логике</w:t>
        </w:r>
      </w:ins>
    </w:p>
    <w:p w14:paraId="6FF8CCC4" w14:textId="77777777" w:rsidR="00785964" w:rsidRPr="000364D9" w:rsidRDefault="00785964" w:rsidP="00785964">
      <w:pPr>
        <w:rPr>
          <w:ins w:id="6003" w:author="Andrija Ilic" w:date="2015-09-15T13:07:00Z"/>
        </w:rPr>
      </w:pPr>
    </w:p>
    <w:p w14:paraId="36D48167" w14:textId="77777777" w:rsidR="00785964" w:rsidRDefault="00785964" w:rsidP="00785964">
      <w:pPr>
        <w:jc w:val="both"/>
        <w:rPr>
          <w:ins w:id="6004" w:author="Andrija Ilic" w:date="2015-09-15T13:07:00Z"/>
        </w:rPr>
      </w:pPr>
      <w:ins w:id="6005" w:author="Andrija Ilic" w:date="2015-09-15T13:07:00Z">
        <w:r>
          <w:t>У Tapestry оквиру свака страница има свог контролера тако да је комуникација преко сокета и слање трансверних објеката апстраховано. Од стране клијента преко догађаја директно долазимо до медода контролера унутар којих се одвија апликациона логика и одакле се позивају системске операције. У зависности од одговора на системске операције мења се модел података унутар контролера, и нова страница са измењеним подацима и порукама се приказује.</w:t>
        </w:r>
      </w:ins>
    </w:p>
    <w:p w14:paraId="11750C2F" w14:textId="77777777" w:rsidR="00785964" w:rsidRPr="000364D9" w:rsidRDefault="00785964" w:rsidP="00785964">
      <w:pPr>
        <w:jc w:val="both"/>
        <w:rPr>
          <w:ins w:id="6006" w:author="Andrija Ilic" w:date="2015-09-15T13:07:00Z"/>
        </w:rPr>
      </w:pPr>
      <w:ins w:id="6007" w:author="Andrija Ilic" w:date="2015-09-15T13:07:00Z">
        <w:r>
          <w:t>Како је ово оквир намењен web апликацијама, зависност између корисничког интерфејса и контролера апликационе логике је велика, али тиме се добија на брзини развоја.</w:t>
        </w:r>
      </w:ins>
    </w:p>
    <w:p w14:paraId="526130A7" w14:textId="63B621D7" w:rsidR="00785964" w:rsidRDefault="002212D2" w:rsidP="002212D2">
      <w:pPr>
        <w:tabs>
          <w:tab w:val="left" w:pos="3000"/>
        </w:tabs>
        <w:rPr>
          <w:ins w:id="6008" w:author="Andrija Ilic" w:date="2015-09-15T13:07:00Z"/>
        </w:rPr>
        <w:pPrChange w:id="6009" w:author="Andrija Ilic" w:date="2015-09-15T13:16:00Z">
          <w:pPr/>
        </w:pPrChange>
      </w:pPr>
      <w:ins w:id="6010" w:author="Andrija Ilic" w:date="2015-09-15T13:16:00Z">
        <w:r>
          <w:tab/>
        </w:r>
      </w:ins>
    </w:p>
    <w:p w14:paraId="75945EBE" w14:textId="2F0BE433" w:rsidR="00785964" w:rsidRDefault="002212D2" w:rsidP="00785964">
      <w:pPr>
        <w:pStyle w:val="Heading3"/>
        <w:rPr>
          <w:ins w:id="6011" w:author="Andrija Ilic" w:date="2015-09-15T13:07:00Z"/>
        </w:rPr>
      </w:pPr>
      <w:ins w:id="6012" w:author="Andrija Ilic" w:date="2015-09-15T13:07:00Z">
        <w:r>
          <w:t>4</w:t>
        </w:r>
        <w:r w:rsidR="00785964">
          <w:t xml:space="preserve">.3.3 Пројектовање апликационе </w:t>
        </w:r>
        <w:proofErr w:type="gramStart"/>
        <w:r w:rsidR="00785964">
          <w:t>логике  -</w:t>
        </w:r>
        <w:proofErr w:type="gramEnd"/>
        <w:r w:rsidR="00785964">
          <w:t xml:space="preserve"> доменске класе</w:t>
        </w:r>
      </w:ins>
    </w:p>
    <w:p w14:paraId="58038453" w14:textId="77777777" w:rsidR="00785964" w:rsidRDefault="00785964" w:rsidP="00785964">
      <w:pPr>
        <w:rPr>
          <w:ins w:id="6013" w:author="Andrija Ilic" w:date="2015-09-15T13:07:00Z"/>
        </w:rPr>
      </w:pPr>
    </w:p>
    <w:p w14:paraId="19F8542C" w14:textId="77777777" w:rsidR="00785964" w:rsidRPr="00F91E84" w:rsidRDefault="00785964" w:rsidP="00785964">
      <w:pPr>
        <w:rPr>
          <w:ins w:id="6014" w:author="Andrija Ilic" w:date="2015-09-15T13:07:00Z"/>
        </w:rPr>
      </w:pPr>
      <w:ins w:id="6015" w:author="Andrija Ilic" w:date="2015-09-15T13:07:00Z">
        <w:r>
          <w:t>На основу концептуалних класа праве се доменске класе структуре.</w:t>
        </w:r>
      </w:ins>
    </w:p>
    <w:p w14:paraId="66C1E4AA" w14:textId="65C6E41D" w:rsidR="00785964" w:rsidRDefault="00785964" w:rsidP="00785964">
      <w:pPr>
        <w:rPr>
          <w:ins w:id="6016" w:author="Andrija Ilic" w:date="2015-09-15T13:07:00Z"/>
        </w:rPr>
      </w:pPr>
    </w:p>
    <w:p w14:paraId="376E2EF1" w14:textId="5B8248AE" w:rsidR="00785964" w:rsidRPr="00D21050" w:rsidRDefault="00785964" w:rsidP="00785964">
      <w:pPr>
        <w:rPr>
          <w:ins w:id="6017" w:author="Andrija Ilic" w:date="2015-09-15T13:07:00Z"/>
        </w:rPr>
      </w:pPr>
      <w:ins w:id="6018" w:author="Andrija Ilic" w:date="2015-09-15T13:07:00Z">
        <w:r>
          <w:t>Слика 1</w:t>
        </w:r>
      </w:ins>
      <w:ins w:id="6019" w:author="Andrija Ilic" w:date="2015-09-15T13:17:00Z">
        <w:r w:rsidR="002212D2">
          <w:rPr>
            <w:lang w:val="sr-Cyrl-RS"/>
          </w:rPr>
          <w:t>7</w:t>
        </w:r>
      </w:ins>
      <w:ins w:id="6020" w:author="Andrija Ilic" w:date="2015-09-15T13:07:00Z">
        <w:r>
          <w:t>. Доменске класе</w:t>
        </w:r>
      </w:ins>
    </w:p>
    <w:p w14:paraId="190B9D95" w14:textId="77777777" w:rsidR="00785964" w:rsidRDefault="00785964" w:rsidP="00785964">
      <w:pPr>
        <w:rPr>
          <w:ins w:id="6021" w:author="Andrija Ilic" w:date="2015-09-15T13:07:00Z"/>
        </w:rPr>
      </w:pPr>
      <w:ins w:id="6022" w:author="Andrija Ilic" w:date="2015-09-15T13:07:00Z">
        <w:r>
          <w:t>Веза међу доменским класама у структури дата је следећом сликом.</w:t>
        </w:r>
      </w:ins>
    </w:p>
    <w:p w14:paraId="6DA92249" w14:textId="2E980599" w:rsidR="00785964" w:rsidRDefault="00785964" w:rsidP="00785964">
      <w:pPr>
        <w:rPr>
          <w:ins w:id="6023" w:author="Andrija Ilic" w:date="2015-09-15T13:07:00Z"/>
        </w:rPr>
      </w:pPr>
    </w:p>
    <w:p w14:paraId="0C953D77" w14:textId="541F82D4" w:rsidR="00785964" w:rsidRDefault="00785964" w:rsidP="00785964">
      <w:pPr>
        <w:rPr>
          <w:ins w:id="6024" w:author="Andrija Ilic" w:date="2015-09-15T13:18:00Z"/>
        </w:rPr>
      </w:pPr>
      <w:ins w:id="6025" w:author="Andrija Ilic" w:date="2015-09-15T13:07:00Z">
        <w:r>
          <w:t>Слика 1</w:t>
        </w:r>
      </w:ins>
      <w:ins w:id="6026" w:author="Andrija Ilic" w:date="2015-09-15T13:18:00Z">
        <w:r w:rsidR="002212D2">
          <w:rPr>
            <w:lang w:val="sr-Cyrl-RS"/>
          </w:rPr>
          <w:t>8</w:t>
        </w:r>
      </w:ins>
      <w:ins w:id="6027" w:author="Andrija Ilic" w:date="2015-09-15T13:07:00Z">
        <w:r>
          <w:t>. Међузависност доменских класа</w:t>
        </w:r>
      </w:ins>
    </w:p>
    <w:p w14:paraId="554A3D58" w14:textId="705888A3" w:rsidR="004536BB" w:rsidRDefault="001A5219" w:rsidP="00785964">
      <w:pPr>
        <w:rPr>
          <w:ins w:id="6028" w:author="Andrija Ilic" w:date="2015-09-15T13:31:00Z"/>
          <w:b/>
        </w:rPr>
      </w:pPr>
      <w:ins w:id="6029" w:author="Andrija Ilic" w:date="2015-09-15T13:19:00Z">
        <w:r w:rsidRPr="001A5219">
          <w:rPr>
            <w:b/>
            <w:lang w:val="sr-Cyrl-RS"/>
            <w:rPrChange w:id="6030" w:author="Andrija Ilic" w:date="2015-09-15T13:19:00Z">
              <w:rPr>
                <w:lang w:val="sr-Cyrl-RS"/>
              </w:rPr>
            </w:rPrChange>
          </w:rPr>
          <w:t>4</w:t>
        </w:r>
        <w:r w:rsidRPr="001A5219">
          <w:rPr>
            <w:b/>
            <w:rPrChange w:id="6031" w:author="Andrija Ilic" w:date="2015-09-15T13:19:00Z">
              <w:rPr/>
            </w:rPrChange>
          </w:rPr>
          <w:t>.3.4 Пројектовање апликационе логике  - системске операције</w:t>
        </w:r>
      </w:ins>
    </w:p>
    <w:p w14:paraId="158ACB71" w14:textId="27E5DD57" w:rsidR="00122FD2" w:rsidRPr="00122FD2" w:rsidRDefault="00122FD2" w:rsidP="00122FD2">
      <w:pPr>
        <w:rPr>
          <w:ins w:id="6032" w:author="Andrija Ilic" w:date="2015-09-15T13:31:00Z"/>
          <w:b/>
          <w:rPrChange w:id="6033" w:author="Andrija Ilic" w:date="2015-09-15T13:31:00Z">
            <w:rPr>
              <w:ins w:id="6034" w:author="Andrija Ilic" w:date="2015-09-15T13:31:00Z"/>
              <w:b/>
            </w:rPr>
          </w:rPrChange>
        </w:rPr>
      </w:pPr>
      <w:ins w:id="6035" w:author="Andrija Ilic" w:date="2015-09-15T13:31:00Z">
        <w:r w:rsidRPr="00122FD2">
          <w:rPr>
            <w:b/>
            <w:lang w:val="sr-Cyrl-RS"/>
            <w:rPrChange w:id="6036" w:author="Andrija Ilic" w:date="2015-09-15T13:31:00Z">
              <w:rPr>
                <w:b/>
                <w:lang w:val="sr-Cyrl-RS"/>
              </w:rPr>
            </w:rPrChange>
          </w:rPr>
          <w:t>4</w:t>
        </w:r>
        <w:r w:rsidRPr="00122FD2">
          <w:rPr>
            <w:b/>
            <w:rPrChange w:id="6037" w:author="Andrija Ilic" w:date="2015-09-15T13:31:00Z">
              <w:rPr>
                <w:b/>
              </w:rPr>
            </w:rPrChange>
          </w:rPr>
          <w:t>.3.</w:t>
        </w:r>
        <w:r w:rsidRPr="00122FD2">
          <w:rPr>
            <w:b/>
            <w:lang w:val="sr-Cyrl-RS"/>
            <w:rPrChange w:id="6038" w:author="Andrija Ilic" w:date="2015-09-15T13:31:00Z">
              <w:rPr>
                <w:b/>
                <w:lang w:val="sr-Cyrl-RS"/>
              </w:rPr>
            </w:rPrChange>
          </w:rPr>
          <w:t>5</w:t>
        </w:r>
        <w:r w:rsidRPr="00122FD2">
          <w:rPr>
            <w:b/>
            <w:rPrChange w:id="6039" w:author="Andrija Ilic" w:date="2015-09-15T13:31:00Z">
              <w:rPr>
                <w:b/>
              </w:rPr>
            </w:rPrChange>
          </w:rPr>
          <w:t xml:space="preserve"> </w:t>
        </w:r>
        <w:r w:rsidRPr="00122FD2">
          <w:rPr>
            <w:b/>
            <w:rPrChange w:id="6040" w:author="Andrija Ilic" w:date="2015-09-15T13:31:00Z">
              <w:rPr/>
            </w:rPrChange>
          </w:rPr>
          <w:t>Пројектовање апликационе логике  - брокер базе података</w:t>
        </w:r>
      </w:ins>
    </w:p>
    <w:p w14:paraId="74D488B1" w14:textId="19835BE2" w:rsidR="00122FD2" w:rsidRPr="00122FD2" w:rsidRDefault="00122FD2" w:rsidP="00122FD2">
      <w:pPr>
        <w:rPr>
          <w:ins w:id="6041" w:author="Andrija Ilic" w:date="2015-09-15T13:32:00Z"/>
          <w:b/>
          <w:rPrChange w:id="6042" w:author="Andrija Ilic" w:date="2015-09-15T13:32:00Z">
            <w:rPr>
              <w:ins w:id="6043" w:author="Andrija Ilic" w:date="2015-09-15T13:32:00Z"/>
              <w:b/>
            </w:rPr>
          </w:rPrChange>
        </w:rPr>
      </w:pPr>
      <w:ins w:id="6044" w:author="Andrija Ilic" w:date="2015-09-15T13:32:00Z">
        <w:r w:rsidRPr="00122FD2">
          <w:rPr>
            <w:b/>
            <w:lang w:val="sr-Cyrl-RS"/>
            <w:rPrChange w:id="6045" w:author="Andrija Ilic" w:date="2015-09-15T13:32:00Z">
              <w:rPr>
                <w:b/>
                <w:lang w:val="sr-Cyrl-RS"/>
              </w:rPr>
            </w:rPrChange>
          </w:rPr>
          <w:t>4</w:t>
        </w:r>
        <w:r w:rsidRPr="00122FD2">
          <w:rPr>
            <w:b/>
            <w:rPrChange w:id="6046" w:author="Andrija Ilic" w:date="2015-09-15T13:32:00Z">
              <w:rPr>
                <w:b/>
              </w:rPr>
            </w:rPrChange>
          </w:rPr>
          <w:t>.3.</w:t>
        </w:r>
        <w:r w:rsidRPr="00122FD2">
          <w:rPr>
            <w:b/>
            <w:lang w:val="sr-Cyrl-RS"/>
            <w:rPrChange w:id="6047" w:author="Andrija Ilic" w:date="2015-09-15T13:32:00Z">
              <w:rPr>
                <w:b/>
                <w:lang w:val="sr-Cyrl-RS"/>
              </w:rPr>
            </w:rPrChange>
          </w:rPr>
          <w:t>6</w:t>
        </w:r>
        <w:r w:rsidRPr="00122FD2">
          <w:rPr>
            <w:b/>
            <w:rPrChange w:id="6048" w:author="Andrija Ilic" w:date="2015-09-15T13:32:00Z">
              <w:rPr>
                <w:b/>
              </w:rPr>
            </w:rPrChange>
          </w:rPr>
          <w:t xml:space="preserve"> </w:t>
        </w:r>
        <w:r w:rsidRPr="00122FD2">
          <w:rPr>
            <w:b/>
            <w:rPrChange w:id="6049" w:author="Andrija Ilic" w:date="2015-09-15T13:32:00Z">
              <w:rPr/>
            </w:rPrChange>
          </w:rPr>
          <w:t>Пројектовање складишта података</w:t>
        </w:r>
      </w:ins>
    </w:p>
    <w:p w14:paraId="2009C81D" w14:textId="11D2FDC0" w:rsidR="00122FD2" w:rsidRDefault="00122FD2" w:rsidP="00785964">
      <w:pPr>
        <w:rPr>
          <w:ins w:id="6050" w:author="Andrija Ilic" w:date="2015-09-15T13:33:00Z"/>
          <w:b/>
        </w:rPr>
      </w:pPr>
      <w:ins w:id="6051" w:author="Andrija Ilic" w:date="2015-09-15T13:32:00Z">
        <w:r w:rsidRPr="00122FD2">
          <w:rPr>
            <w:b/>
            <w:lang w:val="sr-Cyrl-RS"/>
            <w:rPrChange w:id="6052" w:author="Andrija Ilic" w:date="2015-09-15T13:33:00Z">
              <w:rPr>
                <w:b/>
                <w:lang w:val="sr-Cyrl-RS"/>
              </w:rPr>
            </w:rPrChange>
          </w:rPr>
          <w:t>4</w:t>
        </w:r>
        <w:r w:rsidRPr="00122FD2">
          <w:rPr>
            <w:b/>
            <w:rPrChange w:id="6053" w:author="Andrija Ilic" w:date="2015-09-15T13:33:00Z">
              <w:rPr>
                <w:b/>
              </w:rPr>
            </w:rPrChange>
          </w:rPr>
          <w:t>.3.</w:t>
        </w:r>
        <w:r w:rsidRPr="00122FD2">
          <w:rPr>
            <w:b/>
            <w:lang w:val="sr-Cyrl-RS"/>
            <w:rPrChange w:id="6054" w:author="Andrija Ilic" w:date="2015-09-15T13:33:00Z">
              <w:rPr>
                <w:b/>
                <w:lang w:val="sr-Cyrl-RS"/>
              </w:rPr>
            </w:rPrChange>
          </w:rPr>
          <w:t>7</w:t>
        </w:r>
        <w:r w:rsidRPr="00122FD2">
          <w:rPr>
            <w:b/>
            <w:rPrChange w:id="6055" w:author="Andrija Ilic" w:date="2015-09-15T13:33:00Z">
              <w:rPr>
                <w:b/>
              </w:rPr>
            </w:rPrChange>
          </w:rPr>
          <w:t xml:space="preserve"> </w:t>
        </w:r>
      </w:ins>
      <w:ins w:id="6056" w:author="Andrija Ilic" w:date="2015-09-15T13:33:00Z">
        <w:r w:rsidRPr="00122FD2">
          <w:rPr>
            <w:b/>
            <w:rPrChange w:id="6057" w:author="Andrija Ilic" w:date="2015-09-15T13:33:00Z">
              <w:rPr/>
            </w:rPrChange>
          </w:rPr>
          <w:t>Структура корисничког интерфејса</w:t>
        </w:r>
      </w:ins>
    </w:p>
    <w:p w14:paraId="3252393E" w14:textId="49EF00B1" w:rsidR="00122FD2" w:rsidRDefault="00122FD2" w:rsidP="00122FD2">
      <w:pPr>
        <w:rPr>
          <w:ins w:id="6058" w:author="Andrija Ilic" w:date="2015-09-15T14:42:00Z"/>
          <w:b/>
        </w:rPr>
      </w:pPr>
      <w:ins w:id="6059" w:author="Andrija Ilic" w:date="2015-09-15T13:33:00Z">
        <w:r w:rsidRPr="00122FD2">
          <w:rPr>
            <w:b/>
            <w:lang w:val="sr-Cyrl-RS"/>
            <w:rPrChange w:id="6060" w:author="Andrija Ilic" w:date="2015-09-15T13:33:00Z">
              <w:rPr>
                <w:b/>
                <w:lang w:val="sr-Cyrl-RS"/>
              </w:rPr>
            </w:rPrChange>
          </w:rPr>
          <w:lastRenderedPageBreak/>
          <w:t>4</w:t>
        </w:r>
        <w:r w:rsidRPr="00122FD2">
          <w:rPr>
            <w:b/>
            <w:rPrChange w:id="6061" w:author="Andrija Ilic" w:date="2015-09-15T13:33:00Z">
              <w:rPr>
                <w:b/>
              </w:rPr>
            </w:rPrChange>
          </w:rPr>
          <w:t>.3.</w:t>
        </w:r>
        <w:r w:rsidRPr="00122FD2">
          <w:rPr>
            <w:b/>
            <w:lang w:val="sr-Cyrl-RS"/>
            <w:rPrChange w:id="6062" w:author="Andrija Ilic" w:date="2015-09-15T13:33:00Z">
              <w:rPr>
                <w:b/>
                <w:lang w:val="sr-Cyrl-RS"/>
              </w:rPr>
            </w:rPrChange>
          </w:rPr>
          <w:t>8</w:t>
        </w:r>
        <w:r w:rsidRPr="00122FD2">
          <w:rPr>
            <w:b/>
            <w:rPrChange w:id="6063" w:author="Andrija Ilic" w:date="2015-09-15T13:33:00Z">
              <w:rPr>
                <w:b/>
              </w:rPr>
            </w:rPrChange>
          </w:rPr>
          <w:t xml:space="preserve"> </w:t>
        </w:r>
        <w:r w:rsidRPr="00122FD2">
          <w:rPr>
            <w:b/>
            <w:rPrChange w:id="6064" w:author="Andrija Ilic" w:date="2015-09-15T13:33:00Z">
              <w:rPr/>
            </w:rPrChange>
          </w:rPr>
          <w:t>Пројектовање екранске форме</w:t>
        </w:r>
      </w:ins>
    </w:p>
    <w:p w14:paraId="69CFAD3F" w14:textId="77777777" w:rsidR="009D117C" w:rsidRPr="00122FD2" w:rsidRDefault="009D117C" w:rsidP="00122FD2">
      <w:pPr>
        <w:rPr>
          <w:ins w:id="6065" w:author="Andrija Ilic" w:date="2015-09-15T13:33:00Z"/>
          <w:b/>
          <w:lang w:val="sr-Cyrl-RS"/>
          <w:rPrChange w:id="6066" w:author="Andrija Ilic" w:date="2015-09-15T13:33:00Z">
            <w:rPr>
              <w:ins w:id="6067" w:author="Andrija Ilic" w:date="2015-09-15T13:33:00Z"/>
              <w:b/>
              <w:lang w:val="sr-Cyrl-RS"/>
            </w:rPr>
          </w:rPrChange>
        </w:rPr>
      </w:pPr>
    </w:p>
    <w:p w14:paraId="4A0E6D48" w14:textId="77777777" w:rsidR="00D9757C" w:rsidRPr="00455F53" w:rsidRDefault="00D9757C" w:rsidP="00D9757C">
      <w:pPr>
        <w:rPr>
          <w:ins w:id="6068" w:author="Andrija Ilic" w:date="2015-09-15T13:37:00Z"/>
          <w:b/>
        </w:rPr>
      </w:pPr>
      <w:ins w:id="6069" w:author="Andrija Ilic" w:date="2015-09-15T13:37:00Z">
        <w:r w:rsidRPr="00455F53">
          <w:rPr>
            <w:b/>
          </w:rPr>
          <w:t xml:space="preserve">Случај коришћења 1: </w:t>
        </w:r>
        <w:r w:rsidRPr="00AF10E0">
          <w:rPr>
            <w:b/>
            <w:lang w:val="sr-Cyrl-RS"/>
          </w:rPr>
          <w:t>Регистрација корисника</w:t>
        </w:r>
        <w:r w:rsidRPr="00455F53" w:rsidDel="00F11783">
          <w:rPr>
            <w:b/>
          </w:rPr>
          <w:t xml:space="preserve"> </w:t>
        </w:r>
      </w:ins>
    </w:p>
    <w:p w14:paraId="26834D1B" w14:textId="77777777" w:rsidR="00D9757C" w:rsidRDefault="00D9757C" w:rsidP="00D9757C">
      <w:pPr>
        <w:rPr>
          <w:ins w:id="6070" w:author="Andrija Ilic" w:date="2015-09-15T13:37:00Z"/>
          <w:b/>
        </w:rPr>
      </w:pPr>
      <w:ins w:id="6071" w:author="Andrija Ilic" w:date="2015-09-15T13:37:00Z">
        <w:r>
          <w:rPr>
            <w:b/>
          </w:rPr>
          <w:t>Назив СК</w:t>
        </w:r>
        <w:proofErr w:type="gramStart"/>
        <w:r>
          <w:rPr>
            <w:b/>
          </w:rPr>
          <w:t>:</w:t>
        </w:r>
        <w:proofErr w:type="gramEnd"/>
        <w:r>
          <w:rPr>
            <w:b/>
          </w:rPr>
          <w:br/>
        </w:r>
        <w:r>
          <w:rPr>
            <w:lang w:val="sr-Cyrl-RS"/>
          </w:rPr>
          <w:t>Регистрација корисника</w:t>
        </w:r>
        <w:r w:rsidRPr="005B6BA2" w:rsidDel="00F11783">
          <w:rPr>
            <w:b/>
          </w:rPr>
          <w:t xml:space="preserve"> </w:t>
        </w:r>
      </w:ins>
    </w:p>
    <w:p w14:paraId="1631D882" w14:textId="77777777" w:rsidR="00D9757C" w:rsidRDefault="00D9757C" w:rsidP="00D9757C">
      <w:pPr>
        <w:rPr>
          <w:ins w:id="6072" w:author="Andrija Ilic" w:date="2015-09-15T13:37:00Z"/>
        </w:rPr>
      </w:pPr>
      <w:ins w:id="6073" w:author="Andrija Ilic" w:date="2015-09-15T13:37:00Z">
        <w:r>
          <w:rPr>
            <w:b/>
          </w:rPr>
          <w:t>Учесници CК</w:t>
        </w:r>
        <w:proofErr w:type="gramStart"/>
        <w:r>
          <w:rPr>
            <w:b/>
          </w:rPr>
          <w:t>:</w:t>
        </w:r>
        <w:proofErr w:type="gramEnd"/>
        <w:r>
          <w:rPr>
            <w:b/>
          </w:rPr>
          <w:br/>
        </w:r>
        <w:r>
          <w:t>Корисник и програм</w:t>
        </w:r>
      </w:ins>
    </w:p>
    <w:p w14:paraId="5C292A8D" w14:textId="114BA296" w:rsidR="00122FD2" w:rsidRDefault="00D9757C" w:rsidP="00D9757C">
      <w:pPr>
        <w:rPr>
          <w:ins w:id="6074" w:author="Andrija Ilic" w:date="2015-09-15T13:37:00Z"/>
          <w:sz w:val="22"/>
        </w:rPr>
      </w:pPr>
      <w:ins w:id="6075" w:author="Andrija Ilic" w:date="2015-09-15T13:37:00Z">
        <w:r>
          <w:rPr>
            <w:b/>
          </w:rPr>
          <w:t>Предуслов</w:t>
        </w:r>
        <w:proofErr w:type="gramStart"/>
        <w:r>
          <w:rPr>
            <w:b/>
          </w:rPr>
          <w:t>:</w:t>
        </w:r>
        <w:proofErr w:type="gramEnd"/>
        <w:r>
          <w:rPr>
            <w:b/>
          </w:rPr>
          <w:br/>
        </w:r>
        <w:r>
          <w:rPr>
            <w:sz w:val="22"/>
          </w:rPr>
          <w:t>Систем је укључен и птвпрена је страна за регистрацију нпвпг кприсника.</w:t>
        </w:r>
      </w:ins>
    </w:p>
    <w:p w14:paraId="531B8E6E" w14:textId="77777777" w:rsidR="00D9757C" w:rsidRDefault="00D9757C" w:rsidP="00D9757C">
      <w:pPr>
        <w:rPr>
          <w:ins w:id="6076" w:author="Andrija Ilic" w:date="2015-09-15T13:40:00Z"/>
          <w:b/>
        </w:rPr>
      </w:pPr>
      <w:ins w:id="6077" w:author="Andrija Ilic" w:date="2015-09-15T13:37:00Z">
        <w:r>
          <w:rPr>
            <w:b/>
          </w:rPr>
          <w:t>Основни сценарио СК</w:t>
        </w:r>
      </w:ins>
    </w:p>
    <w:p w14:paraId="10EA35FD" w14:textId="69C135C7" w:rsidR="00E8187C" w:rsidRPr="00E52830" w:rsidRDefault="00E8187C" w:rsidP="000D5DC3">
      <w:pPr>
        <w:pStyle w:val="ListParagraph"/>
        <w:numPr>
          <w:ilvl w:val="0"/>
          <w:numId w:val="62"/>
        </w:numPr>
        <w:rPr>
          <w:ins w:id="6078" w:author="Andrija Ilic" w:date="2015-09-15T13:45:00Z"/>
          <w:b/>
          <w:rPrChange w:id="6079" w:author="Andrija Ilic" w:date="2015-09-15T13:45:00Z">
            <w:rPr>
              <w:ins w:id="6080" w:author="Andrija Ilic" w:date="2015-09-15T13:45:00Z"/>
            </w:rPr>
          </w:rPrChange>
        </w:rPr>
        <w:pPrChange w:id="6081" w:author="Andrija Ilic" w:date="2015-09-15T13:40:00Z">
          <w:pPr/>
        </w:pPrChange>
      </w:pPr>
      <w:ins w:id="6082" w:author="Andrija Ilic" w:date="2015-09-15T13:45:00Z">
        <w:r>
          <w:rPr>
            <w:lang w:val="sr-Cyrl-RS"/>
          </w:rPr>
          <w:t>К</w:t>
        </w:r>
        <w:r>
          <w:t xml:space="preserve">орисник </w:t>
        </w:r>
        <w:r w:rsidRPr="00A10AA6">
          <w:rPr>
            <w:u w:val="single"/>
          </w:rPr>
          <w:t>уноси</w:t>
        </w:r>
        <w:r>
          <w:t xml:space="preserve"> </w:t>
        </w:r>
        <w:r>
          <w:rPr>
            <w:lang w:val="sr-Cyrl-RS"/>
          </w:rPr>
          <w:t>своје податке.</w:t>
        </w:r>
        <w:r>
          <w:t xml:space="preserve"> (АПУСО)</w:t>
        </w:r>
      </w:ins>
    </w:p>
    <w:p w14:paraId="6B390153" w14:textId="020172AA" w:rsidR="00E52830" w:rsidRDefault="00307D13" w:rsidP="00E52830">
      <w:pPr>
        <w:pStyle w:val="ListParagraph"/>
        <w:ind w:left="1080"/>
        <w:rPr>
          <w:ins w:id="6083" w:author="Andrija Ilic" w:date="2015-09-15T14:30:00Z"/>
          <w:b/>
        </w:rPr>
        <w:pPrChange w:id="6084" w:author="Andrija Ilic" w:date="2015-09-15T13:45:00Z">
          <w:pPr/>
        </w:pPrChange>
      </w:pPr>
      <w:ins w:id="6085" w:author="Andrija Ilic" w:date="2015-09-15T14:30:00Z">
        <w:r>
          <w:rPr>
            <w:b/>
            <w:noProof/>
          </w:rPr>
          <w:drawing>
            <wp:inline distT="0" distB="0" distL="0" distR="0" wp14:anchorId="0C98A566" wp14:editId="348C6262">
              <wp:extent cx="3210373" cy="4191585"/>
              <wp:effectExtent l="0" t="0" r="952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Reg1.png"/>
                      <pic:cNvPicPr/>
                    </pic:nvPicPr>
                    <pic:blipFill>
                      <a:blip r:embed="rId95">
                        <a:extLst>
                          <a:ext uri="{28A0092B-C50C-407E-A947-70E740481C1C}">
                            <a14:useLocalDpi xmlns:a14="http://schemas.microsoft.com/office/drawing/2010/main" val="0"/>
                          </a:ext>
                        </a:extLst>
                      </a:blip>
                      <a:stretch>
                        <a:fillRect/>
                      </a:stretch>
                    </pic:blipFill>
                    <pic:spPr>
                      <a:xfrm>
                        <a:off x="0" y="0"/>
                        <a:ext cx="3210373" cy="4191585"/>
                      </a:xfrm>
                      <a:prstGeom prst="rect">
                        <a:avLst/>
                      </a:prstGeom>
                    </pic:spPr>
                  </pic:pic>
                </a:graphicData>
              </a:graphic>
            </wp:inline>
          </w:drawing>
        </w:r>
      </w:ins>
    </w:p>
    <w:p w14:paraId="4A7F38D4" w14:textId="608A0E4F" w:rsidR="000D5DC3" w:rsidRPr="000D5DC3" w:rsidRDefault="000D5DC3" w:rsidP="000D5DC3">
      <w:pPr>
        <w:pStyle w:val="ListParagraph"/>
        <w:numPr>
          <w:ilvl w:val="0"/>
          <w:numId w:val="62"/>
        </w:numPr>
        <w:rPr>
          <w:ins w:id="6086" w:author="Andrija Ilic" w:date="2015-09-15T13:41:00Z"/>
          <w:b/>
          <w:rPrChange w:id="6087" w:author="Andrija Ilic" w:date="2015-09-15T13:41:00Z">
            <w:rPr>
              <w:ins w:id="6088" w:author="Andrija Ilic" w:date="2015-09-15T13:41:00Z"/>
            </w:rPr>
          </w:rPrChange>
        </w:rPr>
        <w:pPrChange w:id="6089" w:author="Andrija Ilic" w:date="2015-09-15T13:40:00Z">
          <w:pPr/>
        </w:pPrChange>
      </w:pPr>
      <w:ins w:id="6090" w:author="Andrija Ilic" w:date="2015-09-15T13:41:00Z">
        <w:r>
          <w:rPr>
            <w:lang w:val="sr-Cyrl-RS"/>
          </w:rPr>
          <w:t>К</w:t>
        </w:r>
        <w:r>
          <w:t xml:space="preserve">орисник </w:t>
        </w:r>
        <w:r w:rsidRPr="00A10AA6">
          <w:rPr>
            <w:u w:val="single"/>
          </w:rPr>
          <w:t>позива</w:t>
        </w:r>
        <w:r>
          <w:t xml:space="preserve"> систем да </w:t>
        </w:r>
        <w:r>
          <w:rPr>
            <w:lang w:val="sr-Cyrl-RS"/>
          </w:rPr>
          <w:t xml:space="preserve">га </w:t>
        </w:r>
        <w:r w:rsidRPr="00AF10E0">
          <w:rPr>
            <w:u w:val="single"/>
            <w:lang w:val="sr-Cyrl-RS"/>
          </w:rPr>
          <w:t>региструје</w:t>
        </w:r>
        <w:r>
          <w:rPr>
            <w:lang w:val="sr-Cyrl-RS"/>
          </w:rPr>
          <w:t xml:space="preserve">. </w:t>
        </w:r>
        <w:r>
          <w:t>(АПСО)</w:t>
        </w:r>
      </w:ins>
    </w:p>
    <w:p w14:paraId="7AA285A8" w14:textId="0DD768D8" w:rsidR="000D5DC3" w:rsidRDefault="000D5DC3" w:rsidP="000D5DC3">
      <w:pPr>
        <w:pStyle w:val="ListParagraph"/>
        <w:numPr>
          <w:ilvl w:val="0"/>
          <w:numId w:val="62"/>
        </w:numPr>
        <w:rPr>
          <w:ins w:id="6091" w:author="Andrija Ilic" w:date="2015-09-15T13:41:00Z"/>
        </w:rPr>
        <w:pPrChange w:id="6092" w:author="Andrija Ilic" w:date="2015-09-15T13:40:00Z">
          <w:pPr/>
        </w:pPrChange>
      </w:pPr>
      <w:ins w:id="6093" w:author="Andrija Ilic" w:date="2015-09-15T13:41:00Z">
        <w:r w:rsidRPr="000D5DC3">
          <w:rPr>
            <w:lang w:val="sr-Cyrl-RS"/>
            <w:rPrChange w:id="6094" w:author="Andrija Ilic" w:date="2015-09-15T13:41:00Z">
              <w:rPr>
                <w:b/>
                <w:lang w:val="sr-Cyrl-RS"/>
              </w:rPr>
            </w:rPrChange>
          </w:rPr>
          <w:t>С</w:t>
        </w:r>
        <w:r>
          <w:t xml:space="preserve">истем </w:t>
        </w:r>
        <w:r>
          <w:rPr>
            <w:u w:val="single"/>
            <w:lang w:val="sr-Cyrl-RS"/>
          </w:rPr>
          <w:t>чува</w:t>
        </w:r>
        <w:r>
          <w:rPr>
            <w:lang w:val="sr-Cyrl-RS"/>
          </w:rPr>
          <w:t xml:space="preserve"> податке о новом к</w:t>
        </w:r>
        <w:r>
          <w:t>орисник</w:t>
        </w:r>
        <w:r>
          <w:rPr>
            <w:lang w:val="sr-Cyrl-RS"/>
          </w:rPr>
          <w:t xml:space="preserve">у. </w:t>
        </w:r>
        <w:r>
          <w:t>(СО)</w:t>
        </w:r>
      </w:ins>
    </w:p>
    <w:p w14:paraId="1BDDCFC2" w14:textId="44F894BB" w:rsidR="000D5DC3" w:rsidRDefault="000D5DC3" w:rsidP="000D5DC3">
      <w:pPr>
        <w:pStyle w:val="ListParagraph"/>
        <w:numPr>
          <w:ilvl w:val="0"/>
          <w:numId w:val="62"/>
        </w:numPr>
        <w:rPr>
          <w:ins w:id="6095" w:author="Andrija Ilic" w:date="2015-09-15T14:35:00Z"/>
        </w:rPr>
        <w:pPrChange w:id="6096" w:author="Andrija Ilic" w:date="2015-09-15T13:40:00Z">
          <w:pPr/>
        </w:pPrChange>
      </w:pPr>
      <w:ins w:id="6097" w:author="Andrija Ilic" w:date="2015-09-15T13:41:00Z">
        <w:r>
          <w:rPr>
            <w:lang w:val="sr-Cyrl-RS"/>
          </w:rPr>
          <w:t>С</w:t>
        </w:r>
        <w:r>
          <w:t xml:space="preserve">истем </w:t>
        </w:r>
        <w:r w:rsidRPr="00A10AA6">
          <w:rPr>
            <w:u w:val="single"/>
          </w:rPr>
          <w:t>приказује</w:t>
        </w:r>
        <w:r>
          <w:t xml:space="preserve"> кориснику поруку о успешној регистрацији и </w:t>
        </w:r>
        <w:r>
          <w:rPr>
            <w:lang w:val="sr-Cyrl-RS"/>
          </w:rPr>
          <w:t>прослеђује поруку кориснику</w:t>
        </w:r>
        <w:r>
          <w:t>.</w:t>
        </w:r>
        <w:r>
          <w:rPr>
            <w:lang w:val="sr-Cyrl-RS"/>
          </w:rPr>
          <w:t xml:space="preserve"> </w:t>
        </w:r>
        <w:r>
          <w:t>(ИА)</w:t>
        </w:r>
      </w:ins>
    </w:p>
    <w:p w14:paraId="1C6CC3B7" w14:textId="09C8EF03" w:rsidR="00307D13" w:rsidRDefault="00307D13" w:rsidP="00307D13">
      <w:pPr>
        <w:pStyle w:val="ListParagraph"/>
        <w:ind w:left="1080"/>
        <w:rPr>
          <w:ins w:id="6098" w:author="Andrija Ilic" w:date="2015-09-15T13:41:00Z"/>
        </w:rPr>
        <w:pPrChange w:id="6099" w:author="Andrija Ilic" w:date="2015-09-15T14:35:00Z">
          <w:pPr/>
        </w:pPrChange>
      </w:pPr>
      <w:ins w:id="6100" w:author="Andrija Ilic" w:date="2015-09-15T14:35:00Z">
        <w:r>
          <w:rPr>
            <w:noProof/>
          </w:rPr>
          <w:lastRenderedPageBreak/>
          <w:drawing>
            <wp:inline distT="0" distB="0" distL="0" distR="0" wp14:anchorId="7C86063A" wp14:editId="58F07451">
              <wp:extent cx="2991267" cy="4591691"/>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Reg2.png"/>
                      <pic:cNvPicPr/>
                    </pic:nvPicPr>
                    <pic:blipFill>
                      <a:blip r:embed="rId96">
                        <a:extLst>
                          <a:ext uri="{28A0092B-C50C-407E-A947-70E740481C1C}">
                            <a14:useLocalDpi xmlns:a14="http://schemas.microsoft.com/office/drawing/2010/main" val="0"/>
                          </a:ext>
                        </a:extLst>
                      </a:blip>
                      <a:stretch>
                        <a:fillRect/>
                      </a:stretch>
                    </pic:blipFill>
                    <pic:spPr>
                      <a:xfrm>
                        <a:off x="0" y="0"/>
                        <a:ext cx="2991267" cy="4591691"/>
                      </a:xfrm>
                      <a:prstGeom prst="rect">
                        <a:avLst/>
                      </a:prstGeom>
                    </pic:spPr>
                  </pic:pic>
                </a:graphicData>
              </a:graphic>
            </wp:inline>
          </w:drawing>
        </w:r>
      </w:ins>
    </w:p>
    <w:p w14:paraId="0F6E929E" w14:textId="37DCD350" w:rsidR="000D5DC3" w:rsidRDefault="000D5DC3" w:rsidP="000D5DC3">
      <w:pPr>
        <w:pStyle w:val="ListParagraph"/>
        <w:numPr>
          <w:ilvl w:val="0"/>
          <w:numId w:val="62"/>
        </w:numPr>
        <w:rPr>
          <w:ins w:id="6101" w:author="Andrija Ilic" w:date="2015-09-15T14:35:00Z"/>
        </w:rPr>
        <w:pPrChange w:id="6102" w:author="Andrija Ilic" w:date="2015-09-15T13:40:00Z">
          <w:pPr/>
        </w:pPrChange>
      </w:pPr>
      <w:ins w:id="6103" w:author="Andrija Ilic" w:date="2015-09-15T13:42:00Z">
        <w:r>
          <w:rPr>
            <w:lang w:val="sr-Cyrl-RS"/>
          </w:rPr>
          <w:t>К</w:t>
        </w:r>
        <w:r>
          <w:t xml:space="preserve">орисник </w:t>
        </w:r>
        <w:r>
          <w:rPr>
            <w:u w:val="single"/>
            <w:lang w:val="sr-Cyrl-RS"/>
          </w:rPr>
          <w:t>уписује</w:t>
        </w:r>
        <w:r>
          <w:t xml:space="preserve"> </w:t>
        </w:r>
        <w:r>
          <w:rPr>
            <w:lang w:val="sr-Cyrl-RS"/>
          </w:rPr>
          <w:t>линк који му је прослеђен од стране система</w:t>
        </w:r>
        <w:r>
          <w:t>. (АПУСО)</w:t>
        </w:r>
      </w:ins>
    </w:p>
    <w:p w14:paraId="1BAB3593" w14:textId="2F8133B4" w:rsidR="00307D13" w:rsidRDefault="00767118" w:rsidP="00307D13">
      <w:pPr>
        <w:pStyle w:val="ListParagraph"/>
        <w:ind w:left="1080"/>
        <w:rPr>
          <w:ins w:id="6104" w:author="Andrija Ilic" w:date="2015-09-15T13:42:00Z"/>
        </w:rPr>
        <w:pPrChange w:id="6105" w:author="Andrija Ilic" w:date="2015-09-15T14:35:00Z">
          <w:pPr/>
        </w:pPrChange>
      </w:pPr>
      <w:ins w:id="6106" w:author="Andrija Ilic" w:date="2015-09-15T14:40:00Z">
        <w:r>
          <w:rPr>
            <w:noProof/>
          </w:rPr>
          <w:drawing>
            <wp:inline distT="0" distB="0" distL="0" distR="0" wp14:anchorId="0AA959EF" wp14:editId="4A415864">
              <wp:extent cx="5732145" cy="876300"/>
              <wp:effectExtent l="0" t="0" r="190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Akt1.png"/>
                      <pic:cNvPicPr/>
                    </pic:nvPicPr>
                    <pic:blipFill>
                      <a:blip r:embed="rId97">
                        <a:extLst>
                          <a:ext uri="{28A0092B-C50C-407E-A947-70E740481C1C}">
                            <a14:useLocalDpi xmlns:a14="http://schemas.microsoft.com/office/drawing/2010/main" val="0"/>
                          </a:ext>
                        </a:extLst>
                      </a:blip>
                      <a:stretch>
                        <a:fillRect/>
                      </a:stretch>
                    </pic:blipFill>
                    <pic:spPr>
                      <a:xfrm>
                        <a:off x="0" y="0"/>
                        <a:ext cx="5732145" cy="876300"/>
                      </a:xfrm>
                      <a:prstGeom prst="rect">
                        <a:avLst/>
                      </a:prstGeom>
                    </pic:spPr>
                  </pic:pic>
                </a:graphicData>
              </a:graphic>
            </wp:inline>
          </w:drawing>
        </w:r>
      </w:ins>
    </w:p>
    <w:p w14:paraId="2DA386E5" w14:textId="46D5B266" w:rsidR="000D5DC3" w:rsidRPr="000D5DC3" w:rsidRDefault="000D5DC3" w:rsidP="000D5DC3">
      <w:pPr>
        <w:pStyle w:val="ListParagraph"/>
        <w:numPr>
          <w:ilvl w:val="0"/>
          <w:numId w:val="62"/>
        </w:numPr>
        <w:rPr>
          <w:ins w:id="6107" w:author="Andrija Ilic" w:date="2015-09-15T13:42:00Z"/>
          <w:rPrChange w:id="6108" w:author="Andrija Ilic" w:date="2015-09-15T13:42:00Z">
            <w:rPr>
              <w:ins w:id="6109" w:author="Andrija Ilic" w:date="2015-09-15T13:42:00Z"/>
              <w:lang w:val="sr-Cyrl-RS"/>
            </w:rPr>
          </w:rPrChange>
        </w:rPr>
        <w:pPrChange w:id="6110" w:author="Andrija Ilic" w:date="2015-09-15T13:40:00Z">
          <w:pPr/>
        </w:pPrChange>
      </w:pPr>
      <w:ins w:id="6111" w:author="Andrija Ilic" w:date="2015-09-15T13:42:00Z">
        <w:r>
          <w:rPr>
            <w:lang w:val="sr-Cyrl-RS"/>
          </w:rPr>
          <w:t xml:space="preserve">Клијент </w:t>
        </w:r>
        <w:r w:rsidRPr="00AF10E0">
          <w:rPr>
            <w:u w:val="single"/>
            <w:lang w:val="sr-Cyrl-RS"/>
          </w:rPr>
          <w:t>позива</w:t>
        </w:r>
        <w:r>
          <w:rPr>
            <w:lang w:val="sr-Cyrl-RS"/>
          </w:rPr>
          <w:t xml:space="preserve"> систем да </w:t>
        </w:r>
        <w:r w:rsidRPr="00AF10E0">
          <w:rPr>
            <w:u w:val="single"/>
            <w:lang w:val="sr-Cyrl-RS"/>
          </w:rPr>
          <w:t>активира</w:t>
        </w:r>
        <w:r>
          <w:rPr>
            <w:lang w:val="sr-Cyrl-RS"/>
          </w:rPr>
          <w:t xml:space="preserve"> корисника. (АПСО)</w:t>
        </w:r>
      </w:ins>
    </w:p>
    <w:p w14:paraId="0F29D909" w14:textId="62B0FA28" w:rsidR="000D5DC3" w:rsidRDefault="000D5DC3" w:rsidP="000D5DC3">
      <w:pPr>
        <w:pStyle w:val="ListParagraph"/>
        <w:numPr>
          <w:ilvl w:val="0"/>
          <w:numId w:val="62"/>
        </w:numPr>
        <w:rPr>
          <w:ins w:id="6112" w:author="Andrija Ilic" w:date="2015-09-15T13:42:00Z"/>
        </w:rPr>
        <w:pPrChange w:id="6113" w:author="Andrija Ilic" w:date="2015-09-15T13:40:00Z">
          <w:pPr/>
        </w:pPrChange>
      </w:pPr>
      <w:ins w:id="6114" w:author="Andrija Ilic" w:date="2015-09-15T13:42:00Z">
        <w:r>
          <w:rPr>
            <w:lang w:val="sr-Cyrl-RS"/>
          </w:rPr>
          <w:t>С</w:t>
        </w:r>
        <w:r>
          <w:t xml:space="preserve">истем </w:t>
        </w:r>
        <w:r>
          <w:rPr>
            <w:u w:val="single"/>
            <w:lang w:val="sr-Cyrl-RS"/>
          </w:rPr>
          <w:t>проверава</w:t>
        </w:r>
        <w:r>
          <w:rPr>
            <w:lang w:val="sr-Cyrl-RS"/>
          </w:rPr>
          <w:t xml:space="preserve"> активациони линк</w:t>
        </w:r>
        <w:r>
          <w:t>.</w:t>
        </w:r>
        <w:r>
          <w:rPr>
            <w:lang w:val="sr-Cyrl-RS"/>
          </w:rPr>
          <w:t xml:space="preserve"> </w:t>
        </w:r>
        <w:r>
          <w:t>(СО)</w:t>
        </w:r>
      </w:ins>
    </w:p>
    <w:p w14:paraId="748E6871" w14:textId="523F8B58" w:rsidR="000D5DC3" w:rsidRDefault="000D5DC3" w:rsidP="000D5DC3">
      <w:pPr>
        <w:pStyle w:val="ListParagraph"/>
        <w:numPr>
          <w:ilvl w:val="0"/>
          <w:numId w:val="62"/>
        </w:numPr>
        <w:rPr>
          <w:ins w:id="6115" w:author="Andrija Ilic" w:date="2015-09-15T14:40:00Z"/>
          <w:b/>
        </w:rPr>
        <w:pPrChange w:id="6116" w:author="Andrija Ilic" w:date="2015-09-15T13:43:00Z">
          <w:pPr/>
        </w:pPrChange>
      </w:pPr>
      <w:ins w:id="6117" w:author="Andrija Ilic" w:date="2015-09-15T13:42:00Z">
        <w:r>
          <w:t xml:space="preserve">Систем </w:t>
        </w:r>
        <w:r w:rsidRPr="00A10AA6">
          <w:rPr>
            <w:u w:val="single"/>
          </w:rPr>
          <w:t>приказује</w:t>
        </w:r>
        <w:r>
          <w:t xml:space="preserve"> кориснику поруку о успешној </w:t>
        </w:r>
        <w:r>
          <w:rPr>
            <w:lang w:val="sr-Cyrl-RS"/>
          </w:rPr>
          <w:t>активацији</w:t>
        </w:r>
        <w:r>
          <w:t xml:space="preserve"> и </w:t>
        </w:r>
        <w:r>
          <w:rPr>
            <w:lang w:val="sr-Cyrl-RS"/>
          </w:rPr>
          <w:t>прослеђује поруку кориснику</w:t>
        </w:r>
        <w:r>
          <w:t>.</w:t>
        </w:r>
        <w:r>
          <w:rPr>
            <w:lang w:val="sr-Cyrl-RS"/>
          </w:rPr>
          <w:t xml:space="preserve"> </w:t>
        </w:r>
        <w:r>
          <w:t>(ИА)</w:t>
        </w:r>
      </w:ins>
      <w:ins w:id="6118" w:author="Andrija Ilic" w:date="2015-09-15T13:43:00Z">
        <w:r>
          <w:rPr>
            <w:b/>
          </w:rPr>
          <w:t xml:space="preserve"> </w:t>
        </w:r>
      </w:ins>
    </w:p>
    <w:p w14:paraId="47E8C613" w14:textId="4F347F71" w:rsidR="00767118" w:rsidRDefault="00767118" w:rsidP="00767118">
      <w:pPr>
        <w:pStyle w:val="ListParagraph"/>
        <w:ind w:left="1080"/>
        <w:rPr>
          <w:ins w:id="6119" w:author="Andrija Ilic" w:date="2015-09-15T13:39:00Z"/>
          <w:b/>
        </w:rPr>
        <w:pPrChange w:id="6120" w:author="Andrija Ilic" w:date="2015-09-15T14:40:00Z">
          <w:pPr/>
        </w:pPrChange>
      </w:pPr>
      <w:ins w:id="6121" w:author="Andrija Ilic" w:date="2015-09-15T14:40:00Z">
        <w:r>
          <w:rPr>
            <w:b/>
            <w:noProof/>
          </w:rPr>
          <w:lastRenderedPageBreak/>
          <w:drawing>
            <wp:inline distT="0" distB="0" distL="0" distR="0" wp14:anchorId="2C0A048B" wp14:editId="68602CEA">
              <wp:extent cx="5591955" cy="2857899"/>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Akt2.png"/>
                      <pic:cNvPicPr/>
                    </pic:nvPicPr>
                    <pic:blipFill>
                      <a:blip r:embed="rId98">
                        <a:extLst>
                          <a:ext uri="{28A0092B-C50C-407E-A947-70E740481C1C}">
                            <a14:useLocalDpi xmlns:a14="http://schemas.microsoft.com/office/drawing/2010/main" val="0"/>
                          </a:ext>
                        </a:extLst>
                      </a:blip>
                      <a:stretch>
                        <a:fillRect/>
                      </a:stretch>
                    </pic:blipFill>
                    <pic:spPr>
                      <a:xfrm>
                        <a:off x="0" y="0"/>
                        <a:ext cx="5591955" cy="2857899"/>
                      </a:xfrm>
                      <a:prstGeom prst="rect">
                        <a:avLst/>
                      </a:prstGeom>
                    </pic:spPr>
                  </pic:pic>
                </a:graphicData>
              </a:graphic>
            </wp:inline>
          </w:drawing>
        </w:r>
      </w:ins>
    </w:p>
    <w:p w14:paraId="0425F3AB" w14:textId="77777777" w:rsidR="00E8187C" w:rsidRDefault="00E8187C" w:rsidP="00D9757C">
      <w:pPr>
        <w:rPr>
          <w:ins w:id="6122" w:author="Andrija Ilic" w:date="2015-09-15T13:44:00Z"/>
          <w:b/>
        </w:rPr>
      </w:pPr>
    </w:p>
    <w:p w14:paraId="1DA9002E" w14:textId="7CCABF25" w:rsidR="00D9757C" w:rsidRDefault="00D9757C" w:rsidP="00D9757C">
      <w:pPr>
        <w:rPr>
          <w:ins w:id="6123" w:author="Andrija Ilic" w:date="2015-09-15T13:38:00Z"/>
          <w:b/>
          <w:lang w:val="sr-Cyrl-RS"/>
        </w:rPr>
      </w:pPr>
      <w:ins w:id="6124" w:author="Andrija Ilic" w:date="2015-09-15T13:38:00Z">
        <w:r>
          <w:rPr>
            <w:b/>
          </w:rPr>
          <w:t>Алтернативни сценарио:</w:t>
        </w:r>
      </w:ins>
    </w:p>
    <w:p w14:paraId="79D4277A" w14:textId="77777777" w:rsidR="00D9757C" w:rsidRDefault="00D9757C" w:rsidP="00D9757C">
      <w:pPr>
        <w:ind w:firstLine="720"/>
        <w:rPr>
          <w:ins w:id="6125" w:author="Andrija Ilic" w:date="2015-09-15T14:40:00Z"/>
          <w:sz w:val="22"/>
        </w:rPr>
        <w:pPrChange w:id="6126" w:author="Andrija Ilic" w:date="2015-09-15T13:38:00Z">
          <w:pPr/>
        </w:pPrChange>
      </w:pPr>
      <w:ins w:id="6127" w:author="Andrija Ilic" w:date="2015-09-15T13:38:00Z">
        <w:r>
          <w:t xml:space="preserve">4.1 </w:t>
        </w:r>
        <w:r>
          <w:rPr>
            <w:sz w:val="22"/>
          </w:rPr>
          <w:t>Уколико систем не м</w:t>
        </w:r>
        <w:r>
          <w:rPr>
            <w:sz w:val="22"/>
            <w:lang w:val="sr-Cyrl-RS"/>
          </w:rPr>
          <w:t>о</w:t>
        </w:r>
        <w:r>
          <w:rPr>
            <w:sz w:val="22"/>
          </w:rPr>
          <w:t>же да региструје к</w:t>
        </w:r>
        <w:r>
          <w:rPr>
            <w:sz w:val="22"/>
            <w:lang w:val="sr-Cyrl-RS"/>
          </w:rPr>
          <w:t>о</w:t>
        </w:r>
        <w:r>
          <w:rPr>
            <w:sz w:val="22"/>
          </w:rPr>
          <w:t>рисника, приказује к</w:t>
        </w:r>
        <w:r>
          <w:rPr>
            <w:sz w:val="22"/>
            <w:lang w:val="sr-Cyrl-RS"/>
          </w:rPr>
          <w:t>о</w:t>
        </w:r>
        <w:r>
          <w:rPr>
            <w:sz w:val="22"/>
          </w:rPr>
          <w:t>риснику п</w:t>
        </w:r>
        <w:r>
          <w:rPr>
            <w:sz w:val="22"/>
            <w:lang w:val="sr-Cyrl-RS"/>
          </w:rPr>
          <w:t>о</w:t>
        </w:r>
        <w:r>
          <w:rPr>
            <w:sz w:val="22"/>
          </w:rPr>
          <w:t>руку да не м</w:t>
        </w:r>
        <w:r>
          <w:rPr>
            <w:sz w:val="22"/>
            <w:lang w:val="sr-Cyrl-RS"/>
          </w:rPr>
          <w:t>о</w:t>
        </w:r>
        <w:r>
          <w:rPr>
            <w:sz w:val="22"/>
          </w:rPr>
          <w:t>же да га региструје (ИА). Прекида се изврше</w:t>
        </w:r>
        <w:r>
          <w:rPr>
            <w:sz w:val="22"/>
            <w:lang w:val="sr-Cyrl-RS"/>
          </w:rPr>
          <w:t>њ</w:t>
        </w:r>
        <w:r>
          <w:rPr>
            <w:sz w:val="22"/>
          </w:rPr>
          <w:t>е сценарија.</w:t>
        </w:r>
      </w:ins>
    </w:p>
    <w:p w14:paraId="4CA809C3" w14:textId="04093655" w:rsidR="00767118" w:rsidRDefault="00767118" w:rsidP="00D9757C">
      <w:pPr>
        <w:ind w:firstLine="720"/>
        <w:rPr>
          <w:ins w:id="6128" w:author="Andrija Ilic" w:date="2015-09-15T13:38:00Z"/>
          <w:sz w:val="22"/>
        </w:rPr>
        <w:pPrChange w:id="6129" w:author="Andrija Ilic" w:date="2015-09-15T13:38:00Z">
          <w:pPr/>
        </w:pPrChange>
      </w:pPr>
      <w:ins w:id="6130" w:author="Andrija Ilic" w:date="2015-09-15T14:41:00Z">
        <w:r>
          <w:rPr>
            <w:noProof/>
            <w:sz w:val="22"/>
          </w:rPr>
          <w:lastRenderedPageBreak/>
          <w:drawing>
            <wp:inline distT="0" distB="0" distL="0" distR="0" wp14:anchorId="70760177" wp14:editId="25737852">
              <wp:extent cx="4143953" cy="4925112"/>
              <wp:effectExtent l="0" t="0" r="9525" b="889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Reg3.png"/>
                      <pic:cNvPicPr/>
                    </pic:nvPicPr>
                    <pic:blipFill>
                      <a:blip r:embed="rId99">
                        <a:extLst>
                          <a:ext uri="{28A0092B-C50C-407E-A947-70E740481C1C}">
                            <a14:useLocalDpi xmlns:a14="http://schemas.microsoft.com/office/drawing/2010/main" val="0"/>
                          </a:ext>
                        </a:extLst>
                      </a:blip>
                      <a:stretch>
                        <a:fillRect/>
                      </a:stretch>
                    </pic:blipFill>
                    <pic:spPr>
                      <a:xfrm>
                        <a:off x="0" y="0"/>
                        <a:ext cx="4143953" cy="4925112"/>
                      </a:xfrm>
                      <a:prstGeom prst="rect">
                        <a:avLst/>
                      </a:prstGeom>
                    </pic:spPr>
                  </pic:pic>
                </a:graphicData>
              </a:graphic>
            </wp:inline>
          </w:drawing>
        </w:r>
      </w:ins>
    </w:p>
    <w:p w14:paraId="2E848F9B" w14:textId="5AFB7BD7" w:rsidR="00D9757C" w:rsidRDefault="00D9757C" w:rsidP="00D9757C">
      <w:pPr>
        <w:ind w:firstLine="720"/>
        <w:rPr>
          <w:ins w:id="6131" w:author="Andrija Ilic" w:date="2015-09-15T14:41:00Z"/>
          <w:sz w:val="22"/>
          <w:lang w:val="sr-Cyrl-RS"/>
        </w:rPr>
        <w:pPrChange w:id="6132" w:author="Andrija Ilic" w:date="2015-09-15T13:38:00Z">
          <w:pPr/>
        </w:pPrChange>
      </w:pPr>
      <w:ins w:id="6133" w:author="Andrija Ilic" w:date="2015-09-15T13:38:00Z">
        <w:r>
          <w:rPr>
            <w:sz w:val="22"/>
            <w:lang w:val="sr-Cyrl-RS"/>
          </w:rPr>
          <w:t>8.1 Уколико активациони линк није валидан систем приказује поруку о неуспешној активацији (ИА). Прекида се извршење сценарија.</w:t>
        </w:r>
      </w:ins>
    </w:p>
    <w:p w14:paraId="59DBA42D" w14:textId="0903F7D3" w:rsidR="00767118" w:rsidRDefault="00767118" w:rsidP="00D9757C">
      <w:pPr>
        <w:ind w:firstLine="720"/>
        <w:rPr>
          <w:ins w:id="6134" w:author="Andrija Ilic" w:date="2015-09-15T14:42:00Z"/>
          <w:b/>
          <w:lang w:val="sr-Cyrl-RS"/>
        </w:rPr>
        <w:pPrChange w:id="6135" w:author="Andrija Ilic" w:date="2015-09-15T13:38:00Z">
          <w:pPr/>
        </w:pPrChange>
      </w:pPr>
      <w:ins w:id="6136" w:author="Andrija Ilic" w:date="2015-09-15T14:41:00Z">
        <w:r>
          <w:rPr>
            <w:b/>
            <w:noProof/>
          </w:rPr>
          <w:drawing>
            <wp:inline distT="0" distB="0" distL="0" distR="0" wp14:anchorId="784717EA" wp14:editId="6AF8222F">
              <wp:extent cx="5487166" cy="2772162"/>
              <wp:effectExtent l="0" t="0" r="0" b="95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Akt3.png"/>
                      <pic:cNvPicPr/>
                    </pic:nvPicPr>
                    <pic:blipFill>
                      <a:blip r:embed="rId100">
                        <a:extLst>
                          <a:ext uri="{28A0092B-C50C-407E-A947-70E740481C1C}">
                            <a14:useLocalDpi xmlns:a14="http://schemas.microsoft.com/office/drawing/2010/main" val="0"/>
                          </a:ext>
                        </a:extLst>
                      </a:blip>
                      <a:stretch>
                        <a:fillRect/>
                      </a:stretch>
                    </pic:blipFill>
                    <pic:spPr>
                      <a:xfrm>
                        <a:off x="0" y="0"/>
                        <a:ext cx="5487166" cy="2772162"/>
                      </a:xfrm>
                      <a:prstGeom prst="rect">
                        <a:avLst/>
                      </a:prstGeom>
                    </pic:spPr>
                  </pic:pic>
                </a:graphicData>
              </a:graphic>
            </wp:inline>
          </w:drawing>
        </w:r>
      </w:ins>
    </w:p>
    <w:p w14:paraId="205DF9B1" w14:textId="77777777" w:rsidR="00BC2A3F" w:rsidRDefault="00BC2A3F" w:rsidP="00BC2A3F">
      <w:pPr>
        <w:rPr>
          <w:ins w:id="6137" w:author="Andrija Ilic" w:date="2015-09-15T14:42:00Z"/>
          <w:b/>
        </w:rPr>
      </w:pPr>
    </w:p>
    <w:p w14:paraId="0774E39F" w14:textId="77777777" w:rsidR="00BC2A3F" w:rsidRPr="00BF52FA" w:rsidRDefault="00BC2A3F" w:rsidP="00BC2A3F">
      <w:pPr>
        <w:rPr>
          <w:ins w:id="6138" w:author="Andrija Ilic" w:date="2015-09-15T14:42:00Z"/>
          <w:b/>
        </w:rPr>
      </w:pPr>
      <w:ins w:id="6139" w:author="Andrija Ilic" w:date="2015-09-15T14:42:00Z">
        <w:r w:rsidRPr="005B6BA2">
          <w:rPr>
            <w:b/>
          </w:rPr>
          <w:lastRenderedPageBreak/>
          <w:t xml:space="preserve">Случај коришћења </w:t>
        </w:r>
        <w:r>
          <w:rPr>
            <w:b/>
          </w:rPr>
          <w:t>2</w:t>
        </w:r>
        <w:r w:rsidRPr="005B6BA2">
          <w:rPr>
            <w:b/>
          </w:rPr>
          <w:t xml:space="preserve">: </w:t>
        </w:r>
        <w:r>
          <w:rPr>
            <w:b/>
          </w:rPr>
          <w:t>Измена података о кориснику</w:t>
        </w:r>
      </w:ins>
    </w:p>
    <w:p w14:paraId="2A4D0116" w14:textId="77777777" w:rsidR="00BC2A3F" w:rsidRPr="00C90CF7" w:rsidRDefault="00BC2A3F" w:rsidP="00BC2A3F">
      <w:pPr>
        <w:rPr>
          <w:ins w:id="6140" w:author="Andrija Ilic" w:date="2015-09-15T14:42:00Z"/>
        </w:rPr>
      </w:pPr>
      <w:ins w:id="6141" w:author="Andrija Ilic" w:date="2015-09-15T14:42:00Z">
        <w:r>
          <w:rPr>
            <w:b/>
          </w:rPr>
          <w:t>Назив СК</w:t>
        </w:r>
        <w:proofErr w:type="gramStart"/>
        <w:r>
          <w:rPr>
            <w:b/>
          </w:rPr>
          <w:t>:</w:t>
        </w:r>
        <w:proofErr w:type="gramEnd"/>
        <w:r>
          <w:rPr>
            <w:b/>
          </w:rPr>
          <w:br/>
        </w:r>
        <w:r>
          <w:t>Измена података о кориснику</w:t>
        </w:r>
      </w:ins>
    </w:p>
    <w:p w14:paraId="672F76EA" w14:textId="77777777" w:rsidR="00BC2A3F" w:rsidRDefault="00BC2A3F" w:rsidP="00BC2A3F">
      <w:pPr>
        <w:rPr>
          <w:ins w:id="6142" w:author="Andrija Ilic" w:date="2015-09-15T14:42:00Z"/>
        </w:rPr>
      </w:pPr>
      <w:ins w:id="6143" w:author="Andrija Ilic" w:date="2015-09-15T14:42:00Z">
        <w:r>
          <w:rPr>
            <w:b/>
          </w:rPr>
          <w:t>Учесници CК</w:t>
        </w:r>
        <w:proofErr w:type="gramStart"/>
        <w:r>
          <w:rPr>
            <w:b/>
          </w:rPr>
          <w:t>:</w:t>
        </w:r>
        <w:proofErr w:type="gramEnd"/>
        <w:r>
          <w:rPr>
            <w:b/>
          </w:rPr>
          <w:br/>
        </w:r>
        <w:r>
          <w:t>Корисник и програм</w:t>
        </w:r>
      </w:ins>
    </w:p>
    <w:p w14:paraId="22F1EB9E" w14:textId="77777777" w:rsidR="00BC2A3F" w:rsidRDefault="00BC2A3F" w:rsidP="00BC2A3F">
      <w:pPr>
        <w:rPr>
          <w:ins w:id="6144" w:author="Andrija Ilic" w:date="2015-09-15T14:42:00Z"/>
        </w:rPr>
      </w:pPr>
      <w:ins w:id="6145" w:author="Andrija Ilic" w:date="2015-09-15T14:42:00Z">
        <w:r>
          <w:rPr>
            <w:b/>
          </w:rPr>
          <w:t>Предуслов</w:t>
        </w:r>
        <w:proofErr w:type="gramStart"/>
        <w:r>
          <w:rPr>
            <w:b/>
          </w:rPr>
          <w:t>:</w:t>
        </w:r>
        <w:proofErr w:type="gramEnd"/>
        <w:r>
          <w:rPr>
            <w:b/>
          </w:rPr>
          <w:br/>
        </w:r>
        <w:r>
          <w:t>Корисник је пријављен на систем</w:t>
        </w:r>
      </w:ins>
    </w:p>
    <w:p w14:paraId="35E8C27F" w14:textId="77777777" w:rsidR="00BC2A3F" w:rsidRDefault="00BC2A3F" w:rsidP="00BC2A3F">
      <w:pPr>
        <w:rPr>
          <w:ins w:id="6146" w:author="Andrija Ilic" w:date="2015-09-15T14:42:00Z"/>
          <w:b/>
        </w:rPr>
      </w:pPr>
      <w:ins w:id="6147" w:author="Andrija Ilic" w:date="2015-09-15T14:42:00Z">
        <w:r>
          <w:rPr>
            <w:b/>
          </w:rPr>
          <w:t>Основни сценарио СК</w:t>
        </w:r>
      </w:ins>
    </w:p>
    <w:p w14:paraId="3D7A6185" w14:textId="77777777" w:rsidR="00BC2A3F" w:rsidRDefault="00BC2A3F" w:rsidP="00BC2A3F">
      <w:pPr>
        <w:pStyle w:val="ListParagraph"/>
        <w:numPr>
          <w:ilvl w:val="0"/>
          <w:numId w:val="63"/>
        </w:numPr>
        <w:rPr>
          <w:ins w:id="6148" w:author="Andrija Ilic" w:date="2015-09-15T14:47:00Z"/>
        </w:rPr>
      </w:pPr>
      <w:ins w:id="6149" w:author="Andrija Ilic" w:date="2015-09-15T14:42:00Z">
        <w:r>
          <w:rPr>
            <w:lang w:val="sr-Cyrl-RS"/>
          </w:rPr>
          <w:t>Корисник</w:t>
        </w:r>
        <w:r>
          <w:t xml:space="preserve"> </w:t>
        </w:r>
        <w:r w:rsidRPr="007268A5">
          <w:rPr>
            <w:u w:val="single"/>
          </w:rPr>
          <w:t>уноси</w:t>
        </w:r>
        <w:r>
          <w:t xml:space="preserve"> измењене податке</w:t>
        </w:r>
        <w:r>
          <w:rPr>
            <w:lang w:val="sr-Cyrl-RS"/>
          </w:rPr>
          <w:t>.</w:t>
        </w:r>
        <w:r>
          <w:t xml:space="preserve"> (АПУСО)</w:t>
        </w:r>
      </w:ins>
    </w:p>
    <w:p w14:paraId="5A0EBA43" w14:textId="32E516F8" w:rsidR="00E46808" w:rsidRDefault="00E46808" w:rsidP="00E46808">
      <w:pPr>
        <w:pStyle w:val="ListParagraph"/>
        <w:rPr>
          <w:ins w:id="6150" w:author="Andrija Ilic" w:date="2015-09-15T14:42:00Z"/>
        </w:rPr>
        <w:pPrChange w:id="6151" w:author="Andrija Ilic" w:date="2015-09-15T14:47:00Z">
          <w:pPr>
            <w:pStyle w:val="ListParagraph"/>
            <w:numPr>
              <w:numId w:val="63"/>
            </w:numPr>
            <w:ind w:hanging="360"/>
          </w:pPr>
        </w:pPrChange>
      </w:pPr>
      <w:ins w:id="6152" w:author="Andrija Ilic" w:date="2015-09-15T14:47:00Z">
        <w:r>
          <w:rPr>
            <w:noProof/>
          </w:rPr>
          <w:drawing>
            <wp:inline distT="0" distB="0" distL="0" distR="0" wp14:anchorId="19AF072F" wp14:editId="63DB1DF9">
              <wp:extent cx="5732145" cy="3020060"/>
              <wp:effectExtent l="0" t="0" r="1905" b="889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edit1.png"/>
                      <pic:cNvPicPr/>
                    </pic:nvPicPr>
                    <pic:blipFill>
                      <a:blip r:embed="rId101">
                        <a:extLst>
                          <a:ext uri="{28A0092B-C50C-407E-A947-70E740481C1C}">
                            <a14:useLocalDpi xmlns:a14="http://schemas.microsoft.com/office/drawing/2010/main" val="0"/>
                          </a:ext>
                        </a:extLst>
                      </a:blip>
                      <a:stretch>
                        <a:fillRect/>
                      </a:stretch>
                    </pic:blipFill>
                    <pic:spPr>
                      <a:xfrm>
                        <a:off x="0" y="0"/>
                        <a:ext cx="5732145" cy="3020060"/>
                      </a:xfrm>
                      <a:prstGeom prst="rect">
                        <a:avLst/>
                      </a:prstGeom>
                    </pic:spPr>
                  </pic:pic>
                </a:graphicData>
              </a:graphic>
            </wp:inline>
          </w:drawing>
        </w:r>
      </w:ins>
    </w:p>
    <w:p w14:paraId="1AFC0DED" w14:textId="77777777" w:rsidR="00BC2A3F" w:rsidRDefault="00BC2A3F" w:rsidP="00BC2A3F">
      <w:pPr>
        <w:pStyle w:val="ListParagraph"/>
        <w:numPr>
          <w:ilvl w:val="0"/>
          <w:numId w:val="63"/>
        </w:numPr>
        <w:rPr>
          <w:ins w:id="6153" w:author="Andrija Ilic" w:date="2015-09-15T14:42:00Z"/>
        </w:rPr>
      </w:pPr>
      <w:ins w:id="6154" w:author="Andrija Ilic" w:date="2015-09-15T14:42:00Z">
        <w:r>
          <w:rPr>
            <w:lang w:val="sr-Cyrl-RS"/>
          </w:rPr>
          <w:t>Корисник</w:t>
        </w:r>
        <w:r>
          <w:t xml:space="preserve"> </w:t>
        </w:r>
        <w:r w:rsidRPr="007268A5">
          <w:rPr>
            <w:u w:val="single"/>
          </w:rPr>
          <w:t>позива систем</w:t>
        </w:r>
        <w:r>
          <w:t xml:space="preserve"> да </w:t>
        </w:r>
        <w:r w:rsidRPr="00AF10E0">
          <w:rPr>
            <w:u w:val="single"/>
          </w:rPr>
          <w:t>измени</w:t>
        </w:r>
        <w:r>
          <w:t xml:space="preserve"> податке</w:t>
        </w:r>
        <w:r>
          <w:rPr>
            <w:lang w:val="sr-Cyrl-RS"/>
          </w:rPr>
          <w:t xml:space="preserve"> за корисника. </w:t>
        </w:r>
        <w:r>
          <w:t>(АПСО)</w:t>
        </w:r>
      </w:ins>
    </w:p>
    <w:p w14:paraId="52AEF212" w14:textId="77777777" w:rsidR="00BC2A3F" w:rsidRDefault="00BC2A3F" w:rsidP="00BC2A3F">
      <w:pPr>
        <w:pStyle w:val="ListParagraph"/>
        <w:numPr>
          <w:ilvl w:val="0"/>
          <w:numId w:val="63"/>
        </w:numPr>
        <w:rPr>
          <w:ins w:id="6155" w:author="Andrija Ilic" w:date="2015-09-15T14:42:00Z"/>
        </w:rPr>
      </w:pPr>
      <w:ins w:id="6156" w:author="Andrija Ilic" w:date="2015-09-15T14:42:00Z">
        <w:r>
          <w:t xml:space="preserve">Систем </w:t>
        </w:r>
        <w:r>
          <w:rPr>
            <w:u w:val="single"/>
            <w:lang w:val="sr-Cyrl-RS"/>
          </w:rPr>
          <w:t>чува</w:t>
        </w:r>
        <w:r w:rsidRPr="00AF10E0">
          <w:t xml:space="preserve"> податк</w:t>
        </w:r>
        <w:r>
          <w:rPr>
            <w:lang w:val="sr-Cyrl-RS"/>
          </w:rPr>
          <w:t>е</w:t>
        </w:r>
        <w:r w:rsidRPr="00AF10E0">
          <w:t xml:space="preserve"> о кориснику</w:t>
        </w:r>
        <w:r w:rsidRPr="00AF10E0">
          <w:rPr>
            <w:lang w:val="sr-Cyrl-RS"/>
          </w:rPr>
          <w:t>.</w:t>
        </w:r>
        <w:r w:rsidRPr="00B63789">
          <w:t xml:space="preserve"> </w:t>
        </w:r>
        <w:r>
          <w:t>(СО)</w:t>
        </w:r>
      </w:ins>
    </w:p>
    <w:p w14:paraId="1C89867D" w14:textId="77777777" w:rsidR="00BC2A3F" w:rsidRDefault="00BC2A3F" w:rsidP="00BC2A3F">
      <w:pPr>
        <w:pStyle w:val="ListParagraph"/>
        <w:numPr>
          <w:ilvl w:val="0"/>
          <w:numId w:val="63"/>
        </w:numPr>
        <w:rPr>
          <w:ins w:id="6157" w:author="Andrija Ilic" w:date="2015-09-15T14:47:00Z"/>
        </w:rPr>
      </w:pPr>
      <w:ins w:id="6158" w:author="Andrija Ilic" w:date="2015-09-15T14:42:00Z">
        <w:r>
          <w:t xml:space="preserve">Систем </w:t>
        </w:r>
        <w:r w:rsidRPr="00F81F28">
          <w:rPr>
            <w:u w:val="single"/>
          </w:rPr>
          <w:t>приказује</w:t>
        </w:r>
        <w:r>
          <w:t xml:space="preserve"> корисник</w:t>
        </w:r>
        <w:r>
          <w:rPr>
            <w:lang w:val="sr-Cyrl-RS"/>
          </w:rPr>
          <w:t>а</w:t>
        </w:r>
        <w:r>
          <w:t xml:space="preserve"> са измењеним подацима</w:t>
        </w:r>
        <w:r>
          <w:rPr>
            <w:lang w:val="sr-Cyrl-RS"/>
          </w:rPr>
          <w:t>.</w:t>
        </w:r>
        <w:r>
          <w:t xml:space="preserve"> (ИА)</w:t>
        </w:r>
      </w:ins>
    </w:p>
    <w:p w14:paraId="6819B4DE" w14:textId="5A93EB76" w:rsidR="00E46808" w:rsidRDefault="00E46808" w:rsidP="00E46808">
      <w:pPr>
        <w:pStyle w:val="ListParagraph"/>
        <w:rPr>
          <w:ins w:id="6159" w:author="Andrija Ilic" w:date="2015-09-15T14:42:00Z"/>
        </w:rPr>
        <w:pPrChange w:id="6160" w:author="Andrija Ilic" w:date="2015-09-15T14:47:00Z">
          <w:pPr>
            <w:pStyle w:val="ListParagraph"/>
            <w:numPr>
              <w:numId w:val="63"/>
            </w:numPr>
            <w:ind w:hanging="360"/>
          </w:pPr>
        </w:pPrChange>
      </w:pPr>
      <w:ins w:id="6161" w:author="Andrija Ilic" w:date="2015-09-15T14:47:00Z">
        <w:r>
          <w:rPr>
            <w:noProof/>
          </w:rPr>
          <w:lastRenderedPageBreak/>
          <w:drawing>
            <wp:inline distT="0" distB="0" distL="0" distR="0" wp14:anchorId="77BCF99C" wp14:editId="2CFEF6EF">
              <wp:extent cx="4944165" cy="3315163"/>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edit2.png"/>
                      <pic:cNvPicPr/>
                    </pic:nvPicPr>
                    <pic:blipFill>
                      <a:blip r:embed="rId102">
                        <a:extLst>
                          <a:ext uri="{28A0092B-C50C-407E-A947-70E740481C1C}">
                            <a14:useLocalDpi xmlns:a14="http://schemas.microsoft.com/office/drawing/2010/main" val="0"/>
                          </a:ext>
                        </a:extLst>
                      </a:blip>
                      <a:stretch>
                        <a:fillRect/>
                      </a:stretch>
                    </pic:blipFill>
                    <pic:spPr>
                      <a:xfrm>
                        <a:off x="0" y="0"/>
                        <a:ext cx="4944165" cy="3315163"/>
                      </a:xfrm>
                      <a:prstGeom prst="rect">
                        <a:avLst/>
                      </a:prstGeom>
                    </pic:spPr>
                  </pic:pic>
                </a:graphicData>
              </a:graphic>
            </wp:inline>
          </w:drawing>
        </w:r>
      </w:ins>
    </w:p>
    <w:p w14:paraId="62F93D1A" w14:textId="77777777" w:rsidR="00BC2A3F" w:rsidRDefault="00BC2A3F" w:rsidP="00BC2A3F">
      <w:pPr>
        <w:rPr>
          <w:ins w:id="6162" w:author="Andrija Ilic" w:date="2015-09-15T14:42:00Z"/>
          <w:b/>
        </w:rPr>
      </w:pPr>
      <w:ins w:id="6163" w:author="Andrija Ilic" w:date="2015-09-15T14:42:00Z">
        <w:r>
          <w:rPr>
            <w:b/>
          </w:rPr>
          <w:t>Алтернативни сценарио:</w:t>
        </w:r>
      </w:ins>
    </w:p>
    <w:p w14:paraId="0EAA0A88" w14:textId="2B1E9D30" w:rsidR="00BC2A3F" w:rsidRDefault="00BC2A3F" w:rsidP="00BC2A3F">
      <w:pPr>
        <w:ind w:firstLine="720"/>
        <w:rPr>
          <w:ins w:id="6164" w:author="Andrija Ilic" w:date="2015-09-15T14:42:00Z"/>
        </w:rPr>
      </w:pPr>
      <w:ins w:id="6165" w:author="Andrija Ilic" w:date="2015-09-15T14:42:00Z">
        <w:r>
          <w:t xml:space="preserve">4.1 Систем </w:t>
        </w:r>
        <w:r w:rsidRPr="00F81F28">
          <w:rPr>
            <w:u w:val="single"/>
          </w:rPr>
          <w:t>приказ</w:t>
        </w:r>
      </w:ins>
      <w:ins w:id="6166" w:author="Andrija Ilic" w:date="2015-09-15T14:52:00Z">
        <w:r w:rsidR="007339A9">
          <w:rPr>
            <w:u w:val="single"/>
            <w:lang w:val="sr-Cyrl-RS"/>
          </w:rPr>
          <w:t>у</w:t>
        </w:r>
      </w:ins>
      <w:ins w:id="6167" w:author="Andrija Ilic" w:date="2015-09-15T14:42:00Z">
        <w:r w:rsidRPr="00F81F28">
          <w:rPr>
            <w:u w:val="single"/>
          </w:rPr>
          <w:t xml:space="preserve">је </w:t>
        </w:r>
        <w:r>
          <w:t>поруку о грешци при измени података за корисника. (ИА) Прекида се извршење.</w:t>
        </w:r>
      </w:ins>
    </w:p>
    <w:p w14:paraId="5DFE7FAC" w14:textId="03529533" w:rsidR="00BC2A3F" w:rsidRDefault="007339A9" w:rsidP="00D9757C">
      <w:pPr>
        <w:ind w:firstLine="720"/>
        <w:rPr>
          <w:ins w:id="6168" w:author="Andrija Ilic" w:date="2015-09-15T14:54:00Z"/>
          <w:b/>
          <w:lang w:val="sr-Cyrl-RS"/>
        </w:rPr>
        <w:pPrChange w:id="6169" w:author="Andrija Ilic" w:date="2015-09-15T13:38:00Z">
          <w:pPr/>
        </w:pPrChange>
      </w:pPr>
      <w:ins w:id="6170" w:author="Andrija Ilic" w:date="2015-09-15T14:53:00Z">
        <w:r>
          <w:rPr>
            <w:b/>
            <w:noProof/>
          </w:rPr>
          <w:drawing>
            <wp:inline distT="0" distB="0" distL="0" distR="0" wp14:anchorId="12328A04" wp14:editId="57A2F6F2">
              <wp:extent cx="4486901" cy="3077004"/>
              <wp:effectExtent l="0" t="0" r="9525" b="952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edit3.png"/>
                      <pic:cNvPicPr/>
                    </pic:nvPicPr>
                    <pic:blipFill>
                      <a:blip r:embed="rId103">
                        <a:extLst>
                          <a:ext uri="{28A0092B-C50C-407E-A947-70E740481C1C}">
                            <a14:useLocalDpi xmlns:a14="http://schemas.microsoft.com/office/drawing/2010/main" val="0"/>
                          </a:ext>
                        </a:extLst>
                      </a:blip>
                      <a:stretch>
                        <a:fillRect/>
                      </a:stretch>
                    </pic:blipFill>
                    <pic:spPr>
                      <a:xfrm>
                        <a:off x="0" y="0"/>
                        <a:ext cx="4486901" cy="3077004"/>
                      </a:xfrm>
                      <a:prstGeom prst="rect">
                        <a:avLst/>
                      </a:prstGeom>
                    </pic:spPr>
                  </pic:pic>
                </a:graphicData>
              </a:graphic>
            </wp:inline>
          </w:drawing>
        </w:r>
      </w:ins>
    </w:p>
    <w:p w14:paraId="41FE3F54" w14:textId="77777777" w:rsidR="007973E3" w:rsidRPr="00AF10E0" w:rsidRDefault="007973E3" w:rsidP="007973E3">
      <w:pPr>
        <w:rPr>
          <w:ins w:id="6171" w:author="Andrija Ilic" w:date="2015-09-15T14:54:00Z"/>
          <w:b/>
          <w:lang w:val="sr-Cyrl-RS"/>
        </w:rPr>
      </w:pPr>
      <w:ins w:id="6172" w:author="Andrija Ilic" w:date="2015-09-15T14:54:00Z">
        <w:r w:rsidRPr="005B6BA2">
          <w:rPr>
            <w:b/>
          </w:rPr>
          <w:t xml:space="preserve">Случај коришћења </w:t>
        </w:r>
        <w:r>
          <w:rPr>
            <w:b/>
          </w:rPr>
          <w:t>3</w:t>
        </w:r>
        <w:r w:rsidRPr="005B6BA2">
          <w:rPr>
            <w:b/>
          </w:rPr>
          <w:t xml:space="preserve">: </w:t>
        </w:r>
        <w:r>
          <w:rPr>
            <w:b/>
          </w:rPr>
          <w:t xml:space="preserve">Преглед </w:t>
        </w:r>
        <w:r>
          <w:rPr>
            <w:b/>
            <w:lang w:val="sr-Cyrl-RS"/>
          </w:rPr>
          <w:t>активности корисника</w:t>
        </w:r>
      </w:ins>
    </w:p>
    <w:p w14:paraId="51D04318" w14:textId="77777777" w:rsidR="007973E3" w:rsidRPr="007268A5" w:rsidRDefault="007973E3" w:rsidP="007973E3">
      <w:pPr>
        <w:rPr>
          <w:ins w:id="6173" w:author="Andrija Ilic" w:date="2015-09-15T14:54:00Z"/>
          <w:b/>
          <w:lang w:val="sr-Cyrl-RS"/>
        </w:rPr>
      </w:pPr>
      <w:ins w:id="6174" w:author="Andrija Ilic" w:date="2015-09-15T14:54:00Z">
        <w:r>
          <w:rPr>
            <w:b/>
          </w:rPr>
          <w:t>Назив СК</w:t>
        </w:r>
        <w:proofErr w:type="gramStart"/>
        <w:r>
          <w:rPr>
            <w:b/>
          </w:rPr>
          <w:t>:</w:t>
        </w:r>
        <w:proofErr w:type="gramEnd"/>
        <w:r>
          <w:rPr>
            <w:b/>
          </w:rPr>
          <w:br/>
        </w:r>
        <w:r w:rsidRPr="00AF10E0">
          <w:t xml:space="preserve">Преглед </w:t>
        </w:r>
        <w:r w:rsidRPr="00AF10E0">
          <w:rPr>
            <w:lang w:val="sr-Cyrl-RS"/>
          </w:rPr>
          <w:t>активности корисника</w:t>
        </w:r>
      </w:ins>
    </w:p>
    <w:p w14:paraId="3DAAD7CB" w14:textId="77777777" w:rsidR="007973E3" w:rsidRDefault="007973E3" w:rsidP="007973E3">
      <w:pPr>
        <w:rPr>
          <w:ins w:id="6175" w:author="Andrija Ilic" w:date="2015-09-15T14:54:00Z"/>
        </w:rPr>
      </w:pPr>
      <w:ins w:id="6176" w:author="Andrija Ilic" w:date="2015-09-15T14:54:00Z">
        <w:r>
          <w:rPr>
            <w:b/>
          </w:rPr>
          <w:t>Учесници CК</w:t>
        </w:r>
        <w:proofErr w:type="gramStart"/>
        <w:r>
          <w:rPr>
            <w:b/>
          </w:rPr>
          <w:t>:</w:t>
        </w:r>
        <w:proofErr w:type="gramEnd"/>
        <w:r>
          <w:rPr>
            <w:b/>
          </w:rPr>
          <w:br/>
        </w:r>
        <w:r>
          <w:t>Корисник и програм</w:t>
        </w:r>
      </w:ins>
    </w:p>
    <w:p w14:paraId="5E256C0C" w14:textId="77777777" w:rsidR="007973E3" w:rsidRDefault="007973E3" w:rsidP="007973E3">
      <w:pPr>
        <w:rPr>
          <w:ins w:id="6177" w:author="Andrija Ilic" w:date="2015-09-15T14:54:00Z"/>
        </w:rPr>
      </w:pPr>
      <w:ins w:id="6178" w:author="Andrija Ilic" w:date="2015-09-15T14:54:00Z">
        <w:r>
          <w:rPr>
            <w:b/>
          </w:rPr>
          <w:lastRenderedPageBreak/>
          <w:t>Предуслов</w:t>
        </w:r>
        <w:proofErr w:type="gramStart"/>
        <w:r>
          <w:rPr>
            <w:b/>
          </w:rPr>
          <w:t>:</w:t>
        </w:r>
        <w:proofErr w:type="gramEnd"/>
        <w:r>
          <w:rPr>
            <w:b/>
          </w:rPr>
          <w:br/>
        </w:r>
        <w:r>
          <w:t>Корисник је пријављен на систем</w:t>
        </w:r>
      </w:ins>
    </w:p>
    <w:p w14:paraId="5CAEF860" w14:textId="77777777" w:rsidR="007973E3" w:rsidRDefault="007973E3" w:rsidP="007973E3">
      <w:pPr>
        <w:rPr>
          <w:ins w:id="6179" w:author="Andrija Ilic" w:date="2015-09-15T14:54:00Z"/>
          <w:b/>
        </w:rPr>
      </w:pPr>
      <w:ins w:id="6180" w:author="Andrija Ilic" w:date="2015-09-15T14:54:00Z">
        <w:r>
          <w:rPr>
            <w:b/>
          </w:rPr>
          <w:t>Основни сценарио СК</w:t>
        </w:r>
      </w:ins>
    </w:p>
    <w:p w14:paraId="3F7B69EB" w14:textId="77777777" w:rsidR="007973E3" w:rsidRDefault="007973E3" w:rsidP="007973E3">
      <w:pPr>
        <w:pStyle w:val="ListParagraph"/>
        <w:numPr>
          <w:ilvl w:val="0"/>
          <w:numId w:val="64"/>
        </w:numPr>
        <w:rPr>
          <w:ins w:id="6181" w:author="Andrija Ilic" w:date="2015-09-15T15:00:00Z"/>
        </w:rPr>
      </w:pPr>
      <w:ins w:id="6182" w:author="Andrija Ilic" w:date="2015-09-15T14:54:00Z">
        <w:r>
          <w:t xml:space="preserve">Корисник </w:t>
        </w:r>
        <w:r w:rsidRPr="00F81F28">
          <w:rPr>
            <w:u w:val="single"/>
          </w:rPr>
          <w:t>уноси</w:t>
        </w:r>
        <w:r w:rsidRPr="00AF10E0">
          <w:t xml:space="preserve"> критеријум</w:t>
        </w:r>
        <w:r>
          <w:t xml:space="preserve"> за претрагу </w:t>
        </w:r>
        <w:r>
          <w:rPr>
            <w:lang w:val="sr-Cyrl-RS"/>
          </w:rPr>
          <w:t>активности.</w:t>
        </w:r>
        <w:r>
          <w:t xml:space="preserve"> (АПУСО)</w:t>
        </w:r>
      </w:ins>
    </w:p>
    <w:p w14:paraId="6D181C52" w14:textId="0B627394" w:rsidR="007973E3" w:rsidRDefault="007973E3" w:rsidP="007973E3">
      <w:pPr>
        <w:pStyle w:val="ListParagraph"/>
        <w:rPr>
          <w:ins w:id="6183" w:author="Andrija Ilic" w:date="2015-09-15T14:54:00Z"/>
        </w:rPr>
        <w:pPrChange w:id="6184" w:author="Andrija Ilic" w:date="2015-09-15T15:00:00Z">
          <w:pPr>
            <w:pStyle w:val="ListParagraph"/>
            <w:numPr>
              <w:numId w:val="64"/>
            </w:numPr>
            <w:ind w:hanging="360"/>
          </w:pPr>
        </w:pPrChange>
      </w:pPr>
      <w:ins w:id="6185" w:author="Andrija Ilic" w:date="2015-09-15T15:00:00Z">
        <w:r>
          <w:rPr>
            <w:noProof/>
          </w:rPr>
          <w:drawing>
            <wp:inline distT="0" distB="0" distL="0" distR="0" wp14:anchorId="5AF8A52B" wp14:editId="6C5A1C7F">
              <wp:extent cx="3229426" cy="1505160"/>
              <wp:effectExtent l="0" t="0" r="952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приказакт1.png"/>
                      <pic:cNvPicPr/>
                    </pic:nvPicPr>
                    <pic:blipFill>
                      <a:blip r:embed="rId104">
                        <a:extLst>
                          <a:ext uri="{28A0092B-C50C-407E-A947-70E740481C1C}">
                            <a14:useLocalDpi xmlns:a14="http://schemas.microsoft.com/office/drawing/2010/main" val="0"/>
                          </a:ext>
                        </a:extLst>
                      </a:blip>
                      <a:stretch>
                        <a:fillRect/>
                      </a:stretch>
                    </pic:blipFill>
                    <pic:spPr>
                      <a:xfrm>
                        <a:off x="0" y="0"/>
                        <a:ext cx="3229426" cy="1505160"/>
                      </a:xfrm>
                      <a:prstGeom prst="rect">
                        <a:avLst/>
                      </a:prstGeom>
                    </pic:spPr>
                  </pic:pic>
                </a:graphicData>
              </a:graphic>
            </wp:inline>
          </w:drawing>
        </w:r>
      </w:ins>
    </w:p>
    <w:p w14:paraId="7C9B3D8D" w14:textId="77777777" w:rsidR="007973E3" w:rsidRDefault="007973E3" w:rsidP="007973E3">
      <w:pPr>
        <w:pStyle w:val="ListParagraph"/>
        <w:numPr>
          <w:ilvl w:val="0"/>
          <w:numId w:val="64"/>
        </w:numPr>
        <w:rPr>
          <w:ins w:id="6186" w:author="Andrija Ilic" w:date="2015-09-15T14:54:00Z"/>
        </w:rPr>
      </w:pPr>
      <w:ins w:id="6187" w:author="Andrija Ilic" w:date="2015-09-15T14:54:00Z">
        <w:r>
          <w:t xml:space="preserve">Корисник </w:t>
        </w:r>
        <w:r w:rsidRPr="00AF10E0">
          <w:rPr>
            <w:u w:val="single"/>
          </w:rPr>
          <w:t>позива</w:t>
        </w:r>
        <w:r>
          <w:t xml:space="preserve"> систем </w:t>
        </w:r>
        <w:r w:rsidRPr="00AF10E0">
          <w:t xml:space="preserve">да </w:t>
        </w:r>
        <w:r>
          <w:rPr>
            <w:u w:val="single"/>
          </w:rPr>
          <w:t>пр</w:t>
        </w:r>
        <w:r w:rsidRPr="00F81F28">
          <w:rPr>
            <w:u w:val="single"/>
          </w:rPr>
          <w:t>икаже</w:t>
        </w:r>
        <w:r>
          <w:t xml:space="preserve"> све </w:t>
        </w:r>
        <w:r>
          <w:rPr>
            <w:lang w:val="sr-Cyrl-RS"/>
          </w:rPr>
          <w:t>активности</w:t>
        </w:r>
        <w:r>
          <w:t xml:space="preserve"> који одговарају критеријуму претраге</w:t>
        </w:r>
        <w:r>
          <w:rPr>
            <w:lang w:val="sr-Cyrl-RS"/>
          </w:rPr>
          <w:t>.</w:t>
        </w:r>
        <w:r>
          <w:t xml:space="preserve"> (АПСО)</w:t>
        </w:r>
      </w:ins>
    </w:p>
    <w:p w14:paraId="6A953A9D" w14:textId="77777777" w:rsidR="007973E3" w:rsidRDefault="007973E3" w:rsidP="007973E3">
      <w:pPr>
        <w:pStyle w:val="ListParagraph"/>
        <w:numPr>
          <w:ilvl w:val="0"/>
          <w:numId w:val="64"/>
        </w:numPr>
        <w:rPr>
          <w:ins w:id="6188" w:author="Andrija Ilic" w:date="2015-09-15T14:54:00Z"/>
        </w:rPr>
      </w:pPr>
      <w:ins w:id="6189" w:author="Andrija Ilic" w:date="2015-09-15T14:54:00Z">
        <w:r>
          <w:t xml:space="preserve">Систем </w:t>
        </w:r>
        <w:r w:rsidRPr="00F81F28">
          <w:rPr>
            <w:u w:val="single"/>
          </w:rPr>
          <w:t>врши претрагу</w:t>
        </w:r>
        <w:r>
          <w:t xml:space="preserve"> </w:t>
        </w:r>
        <w:r>
          <w:rPr>
            <w:lang w:val="sr-Cyrl-RS"/>
          </w:rPr>
          <w:t>активности</w:t>
        </w:r>
        <w:r>
          <w:t xml:space="preserve"> по задатом критеријуму.</w:t>
        </w:r>
        <w:r>
          <w:rPr>
            <w:lang w:val="sr-Cyrl-RS"/>
          </w:rPr>
          <w:t xml:space="preserve"> </w:t>
        </w:r>
        <w:r>
          <w:t>(СО)</w:t>
        </w:r>
      </w:ins>
    </w:p>
    <w:p w14:paraId="79F6848E" w14:textId="77777777" w:rsidR="007973E3" w:rsidRDefault="007973E3" w:rsidP="007973E3">
      <w:pPr>
        <w:pStyle w:val="ListParagraph"/>
        <w:numPr>
          <w:ilvl w:val="0"/>
          <w:numId w:val="64"/>
        </w:numPr>
        <w:rPr>
          <w:ins w:id="6190" w:author="Andrija Ilic" w:date="2015-09-15T15:00:00Z"/>
        </w:rPr>
      </w:pPr>
      <w:ins w:id="6191" w:author="Andrija Ilic" w:date="2015-09-15T14:54:00Z">
        <w:r>
          <w:t xml:space="preserve">Систем </w:t>
        </w:r>
        <w:r w:rsidRPr="00F81F28">
          <w:rPr>
            <w:u w:val="single"/>
          </w:rPr>
          <w:t>приказује</w:t>
        </w:r>
        <w:r>
          <w:t xml:space="preserve"> </w:t>
        </w:r>
        <w:r>
          <w:rPr>
            <w:lang w:val="sr-Cyrl-RS"/>
          </w:rPr>
          <w:t>активности</w:t>
        </w:r>
        <w:r>
          <w:t xml:space="preserve"> који одговарају задатој претрази.</w:t>
        </w:r>
        <w:r>
          <w:rPr>
            <w:lang w:val="sr-Cyrl-RS"/>
          </w:rPr>
          <w:t xml:space="preserve"> </w:t>
        </w:r>
        <w:r>
          <w:t>(ИА)</w:t>
        </w:r>
      </w:ins>
    </w:p>
    <w:p w14:paraId="09AD1121" w14:textId="1F940CF4" w:rsidR="0023199E" w:rsidRPr="007911AF" w:rsidRDefault="0023199E" w:rsidP="0023199E">
      <w:pPr>
        <w:pStyle w:val="ListParagraph"/>
        <w:rPr>
          <w:ins w:id="6192" w:author="Andrija Ilic" w:date="2015-09-15T14:54:00Z"/>
        </w:rPr>
        <w:pPrChange w:id="6193" w:author="Andrija Ilic" w:date="2015-09-15T15:00:00Z">
          <w:pPr>
            <w:pStyle w:val="ListParagraph"/>
            <w:numPr>
              <w:numId w:val="64"/>
            </w:numPr>
            <w:ind w:hanging="360"/>
          </w:pPr>
        </w:pPrChange>
      </w:pPr>
      <w:ins w:id="6194" w:author="Andrija Ilic" w:date="2015-09-15T15:00:00Z">
        <w:r>
          <w:rPr>
            <w:noProof/>
          </w:rPr>
          <w:drawing>
            <wp:inline distT="0" distB="0" distL="0" distR="0" wp14:anchorId="0DC1A4EA" wp14:editId="4DC9F0CE">
              <wp:extent cx="5732145" cy="2213610"/>
              <wp:effectExtent l="0" t="0" r="1905"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приказакт2.png"/>
                      <pic:cNvPicPr/>
                    </pic:nvPicPr>
                    <pic:blipFill>
                      <a:blip r:embed="rId105">
                        <a:extLst>
                          <a:ext uri="{28A0092B-C50C-407E-A947-70E740481C1C}">
                            <a14:useLocalDpi xmlns:a14="http://schemas.microsoft.com/office/drawing/2010/main" val="0"/>
                          </a:ext>
                        </a:extLst>
                      </a:blip>
                      <a:stretch>
                        <a:fillRect/>
                      </a:stretch>
                    </pic:blipFill>
                    <pic:spPr>
                      <a:xfrm>
                        <a:off x="0" y="0"/>
                        <a:ext cx="5732145" cy="2213610"/>
                      </a:xfrm>
                      <a:prstGeom prst="rect">
                        <a:avLst/>
                      </a:prstGeom>
                    </pic:spPr>
                  </pic:pic>
                </a:graphicData>
              </a:graphic>
            </wp:inline>
          </w:drawing>
        </w:r>
      </w:ins>
    </w:p>
    <w:p w14:paraId="01482E88" w14:textId="77777777" w:rsidR="007973E3" w:rsidRDefault="007973E3" w:rsidP="007973E3">
      <w:pPr>
        <w:rPr>
          <w:ins w:id="6195" w:author="Andrija Ilic" w:date="2015-09-15T14:54:00Z"/>
          <w:b/>
        </w:rPr>
      </w:pPr>
      <w:ins w:id="6196" w:author="Andrija Ilic" w:date="2015-09-15T14:54:00Z">
        <w:r>
          <w:rPr>
            <w:b/>
          </w:rPr>
          <w:t>Алтернативни сценарио:</w:t>
        </w:r>
      </w:ins>
    </w:p>
    <w:p w14:paraId="0DCE64D0" w14:textId="492DBD18" w:rsidR="007973E3" w:rsidRDefault="007973E3" w:rsidP="007973E3">
      <w:pPr>
        <w:ind w:firstLine="720"/>
        <w:rPr>
          <w:ins w:id="6197" w:author="Andrija Ilic" w:date="2015-09-15T15:00:00Z"/>
        </w:rPr>
        <w:pPrChange w:id="6198" w:author="Andrija Ilic" w:date="2015-09-15T13:38:00Z">
          <w:pPr/>
        </w:pPrChange>
      </w:pPr>
      <w:ins w:id="6199" w:author="Andrija Ilic" w:date="2015-09-15T14:54:00Z">
        <w:r>
          <w:t xml:space="preserve">4.1 Систем </w:t>
        </w:r>
        <w:r w:rsidRPr="00F81F28">
          <w:rPr>
            <w:u w:val="single"/>
          </w:rPr>
          <w:t>приказ</w:t>
        </w:r>
        <w:r>
          <w:rPr>
            <w:u w:val="single"/>
            <w:lang w:val="sr-Cyrl-RS"/>
          </w:rPr>
          <w:t>у</w:t>
        </w:r>
        <w:r w:rsidRPr="00F81F28">
          <w:rPr>
            <w:u w:val="single"/>
          </w:rPr>
          <w:t xml:space="preserve">је </w:t>
        </w:r>
        <w:r>
          <w:t xml:space="preserve">поруку да за дате критеријуме не постоје </w:t>
        </w:r>
        <w:r>
          <w:rPr>
            <w:lang w:val="sr-Cyrl-RS"/>
          </w:rPr>
          <w:t>активности</w:t>
        </w:r>
        <w:r>
          <w:t>. (ИА) Прекида се извршење.</w:t>
        </w:r>
      </w:ins>
    </w:p>
    <w:p w14:paraId="5727F2CA" w14:textId="140CEA8D" w:rsidR="0023199E" w:rsidRDefault="0023199E" w:rsidP="007973E3">
      <w:pPr>
        <w:ind w:firstLine="720"/>
        <w:rPr>
          <w:ins w:id="6200" w:author="Andrija Ilic" w:date="2015-09-15T15:01:00Z"/>
          <w:b/>
          <w:lang w:val="sr-Cyrl-RS"/>
        </w:rPr>
        <w:pPrChange w:id="6201" w:author="Andrija Ilic" w:date="2015-09-15T13:38:00Z">
          <w:pPr/>
        </w:pPrChange>
      </w:pPr>
      <w:ins w:id="6202" w:author="Andrija Ilic" w:date="2015-09-15T15:01:00Z">
        <w:r>
          <w:rPr>
            <w:b/>
            <w:noProof/>
          </w:rPr>
          <w:drawing>
            <wp:inline distT="0" distB="0" distL="0" distR="0" wp14:anchorId="4E8EE4B6" wp14:editId="38FADB04">
              <wp:extent cx="3743847" cy="1371791"/>
              <wp:effectExtent l="0" t="0" r="9525"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rikayakt3.png"/>
                      <pic:cNvPicPr/>
                    </pic:nvPicPr>
                    <pic:blipFill>
                      <a:blip r:embed="rId106">
                        <a:extLst>
                          <a:ext uri="{28A0092B-C50C-407E-A947-70E740481C1C}">
                            <a14:useLocalDpi xmlns:a14="http://schemas.microsoft.com/office/drawing/2010/main" val="0"/>
                          </a:ext>
                        </a:extLst>
                      </a:blip>
                      <a:stretch>
                        <a:fillRect/>
                      </a:stretch>
                    </pic:blipFill>
                    <pic:spPr>
                      <a:xfrm>
                        <a:off x="0" y="0"/>
                        <a:ext cx="3743847" cy="1371791"/>
                      </a:xfrm>
                      <a:prstGeom prst="rect">
                        <a:avLst/>
                      </a:prstGeom>
                    </pic:spPr>
                  </pic:pic>
                </a:graphicData>
              </a:graphic>
            </wp:inline>
          </w:drawing>
        </w:r>
      </w:ins>
    </w:p>
    <w:p w14:paraId="03A9E8FB" w14:textId="77777777" w:rsidR="00DF0065" w:rsidRPr="00AE71C7" w:rsidRDefault="00DF0065" w:rsidP="00DF0065">
      <w:pPr>
        <w:rPr>
          <w:ins w:id="6203" w:author="Andrija Ilic" w:date="2015-09-15T15:02:00Z"/>
          <w:b/>
        </w:rPr>
      </w:pPr>
      <w:ins w:id="6204" w:author="Andrija Ilic" w:date="2015-09-15T15:02:00Z">
        <w:r w:rsidRPr="00AE71C7">
          <w:rPr>
            <w:b/>
          </w:rPr>
          <w:t xml:space="preserve">Случај коришћења </w:t>
        </w:r>
        <w:r w:rsidRPr="00AE71C7">
          <w:rPr>
            <w:b/>
            <w:lang w:val="sr-Cyrl-RS"/>
          </w:rPr>
          <w:t>4</w:t>
        </w:r>
        <w:r w:rsidRPr="00AE71C7">
          <w:rPr>
            <w:b/>
          </w:rPr>
          <w:t xml:space="preserve">: </w:t>
        </w:r>
        <w:r w:rsidRPr="00AF10E0">
          <w:rPr>
            <w:b/>
            <w:lang w:val="sr-Cyrl-RS"/>
          </w:rPr>
          <w:t>Креирање</w:t>
        </w:r>
        <w:r>
          <w:rPr>
            <w:b/>
          </w:rPr>
          <w:t xml:space="preserve"> </w:t>
        </w:r>
        <w:r>
          <w:rPr>
            <w:b/>
            <w:lang w:val="sr-Cyrl-RS"/>
          </w:rPr>
          <w:t>и измена</w:t>
        </w:r>
        <w:r w:rsidRPr="00AF10E0">
          <w:rPr>
            <w:b/>
            <w:lang w:val="sr-Cyrl-RS"/>
          </w:rPr>
          <w:t xml:space="preserve"> програм</w:t>
        </w:r>
        <w:r>
          <w:rPr>
            <w:b/>
          </w:rPr>
          <w:t>a</w:t>
        </w:r>
        <w:r w:rsidRPr="00AE71C7" w:rsidDel="00F11783">
          <w:rPr>
            <w:b/>
          </w:rPr>
          <w:t xml:space="preserve"> </w:t>
        </w:r>
      </w:ins>
    </w:p>
    <w:p w14:paraId="285B912B" w14:textId="77777777" w:rsidR="00DF0065" w:rsidRDefault="00DF0065" w:rsidP="00DF0065">
      <w:pPr>
        <w:rPr>
          <w:ins w:id="6205" w:author="Andrija Ilic" w:date="2015-09-15T15:02:00Z"/>
        </w:rPr>
      </w:pPr>
      <w:ins w:id="6206" w:author="Andrija Ilic" w:date="2015-09-15T15:02:00Z">
        <w:r>
          <w:rPr>
            <w:b/>
          </w:rPr>
          <w:t>Назив СК</w:t>
        </w:r>
        <w:proofErr w:type="gramStart"/>
        <w:r>
          <w:rPr>
            <w:b/>
          </w:rPr>
          <w:t>:</w:t>
        </w:r>
        <w:proofErr w:type="gramEnd"/>
        <w:r>
          <w:rPr>
            <w:b/>
          </w:rPr>
          <w:br/>
        </w:r>
        <w:r>
          <w:rPr>
            <w:lang w:val="sr-Cyrl-RS"/>
          </w:rPr>
          <w:t>Креирање и измена програм за предмет</w:t>
        </w:r>
        <w:r w:rsidDel="00F11783">
          <w:t xml:space="preserve"> </w:t>
        </w:r>
      </w:ins>
    </w:p>
    <w:p w14:paraId="5BDCE9FF" w14:textId="77777777" w:rsidR="00DF0065" w:rsidRDefault="00DF0065" w:rsidP="00DF0065">
      <w:pPr>
        <w:rPr>
          <w:ins w:id="6207" w:author="Andrija Ilic" w:date="2015-09-15T15:02:00Z"/>
        </w:rPr>
      </w:pPr>
      <w:ins w:id="6208" w:author="Andrija Ilic" w:date="2015-09-15T15:02:00Z">
        <w:r>
          <w:rPr>
            <w:b/>
          </w:rPr>
          <w:lastRenderedPageBreak/>
          <w:t>Учесници CК</w:t>
        </w:r>
        <w:proofErr w:type="gramStart"/>
        <w:r>
          <w:rPr>
            <w:b/>
          </w:rPr>
          <w:t>:</w:t>
        </w:r>
        <w:proofErr w:type="gramEnd"/>
        <w:r>
          <w:rPr>
            <w:b/>
          </w:rPr>
          <w:br/>
        </w:r>
        <w:r>
          <w:t>Корисник и програм</w:t>
        </w:r>
      </w:ins>
    </w:p>
    <w:p w14:paraId="4509D180" w14:textId="77777777" w:rsidR="00DF0065" w:rsidRDefault="00DF0065" w:rsidP="00DF0065">
      <w:pPr>
        <w:rPr>
          <w:ins w:id="6209" w:author="Andrija Ilic" w:date="2015-09-15T15:02:00Z"/>
        </w:rPr>
      </w:pPr>
      <w:ins w:id="6210" w:author="Andrija Ilic" w:date="2015-09-15T15:02:00Z">
        <w:r>
          <w:rPr>
            <w:b/>
          </w:rPr>
          <w:t>Предуслов</w:t>
        </w:r>
        <w:proofErr w:type="gramStart"/>
        <w:r>
          <w:rPr>
            <w:b/>
          </w:rPr>
          <w:t>:</w:t>
        </w:r>
        <w:proofErr w:type="gramEnd"/>
        <w:r>
          <w:rPr>
            <w:b/>
          </w:rPr>
          <w:br/>
        </w:r>
        <w:r>
          <w:t>Систем је укључен. Корисник је пријављен на систем као администратор</w:t>
        </w:r>
        <w:r w:rsidDel="004E4E37">
          <w:t xml:space="preserve"> </w:t>
        </w:r>
      </w:ins>
    </w:p>
    <w:p w14:paraId="24B6EAA0" w14:textId="77777777" w:rsidR="00DF0065" w:rsidRDefault="00DF0065" w:rsidP="00DF0065">
      <w:pPr>
        <w:rPr>
          <w:ins w:id="6211" w:author="Andrija Ilic" w:date="2015-09-15T15:02:00Z"/>
          <w:b/>
        </w:rPr>
      </w:pPr>
      <w:ins w:id="6212" w:author="Andrija Ilic" w:date="2015-09-15T15:02:00Z">
        <w:r>
          <w:rPr>
            <w:b/>
          </w:rPr>
          <w:t>Основни сценарио СК</w:t>
        </w:r>
      </w:ins>
    </w:p>
    <w:p w14:paraId="1853CEC6" w14:textId="77777777" w:rsidR="00DF0065" w:rsidRDefault="00DF0065" w:rsidP="00DF0065">
      <w:pPr>
        <w:pStyle w:val="ListParagraph"/>
        <w:numPr>
          <w:ilvl w:val="0"/>
          <w:numId w:val="65"/>
        </w:numPr>
        <w:rPr>
          <w:ins w:id="6213" w:author="Andrija Ilic" w:date="2015-09-15T15:07:00Z"/>
        </w:rPr>
      </w:pPr>
      <w:ins w:id="6214" w:author="Andrija Ilic" w:date="2015-09-15T15:02:00Z">
        <w:r>
          <w:t xml:space="preserve">Корисник </w:t>
        </w:r>
        <w:r w:rsidRPr="00F81F28">
          <w:rPr>
            <w:u w:val="single"/>
          </w:rPr>
          <w:t>уноси критеријум</w:t>
        </w:r>
        <w:r>
          <w:t xml:space="preserve"> за </w:t>
        </w:r>
        <w:r>
          <w:rPr>
            <w:lang w:val="sr-Cyrl-RS"/>
          </w:rPr>
          <w:t>креирање/измену програма.</w:t>
        </w:r>
        <w:r>
          <w:t xml:space="preserve"> (АПУСО)</w:t>
        </w:r>
      </w:ins>
    </w:p>
    <w:p w14:paraId="2B350AA7" w14:textId="1DFF2DE2" w:rsidR="00DF0065" w:rsidRDefault="00DF0065" w:rsidP="00DF0065">
      <w:pPr>
        <w:pStyle w:val="ListParagraph"/>
        <w:rPr>
          <w:ins w:id="6215" w:author="Andrija Ilic" w:date="2015-09-15T15:02:00Z"/>
        </w:rPr>
        <w:pPrChange w:id="6216" w:author="Andrija Ilic" w:date="2015-09-15T15:07:00Z">
          <w:pPr>
            <w:pStyle w:val="ListParagraph"/>
            <w:numPr>
              <w:numId w:val="65"/>
            </w:numPr>
            <w:ind w:hanging="360"/>
          </w:pPr>
        </w:pPrChange>
      </w:pPr>
      <w:ins w:id="6217" w:author="Andrija Ilic" w:date="2015-09-15T15:07:00Z">
        <w:r>
          <w:rPr>
            <w:noProof/>
          </w:rPr>
          <w:drawing>
            <wp:inline distT="0" distB="0" distL="0" distR="0" wp14:anchorId="619001CE" wp14:editId="73A58F6C">
              <wp:extent cx="4220164" cy="1533739"/>
              <wp:effectExtent l="0" t="0" r="9525" b="95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kp1.png"/>
                      <pic:cNvPicPr/>
                    </pic:nvPicPr>
                    <pic:blipFill>
                      <a:blip r:embed="rId107">
                        <a:extLst>
                          <a:ext uri="{28A0092B-C50C-407E-A947-70E740481C1C}">
                            <a14:useLocalDpi xmlns:a14="http://schemas.microsoft.com/office/drawing/2010/main" val="0"/>
                          </a:ext>
                        </a:extLst>
                      </a:blip>
                      <a:stretch>
                        <a:fillRect/>
                      </a:stretch>
                    </pic:blipFill>
                    <pic:spPr>
                      <a:xfrm>
                        <a:off x="0" y="0"/>
                        <a:ext cx="4220164" cy="1533739"/>
                      </a:xfrm>
                      <a:prstGeom prst="rect">
                        <a:avLst/>
                      </a:prstGeom>
                    </pic:spPr>
                  </pic:pic>
                </a:graphicData>
              </a:graphic>
            </wp:inline>
          </w:drawing>
        </w:r>
      </w:ins>
    </w:p>
    <w:p w14:paraId="623042D1" w14:textId="77777777" w:rsidR="00DF0065" w:rsidRDefault="00DF0065" w:rsidP="00DF0065">
      <w:pPr>
        <w:pStyle w:val="ListParagraph"/>
        <w:numPr>
          <w:ilvl w:val="0"/>
          <w:numId w:val="65"/>
        </w:numPr>
        <w:rPr>
          <w:ins w:id="6218" w:author="Andrija Ilic" w:date="2015-09-15T15:02:00Z"/>
        </w:rPr>
      </w:pPr>
      <w:ins w:id="6219" w:author="Andrija Ilic" w:date="2015-09-15T15:02:00Z">
        <w:r>
          <w:rPr>
            <w:lang w:val="sr-Cyrl-RS"/>
          </w:rPr>
          <w:t xml:space="preserve">Клијент </w:t>
        </w:r>
        <w:r w:rsidRPr="00AF10E0">
          <w:rPr>
            <w:u w:val="single"/>
            <w:lang w:val="sr-Cyrl-RS"/>
          </w:rPr>
          <w:t>позива</w:t>
        </w:r>
        <w:r w:rsidRPr="00AF10E0">
          <w:rPr>
            <w:lang w:val="sr-Cyrl-RS"/>
          </w:rPr>
          <w:t xml:space="preserve"> </w:t>
        </w:r>
        <w:r>
          <w:rPr>
            <w:lang w:val="sr-Cyrl-RS"/>
          </w:rPr>
          <w:t>систем да пронађе програм са својим активностима. (АПСО)</w:t>
        </w:r>
      </w:ins>
    </w:p>
    <w:p w14:paraId="7080314D" w14:textId="77777777" w:rsidR="00DF0065" w:rsidRPr="007268A5" w:rsidRDefault="00DF0065" w:rsidP="00DF0065">
      <w:pPr>
        <w:pStyle w:val="ListParagraph"/>
        <w:numPr>
          <w:ilvl w:val="0"/>
          <w:numId w:val="65"/>
        </w:numPr>
        <w:rPr>
          <w:ins w:id="6220" w:author="Andrija Ilic" w:date="2015-09-15T15:02:00Z"/>
        </w:rPr>
      </w:pPr>
      <w:ins w:id="6221" w:author="Andrija Ilic" w:date="2015-09-15T15:02:00Z">
        <w:r>
          <w:rPr>
            <w:lang w:val="sr-Cyrl-RS"/>
          </w:rPr>
          <w:t xml:space="preserve">Систем </w:t>
        </w:r>
        <w:r w:rsidRPr="007268A5">
          <w:rPr>
            <w:u w:val="single"/>
            <w:lang w:val="sr-Cyrl-RS"/>
          </w:rPr>
          <w:t>врши претрагу</w:t>
        </w:r>
        <w:r>
          <w:rPr>
            <w:u w:val="single"/>
            <w:lang w:val="sr-Cyrl-RS"/>
          </w:rPr>
          <w:t xml:space="preserve"> </w:t>
        </w:r>
        <w:r>
          <w:rPr>
            <w:lang w:val="sr-Cyrl-RS"/>
          </w:rPr>
          <w:t>за задати критеријум. (СО)</w:t>
        </w:r>
      </w:ins>
    </w:p>
    <w:p w14:paraId="00F04DF7" w14:textId="77777777" w:rsidR="00DF0065" w:rsidRPr="00DF0065" w:rsidRDefault="00DF0065" w:rsidP="00DF0065">
      <w:pPr>
        <w:pStyle w:val="ListParagraph"/>
        <w:numPr>
          <w:ilvl w:val="0"/>
          <w:numId w:val="65"/>
        </w:numPr>
        <w:rPr>
          <w:ins w:id="6222" w:author="Andrija Ilic" w:date="2015-09-15T15:07:00Z"/>
          <w:rPrChange w:id="6223" w:author="Andrija Ilic" w:date="2015-09-15T15:07:00Z">
            <w:rPr>
              <w:ins w:id="6224" w:author="Andrija Ilic" w:date="2015-09-15T15:07:00Z"/>
              <w:lang w:val="sr-Cyrl-RS"/>
            </w:rPr>
          </w:rPrChange>
        </w:rPr>
      </w:pPr>
      <w:ins w:id="6225" w:author="Andrija Ilic" w:date="2015-09-15T15:02:00Z">
        <w:r>
          <w:rPr>
            <w:lang w:val="sr-Cyrl-RS"/>
          </w:rPr>
          <w:t xml:space="preserve">Систем </w:t>
        </w:r>
        <w:r w:rsidRPr="007268A5">
          <w:rPr>
            <w:u w:val="single"/>
            <w:lang w:val="sr-Cyrl-RS"/>
          </w:rPr>
          <w:t>приказује</w:t>
        </w:r>
        <w:r>
          <w:rPr>
            <w:lang w:val="sr-Cyrl-RS"/>
          </w:rPr>
          <w:t xml:space="preserve"> податке за одабрани програм. (ИА)</w:t>
        </w:r>
      </w:ins>
    </w:p>
    <w:p w14:paraId="317C09C9" w14:textId="7ECFF085" w:rsidR="00DF0065" w:rsidRDefault="00DF0065" w:rsidP="00DF0065">
      <w:pPr>
        <w:pStyle w:val="ListParagraph"/>
        <w:rPr>
          <w:ins w:id="6226" w:author="Andrija Ilic" w:date="2015-09-15T15:02:00Z"/>
        </w:rPr>
        <w:pPrChange w:id="6227" w:author="Andrija Ilic" w:date="2015-09-15T15:07:00Z">
          <w:pPr>
            <w:pStyle w:val="ListParagraph"/>
            <w:numPr>
              <w:numId w:val="65"/>
            </w:numPr>
            <w:ind w:hanging="360"/>
          </w:pPr>
        </w:pPrChange>
      </w:pPr>
      <w:ins w:id="6228" w:author="Andrija Ilic" w:date="2015-09-15T15:07:00Z">
        <w:r>
          <w:rPr>
            <w:noProof/>
          </w:rPr>
          <w:drawing>
            <wp:inline distT="0" distB="0" distL="0" distR="0" wp14:anchorId="0A4B2903" wp14:editId="6F51DFA4">
              <wp:extent cx="5732145" cy="2463800"/>
              <wp:effectExtent l="0" t="0" r="190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kp2.pn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732145" cy="2463800"/>
                      </a:xfrm>
                      <a:prstGeom prst="rect">
                        <a:avLst/>
                      </a:prstGeom>
                    </pic:spPr>
                  </pic:pic>
                </a:graphicData>
              </a:graphic>
            </wp:inline>
          </w:drawing>
        </w:r>
      </w:ins>
    </w:p>
    <w:p w14:paraId="1DEB9AEE" w14:textId="77777777" w:rsidR="00DF0065" w:rsidRDefault="00DF0065" w:rsidP="00DF0065">
      <w:pPr>
        <w:pStyle w:val="ListParagraph"/>
        <w:numPr>
          <w:ilvl w:val="0"/>
          <w:numId w:val="65"/>
        </w:numPr>
        <w:rPr>
          <w:ins w:id="6229" w:author="Andrija Ilic" w:date="2015-09-15T15:08:00Z"/>
        </w:rPr>
      </w:pPr>
      <w:ins w:id="6230" w:author="Andrija Ilic" w:date="2015-09-15T15:02:00Z">
        <w:r>
          <w:t xml:space="preserve">Корисник </w:t>
        </w:r>
        <w:r w:rsidRPr="00F81F28">
          <w:rPr>
            <w:u w:val="single"/>
          </w:rPr>
          <w:t>уноси</w:t>
        </w:r>
        <w:r>
          <w:t xml:space="preserve"> податке </w:t>
        </w:r>
        <w:r>
          <w:rPr>
            <w:lang w:val="sr-Cyrl-RS"/>
          </w:rPr>
          <w:t>за задати програма.</w:t>
        </w:r>
        <w:r>
          <w:t xml:space="preserve"> (АПУСО)</w:t>
        </w:r>
      </w:ins>
    </w:p>
    <w:p w14:paraId="32FD8C84" w14:textId="7AD0AC9F" w:rsidR="00DF0065" w:rsidRDefault="00DF0065" w:rsidP="00DF0065">
      <w:pPr>
        <w:pStyle w:val="ListParagraph"/>
        <w:rPr>
          <w:ins w:id="6231" w:author="Andrija Ilic" w:date="2015-09-15T15:02:00Z"/>
        </w:rPr>
        <w:pPrChange w:id="6232" w:author="Andrija Ilic" w:date="2015-09-15T15:08:00Z">
          <w:pPr>
            <w:pStyle w:val="ListParagraph"/>
            <w:numPr>
              <w:numId w:val="65"/>
            </w:numPr>
            <w:ind w:hanging="360"/>
          </w:pPr>
        </w:pPrChange>
      </w:pPr>
      <w:ins w:id="6233" w:author="Andrija Ilic" w:date="2015-09-15T15:08:00Z">
        <w:r>
          <w:rPr>
            <w:noProof/>
          </w:rPr>
          <w:lastRenderedPageBreak/>
          <w:drawing>
            <wp:inline distT="0" distB="0" distL="0" distR="0" wp14:anchorId="327B5583" wp14:editId="045789DD">
              <wp:extent cx="5732145" cy="2463800"/>
              <wp:effectExtent l="0" t="0" r="190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kp2.pn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732145" cy="2463800"/>
                      </a:xfrm>
                      <a:prstGeom prst="rect">
                        <a:avLst/>
                      </a:prstGeom>
                    </pic:spPr>
                  </pic:pic>
                </a:graphicData>
              </a:graphic>
            </wp:inline>
          </w:drawing>
        </w:r>
      </w:ins>
    </w:p>
    <w:p w14:paraId="72A357A7" w14:textId="77777777" w:rsidR="00DF0065" w:rsidRDefault="00DF0065" w:rsidP="00DF0065">
      <w:pPr>
        <w:pStyle w:val="ListParagraph"/>
        <w:numPr>
          <w:ilvl w:val="0"/>
          <w:numId w:val="65"/>
        </w:numPr>
        <w:rPr>
          <w:ins w:id="6234" w:author="Andrija Ilic" w:date="2015-09-15T15:02:00Z"/>
        </w:rPr>
      </w:pPr>
      <w:ins w:id="6235" w:author="Andrija Ilic" w:date="2015-09-15T15:02:00Z">
        <w:r>
          <w:t xml:space="preserve">Корисник </w:t>
        </w:r>
        <w:r w:rsidRPr="00AF10E0">
          <w:rPr>
            <w:u w:val="single"/>
          </w:rPr>
          <w:t>позива</w:t>
        </w:r>
        <w:r>
          <w:t xml:space="preserve"> систем да </w:t>
        </w:r>
        <w:r>
          <w:rPr>
            <w:u w:val="single"/>
            <w:lang w:val="sr-Cyrl-RS"/>
          </w:rPr>
          <w:t>сачува</w:t>
        </w:r>
        <w:r>
          <w:t xml:space="preserve"> </w:t>
        </w:r>
        <w:r>
          <w:rPr>
            <w:lang w:val="sr-Cyrl-RS"/>
          </w:rPr>
          <w:t>програм.</w:t>
        </w:r>
        <w:r>
          <w:t xml:space="preserve"> (АПСО)</w:t>
        </w:r>
      </w:ins>
    </w:p>
    <w:p w14:paraId="7F669A09" w14:textId="77777777" w:rsidR="00DF0065" w:rsidRDefault="00DF0065" w:rsidP="00DF0065">
      <w:pPr>
        <w:pStyle w:val="ListParagraph"/>
        <w:numPr>
          <w:ilvl w:val="0"/>
          <w:numId w:val="65"/>
        </w:numPr>
        <w:rPr>
          <w:ins w:id="6236" w:author="Andrija Ilic" w:date="2015-09-15T15:02:00Z"/>
        </w:rPr>
      </w:pPr>
      <w:ins w:id="6237" w:author="Andrija Ilic" w:date="2015-09-15T15:02:00Z">
        <w:r>
          <w:t xml:space="preserve">Систем </w:t>
        </w:r>
        <w:r>
          <w:rPr>
            <w:u w:val="single"/>
            <w:lang w:val="sr-Cyrl-RS"/>
          </w:rPr>
          <w:t>чува</w:t>
        </w:r>
        <w:r>
          <w:t xml:space="preserve"> </w:t>
        </w:r>
        <w:r>
          <w:rPr>
            <w:lang w:val="sr-Cyrl-RS"/>
          </w:rPr>
          <w:t>програм.</w:t>
        </w:r>
        <w:r>
          <w:t xml:space="preserve"> (СО)</w:t>
        </w:r>
      </w:ins>
    </w:p>
    <w:p w14:paraId="1E305750" w14:textId="77777777" w:rsidR="00DF0065" w:rsidRDefault="00DF0065" w:rsidP="00DF0065">
      <w:pPr>
        <w:pStyle w:val="ListParagraph"/>
        <w:numPr>
          <w:ilvl w:val="0"/>
          <w:numId w:val="65"/>
        </w:numPr>
        <w:rPr>
          <w:ins w:id="6238" w:author="Andrija Ilic" w:date="2015-09-15T15:08:00Z"/>
        </w:rPr>
      </w:pPr>
      <w:ins w:id="6239" w:author="Andrija Ilic" w:date="2015-09-15T15:02:00Z">
        <w:r>
          <w:t xml:space="preserve">Систем </w:t>
        </w:r>
        <w:r w:rsidRPr="00B63789">
          <w:rPr>
            <w:u w:val="single"/>
          </w:rPr>
          <w:t>приказује</w:t>
        </w:r>
        <w:r>
          <w:t xml:space="preserve"> </w:t>
        </w:r>
        <w:r w:rsidRPr="00B63789">
          <w:rPr>
            <w:lang w:val="sr-Cyrl-RS"/>
          </w:rPr>
          <w:t>кориснику програм</w:t>
        </w:r>
        <w:r>
          <w:t>.</w:t>
        </w:r>
        <w:r w:rsidRPr="00B63789">
          <w:rPr>
            <w:lang w:val="sr-Cyrl-RS"/>
          </w:rPr>
          <w:t xml:space="preserve"> </w:t>
        </w:r>
        <w:r>
          <w:t>(ИА)</w:t>
        </w:r>
      </w:ins>
    </w:p>
    <w:p w14:paraId="2D508F1F" w14:textId="43D7B222" w:rsidR="00DF0065" w:rsidRPr="007911AF" w:rsidRDefault="00DF0065" w:rsidP="00DF0065">
      <w:pPr>
        <w:pStyle w:val="ListParagraph"/>
        <w:rPr>
          <w:ins w:id="6240" w:author="Andrija Ilic" w:date="2015-09-15T15:02:00Z"/>
        </w:rPr>
        <w:pPrChange w:id="6241" w:author="Andrija Ilic" w:date="2015-09-15T15:08:00Z">
          <w:pPr>
            <w:pStyle w:val="ListParagraph"/>
            <w:numPr>
              <w:numId w:val="65"/>
            </w:numPr>
            <w:ind w:hanging="360"/>
          </w:pPr>
        </w:pPrChange>
      </w:pPr>
      <w:ins w:id="6242" w:author="Andrija Ilic" w:date="2015-09-15T15:08:00Z">
        <w:r>
          <w:rPr>
            <w:noProof/>
          </w:rPr>
          <w:drawing>
            <wp:inline distT="0" distB="0" distL="0" distR="0" wp14:anchorId="44D990BA" wp14:editId="2453D23F">
              <wp:extent cx="5732145" cy="2463800"/>
              <wp:effectExtent l="0" t="0" r="190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kp2.pn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732145" cy="2463800"/>
                      </a:xfrm>
                      <a:prstGeom prst="rect">
                        <a:avLst/>
                      </a:prstGeom>
                    </pic:spPr>
                  </pic:pic>
                </a:graphicData>
              </a:graphic>
            </wp:inline>
          </w:drawing>
        </w:r>
      </w:ins>
    </w:p>
    <w:p w14:paraId="3F925E45" w14:textId="77777777" w:rsidR="00DF0065" w:rsidRDefault="00DF0065" w:rsidP="00DF0065">
      <w:pPr>
        <w:rPr>
          <w:ins w:id="6243" w:author="Andrija Ilic" w:date="2015-09-15T15:02:00Z"/>
          <w:b/>
        </w:rPr>
      </w:pPr>
      <w:ins w:id="6244" w:author="Andrija Ilic" w:date="2015-09-15T15:02:00Z">
        <w:r>
          <w:rPr>
            <w:b/>
          </w:rPr>
          <w:t>Алтернативни сценарио:</w:t>
        </w:r>
      </w:ins>
    </w:p>
    <w:p w14:paraId="5D729009" w14:textId="0333002D" w:rsidR="00DF0065" w:rsidRDefault="00DF0065" w:rsidP="00DF0065">
      <w:pPr>
        <w:pStyle w:val="ListParagraph"/>
        <w:numPr>
          <w:ilvl w:val="1"/>
          <w:numId w:val="62"/>
        </w:numPr>
        <w:rPr>
          <w:ins w:id="6245" w:author="Andrija Ilic" w:date="2015-09-15T15:08:00Z"/>
        </w:rPr>
        <w:pPrChange w:id="6246" w:author="Andrija Ilic" w:date="2015-09-15T15:08:00Z">
          <w:pPr/>
        </w:pPrChange>
      </w:pPr>
      <w:ins w:id="6247" w:author="Andrija Ilic" w:date="2015-09-15T15:02:00Z">
        <w:r>
          <w:t xml:space="preserve">Систем </w:t>
        </w:r>
        <w:r w:rsidRPr="00DF0065">
          <w:rPr>
            <w:u w:val="single"/>
            <w:rPrChange w:id="6248" w:author="Andrija Ilic" w:date="2015-09-15T15:08:00Z">
              <w:rPr>
                <w:u w:val="single"/>
              </w:rPr>
            </w:rPrChange>
          </w:rPr>
          <w:t>приказује</w:t>
        </w:r>
        <w:r>
          <w:t xml:space="preserve"> грешку при </w:t>
        </w:r>
        <w:r w:rsidRPr="00DF0065">
          <w:rPr>
            <w:lang w:val="sr-Cyrl-RS"/>
            <w:rPrChange w:id="6249" w:author="Andrija Ilic" w:date="2015-09-15T15:08:00Z">
              <w:rPr>
                <w:lang w:val="sr-Cyrl-RS"/>
              </w:rPr>
            </w:rPrChange>
          </w:rPr>
          <w:t>креирању или измени програма</w:t>
        </w:r>
        <w:r>
          <w:t>. (ИА)</w:t>
        </w:r>
      </w:ins>
    </w:p>
    <w:p w14:paraId="3EB58DAF" w14:textId="2968B125" w:rsidR="00DF0065" w:rsidRDefault="00DF0065" w:rsidP="00DF0065">
      <w:pPr>
        <w:pStyle w:val="ListParagraph"/>
        <w:ind w:left="1080"/>
        <w:rPr>
          <w:ins w:id="6250" w:author="Andrija Ilic" w:date="2015-09-15T15:11:00Z"/>
          <w:b/>
          <w:lang w:val="sr-Cyrl-RS"/>
        </w:rPr>
        <w:pPrChange w:id="6251" w:author="Andrija Ilic" w:date="2015-09-15T15:08:00Z">
          <w:pPr/>
        </w:pPrChange>
      </w:pPr>
      <w:ins w:id="6252" w:author="Andrija Ilic" w:date="2015-09-15T15:10:00Z">
        <w:r>
          <w:rPr>
            <w:b/>
            <w:noProof/>
          </w:rPr>
          <w:drawing>
            <wp:inline distT="0" distB="0" distL="0" distR="0" wp14:anchorId="3060A698" wp14:editId="6E2F2876">
              <wp:extent cx="3620005" cy="1486107"/>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kp4.png"/>
                      <pic:cNvPicPr/>
                    </pic:nvPicPr>
                    <pic:blipFill>
                      <a:blip r:embed="rId109">
                        <a:extLst>
                          <a:ext uri="{28A0092B-C50C-407E-A947-70E740481C1C}">
                            <a14:useLocalDpi xmlns:a14="http://schemas.microsoft.com/office/drawing/2010/main" val="0"/>
                          </a:ext>
                        </a:extLst>
                      </a:blip>
                      <a:stretch>
                        <a:fillRect/>
                      </a:stretch>
                    </pic:blipFill>
                    <pic:spPr>
                      <a:xfrm>
                        <a:off x="0" y="0"/>
                        <a:ext cx="3620005" cy="1486107"/>
                      </a:xfrm>
                      <a:prstGeom prst="rect">
                        <a:avLst/>
                      </a:prstGeom>
                    </pic:spPr>
                  </pic:pic>
                </a:graphicData>
              </a:graphic>
            </wp:inline>
          </w:drawing>
        </w:r>
      </w:ins>
    </w:p>
    <w:p w14:paraId="4A045F50" w14:textId="77777777" w:rsidR="008B36EC" w:rsidRPr="00E55E60" w:rsidRDefault="008B36EC" w:rsidP="008B36EC">
      <w:pPr>
        <w:rPr>
          <w:ins w:id="6253" w:author="Andrija Ilic" w:date="2015-09-15T15:11:00Z"/>
          <w:b/>
        </w:rPr>
      </w:pPr>
      <w:ins w:id="6254" w:author="Andrija Ilic" w:date="2015-09-15T15:11:00Z">
        <w:r w:rsidRPr="005B6BA2">
          <w:rPr>
            <w:b/>
          </w:rPr>
          <w:t xml:space="preserve">Случај коришћења </w:t>
        </w:r>
        <w:r>
          <w:rPr>
            <w:b/>
            <w:lang w:val="sr-Cyrl-RS"/>
          </w:rPr>
          <w:t>5</w:t>
        </w:r>
        <w:r w:rsidRPr="005B6BA2">
          <w:rPr>
            <w:b/>
          </w:rPr>
          <w:t xml:space="preserve">: </w:t>
        </w:r>
        <w:r w:rsidRPr="00AF10E0">
          <w:rPr>
            <w:b/>
            <w:lang w:val="sr-Cyrl-RS"/>
          </w:rPr>
          <w:t>Пријава студената на предмет</w:t>
        </w:r>
      </w:ins>
    </w:p>
    <w:p w14:paraId="24C96C7C" w14:textId="77777777" w:rsidR="008B36EC" w:rsidRDefault="008B36EC" w:rsidP="008B36EC">
      <w:pPr>
        <w:rPr>
          <w:ins w:id="6255" w:author="Andrija Ilic" w:date="2015-09-15T15:11:00Z"/>
          <w:lang w:val="sr-Cyrl-RS"/>
        </w:rPr>
      </w:pPr>
      <w:ins w:id="6256" w:author="Andrija Ilic" w:date="2015-09-15T15:11:00Z">
        <w:r>
          <w:rPr>
            <w:b/>
          </w:rPr>
          <w:t>Назив СК</w:t>
        </w:r>
        <w:proofErr w:type="gramStart"/>
        <w:r>
          <w:rPr>
            <w:b/>
          </w:rPr>
          <w:t>:</w:t>
        </w:r>
        <w:proofErr w:type="gramEnd"/>
        <w:r>
          <w:rPr>
            <w:b/>
          </w:rPr>
          <w:br/>
        </w:r>
        <w:r>
          <w:rPr>
            <w:lang w:val="sr-Cyrl-RS"/>
          </w:rPr>
          <w:t>Пријава студената на предмет</w:t>
        </w:r>
      </w:ins>
    </w:p>
    <w:p w14:paraId="5E53A484" w14:textId="77777777" w:rsidR="008B36EC" w:rsidRDefault="008B36EC" w:rsidP="008B36EC">
      <w:pPr>
        <w:rPr>
          <w:ins w:id="6257" w:author="Andrija Ilic" w:date="2015-09-15T15:11:00Z"/>
        </w:rPr>
      </w:pPr>
      <w:ins w:id="6258" w:author="Andrija Ilic" w:date="2015-09-15T15:11:00Z">
        <w:r>
          <w:rPr>
            <w:b/>
          </w:rPr>
          <w:lastRenderedPageBreak/>
          <w:t>Учесници CК</w:t>
        </w:r>
        <w:proofErr w:type="gramStart"/>
        <w:r>
          <w:rPr>
            <w:b/>
          </w:rPr>
          <w:t>:</w:t>
        </w:r>
        <w:proofErr w:type="gramEnd"/>
        <w:r>
          <w:rPr>
            <w:b/>
          </w:rPr>
          <w:br/>
        </w:r>
        <w:r>
          <w:t>Корисник и програм</w:t>
        </w:r>
      </w:ins>
    </w:p>
    <w:p w14:paraId="49DB4321" w14:textId="77777777" w:rsidR="008B36EC" w:rsidRDefault="008B36EC" w:rsidP="008B36EC">
      <w:pPr>
        <w:rPr>
          <w:ins w:id="6259" w:author="Andrija Ilic" w:date="2015-09-15T15:11:00Z"/>
        </w:rPr>
      </w:pPr>
      <w:ins w:id="6260" w:author="Andrija Ilic" w:date="2015-09-15T15:11:00Z">
        <w:r>
          <w:rPr>
            <w:b/>
          </w:rPr>
          <w:t>Предуслов</w:t>
        </w:r>
        <w:proofErr w:type="gramStart"/>
        <w:r>
          <w:rPr>
            <w:b/>
          </w:rPr>
          <w:t>:</w:t>
        </w:r>
        <w:proofErr w:type="gramEnd"/>
        <w:r>
          <w:rPr>
            <w:b/>
          </w:rPr>
          <w:br/>
        </w:r>
        <w:r>
          <w:t>Систем је укључен. Корисник је пријављен на систем као администратор</w:t>
        </w:r>
        <w:r w:rsidDel="00E55E60">
          <w:t xml:space="preserve"> </w:t>
        </w:r>
      </w:ins>
    </w:p>
    <w:p w14:paraId="7BAB2765" w14:textId="77777777" w:rsidR="008B36EC" w:rsidRDefault="008B36EC" w:rsidP="008B36EC">
      <w:pPr>
        <w:rPr>
          <w:ins w:id="6261" w:author="Andrija Ilic" w:date="2015-09-15T15:11:00Z"/>
          <w:b/>
        </w:rPr>
      </w:pPr>
      <w:ins w:id="6262" w:author="Andrija Ilic" w:date="2015-09-15T15:11:00Z">
        <w:r>
          <w:rPr>
            <w:b/>
          </w:rPr>
          <w:t>Основни сценарио СК</w:t>
        </w:r>
      </w:ins>
    </w:p>
    <w:p w14:paraId="18E23919" w14:textId="66EDF87D" w:rsidR="000D61E2" w:rsidRDefault="008B36EC" w:rsidP="00123C24">
      <w:pPr>
        <w:pStyle w:val="ListParagraph"/>
        <w:numPr>
          <w:ilvl w:val="0"/>
          <w:numId w:val="66"/>
        </w:numPr>
        <w:rPr>
          <w:ins w:id="6263" w:author="Andrija Ilic" w:date="2015-09-15T15:11:00Z"/>
        </w:rPr>
        <w:pPrChange w:id="6264" w:author="Andrija Ilic" w:date="2015-09-15T15:23:00Z">
          <w:pPr>
            <w:pStyle w:val="ListParagraph"/>
            <w:numPr>
              <w:numId w:val="66"/>
            </w:numPr>
            <w:ind w:hanging="360"/>
          </w:pPr>
        </w:pPrChange>
      </w:pPr>
      <w:ins w:id="6265" w:author="Andrija Ilic" w:date="2015-09-15T15:11:00Z">
        <w:r>
          <w:t xml:space="preserve">Корисник </w:t>
        </w:r>
        <w:r w:rsidRPr="000D61E2">
          <w:rPr>
            <w:u w:val="single"/>
            <w:lang w:val="sr-Cyrl-RS"/>
            <w:rPrChange w:id="6266" w:author="Andrija Ilic" w:date="2015-09-15T15:23:00Z">
              <w:rPr>
                <w:u w:val="single"/>
                <w:lang w:val="sr-Cyrl-RS"/>
              </w:rPr>
            </w:rPrChange>
          </w:rPr>
          <w:t>бира</w:t>
        </w:r>
        <w:r w:rsidRPr="000D61E2">
          <w:rPr>
            <w:u w:val="single"/>
            <w:rPrChange w:id="6267" w:author="Andrija Ilic" w:date="2015-09-15T15:23:00Z">
              <w:rPr>
                <w:u w:val="single"/>
              </w:rPr>
            </w:rPrChange>
          </w:rPr>
          <w:t xml:space="preserve"> критеријум</w:t>
        </w:r>
        <w:r>
          <w:t xml:space="preserve"> за </w:t>
        </w:r>
        <w:r w:rsidRPr="000D61E2">
          <w:rPr>
            <w:lang w:val="sr-Cyrl-RS"/>
            <w:rPrChange w:id="6268" w:author="Andrija Ilic" w:date="2015-09-15T15:23:00Z">
              <w:rPr>
                <w:lang w:val="sr-Cyrl-RS"/>
              </w:rPr>
            </w:rPrChange>
          </w:rPr>
          <w:t>унос студената.</w:t>
        </w:r>
        <w:r>
          <w:t xml:space="preserve"> (АПУСО)</w:t>
        </w:r>
      </w:ins>
    </w:p>
    <w:p w14:paraId="2EDCA4BC" w14:textId="77777777" w:rsidR="008B36EC" w:rsidRDefault="008B36EC" w:rsidP="008B36EC">
      <w:pPr>
        <w:pStyle w:val="ListParagraph"/>
        <w:numPr>
          <w:ilvl w:val="0"/>
          <w:numId w:val="66"/>
        </w:numPr>
        <w:rPr>
          <w:ins w:id="6269" w:author="Andrija Ilic" w:date="2015-09-15T15:23:00Z"/>
        </w:rPr>
      </w:pPr>
      <w:ins w:id="6270" w:author="Andrija Ilic" w:date="2015-09-15T15:11:00Z">
        <w:r>
          <w:t xml:space="preserve">Корисник </w:t>
        </w:r>
        <w:r>
          <w:rPr>
            <w:u w:val="single"/>
            <w:lang w:val="sr-Cyrl-RS"/>
          </w:rPr>
          <w:t>одабира</w:t>
        </w:r>
        <w:r w:rsidRPr="00AF10E0">
          <w:t xml:space="preserve"> </w:t>
        </w:r>
        <w:proofErr w:type="gramStart"/>
        <w:r>
          <w:rPr>
            <w:lang w:val="sr-Cyrl-RS"/>
          </w:rPr>
          <w:t>одговарајући  фајл</w:t>
        </w:r>
        <w:proofErr w:type="gramEnd"/>
        <w:r>
          <w:rPr>
            <w:lang w:val="sr-Cyrl-RS"/>
          </w:rPr>
          <w:t xml:space="preserve"> за унос студената.</w:t>
        </w:r>
        <w:r>
          <w:t xml:space="preserve"> (АПУСО)</w:t>
        </w:r>
      </w:ins>
    </w:p>
    <w:p w14:paraId="5262B7AA" w14:textId="423252ED" w:rsidR="000D61E2" w:rsidRDefault="000D61E2" w:rsidP="000D61E2">
      <w:pPr>
        <w:pStyle w:val="ListParagraph"/>
        <w:rPr>
          <w:ins w:id="6271" w:author="Andrija Ilic" w:date="2015-09-15T15:11:00Z"/>
        </w:rPr>
        <w:pPrChange w:id="6272" w:author="Andrija Ilic" w:date="2015-09-15T15:23:00Z">
          <w:pPr>
            <w:pStyle w:val="ListParagraph"/>
            <w:numPr>
              <w:numId w:val="66"/>
            </w:numPr>
            <w:ind w:hanging="360"/>
          </w:pPr>
        </w:pPrChange>
      </w:pPr>
      <w:ins w:id="6273" w:author="Andrija Ilic" w:date="2015-09-15T15:23:00Z">
        <w:r>
          <w:rPr>
            <w:noProof/>
          </w:rPr>
          <w:drawing>
            <wp:inline distT="0" distB="0" distL="0" distR="0" wp14:anchorId="1FA42A09" wp14:editId="3104E7EA">
              <wp:extent cx="5732145" cy="2220595"/>
              <wp:effectExtent l="0" t="0" r="1905" b="825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1.png"/>
                      <pic:cNvPicPr/>
                    </pic:nvPicPr>
                    <pic:blipFill>
                      <a:blip r:embed="rId110">
                        <a:extLst>
                          <a:ext uri="{28A0092B-C50C-407E-A947-70E740481C1C}">
                            <a14:useLocalDpi xmlns:a14="http://schemas.microsoft.com/office/drawing/2010/main" val="0"/>
                          </a:ext>
                        </a:extLst>
                      </a:blip>
                      <a:stretch>
                        <a:fillRect/>
                      </a:stretch>
                    </pic:blipFill>
                    <pic:spPr>
                      <a:xfrm>
                        <a:off x="0" y="0"/>
                        <a:ext cx="5732145" cy="2220595"/>
                      </a:xfrm>
                      <a:prstGeom prst="rect">
                        <a:avLst/>
                      </a:prstGeom>
                    </pic:spPr>
                  </pic:pic>
                </a:graphicData>
              </a:graphic>
            </wp:inline>
          </w:drawing>
        </w:r>
      </w:ins>
    </w:p>
    <w:p w14:paraId="61A8860E" w14:textId="77777777" w:rsidR="008B36EC" w:rsidRDefault="008B36EC" w:rsidP="008B36EC">
      <w:pPr>
        <w:pStyle w:val="ListParagraph"/>
        <w:numPr>
          <w:ilvl w:val="0"/>
          <w:numId w:val="66"/>
        </w:numPr>
        <w:rPr>
          <w:ins w:id="6274" w:author="Andrija Ilic" w:date="2015-09-15T15:11:00Z"/>
        </w:rPr>
      </w:pPr>
      <w:ins w:id="6275" w:author="Andrija Ilic" w:date="2015-09-15T15:11:00Z">
        <w:r>
          <w:t xml:space="preserve">Корисник </w:t>
        </w:r>
        <w:r w:rsidRPr="00AF10E0">
          <w:rPr>
            <w:u w:val="single"/>
          </w:rPr>
          <w:t>позива</w:t>
        </w:r>
        <w:r>
          <w:t xml:space="preserve"> ситем да </w:t>
        </w:r>
        <w:r>
          <w:rPr>
            <w:u w:val="single"/>
            <w:lang w:val="sr-Cyrl-RS"/>
          </w:rPr>
          <w:t>пријави</w:t>
        </w:r>
        <w:r>
          <w:t xml:space="preserve"> </w:t>
        </w:r>
        <w:r>
          <w:rPr>
            <w:lang w:val="sr-Cyrl-RS"/>
          </w:rPr>
          <w:t xml:space="preserve">студенте за дати </w:t>
        </w:r>
        <w:proofErr w:type="gramStart"/>
        <w:r>
          <w:rPr>
            <w:lang w:val="sr-Cyrl-RS"/>
          </w:rPr>
          <w:t>програм</w:t>
        </w:r>
        <w:r w:rsidRPr="00AF10E0" w:rsidDel="009A5021">
          <w:rPr>
            <w:u w:val="single"/>
          </w:rPr>
          <w:t xml:space="preserve"> </w:t>
        </w:r>
        <w:r>
          <w:rPr>
            <w:lang w:val="sr-Cyrl-RS"/>
          </w:rPr>
          <w:t>.</w:t>
        </w:r>
        <w:proofErr w:type="gramEnd"/>
        <w:r>
          <w:t xml:space="preserve"> (АПСО)</w:t>
        </w:r>
      </w:ins>
    </w:p>
    <w:p w14:paraId="192BA50C" w14:textId="77777777" w:rsidR="008B36EC" w:rsidRDefault="008B36EC" w:rsidP="008B36EC">
      <w:pPr>
        <w:pStyle w:val="ListParagraph"/>
        <w:numPr>
          <w:ilvl w:val="0"/>
          <w:numId w:val="66"/>
        </w:numPr>
        <w:rPr>
          <w:ins w:id="6276" w:author="Andrija Ilic" w:date="2015-09-15T15:11:00Z"/>
        </w:rPr>
      </w:pPr>
      <w:ins w:id="6277" w:author="Andrija Ilic" w:date="2015-09-15T15:11:00Z">
        <w:r>
          <w:t xml:space="preserve">Систем </w:t>
        </w:r>
        <w:r>
          <w:rPr>
            <w:u w:val="single"/>
            <w:lang w:val="sr-Cyrl-RS"/>
          </w:rPr>
          <w:t>чува</w:t>
        </w:r>
        <w:r>
          <w:t xml:space="preserve"> </w:t>
        </w:r>
        <w:r>
          <w:rPr>
            <w:lang w:val="sr-Cyrl-RS"/>
          </w:rPr>
          <w:t>студенте за дати програм</w:t>
        </w:r>
        <w:r>
          <w:t>.(СО)</w:t>
        </w:r>
      </w:ins>
    </w:p>
    <w:p w14:paraId="3A678EA8" w14:textId="77777777" w:rsidR="008B36EC" w:rsidRDefault="008B36EC" w:rsidP="008B36EC">
      <w:pPr>
        <w:pStyle w:val="ListParagraph"/>
        <w:numPr>
          <w:ilvl w:val="0"/>
          <w:numId w:val="66"/>
        </w:numPr>
        <w:rPr>
          <w:ins w:id="6278" w:author="Andrija Ilic" w:date="2015-09-15T15:24:00Z"/>
        </w:rPr>
      </w:pPr>
      <w:ins w:id="6279" w:author="Andrija Ilic" w:date="2015-09-15T15:11:00Z">
        <w:r>
          <w:t xml:space="preserve">Систем </w:t>
        </w:r>
        <w:r w:rsidRPr="00F81F28">
          <w:rPr>
            <w:u w:val="single"/>
          </w:rPr>
          <w:t>приказује</w:t>
        </w:r>
        <w:r>
          <w:t xml:space="preserve"> </w:t>
        </w:r>
        <w:r>
          <w:rPr>
            <w:lang w:val="sr-Cyrl-RS"/>
          </w:rPr>
          <w:t>поруку о успешности</w:t>
        </w:r>
        <w:r>
          <w:t>. (ИА)</w:t>
        </w:r>
      </w:ins>
    </w:p>
    <w:p w14:paraId="2441C956" w14:textId="425E9583" w:rsidR="000D61E2" w:rsidRDefault="000D61E2" w:rsidP="000D61E2">
      <w:pPr>
        <w:pStyle w:val="ListParagraph"/>
        <w:rPr>
          <w:ins w:id="6280" w:author="Andrija Ilic" w:date="2015-09-15T15:11:00Z"/>
        </w:rPr>
        <w:pPrChange w:id="6281" w:author="Andrija Ilic" w:date="2015-09-15T15:24:00Z">
          <w:pPr>
            <w:pStyle w:val="ListParagraph"/>
            <w:numPr>
              <w:numId w:val="66"/>
            </w:numPr>
            <w:ind w:hanging="360"/>
          </w:pPr>
        </w:pPrChange>
      </w:pPr>
      <w:ins w:id="6282" w:author="Andrija Ilic" w:date="2015-09-15T15:24:00Z">
        <w:r>
          <w:rPr>
            <w:noProof/>
          </w:rPr>
          <w:drawing>
            <wp:inline distT="0" distB="0" distL="0" distR="0" wp14:anchorId="419A9EFA" wp14:editId="6F34E0A4">
              <wp:extent cx="4163006" cy="2638793"/>
              <wp:effectExtent l="0" t="0" r="9525" b="952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2.png"/>
                      <pic:cNvPicPr/>
                    </pic:nvPicPr>
                    <pic:blipFill>
                      <a:blip r:embed="rId111">
                        <a:extLst>
                          <a:ext uri="{28A0092B-C50C-407E-A947-70E740481C1C}">
                            <a14:useLocalDpi xmlns:a14="http://schemas.microsoft.com/office/drawing/2010/main" val="0"/>
                          </a:ext>
                        </a:extLst>
                      </a:blip>
                      <a:stretch>
                        <a:fillRect/>
                      </a:stretch>
                    </pic:blipFill>
                    <pic:spPr>
                      <a:xfrm>
                        <a:off x="0" y="0"/>
                        <a:ext cx="4163006" cy="2638793"/>
                      </a:xfrm>
                      <a:prstGeom prst="rect">
                        <a:avLst/>
                      </a:prstGeom>
                    </pic:spPr>
                  </pic:pic>
                </a:graphicData>
              </a:graphic>
            </wp:inline>
          </w:drawing>
        </w:r>
      </w:ins>
    </w:p>
    <w:p w14:paraId="31D89FF2" w14:textId="77777777" w:rsidR="008B36EC" w:rsidRDefault="008B36EC" w:rsidP="008B36EC">
      <w:pPr>
        <w:pStyle w:val="ListParagraph"/>
        <w:ind w:left="1080"/>
        <w:rPr>
          <w:ins w:id="6283" w:author="Andrija Ilic" w:date="2015-09-15T15:11:00Z"/>
        </w:rPr>
      </w:pPr>
    </w:p>
    <w:p w14:paraId="5E7CC361" w14:textId="77777777" w:rsidR="008B36EC" w:rsidRDefault="008B36EC" w:rsidP="008B36EC">
      <w:pPr>
        <w:rPr>
          <w:ins w:id="6284" w:author="Andrija Ilic" w:date="2015-09-15T15:11:00Z"/>
          <w:b/>
        </w:rPr>
      </w:pPr>
      <w:ins w:id="6285" w:author="Andrija Ilic" w:date="2015-09-15T15:11:00Z">
        <w:r>
          <w:rPr>
            <w:b/>
          </w:rPr>
          <w:t>Алтернативни сценарио:</w:t>
        </w:r>
      </w:ins>
    </w:p>
    <w:p w14:paraId="6E9E4D32" w14:textId="7360507A" w:rsidR="008B36EC" w:rsidRDefault="008B36EC" w:rsidP="008B36EC">
      <w:pPr>
        <w:pStyle w:val="ListParagraph"/>
        <w:ind w:left="1080"/>
        <w:rPr>
          <w:ins w:id="6286" w:author="Andrija Ilic" w:date="2015-09-15T15:24:00Z"/>
        </w:rPr>
        <w:pPrChange w:id="6287" w:author="Andrija Ilic" w:date="2015-09-15T15:08:00Z">
          <w:pPr/>
        </w:pPrChange>
      </w:pPr>
      <w:ins w:id="6288" w:author="Andrija Ilic" w:date="2015-09-15T15:11:00Z">
        <w:r>
          <w:rPr>
            <w:lang w:val="sr-Cyrl-RS"/>
          </w:rPr>
          <w:t>5</w:t>
        </w:r>
        <w:r w:rsidRPr="00E1026A">
          <w:t>.1</w:t>
        </w:r>
        <w:r>
          <w:t xml:space="preserve"> Уколико систем </w:t>
        </w:r>
        <w:r w:rsidRPr="00F81F28">
          <w:rPr>
            <w:u w:val="single"/>
          </w:rPr>
          <w:t xml:space="preserve">не </w:t>
        </w:r>
        <w:r>
          <w:rPr>
            <w:u w:val="single"/>
            <w:lang w:val="sr-Cyrl-RS"/>
          </w:rPr>
          <w:t>пријави</w:t>
        </w:r>
        <w:r>
          <w:t xml:space="preserve"> </w:t>
        </w:r>
        <w:r>
          <w:rPr>
            <w:lang w:val="sr-Cyrl-RS"/>
          </w:rPr>
          <w:t>студенте</w:t>
        </w:r>
        <w:r>
          <w:t xml:space="preserve">, приказује поруку да </w:t>
        </w:r>
        <w:r>
          <w:rPr>
            <w:lang w:val="sr-Cyrl-RS"/>
          </w:rPr>
          <w:t>студенти нису сачувани</w:t>
        </w:r>
        <w:r>
          <w:t xml:space="preserve">. (ИА) Омогућава кориснику да </w:t>
        </w:r>
        <w:r>
          <w:rPr>
            <w:lang w:val="sr-Cyrl-RS"/>
          </w:rPr>
          <w:t>понови процедуру за унос студената</w:t>
        </w:r>
        <w:r>
          <w:t>.</w:t>
        </w:r>
      </w:ins>
    </w:p>
    <w:p w14:paraId="5A9AE132" w14:textId="4994DC2A" w:rsidR="000D61E2" w:rsidRDefault="000D61E2" w:rsidP="008B36EC">
      <w:pPr>
        <w:pStyle w:val="ListParagraph"/>
        <w:ind w:left="1080"/>
        <w:rPr>
          <w:ins w:id="6289" w:author="Andrija Ilic" w:date="2015-09-15T15:25:00Z"/>
          <w:b/>
          <w:lang w:val="sr-Cyrl-RS"/>
        </w:rPr>
        <w:pPrChange w:id="6290" w:author="Andrija Ilic" w:date="2015-09-15T15:08:00Z">
          <w:pPr/>
        </w:pPrChange>
      </w:pPr>
      <w:ins w:id="6291" w:author="Andrija Ilic" w:date="2015-09-15T15:24:00Z">
        <w:r>
          <w:rPr>
            <w:b/>
            <w:noProof/>
          </w:rPr>
          <w:lastRenderedPageBreak/>
          <w:drawing>
            <wp:inline distT="0" distB="0" distL="0" distR="0" wp14:anchorId="6ECF0927" wp14:editId="304925FF">
              <wp:extent cx="5732145" cy="1295400"/>
              <wp:effectExtent l="0" t="0" r="1905"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3.png"/>
                      <pic:cNvPicPr/>
                    </pic:nvPicPr>
                    <pic:blipFill>
                      <a:blip r:embed="rId112">
                        <a:extLst>
                          <a:ext uri="{28A0092B-C50C-407E-A947-70E740481C1C}">
                            <a14:useLocalDpi xmlns:a14="http://schemas.microsoft.com/office/drawing/2010/main" val="0"/>
                          </a:ext>
                        </a:extLst>
                      </a:blip>
                      <a:stretch>
                        <a:fillRect/>
                      </a:stretch>
                    </pic:blipFill>
                    <pic:spPr>
                      <a:xfrm>
                        <a:off x="0" y="0"/>
                        <a:ext cx="5732145" cy="1295400"/>
                      </a:xfrm>
                      <a:prstGeom prst="rect">
                        <a:avLst/>
                      </a:prstGeom>
                    </pic:spPr>
                  </pic:pic>
                </a:graphicData>
              </a:graphic>
            </wp:inline>
          </w:drawing>
        </w:r>
      </w:ins>
    </w:p>
    <w:p w14:paraId="79C902AF" w14:textId="77777777" w:rsidR="001645CC" w:rsidRDefault="001645CC" w:rsidP="001645CC">
      <w:pPr>
        <w:rPr>
          <w:ins w:id="6292" w:author="Andrija Ilic" w:date="2015-09-15T15:25:00Z"/>
          <w:b/>
        </w:rPr>
      </w:pPr>
      <w:ins w:id="6293" w:author="Andrija Ilic" w:date="2015-09-15T15:25:00Z">
        <w:r w:rsidRPr="005B6BA2">
          <w:rPr>
            <w:b/>
          </w:rPr>
          <w:t xml:space="preserve">Случај коришћења </w:t>
        </w:r>
        <w:r>
          <w:rPr>
            <w:b/>
            <w:lang w:val="sr-Cyrl-RS"/>
          </w:rPr>
          <w:t>6</w:t>
        </w:r>
        <w:r w:rsidRPr="005B6BA2">
          <w:rPr>
            <w:b/>
          </w:rPr>
          <w:t xml:space="preserve">: </w:t>
        </w:r>
        <w:r w:rsidRPr="00AF10E0">
          <w:rPr>
            <w:b/>
            <w:lang w:val="sr-Cyrl-RS"/>
          </w:rPr>
          <w:t>Преглед информација о студентима</w:t>
        </w:r>
        <w:r w:rsidDel="00936DBB">
          <w:rPr>
            <w:b/>
          </w:rPr>
          <w:t xml:space="preserve"> </w:t>
        </w:r>
      </w:ins>
    </w:p>
    <w:p w14:paraId="2F78E085" w14:textId="77777777" w:rsidR="001645CC" w:rsidRDefault="001645CC" w:rsidP="001645CC">
      <w:pPr>
        <w:rPr>
          <w:ins w:id="6294" w:author="Andrija Ilic" w:date="2015-09-15T15:25:00Z"/>
        </w:rPr>
      </w:pPr>
      <w:ins w:id="6295" w:author="Andrija Ilic" w:date="2015-09-15T15:25:00Z">
        <w:r>
          <w:rPr>
            <w:b/>
          </w:rPr>
          <w:t>Назив СК</w:t>
        </w:r>
        <w:proofErr w:type="gramStart"/>
        <w:r>
          <w:rPr>
            <w:b/>
          </w:rPr>
          <w:t>:</w:t>
        </w:r>
        <w:proofErr w:type="gramEnd"/>
        <w:r>
          <w:rPr>
            <w:b/>
          </w:rPr>
          <w:br/>
        </w:r>
        <w:r>
          <w:rPr>
            <w:lang w:val="sr-Cyrl-RS"/>
          </w:rPr>
          <w:t>Преглед информација о студентима</w:t>
        </w:r>
        <w:r w:rsidDel="00936DBB">
          <w:t xml:space="preserve"> </w:t>
        </w:r>
      </w:ins>
    </w:p>
    <w:p w14:paraId="4B4A2C5A" w14:textId="77777777" w:rsidR="001645CC" w:rsidRDefault="001645CC" w:rsidP="001645CC">
      <w:pPr>
        <w:rPr>
          <w:ins w:id="6296" w:author="Andrija Ilic" w:date="2015-09-15T15:25:00Z"/>
        </w:rPr>
      </w:pPr>
      <w:ins w:id="6297" w:author="Andrija Ilic" w:date="2015-09-15T15:25:00Z">
        <w:r>
          <w:rPr>
            <w:b/>
          </w:rPr>
          <w:t>Учесници CК</w:t>
        </w:r>
        <w:proofErr w:type="gramStart"/>
        <w:r>
          <w:rPr>
            <w:b/>
          </w:rPr>
          <w:t>:</w:t>
        </w:r>
        <w:proofErr w:type="gramEnd"/>
        <w:r>
          <w:rPr>
            <w:b/>
          </w:rPr>
          <w:br/>
        </w:r>
        <w:r>
          <w:t>Корисник и програм</w:t>
        </w:r>
      </w:ins>
    </w:p>
    <w:p w14:paraId="779450F5" w14:textId="77777777" w:rsidR="001645CC" w:rsidRDefault="001645CC" w:rsidP="001645CC">
      <w:pPr>
        <w:rPr>
          <w:ins w:id="6298" w:author="Andrija Ilic" w:date="2015-09-15T15:25:00Z"/>
        </w:rPr>
      </w:pPr>
      <w:ins w:id="6299" w:author="Andrija Ilic" w:date="2015-09-15T15:25:00Z">
        <w:r>
          <w:rPr>
            <w:b/>
          </w:rPr>
          <w:t>Предуслов</w:t>
        </w:r>
        <w:proofErr w:type="gramStart"/>
        <w:r>
          <w:rPr>
            <w:b/>
          </w:rPr>
          <w:t>:</w:t>
        </w:r>
        <w:proofErr w:type="gramEnd"/>
        <w:r>
          <w:rPr>
            <w:b/>
          </w:rPr>
          <w:br/>
        </w:r>
        <w:r>
          <w:t>Систем је укључен. Корисник је пријављен на систем као администратор</w:t>
        </w:r>
        <w:r w:rsidDel="00E55E60">
          <w:t xml:space="preserve"> </w:t>
        </w:r>
      </w:ins>
    </w:p>
    <w:p w14:paraId="0FF2C629" w14:textId="77777777" w:rsidR="001645CC" w:rsidRDefault="001645CC" w:rsidP="001645CC">
      <w:pPr>
        <w:rPr>
          <w:ins w:id="6300" w:author="Andrija Ilic" w:date="2015-09-15T15:25:00Z"/>
        </w:rPr>
      </w:pPr>
    </w:p>
    <w:p w14:paraId="6FA8CFCF" w14:textId="77777777" w:rsidR="001645CC" w:rsidRDefault="001645CC" w:rsidP="001645CC">
      <w:pPr>
        <w:rPr>
          <w:ins w:id="6301" w:author="Andrija Ilic" w:date="2015-09-15T15:25:00Z"/>
          <w:b/>
        </w:rPr>
      </w:pPr>
      <w:ins w:id="6302" w:author="Andrija Ilic" w:date="2015-09-15T15:25:00Z">
        <w:r>
          <w:rPr>
            <w:b/>
          </w:rPr>
          <w:t>Основни сценарио СК</w:t>
        </w:r>
      </w:ins>
    </w:p>
    <w:p w14:paraId="3A392BE4" w14:textId="77777777" w:rsidR="001645CC" w:rsidRDefault="001645CC" w:rsidP="001645CC">
      <w:pPr>
        <w:pStyle w:val="ListParagraph"/>
        <w:numPr>
          <w:ilvl w:val="0"/>
          <w:numId w:val="67"/>
        </w:numPr>
        <w:rPr>
          <w:ins w:id="6303" w:author="Andrija Ilic" w:date="2015-09-15T15:25:00Z"/>
        </w:rPr>
      </w:pPr>
      <w:ins w:id="6304" w:author="Andrija Ilic" w:date="2015-09-15T15:25:00Z">
        <w:r>
          <w:t xml:space="preserve">Корисник </w:t>
        </w:r>
        <w:r>
          <w:rPr>
            <w:u w:val="single"/>
            <w:lang w:val="sr-Cyrl-RS"/>
          </w:rPr>
          <w:t>бира</w:t>
        </w:r>
        <w:r w:rsidRPr="00F81F28">
          <w:rPr>
            <w:u w:val="single"/>
          </w:rPr>
          <w:t xml:space="preserve"> критеријум</w:t>
        </w:r>
        <w:r>
          <w:t xml:space="preserve"> за </w:t>
        </w:r>
        <w:r>
          <w:rPr>
            <w:lang w:val="sr-Cyrl-RS"/>
          </w:rPr>
          <w:t>приказ студената.</w:t>
        </w:r>
        <w:r>
          <w:t xml:space="preserve"> (АПУСО)</w:t>
        </w:r>
      </w:ins>
    </w:p>
    <w:p w14:paraId="3E558EB0" w14:textId="77777777" w:rsidR="001645CC" w:rsidRPr="001645CC" w:rsidRDefault="001645CC" w:rsidP="001645CC">
      <w:pPr>
        <w:pStyle w:val="ListParagraph"/>
        <w:numPr>
          <w:ilvl w:val="0"/>
          <w:numId w:val="67"/>
        </w:numPr>
        <w:rPr>
          <w:ins w:id="6305" w:author="Andrija Ilic" w:date="2015-09-15T15:25:00Z"/>
          <w:rPrChange w:id="6306" w:author="Andrija Ilic" w:date="2015-09-15T15:25:00Z">
            <w:rPr>
              <w:ins w:id="6307" w:author="Andrija Ilic" w:date="2015-09-15T15:25:00Z"/>
              <w:lang w:val="sr-Cyrl-RS"/>
            </w:rPr>
          </w:rPrChange>
        </w:rPr>
      </w:pPr>
      <w:ins w:id="6308" w:author="Andrija Ilic" w:date="2015-09-15T15:25:00Z">
        <w:r>
          <w:t>K</w:t>
        </w:r>
        <w:r>
          <w:rPr>
            <w:lang w:val="sr-Cyrl-RS"/>
          </w:rPr>
          <w:t xml:space="preserve">лијент </w:t>
        </w:r>
        <w:r w:rsidRPr="00AF10E0">
          <w:rPr>
            <w:u w:val="single"/>
            <w:lang w:val="sr-Cyrl-RS"/>
          </w:rPr>
          <w:t>позива</w:t>
        </w:r>
        <w:r>
          <w:rPr>
            <w:lang w:val="sr-Cyrl-RS"/>
          </w:rPr>
          <w:t xml:space="preserve"> систем да </w:t>
        </w:r>
        <w:r w:rsidRPr="00AF10E0">
          <w:rPr>
            <w:u w:val="single"/>
            <w:lang w:val="sr-Cyrl-RS"/>
          </w:rPr>
          <w:t>пронађе</w:t>
        </w:r>
        <w:r>
          <w:rPr>
            <w:lang w:val="sr-Cyrl-RS"/>
          </w:rPr>
          <w:t xml:space="preserve"> студенте за дати критеријум. (АПСО)</w:t>
        </w:r>
      </w:ins>
    </w:p>
    <w:p w14:paraId="0A741456" w14:textId="01A4F310" w:rsidR="001645CC" w:rsidRDefault="001645CC" w:rsidP="001645CC">
      <w:pPr>
        <w:pStyle w:val="ListParagraph"/>
        <w:rPr>
          <w:ins w:id="6309" w:author="Andrija Ilic" w:date="2015-09-15T15:25:00Z"/>
        </w:rPr>
        <w:pPrChange w:id="6310" w:author="Andrija Ilic" w:date="2015-09-15T15:25:00Z">
          <w:pPr>
            <w:pStyle w:val="ListParagraph"/>
            <w:numPr>
              <w:numId w:val="67"/>
            </w:numPr>
            <w:ind w:hanging="360"/>
          </w:pPr>
        </w:pPrChange>
      </w:pPr>
      <w:ins w:id="6311" w:author="Andrija Ilic" w:date="2015-09-15T15:26:00Z">
        <w:r>
          <w:rPr>
            <w:noProof/>
          </w:rPr>
          <w:drawing>
            <wp:inline distT="0" distB="0" distL="0" distR="0" wp14:anchorId="300D53ED" wp14:editId="703177BC">
              <wp:extent cx="4020111" cy="1686160"/>
              <wp:effectExtent l="0" t="0" r="0" b="952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s4.png"/>
                      <pic:cNvPicPr/>
                    </pic:nvPicPr>
                    <pic:blipFill>
                      <a:blip r:embed="rId113">
                        <a:extLst>
                          <a:ext uri="{28A0092B-C50C-407E-A947-70E740481C1C}">
                            <a14:useLocalDpi xmlns:a14="http://schemas.microsoft.com/office/drawing/2010/main" val="0"/>
                          </a:ext>
                        </a:extLst>
                      </a:blip>
                      <a:stretch>
                        <a:fillRect/>
                      </a:stretch>
                    </pic:blipFill>
                    <pic:spPr>
                      <a:xfrm>
                        <a:off x="0" y="0"/>
                        <a:ext cx="4020111" cy="1686160"/>
                      </a:xfrm>
                      <a:prstGeom prst="rect">
                        <a:avLst/>
                      </a:prstGeom>
                    </pic:spPr>
                  </pic:pic>
                </a:graphicData>
              </a:graphic>
            </wp:inline>
          </w:drawing>
        </w:r>
      </w:ins>
    </w:p>
    <w:p w14:paraId="734FCD00" w14:textId="77777777" w:rsidR="001645CC" w:rsidRDefault="001645CC" w:rsidP="001645CC">
      <w:pPr>
        <w:pStyle w:val="ListParagraph"/>
        <w:numPr>
          <w:ilvl w:val="0"/>
          <w:numId w:val="67"/>
        </w:numPr>
        <w:rPr>
          <w:ins w:id="6312" w:author="Andrija Ilic" w:date="2015-09-15T15:25:00Z"/>
        </w:rPr>
      </w:pPr>
      <w:ins w:id="6313" w:author="Andrija Ilic" w:date="2015-09-15T15:25:00Z">
        <w:r>
          <w:rPr>
            <w:lang w:val="sr-Cyrl-RS"/>
          </w:rPr>
          <w:t xml:space="preserve">Систем </w:t>
        </w:r>
        <w:r w:rsidRPr="007268A5">
          <w:rPr>
            <w:u w:val="single"/>
            <w:lang w:val="sr-Cyrl-RS"/>
          </w:rPr>
          <w:t>врши претрагу</w:t>
        </w:r>
        <w:r w:rsidRPr="007268A5">
          <w:rPr>
            <w:lang w:val="sr-Cyrl-RS"/>
          </w:rPr>
          <w:t xml:space="preserve"> за з</w:t>
        </w:r>
        <w:r>
          <w:rPr>
            <w:lang w:val="sr-Cyrl-RS"/>
          </w:rPr>
          <w:t>адати критеријум. (СО)</w:t>
        </w:r>
      </w:ins>
    </w:p>
    <w:p w14:paraId="57787BC0" w14:textId="77777777" w:rsidR="001645CC" w:rsidRPr="001645CC" w:rsidRDefault="001645CC" w:rsidP="001645CC">
      <w:pPr>
        <w:pStyle w:val="ListParagraph"/>
        <w:numPr>
          <w:ilvl w:val="0"/>
          <w:numId w:val="67"/>
        </w:numPr>
        <w:rPr>
          <w:ins w:id="6314" w:author="Andrija Ilic" w:date="2015-09-15T15:25:00Z"/>
          <w:rPrChange w:id="6315" w:author="Andrija Ilic" w:date="2015-09-15T15:25:00Z">
            <w:rPr>
              <w:ins w:id="6316" w:author="Andrija Ilic" w:date="2015-09-15T15:25:00Z"/>
              <w:lang w:val="sr-Cyrl-RS"/>
            </w:rPr>
          </w:rPrChange>
        </w:rPr>
      </w:pPr>
      <w:ins w:id="6317" w:author="Andrija Ilic" w:date="2015-09-15T15:25:00Z">
        <w:r>
          <w:rPr>
            <w:lang w:val="sr-Cyrl-RS"/>
          </w:rPr>
          <w:t xml:space="preserve">Систем </w:t>
        </w:r>
        <w:r w:rsidRPr="007268A5">
          <w:rPr>
            <w:u w:val="single"/>
            <w:lang w:val="sr-Cyrl-RS"/>
          </w:rPr>
          <w:t>приказује</w:t>
        </w:r>
        <w:r>
          <w:rPr>
            <w:lang w:val="sr-Cyrl-RS"/>
          </w:rPr>
          <w:t xml:space="preserve"> студенте за </w:t>
        </w:r>
        <w:r w:rsidRPr="007268A5">
          <w:rPr>
            <w:lang w:val="sr-Cyrl-RS"/>
          </w:rPr>
          <w:t>з</w:t>
        </w:r>
        <w:r>
          <w:rPr>
            <w:lang w:val="sr-Cyrl-RS"/>
          </w:rPr>
          <w:t>адати критеријум. (ИА)</w:t>
        </w:r>
      </w:ins>
    </w:p>
    <w:p w14:paraId="32CBBC77" w14:textId="11CC8068" w:rsidR="001645CC" w:rsidRDefault="001645CC" w:rsidP="001645CC">
      <w:pPr>
        <w:pStyle w:val="ListParagraph"/>
        <w:rPr>
          <w:ins w:id="6318" w:author="Andrija Ilic" w:date="2015-09-15T15:25:00Z"/>
        </w:rPr>
        <w:pPrChange w:id="6319" w:author="Andrija Ilic" w:date="2015-09-15T15:25:00Z">
          <w:pPr>
            <w:pStyle w:val="ListParagraph"/>
            <w:numPr>
              <w:numId w:val="67"/>
            </w:numPr>
            <w:ind w:hanging="360"/>
          </w:pPr>
        </w:pPrChange>
      </w:pPr>
      <w:ins w:id="6320" w:author="Andrija Ilic" w:date="2015-09-15T15:25:00Z">
        <w:r>
          <w:rPr>
            <w:noProof/>
          </w:rPr>
          <w:lastRenderedPageBreak/>
          <w:drawing>
            <wp:inline distT="0" distB="0" distL="0" distR="0" wp14:anchorId="6D66C728" wp14:editId="686D7107">
              <wp:extent cx="5732145" cy="4118610"/>
              <wp:effectExtent l="0" t="0" r="1905"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s2.png"/>
                      <pic:cNvPicPr/>
                    </pic:nvPicPr>
                    <pic:blipFill>
                      <a:blip r:embed="rId114">
                        <a:extLst>
                          <a:ext uri="{28A0092B-C50C-407E-A947-70E740481C1C}">
                            <a14:useLocalDpi xmlns:a14="http://schemas.microsoft.com/office/drawing/2010/main" val="0"/>
                          </a:ext>
                        </a:extLst>
                      </a:blip>
                      <a:stretch>
                        <a:fillRect/>
                      </a:stretch>
                    </pic:blipFill>
                    <pic:spPr>
                      <a:xfrm>
                        <a:off x="0" y="0"/>
                        <a:ext cx="5732145" cy="4118610"/>
                      </a:xfrm>
                      <a:prstGeom prst="rect">
                        <a:avLst/>
                      </a:prstGeom>
                    </pic:spPr>
                  </pic:pic>
                </a:graphicData>
              </a:graphic>
            </wp:inline>
          </w:drawing>
        </w:r>
      </w:ins>
    </w:p>
    <w:p w14:paraId="44304D3E" w14:textId="77777777" w:rsidR="001645CC" w:rsidRDefault="001645CC" w:rsidP="001645CC">
      <w:pPr>
        <w:rPr>
          <w:ins w:id="6321" w:author="Andrija Ilic" w:date="2015-09-15T15:25:00Z"/>
          <w:b/>
        </w:rPr>
      </w:pPr>
      <w:ins w:id="6322" w:author="Andrija Ilic" w:date="2015-09-15T15:25:00Z">
        <w:r>
          <w:rPr>
            <w:b/>
          </w:rPr>
          <w:t>Алтернативни сценарио:</w:t>
        </w:r>
      </w:ins>
    </w:p>
    <w:p w14:paraId="06D02285" w14:textId="0C100ADC" w:rsidR="001645CC" w:rsidRDefault="001645CC" w:rsidP="002B2802">
      <w:pPr>
        <w:pStyle w:val="ListParagraph"/>
        <w:ind w:left="1080"/>
        <w:rPr>
          <w:ins w:id="6323" w:author="Andrija Ilic" w:date="2015-09-15T15:27:00Z"/>
          <w:lang w:val="sr-Cyrl-RS"/>
        </w:rPr>
        <w:pPrChange w:id="6324" w:author="Andrija Ilic" w:date="2015-09-15T15:26:00Z">
          <w:pPr/>
        </w:pPrChange>
      </w:pPr>
      <w:ins w:id="6325" w:author="Andrija Ilic" w:date="2015-09-15T15:25:00Z">
        <w:r>
          <w:tab/>
        </w:r>
        <w:r>
          <w:rPr>
            <w:lang w:val="sr-Cyrl-RS"/>
          </w:rPr>
          <w:t>4</w:t>
        </w:r>
        <w:r>
          <w:t>.1</w:t>
        </w:r>
        <w:r>
          <w:rPr>
            <w:lang w:val="sr-Cyrl-RS"/>
          </w:rPr>
          <w:t xml:space="preserve"> </w:t>
        </w:r>
        <w:r>
          <w:t xml:space="preserve">Систем </w:t>
        </w:r>
        <w:r w:rsidRPr="00F81F28">
          <w:rPr>
            <w:u w:val="single"/>
          </w:rPr>
          <w:t>приказ</w:t>
        </w:r>
        <w:r>
          <w:rPr>
            <w:u w:val="single"/>
            <w:lang w:val="sr-Cyrl-RS"/>
          </w:rPr>
          <w:t>у</w:t>
        </w:r>
        <w:r w:rsidRPr="00F81F28">
          <w:rPr>
            <w:u w:val="single"/>
          </w:rPr>
          <w:t xml:space="preserve">је </w:t>
        </w:r>
        <w:r>
          <w:t xml:space="preserve">поруку да за дате критеријуме не постоје </w:t>
        </w:r>
        <w:r>
          <w:rPr>
            <w:lang w:val="sr-Cyrl-RS"/>
          </w:rPr>
          <w:t>студенти</w:t>
        </w:r>
        <w:r>
          <w:t xml:space="preserve">. (ИА) </w:t>
        </w:r>
        <w:r>
          <w:rPr>
            <w:lang w:val="sr-Cyrl-RS"/>
          </w:rPr>
          <w:t>Омогућава кориснику да изврши претрагу за друге критеријуме.</w:t>
        </w:r>
      </w:ins>
    </w:p>
    <w:p w14:paraId="1B52564B" w14:textId="7E7836EF" w:rsidR="002B2802" w:rsidRDefault="002B2802" w:rsidP="002B2802">
      <w:pPr>
        <w:pStyle w:val="ListParagraph"/>
        <w:ind w:left="1080"/>
        <w:rPr>
          <w:ins w:id="6326" w:author="Andrija Ilic" w:date="2015-09-15T15:27:00Z"/>
          <w:b/>
          <w:lang w:val="sr-Cyrl-RS"/>
        </w:rPr>
        <w:pPrChange w:id="6327" w:author="Andrija Ilic" w:date="2015-09-15T15:26:00Z">
          <w:pPr/>
        </w:pPrChange>
      </w:pPr>
      <w:ins w:id="6328" w:author="Andrija Ilic" w:date="2015-09-15T15:27:00Z">
        <w:r>
          <w:rPr>
            <w:b/>
            <w:noProof/>
          </w:rPr>
          <w:drawing>
            <wp:inline distT="0" distB="0" distL="0" distR="0" wp14:anchorId="64E05DB8" wp14:editId="5891330F">
              <wp:extent cx="3343742" cy="1524213"/>
              <wp:effectExtent l="0" t="0" r="9525"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s1.png"/>
                      <pic:cNvPicPr/>
                    </pic:nvPicPr>
                    <pic:blipFill>
                      <a:blip r:embed="rId115">
                        <a:extLst>
                          <a:ext uri="{28A0092B-C50C-407E-A947-70E740481C1C}">
                            <a14:useLocalDpi xmlns:a14="http://schemas.microsoft.com/office/drawing/2010/main" val="0"/>
                          </a:ext>
                        </a:extLst>
                      </a:blip>
                      <a:stretch>
                        <a:fillRect/>
                      </a:stretch>
                    </pic:blipFill>
                    <pic:spPr>
                      <a:xfrm>
                        <a:off x="0" y="0"/>
                        <a:ext cx="3343742" cy="1524213"/>
                      </a:xfrm>
                      <a:prstGeom prst="rect">
                        <a:avLst/>
                      </a:prstGeom>
                    </pic:spPr>
                  </pic:pic>
                </a:graphicData>
              </a:graphic>
            </wp:inline>
          </w:drawing>
        </w:r>
      </w:ins>
    </w:p>
    <w:p w14:paraId="5AE82AAF" w14:textId="77777777" w:rsidR="002B2802" w:rsidRPr="009331F4" w:rsidRDefault="002B2802" w:rsidP="002B2802">
      <w:pPr>
        <w:rPr>
          <w:ins w:id="6329" w:author="Andrija Ilic" w:date="2015-09-15T15:27:00Z"/>
          <w:b/>
        </w:rPr>
      </w:pPr>
      <w:ins w:id="6330" w:author="Andrija Ilic" w:date="2015-09-15T15:27:00Z">
        <w:r w:rsidRPr="005B6BA2">
          <w:rPr>
            <w:b/>
          </w:rPr>
          <w:t xml:space="preserve">Случај коришћења </w:t>
        </w:r>
        <w:r>
          <w:rPr>
            <w:b/>
            <w:lang w:val="sr-Cyrl-RS"/>
          </w:rPr>
          <w:t>7</w:t>
        </w:r>
        <w:r w:rsidRPr="005B6BA2">
          <w:rPr>
            <w:b/>
          </w:rPr>
          <w:t xml:space="preserve">: </w:t>
        </w:r>
        <w:r>
          <w:rPr>
            <w:b/>
            <w:lang w:val="sr-Cyrl-RS"/>
          </w:rPr>
          <w:t>У</w:t>
        </w:r>
        <w:r w:rsidRPr="003C6CC0">
          <w:rPr>
            <w:b/>
            <w:lang w:val="sr-Cyrl-RS"/>
          </w:rPr>
          <w:t>нос резултата за задату активност</w:t>
        </w:r>
        <w:r>
          <w:rPr>
            <w:b/>
          </w:rPr>
          <w:t xml:space="preserve"> </w:t>
        </w:r>
      </w:ins>
    </w:p>
    <w:p w14:paraId="17BA6E24" w14:textId="77777777" w:rsidR="002B2802" w:rsidRDefault="002B2802" w:rsidP="002B2802">
      <w:pPr>
        <w:rPr>
          <w:ins w:id="6331" w:author="Andrija Ilic" w:date="2015-09-15T15:27:00Z"/>
        </w:rPr>
      </w:pPr>
      <w:ins w:id="6332" w:author="Andrija Ilic" w:date="2015-09-15T15:27:00Z">
        <w:r>
          <w:rPr>
            <w:b/>
          </w:rPr>
          <w:t>Назив СК</w:t>
        </w:r>
        <w:proofErr w:type="gramStart"/>
        <w:r>
          <w:rPr>
            <w:b/>
          </w:rPr>
          <w:t>:</w:t>
        </w:r>
        <w:proofErr w:type="gramEnd"/>
        <w:r>
          <w:rPr>
            <w:b/>
          </w:rPr>
          <w:br/>
        </w:r>
        <w:r w:rsidRPr="00AF10E0">
          <w:rPr>
            <w:lang w:val="sr-Cyrl-RS"/>
          </w:rPr>
          <w:t>Унос резултата за задату активност</w:t>
        </w:r>
        <w:r w:rsidRPr="00AF10E0">
          <w:t xml:space="preserve"> </w:t>
        </w:r>
      </w:ins>
    </w:p>
    <w:p w14:paraId="66202A80" w14:textId="77777777" w:rsidR="002B2802" w:rsidRDefault="002B2802" w:rsidP="002B2802">
      <w:pPr>
        <w:rPr>
          <w:ins w:id="6333" w:author="Andrija Ilic" w:date="2015-09-15T15:27:00Z"/>
        </w:rPr>
      </w:pPr>
      <w:ins w:id="6334" w:author="Andrija Ilic" w:date="2015-09-15T15:27:00Z">
        <w:r>
          <w:rPr>
            <w:b/>
          </w:rPr>
          <w:t>Учесници CК</w:t>
        </w:r>
        <w:proofErr w:type="gramStart"/>
        <w:r>
          <w:rPr>
            <w:b/>
          </w:rPr>
          <w:t>:</w:t>
        </w:r>
        <w:proofErr w:type="gramEnd"/>
        <w:r>
          <w:rPr>
            <w:b/>
          </w:rPr>
          <w:br/>
        </w:r>
        <w:r>
          <w:t>Корисник и програм</w:t>
        </w:r>
      </w:ins>
    </w:p>
    <w:p w14:paraId="7B0B5F04" w14:textId="77777777" w:rsidR="002B2802" w:rsidRDefault="002B2802" w:rsidP="002B2802">
      <w:pPr>
        <w:rPr>
          <w:ins w:id="6335" w:author="Andrija Ilic" w:date="2015-09-15T15:27:00Z"/>
        </w:rPr>
      </w:pPr>
      <w:ins w:id="6336" w:author="Andrija Ilic" w:date="2015-09-15T15:27:00Z">
        <w:r>
          <w:rPr>
            <w:b/>
          </w:rPr>
          <w:t>Предуслов</w:t>
        </w:r>
        <w:proofErr w:type="gramStart"/>
        <w:r>
          <w:rPr>
            <w:b/>
          </w:rPr>
          <w:t>:</w:t>
        </w:r>
        <w:proofErr w:type="gramEnd"/>
        <w:r>
          <w:rPr>
            <w:b/>
          </w:rPr>
          <w:br/>
        </w:r>
        <w:r>
          <w:t>Систем је укључен. Корисник је пријављен на систем као администратор</w:t>
        </w:r>
        <w:r w:rsidDel="00B30C23">
          <w:t xml:space="preserve"> </w:t>
        </w:r>
      </w:ins>
    </w:p>
    <w:p w14:paraId="7E491994" w14:textId="77777777" w:rsidR="002B2802" w:rsidRDefault="002B2802" w:rsidP="002B2802">
      <w:pPr>
        <w:rPr>
          <w:ins w:id="6337" w:author="Andrija Ilic" w:date="2015-09-15T15:27:00Z"/>
          <w:b/>
        </w:rPr>
      </w:pPr>
      <w:ins w:id="6338" w:author="Andrija Ilic" w:date="2015-09-15T15:27:00Z">
        <w:r>
          <w:rPr>
            <w:b/>
          </w:rPr>
          <w:t>Основни сценарио СК</w:t>
        </w:r>
      </w:ins>
    </w:p>
    <w:p w14:paraId="55675028" w14:textId="77777777" w:rsidR="002B2802" w:rsidRDefault="002B2802" w:rsidP="002B2802">
      <w:pPr>
        <w:pStyle w:val="ListParagraph"/>
        <w:numPr>
          <w:ilvl w:val="0"/>
          <w:numId w:val="68"/>
        </w:numPr>
        <w:rPr>
          <w:ins w:id="6339" w:author="Andrija Ilic" w:date="2015-09-15T15:36:00Z"/>
        </w:rPr>
      </w:pPr>
      <w:ins w:id="6340" w:author="Andrija Ilic" w:date="2015-09-15T15:27:00Z">
        <w:r>
          <w:lastRenderedPageBreak/>
          <w:t xml:space="preserve">Корисник </w:t>
        </w:r>
        <w:r>
          <w:rPr>
            <w:u w:val="single"/>
            <w:lang w:val="sr-Cyrl-RS"/>
          </w:rPr>
          <w:t>бира</w:t>
        </w:r>
        <w:r w:rsidRPr="00F81F28">
          <w:rPr>
            <w:u w:val="single"/>
          </w:rPr>
          <w:t xml:space="preserve"> критеријум</w:t>
        </w:r>
        <w:r>
          <w:t xml:space="preserve"> за </w:t>
        </w:r>
        <w:r>
          <w:rPr>
            <w:lang w:val="sr-Cyrl-RS"/>
          </w:rPr>
          <w:t>унос резултата.</w:t>
        </w:r>
        <w:r>
          <w:t xml:space="preserve"> (АПУСО)</w:t>
        </w:r>
      </w:ins>
    </w:p>
    <w:p w14:paraId="27B95E7B" w14:textId="434D8853" w:rsidR="00CA0A76" w:rsidRDefault="00CA0A76" w:rsidP="00CA0A76">
      <w:pPr>
        <w:pStyle w:val="ListParagraph"/>
        <w:rPr>
          <w:ins w:id="6341" w:author="Andrija Ilic" w:date="2015-09-15T15:27:00Z"/>
        </w:rPr>
        <w:pPrChange w:id="6342" w:author="Andrija Ilic" w:date="2015-09-15T15:36:00Z">
          <w:pPr>
            <w:pStyle w:val="ListParagraph"/>
            <w:numPr>
              <w:numId w:val="68"/>
            </w:numPr>
            <w:ind w:hanging="360"/>
          </w:pPr>
        </w:pPrChange>
      </w:pPr>
      <w:ins w:id="6343" w:author="Andrija Ilic" w:date="2015-09-15T15:36:00Z">
        <w:r>
          <w:rPr>
            <w:noProof/>
          </w:rPr>
          <w:drawing>
            <wp:inline distT="0" distB="0" distL="0" distR="0" wp14:anchorId="10739F43" wp14:editId="3CD26AA3">
              <wp:extent cx="4363059" cy="2629267"/>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ua1.png"/>
                      <pic:cNvPicPr/>
                    </pic:nvPicPr>
                    <pic:blipFill>
                      <a:blip r:embed="rId116">
                        <a:extLst>
                          <a:ext uri="{28A0092B-C50C-407E-A947-70E740481C1C}">
                            <a14:useLocalDpi xmlns:a14="http://schemas.microsoft.com/office/drawing/2010/main" val="0"/>
                          </a:ext>
                        </a:extLst>
                      </a:blip>
                      <a:stretch>
                        <a:fillRect/>
                      </a:stretch>
                    </pic:blipFill>
                    <pic:spPr>
                      <a:xfrm>
                        <a:off x="0" y="0"/>
                        <a:ext cx="4363059" cy="2629267"/>
                      </a:xfrm>
                      <a:prstGeom prst="rect">
                        <a:avLst/>
                      </a:prstGeom>
                    </pic:spPr>
                  </pic:pic>
                </a:graphicData>
              </a:graphic>
            </wp:inline>
          </w:drawing>
        </w:r>
      </w:ins>
    </w:p>
    <w:p w14:paraId="777ADF13" w14:textId="77777777" w:rsidR="002B2802" w:rsidRDefault="002B2802" w:rsidP="002B2802">
      <w:pPr>
        <w:pStyle w:val="ListParagraph"/>
        <w:numPr>
          <w:ilvl w:val="0"/>
          <w:numId w:val="68"/>
        </w:numPr>
        <w:rPr>
          <w:ins w:id="6344" w:author="Andrija Ilic" w:date="2015-09-15T15:36:00Z"/>
        </w:rPr>
      </w:pPr>
      <w:ins w:id="6345" w:author="Andrija Ilic" w:date="2015-09-15T15:27:00Z">
        <w:r>
          <w:t xml:space="preserve">Корисник </w:t>
        </w:r>
        <w:r>
          <w:rPr>
            <w:u w:val="single"/>
            <w:lang w:val="sr-Cyrl-RS"/>
          </w:rPr>
          <w:t>одабира</w:t>
        </w:r>
        <w:r w:rsidRPr="007268A5">
          <w:t xml:space="preserve"> </w:t>
        </w:r>
        <w:r>
          <w:rPr>
            <w:lang w:val="sr-Cyrl-RS"/>
          </w:rPr>
          <w:t>одговарајући фајл за унос резултата.</w:t>
        </w:r>
        <w:r>
          <w:t xml:space="preserve"> (АПУСО)</w:t>
        </w:r>
      </w:ins>
    </w:p>
    <w:p w14:paraId="17770393" w14:textId="269A44B2" w:rsidR="00CA0A76" w:rsidRDefault="00CA0A76" w:rsidP="00CA0A76">
      <w:pPr>
        <w:pStyle w:val="ListParagraph"/>
        <w:rPr>
          <w:ins w:id="6346" w:author="Andrija Ilic" w:date="2015-09-15T15:27:00Z"/>
        </w:rPr>
        <w:pPrChange w:id="6347" w:author="Andrija Ilic" w:date="2015-09-15T15:36:00Z">
          <w:pPr>
            <w:pStyle w:val="ListParagraph"/>
            <w:numPr>
              <w:numId w:val="68"/>
            </w:numPr>
            <w:ind w:hanging="360"/>
          </w:pPr>
        </w:pPrChange>
      </w:pPr>
      <w:ins w:id="6348" w:author="Andrija Ilic" w:date="2015-09-15T15:36:00Z">
        <w:r>
          <w:rPr>
            <w:noProof/>
          </w:rPr>
          <w:drawing>
            <wp:inline distT="0" distB="0" distL="0" distR="0" wp14:anchorId="074A1E8F" wp14:editId="71BE2C60">
              <wp:extent cx="5732145" cy="1949450"/>
              <wp:effectExtent l="0" t="0" r="1905"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ua2.png"/>
                      <pic:cNvPicPr/>
                    </pic:nvPicPr>
                    <pic:blipFill>
                      <a:blip r:embed="rId117">
                        <a:extLst>
                          <a:ext uri="{28A0092B-C50C-407E-A947-70E740481C1C}">
                            <a14:useLocalDpi xmlns:a14="http://schemas.microsoft.com/office/drawing/2010/main" val="0"/>
                          </a:ext>
                        </a:extLst>
                      </a:blip>
                      <a:stretch>
                        <a:fillRect/>
                      </a:stretch>
                    </pic:blipFill>
                    <pic:spPr>
                      <a:xfrm>
                        <a:off x="0" y="0"/>
                        <a:ext cx="5732145" cy="1949450"/>
                      </a:xfrm>
                      <a:prstGeom prst="rect">
                        <a:avLst/>
                      </a:prstGeom>
                    </pic:spPr>
                  </pic:pic>
                </a:graphicData>
              </a:graphic>
            </wp:inline>
          </w:drawing>
        </w:r>
      </w:ins>
    </w:p>
    <w:p w14:paraId="3FCCE638" w14:textId="77777777" w:rsidR="002B2802" w:rsidRDefault="002B2802" w:rsidP="002B2802">
      <w:pPr>
        <w:pStyle w:val="ListParagraph"/>
        <w:numPr>
          <w:ilvl w:val="0"/>
          <w:numId w:val="68"/>
        </w:numPr>
        <w:rPr>
          <w:ins w:id="6349" w:author="Andrija Ilic" w:date="2015-09-15T15:27:00Z"/>
        </w:rPr>
      </w:pPr>
      <w:ins w:id="6350" w:author="Andrija Ilic" w:date="2015-09-15T15:27:00Z">
        <w:r>
          <w:t xml:space="preserve">Корисник </w:t>
        </w:r>
        <w:r w:rsidRPr="00AF10E0">
          <w:rPr>
            <w:u w:val="single"/>
          </w:rPr>
          <w:t>позива</w:t>
        </w:r>
        <w:r>
          <w:t xml:space="preserve"> ситем да </w:t>
        </w:r>
        <w:r>
          <w:rPr>
            <w:u w:val="single"/>
            <w:lang w:val="sr-Cyrl-RS"/>
          </w:rPr>
          <w:t>сачува</w:t>
        </w:r>
        <w:r>
          <w:t xml:space="preserve"> </w:t>
        </w:r>
        <w:r>
          <w:rPr>
            <w:lang w:val="sr-Cyrl-RS"/>
          </w:rPr>
          <w:t>резултате за дату активност.</w:t>
        </w:r>
        <w:r>
          <w:t xml:space="preserve"> (АПСО)</w:t>
        </w:r>
      </w:ins>
    </w:p>
    <w:p w14:paraId="32A8D82C" w14:textId="77777777" w:rsidR="002B2802" w:rsidRDefault="002B2802" w:rsidP="002B2802">
      <w:pPr>
        <w:pStyle w:val="ListParagraph"/>
        <w:numPr>
          <w:ilvl w:val="0"/>
          <w:numId w:val="68"/>
        </w:numPr>
        <w:rPr>
          <w:ins w:id="6351" w:author="Andrija Ilic" w:date="2015-09-15T15:27:00Z"/>
        </w:rPr>
      </w:pPr>
      <w:ins w:id="6352" w:author="Andrija Ilic" w:date="2015-09-15T15:27:00Z">
        <w:r>
          <w:t xml:space="preserve">Систем </w:t>
        </w:r>
        <w:r>
          <w:rPr>
            <w:u w:val="single"/>
            <w:lang w:val="sr-Cyrl-RS"/>
          </w:rPr>
          <w:t>чува</w:t>
        </w:r>
        <w:r>
          <w:t xml:space="preserve"> </w:t>
        </w:r>
        <w:r>
          <w:rPr>
            <w:lang w:val="sr-Cyrl-RS"/>
          </w:rPr>
          <w:t>резултате за дату активност</w:t>
        </w:r>
        <w:r>
          <w:t>.(СО)</w:t>
        </w:r>
      </w:ins>
    </w:p>
    <w:p w14:paraId="1279E40F" w14:textId="77777777" w:rsidR="002B2802" w:rsidRDefault="002B2802" w:rsidP="002B2802">
      <w:pPr>
        <w:pStyle w:val="ListParagraph"/>
        <w:numPr>
          <w:ilvl w:val="0"/>
          <w:numId w:val="68"/>
        </w:numPr>
        <w:rPr>
          <w:ins w:id="6353" w:author="Andrija Ilic" w:date="2015-09-15T15:36:00Z"/>
        </w:rPr>
      </w:pPr>
      <w:ins w:id="6354" w:author="Andrija Ilic" w:date="2015-09-15T15:27:00Z">
        <w:r>
          <w:t xml:space="preserve">Систем </w:t>
        </w:r>
        <w:r w:rsidRPr="00F81F28">
          <w:rPr>
            <w:u w:val="single"/>
          </w:rPr>
          <w:t>приказује</w:t>
        </w:r>
        <w:r>
          <w:t xml:space="preserve"> </w:t>
        </w:r>
        <w:r>
          <w:rPr>
            <w:lang w:val="sr-Cyrl-RS"/>
          </w:rPr>
          <w:t>поруку о успешности</w:t>
        </w:r>
        <w:r>
          <w:t>. (ИА)</w:t>
        </w:r>
      </w:ins>
    </w:p>
    <w:p w14:paraId="6F51D2DE" w14:textId="53F4EE9E" w:rsidR="00CA0A76" w:rsidRDefault="00CA0A76" w:rsidP="00CA0A76">
      <w:pPr>
        <w:pStyle w:val="ListParagraph"/>
        <w:rPr>
          <w:ins w:id="6355" w:author="Andrija Ilic" w:date="2015-09-15T15:27:00Z"/>
        </w:rPr>
        <w:pPrChange w:id="6356" w:author="Andrija Ilic" w:date="2015-09-15T15:37:00Z">
          <w:pPr>
            <w:pStyle w:val="ListParagraph"/>
            <w:numPr>
              <w:numId w:val="68"/>
            </w:numPr>
            <w:ind w:hanging="360"/>
          </w:pPr>
        </w:pPrChange>
      </w:pPr>
      <w:ins w:id="6357" w:author="Andrija Ilic" w:date="2015-09-15T15:37:00Z">
        <w:r>
          <w:rPr>
            <w:noProof/>
          </w:rPr>
          <w:drawing>
            <wp:inline distT="0" distB="0" distL="0" distR="0" wp14:anchorId="7673034E" wp14:editId="40DDEBFD">
              <wp:extent cx="4344006" cy="2629267"/>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ua3.png"/>
                      <pic:cNvPicPr/>
                    </pic:nvPicPr>
                    <pic:blipFill>
                      <a:blip r:embed="rId118">
                        <a:extLst>
                          <a:ext uri="{28A0092B-C50C-407E-A947-70E740481C1C}">
                            <a14:useLocalDpi xmlns:a14="http://schemas.microsoft.com/office/drawing/2010/main" val="0"/>
                          </a:ext>
                        </a:extLst>
                      </a:blip>
                      <a:stretch>
                        <a:fillRect/>
                      </a:stretch>
                    </pic:blipFill>
                    <pic:spPr>
                      <a:xfrm>
                        <a:off x="0" y="0"/>
                        <a:ext cx="4344006" cy="2629267"/>
                      </a:xfrm>
                      <a:prstGeom prst="rect">
                        <a:avLst/>
                      </a:prstGeom>
                    </pic:spPr>
                  </pic:pic>
                </a:graphicData>
              </a:graphic>
            </wp:inline>
          </w:drawing>
        </w:r>
      </w:ins>
    </w:p>
    <w:p w14:paraId="692EBF48" w14:textId="77777777" w:rsidR="002B2802" w:rsidRDefault="002B2802" w:rsidP="002B2802">
      <w:pPr>
        <w:pStyle w:val="ListParagraph"/>
        <w:ind w:left="1080"/>
        <w:rPr>
          <w:ins w:id="6358" w:author="Andrija Ilic" w:date="2015-09-15T15:27:00Z"/>
        </w:rPr>
      </w:pPr>
    </w:p>
    <w:p w14:paraId="416D10F6" w14:textId="77777777" w:rsidR="002B2802" w:rsidRDefault="002B2802" w:rsidP="002B2802">
      <w:pPr>
        <w:rPr>
          <w:ins w:id="6359" w:author="Andrija Ilic" w:date="2015-09-15T15:27:00Z"/>
          <w:b/>
        </w:rPr>
      </w:pPr>
      <w:ins w:id="6360" w:author="Andrija Ilic" w:date="2015-09-15T15:27:00Z">
        <w:r>
          <w:rPr>
            <w:b/>
          </w:rPr>
          <w:t>Алтернативни сценарио:</w:t>
        </w:r>
      </w:ins>
    </w:p>
    <w:p w14:paraId="5560AD66" w14:textId="1030851D" w:rsidR="002B2802" w:rsidRDefault="002B2802" w:rsidP="002B2802">
      <w:pPr>
        <w:pStyle w:val="ListParagraph"/>
        <w:ind w:left="1080"/>
        <w:rPr>
          <w:ins w:id="6361" w:author="Andrija Ilic" w:date="2015-09-15T15:37:00Z"/>
        </w:rPr>
        <w:pPrChange w:id="6362" w:author="Andrija Ilic" w:date="2015-09-15T15:26:00Z">
          <w:pPr/>
        </w:pPrChange>
      </w:pPr>
      <w:ins w:id="6363" w:author="Andrija Ilic" w:date="2015-09-15T15:27:00Z">
        <w:r>
          <w:rPr>
            <w:lang w:val="sr-Cyrl-RS"/>
          </w:rPr>
          <w:lastRenderedPageBreak/>
          <w:t>5</w:t>
        </w:r>
        <w:r w:rsidRPr="00E1026A">
          <w:t>.1</w:t>
        </w:r>
        <w:r>
          <w:t xml:space="preserve"> Уколико систем </w:t>
        </w:r>
        <w:r w:rsidRPr="00F81F28">
          <w:rPr>
            <w:u w:val="single"/>
          </w:rPr>
          <w:t xml:space="preserve">не </w:t>
        </w:r>
        <w:r>
          <w:rPr>
            <w:u w:val="single"/>
            <w:lang w:val="sr-Cyrl-RS"/>
          </w:rPr>
          <w:t>сачува</w:t>
        </w:r>
        <w:r>
          <w:t xml:space="preserve"> </w:t>
        </w:r>
        <w:r>
          <w:rPr>
            <w:lang w:val="sr-Cyrl-RS"/>
          </w:rPr>
          <w:t>резултате</w:t>
        </w:r>
        <w:r>
          <w:t xml:space="preserve">, приказује поруку да </w:t>
        </w:r>
        <w:r>
          <w:rPr>
            <w:lang w:val="sr-Cyrl-RS"/>
          </w:rPr>
          <w:t>резултати нису сачувани</w:t>
        </w:r>
        <w:r>
          <w:t xml:space="preserve">. (ИА) Омогућава кориснику да </w:t>
        </w:r>
        <w:r>
          <w:rPr>
            <w:lang w:val="sr-Cyrl-RS"/>
          </w:rPr>
          <w:t>понови процедуру за унос резултата</w:t>
        </w:r>
        <w:r>
          <w:t>.</w:t>
        </w:r>
      </w:ins>
    </w:p>
    <w:p w14:paraId="1CB31617" w14:textId="60C476C7" w:rsidR="00CA0A76" w:rsidRDefault="00CA0A76" w:rsidP="002B2802">
      <w:pPr>
        <w:pStyle w:val="ListParagraph"/>
        <w:ind w:left="1080"/>
        <w:rPr>
          <w:ins w:id="6364" w:author="Andrija Ilic" w:date="2015-09-15T15:37:00Z"/>
          <w:b/>
          <w:lang w:val="sr-Cyrl-RS"/>
        </w:rPr>
        <w:pPrChange w:id="6365" w:author="Andrija Ilic" w:date="2015-09-15T15:26:00Z">
          <w:pPr/>
        </w:pPrChange>
      </w:pPr>
      <w:ins w:id="6366" w:author="Andrija Ilic" w:date="2015-09-15T15:37:00Z">
        <w:r>
          <w:rPr>
            <w:b/>
            <w:noProof/>
          </w:rPr>
          <w:drawing>
            <wp:inline distT="0" distB="0" distL="0" distR="0" wp14:anchorId="6C0D96DE" wp14:editId="290EC0BC">
              <wp:extent cx="3439005" cy="2896004"/>
              <wp:effectExtent l="0" t="0" r="952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ua4.png"/>
                      <pic:cNvPicPr/>
                    </pic:nvPicPr>
                    <pic:blipFill>
                      <a:blip r:embed="rId119">
                        <a:extLst>
                          <a:ext uri="{28A0092B-C50C-407E-A947-70E740481C1C}">
                            <a14:useLocalDpi xmlns:a14="http://schemas.microsoft.com/office/drawing/2010/main" val="0"/>
                          </a:ext>
                        </a:extLst>
                      </a:blip>
                      <a:stretch>
                        <a:fillRect/>
                      </a:stretch>
                    </pic:blipFill>
                    <pic:spPr>
                      <a:xfrm>
                        <a:off x="0" y="0"/>
                        <a:ext cx="3439005" cy="2896004"/>
                      </a:xfrm>
                      <a:prstGeom prst="rect">
                        <a:avLst/>
                      </a:prstGeom>
                    </pic:spPr>
                  </pic:pic>
                </a:graphicData>
              </a:graphic>
            </wp:inline>
          </w:drawing>
        </w:r>
      </w:ins>
    </w:p>
    <w:p w14:paraId="701F6879" w14:textId="77777777" w:rsidR="00CA0A76" w:rsidRDefault="00CA0A76" w:rsidP="00CA0A76">
      <w:pPr>
        <w:rPr>
          <w:ins w:id="6367" w:author="Andrija Ilic" w:date="2015-09-15T15:37:00Z"/>
          <w:b/>
        </w:rPr>
      </w:pPr>
      <w:ins w:id="6368" w:author="Andrija Ilic" w:date="2015-09-15T15:37:00Z">
        <w:r w:rsidRPr="005B6BA2">
          <w:rPr>
            <w:b/>
          </w:rPr>
          <w:t xml:space="preserve">Случај коришћења </w:t>
        </w:r>
        <w:r>
          <w:rPr>
            <w:b/>
            <w:lang w:val="sr-Cyrl-RS"/>
          </w:rPr>
          <w:t>8</w:t>
        </w:r>
        <w:r w:rsidRPr="005B6BA2">
          <w:rPr>
            <w:b/>
          </w:rPr>
          <w:t xml:space="preserve">: </w:t>
        </w:r>
        <w:r w:rsidRPr="00AF10E0">
          <w:rPr>
            <w:b/>
            <w:lang w:val="sr-Cyrl-RS"/>
          </w:rPr>
          <w:t xml:space="preserve">Преглед активности по предмету </w:t>
        </w:r>
        <w:r w:rsidRPr="00AF10E0">
          <w:rPr>
            <w:b/>
          </w:rPr>
          <w:t>/</w:t>
        </w:r>
        <w:r w:rsidRPr="00AF10E0">
          <w:rPr>
            <w:b/>
            <w:lang w:val="sr-Cyrl-RS"/>
          </w:rPr>
          <w:t xml:space="preserve"> години</w:t>
        </w:r>
      </w:ins>
    </w:p>
    <w:p w14:paraId="7FF7DA32" w14:textId="77777777" w:rsidR="00CA0A76" w:rsidRDefault="00CA0A76" w:rsidP="00CA0A76">
      <w:pPr>
        <w:rPr>
          <w:ins w:id="6369" w:author="Andrija Ilic" w:date="2015-09-15T15:37:00Z"/>
        </w:rPr>
      </w:pPr>
      <w:ins w:id="6370" w:author="Andrija Ilic" w:date="2015-09-15T15:37:00Z">
        <w:r>
          <w:rPr>
            <w:b/>
          </w:rPr>
          <w:t>Назив СК</w:t>
        </w:r>
        <w:proofErr w:type="gramStart"/>
        <w:r>
          <w:rPr>
            <w:b/>
          </w:rPr>
          <w:t>:</w:t>
        </w:r>
        <w:proofErr w:type="gramEnd"/>
        <w:r>
          <w:rPr>
            <w:b/>
          </w:rPr>
          <w:br/>
        </w:r>
        <w:r>
          <w:rPr>
            <w:lang w:val="sr-Cyrl-RS"/>
          </w:rPr>
          <w:t xml:space="preserve">Преглед активности по предмету </w:t>
        </w:r>
        <w:r>
          <w:t>/</w:t>
        </w:r>
        <w:r>
          <w:rPr>
            <w:lang w:val="sr-Cyrl-RS"/>
          </w:rPr>
          <w:t xml:space="preserve"> години</w:t>
        </w:r>
      </w:ins>
    </w:p>
    <w:p w14:paraId="627AB443" w14:textId="77777777" w:rsidR="00CA0A76" w:rsidRDefault="00CA0A76" w:rsidP="00CA0A76">
      <w:pPr>
        <w:rPr>
          <w:ins w:id="6371" w:author="Andrija Ilic" w:date="2015-09-15T15:37:00Z"/>
        </w:rPr>
      </w:pPr>
      <w:ins w:id="6372" w:author="Andrija Ilic" w:date="2015-09-15T15:37:00Z">
        <w:r>
          <w:rPr>
            <w:b/>
          </w:rPr>
          <w:t>Учесници CК</w:t>
        </w:r>
        <w:proofErr w:type="gramStart"/>
        <w:r>
          <w:rPr>
            <w:b/>
          </w:rPr>
          <w:t>:</w:t>
        </w:r>
        <w:proofErr w:type="gramEnd"/>
        <w:r>
          <w:rPr>
            <w:b/>
          </w:rPr>
          <w:br/>
        </w:r>
        <w:r>
          <w:t>Корисник и програм</w:t>
        </w:r>
      </w:ins>
    </w:p>
    <w:p w14:paraId="1862512C" w14:textId="77777777" w:rsidR="00CA0A76" w:rsidRDefault="00CA0A76" w:rsidP="00CA0A76">
      <w:pPr>
        <w:rPr>
          <w:ins w:id="6373" w:author="Andrija Ilic" w:date="2015-09-15T15:37:00Z"/>
        </w:rPr>
      </w:pPr>
      <w:ins w:id="6374" w:author="Andrija Ilic" w:date="2015-09-15T15:37:00Z">
        <w:r>
          <w:rPr>
            <w:b/>
          </w:rPr>
          <w:t>Предуслов</w:t>
        </w:r>
        <w:proofErr w:type="gramStart"/>
        <w:r>
          <w:rPr>
            <w:b/>
          </w:rPr>
          <w:t>:</w:t>
        </w:r>
        <w:proofErr w:type="gramEnd"/>
        <w:r>
          <w:rPr>
            <w:b/>
          </w:rPr>
          <w:br/>
        </w:r>
        <w:r>
          <w:t>Систем је укључен. Корисник је пријављен на систем као администратор</w:t>
        </w:r>
        <w:r w:rsidDel="00B30C23">
          <w:t xml:space="preserve"> </w:t>
        </w:r>
      </w:ins>
    </w:p>
    <w:p w14:paraId="0ED0CEDE" w14:textId="77777777" w:rsidR="00CA0A76" w:rsidRDefault="00CA0A76" w:rsidP="00CA0A76">
      <w:pPr>
        <w:rPr>
          <w:ins w:id="6375" w:author="Andrija Ilic" w:date="2015-09-15T15:37:00Z"/>
          <w:b/>
        </w:rPr>
      </w:pPr>
      <w:ins w:id="6376" w:author="Andrija Ilic" w:date="2015-09-15T15:37:00Z">
        <w:r>
          <w:rPr>
            <w:b/>
          </w:rPr>
          <w:t>Основни сценарио СК</w:t>
        </w:r>
      </w:ins>
    </w:p>
    <w:p w14:paraId="7B9CD1DE" w14:textId="77777777" w:rsidR="00CA0A76" w:rsidRDefault="00CA0A76" w:rsidP="00CA0A76">
      <w:pPr>
        <w:pStyle w:val="ListParagraph"/>
        <w:numPr>
          <w:ilvl w:val="0"/>
          <w:numId w:val="69"/>
        </w:numPr>
        <w:rPr>
          <w:ins w:id="6377" w:author="Andrija Ilic" w:date="2015-09-15T15:37:00Z"/>
        </w:rPr>
      </w:pPr>
      <w:ins w:id="6378" w:author="Andrija Ilic" w:date="2015-09-15T15:37:00Z">
        <w:r>
          <w:t xml:space="preserve">Корисник </w:t>
        </w:r>
        <w:r>
          <w:rPr>
            <w:u w:val="single"/>
            <w:lang w:val="sr-Cyrl-RS"/>
          </w:rPr>
          <w:t>бира</w:t>
        </w:r>
        <w:r w:rsidRPr="00F81F28">
          <w:rPr>
            <w:u w:val="single"/>
          </w:rPr>
          <w:t xml:space="preserve"> критеријум</w:t>
        </w:r>
        <w:r>
          <w:t xml:space="preserve"> за </w:t>
        </w:r>
        <w:r>
          <w:rPr>
            <w:lang w:val="sr-Cyrl-RS"/>
          </w:rPr>
          <w:t>приказ активности.</w:t>
        </w:r>
        <w:r>
          <w:t xml:space="preserve"> (АПУСО)</w:t>
        </w:r>
      </w:ins>
    </w:p>
    <w:p w14:paraId="44D84871" w14:textId="52A39845" w:rsidR="00CA0A76" w:rsidRDefault="00CA0A76" w:rsidP="00CA0A76">
      <w:pPr>
        <w:pStyle w:val="ListParagraph"/>
        <w:rPr>
          <w:ins w:id="6379" w:author="Andrija Ilic" w:date="2015-09-15T15:37:00Z"/>
        </w:rPr>
        <w:pPrChange w:id="6380" w:author="Andrija Ilic" w:date="2015-09-15T15:37:00Z">
          <w:pPr>
            <w:pStyle w:val="ListParagraph"/>
            <w:numPr>
              <w:numId w:val="69"/>
            </w:numPr>
            <w:ind w:hanging="360"/>
          </w:pPr>
        </w:pPrChange>
      </w:pPr>
      <w:ins w:id="6381" w:author="Andrija Ilic" w:date="2015-09-15T15:37:00Z">
        <w:r>
          <w:rPr>
            <w:noProof/>
          </w:rPr>
          <w:drawing>
            <wp:inline distT="0" distB="0" distL="0" distR="0" wp14:anchorId="69155FD6" wp14:editId="65B39F98">
              <wp:extent cx="3934374" cy="1571844"/>
              <wp:effectExtent l="0" t="0" r="9525" b="952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a3.png"/>
                      <pic:cNvPicPr/>
                    </pic:nvPicPr>
                    <pic:blipFill>
                      <a:blip r:embed="rId120">
                        <a:extLst>
                          <a:ext uri="{28A0092B-C50C-407E-A947-70E740481C1C}">
                            <a14:useLocalDpi xmlns:a14="http://schemas.microsoft.com/office/drawing/2010/main" val="0"/>
                          </a:ext>
                        </a:extLst>
                      </a:blip>
                      <a:stretch>
                        <a:fillRect/>
                      </a:stretch>
                    </pic:blipFill>
                    <pic:spPr>
                      <a:xfrm>
                        <a:off x="0" y="0"/>
                        <a:ext cx="3934374" cy="1571844"/>
                      </a:xfrm>
                      <a:prstGeom prst="rect">
                        <a:avLst/>
                      </a:prstGeom>
                    </pic:spPr>
                  </pic:pic>
                </a:graphicData>
              </a:graphic>
            </wp:inline>
          </w:drawing>
        </w:r>
      </w:ins>
    </w:p>
    <w:p w14:paraId="4A2C2CD5" w14:textId="77777777" w:rsidR="00CA0A76" w:rsidRDefault="00CA0A76" w:rsidP="00CA0A76">
      <w:pPr>
        <w:pStyle w:val="ListParagraph"/>
        <w:numPr>
          <w:ilvl w:val="0"/>
          <w:numId w:val="69"/>
        </w:numPr>
        <w:rPr>
          <w:ins w:id="6382" w:author="Andrija Ilic" w:date="2015-09-15T15:37:00Z"/>
        </w:rPr>
      </w:pPr>
      <w:ins w:id="6383" w:author="Andrija Ilic" w:date="2015-09-15T15:37:00Z">
        <w:r>
          <w:rPr>
            <w:lang w:val="sr-Cyrl-RS"/>
          </w:rPr>
          <w:t xml:space="preserve">Клијент </w:t>
        </w:r>
        <w:r w:rsidRPr="00AF10E0">
          <w:rPr>
            <w:u w:val="single"/>
            <w:lang w:val="sr-Cyrl-RS"/>
          </w:rPr>
          <w:t>позива</w:t>
        </w:r>
        <w:r>
          <w:rPr>
            <w:lang w:val="sr-Cyrl-RS"/>
          </w:rPr>
          <w:t xml:space="preserve"> систем да </w:t>
        </w:r>
        <w:r w:rsidRPr="00AF10E0">
          <w:rPr>
            <w:u w:val="single"/>
            <w:lang w:val="sr-Cyrl-RS"/>
          </w:rPr>
          <w:t>пронађе</w:t>
        </w:r>
        <w:r>
          <w:rPr>
            <w:lang w:val="sr-Cyrl-RS"/>
          </w:rPr>
          <w:t xml:space="preserve"> активности. (АПСО)</w:t>
        </w:r>
      </w:ins>
    </w:p>
    <w:p w14:paraId="1BC0B289" w14:textId="77777777" w:rsidR="00CA0A76" w:rsidRDefault="00CA0A76" w:rsidP="00CA0A76">
      <w:pPr>
        <w:pStyle w:val="ListParagraph"/>
        <w:numPr>
          <w:ilvl w:val="0"/>
          <w:numId w:val="69"/>
        </w:numPr>
        <w:rPr>
          <w:ins w:id="6384" w:author="Andrija Ilic" w:date="2015-09-15T15:37:00Z"/>
        </w:rPr>
      </w:pPr>
      <w:ins w:id="6385" w:author="Andrija Ilic" w:date="2015-09-15T15:37:00Z">
        <w:r>
          <w:rPr>
            <w:lang w:val="sr-Cyrl-RS"/>
          </w:rPr>
          <w:t xml:space="preserve">Систем </w:t>
        </w:r>
        <w:r w:rsidRPr="007268A5">
          <w:rPr>
            <w:u w:val="single"/>
            <w:lang w:val="sr-Cyrl-RS"/>
          </w:rPr>
          <w:t>врши претрагу</w:t>
        </w:r>
        <w:r w:rsidRPr="007268A5">
          <w:rPr>
            <w:lang w:val="sr-Cyrl-RS"/>
          </w:rPr>
          <w:t xml:space="preserve"> за з</w:t>
        </w:r>
        <w:r>
          <w:rPr>
            <w:lang w:val="sr-Cyrl-RS"/>
          </w:rPr>
          <w:t>адати критеријум. (СО)</w:t>
        </w:r>
      </w:ins>
    </w:p>
    <w:p w14:paraId="4A8DEC5D" w14:textId="77777777" w:rsidR="00CA0A76" w:rsidRPr="00CA0A76" w:rsidRDefault="00CA0A76" w:rsidP="00CA0A76">
      <w:pPr>
        <w:pStyle w:val="ListParagraph"/>
        <w:numPr>
          <w:ilvl w:val="0"/>
          <w:numId w:val="69"/>
        </w:numPr>
        <w:rPr>
          <w:ins w:id="6386" w:author="Andrija Ilic" w:date="2015-09-15T15:38:00Z"/>
          <w:rPrChange w:id="6387" w:author="Andrija Ilic" w:date="2015-09-15T15:38:00Z">
            <w:rPr>
              <w:ins w:id="6388" w:author="Andrija Ilic" w:date="2015-09-15T15:38:00Z"/>
              <w:lang w:val="sr-Cyrl-RS"/>
            </w:rPr>
          </w:rPrChange>
        </w:rPr>
      </w:pPr>
      <w:ins w:id="6389" w:author="Andrija Ilic" w:date="2015-09-15T15:37:00Z">
        <w:r>
          <w:rPr>
            <w:lang w:val="sr-Cyrl-RS"/>
          </w:rPr>
          <w:t xml:space="preserve">Систем </w:t>
        </w:r>
        <w:r w:rsidRPr="007268A5">
          <w:rPr>
            <w:u w:val="single"/>
            <w:lang w:val="sr-Cyrl-RS"/>
          </w:rPr>
          <w:t>приказује</w:t>
        </w:r>
        <w:r>
          <w:rPr>
            <w:lang w:val="sr-Cyrl-RS"/>
          </w:rPr>
          <w:t xml:space="preserve"> активности за </w:t>
        </w:r>
        <w:r w:rsidRPr="007268A5">
          <w:rPr>
            <w:lang w:val="sr-Cyrl-RS"/>
          </w:rPr>
          <w:t>з</w:t>
        </w:r>
        <w:r>
          <w:rPr>
            <w:lang w:val="sr-Cyrl-RS"/>
          </w:rPr>
          <w:t>адати критеријум. (ИА)</w:t>
        </w:r>
      </w:ins>
    </w:p>
    <w:p w14:paraId="18F0A86F" w14:textId="6C64057D" w:rsidR="00CA0A76" w:rsidRDefault="00CA0A76" w:rsidP="00CA0A76">
      <w:pPr>
        <w:pStyle w:val="ListParagraph"/>
        <w:rPr>
          <w:ins w:id="6390" w:author="Andrija Ilic" w:date="2015-09-15T15:37:00Z"/>
        </w:rPr>
        <w:pPrChange w:id="6391" w:author="Andrija Ilic" w:date="2015-09-15T15:38:00Z">
          <w:pPr>
            <w:pStyle w:val="ListParagraph"/>
            <w:numPr>
              <w:numId w:val="69"/>
            </w:numPr>
            <w:ind w:hanging="360"/>
          </w:pPr>
        </w:pPrChange>
      </w:pPr>
      <w:ins w:id="6392" w:author="Andrija Ilic" w:date="2015-09-15T15:38:00Z">
        <w:r>
          <w:rPr>
            <w:noProof/>
          </w:rPr>
          <w:lastRenderedPageBreak/>
          <w:drawing>
            <wp:inline distT="0" distB="0" distL="0" distR="0" wp14:anchorId="54338F3C" wp14:editId="24B35832">
              <wp:extent cx="5732145" cy="2404745"/>
              <wp:effectExtent l="0" t="0" r="1905"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a1.png"/>
                      <pic:cNvPicPr/>
                    </pic:nvPicPr>
                    <pic:blipFill>
                      <a:blip r:embed="rId121">
                        <a:extLst>
                          <a:ext uri="{28A0092B-C50C-407E-A947-70E740481C1C}">
                            <a14:useLocalDpi xmlns:a14="http://schemas.microsoft.com/office/drawing/2010/main" val="0"/>
                          </a:ext>
                        </a:extLst>
                      </a:blip>
                      <a:stretch>
                        <a:fillRect/>
                      </a:stretch>
                    </pic:blipFill>
                    <pic:spPr>
                      <a:xfrm>
                        <a:off x="0" y="0"/>
                        <a:ext cx="5732145" cy="2404745"/>
                      </a:xfrm>
                      <a:prstGeom prst="rect">
                        <a:avLst/>
                      </a:prstGeom>
                    </pic:spPr>
                  </pic:pic>
                </a:graphicData>
              </a:graphic>
            </wp:inline>
          </w:drawing>
        </w:r>
      </w:ins>
    </w:p>
    <w:p w14:paraId="41B18746" w14:textId="77777777" w:rsidR="00CA0A76" w:rsidRDefault="00CA0A76" w:rsidP="00CA0A76">
      <w:pPr>
        <w:rPr>
          <w:ins w:id="6393" w:author="Andrija Ilic" w:date="2015-09-15T15:37:00Z"/>
          <w:b/>
        </w:rPr>
      </w:pPr>
      <w:ins w:id="6394" w:author="Andrija Ilic" w:date="2015-09-15T15:37:00Z">
        <w:r>
          <w:rPr>
            <w:b/>
          </w:rPr>
          <w:t>Алтернативни сценарио:</w:t>
        </w:r>
      </w:ins>
    </w:p>
    <w:p w14:paraId="529F59F3" w14:textId="77777777" w:rsidR="00CA0A76" w:rsidRDefault="00CA0A76" w:rsidP="00CA0A76">
      <w:pPr>
        <w:rPr>
          <w:ins w:id="6395" w:author="Andrija Ilic" w:date="2015-09-15T15:37:00Z"/>
        </w:rPr>
      </w:pPr>
      <w:ins w:id="6396" w:author="Andrija Ilic" w:date="2015-09-15T15:37:00Z">
        <w:r>
          <w:tab/>
        </w:r>
        <w:r>
          <w:rPr>
            <w:lang w:val="sr-Cyrl-RS"/>
          </w:rPr>
          <w:t>4</w:t>
        </w:r>
        <w:r>
          <w:t>.1</w:t>
        </w:r>
        <w:r>
          <w:rPr>
            <w:lang w:val="sr-Cyrl-RS"/>
          </w:rPr>
          <w:t xml:space="preserve"> </w:t>
        </w:r>
        <w:r>
          <w:t xml:space="preserve">Систем </w:t>
        </w:r>
        <w:r w:rsidRPr="00F81F28">
          <w:rPr>
            <w:u w:val="single"/>
          </w:rPr>
          <w:t>приказ</w:t>
        </w:r>
        <w:r>
          <w:rPr>
            <w:u w:val="single"/>
            <w:lang w:val="sr-Cyrl-RS"/>
          </w:rPr>
          <w:t>у</w:t>
        </w:r>
        <w:r w:rsidRPr="00F81F28">
          <w:rPr>
            <w:u w:val="single"/>
          </w:rPr>
          <w:t xml:space="preserve">је </w:t>
        </w:r>
        <w:r>
          <w:t xml:space="preserve">поруку да за дате критеријуме не постоје </w:t>
        </w:r>
        <w:r>
          <w:rPr>
            <w:lang w:val="sr-Cyrl-RS"/>
          </w:rPr>
          <w:t>активности</w:t>
        </w:r>
        <w:r>
          <w:t xml:space="preserve">. (ИА) </w:t>
        </w:r>
        <w:r>
          <w:rPr>
            <w:lang w:val="sr-Cyrl-RS"/>
          </w:rPr>
          <w:t>Омогућава кориснику да изврши претрагу за друге критеријуме.</w:t>
        </w:r>
      </w:ins>
    </w:p>
    <w:p w14:paraId="3604C730" w14:textId="554F1ECC" w:rsidR="00CA0A76" w:rsidRPr="00DF0065" w:rsidRDefault="00CA0A76" w:rsidP="002B2802">
      <w:pPr>
        <w:pStyle w:val="ListParagraph"/>
        <w:ind w:left="1080"/>
        <w:rPr>
          <w:ins w:id="6397" w:author="Andrija Ilic" w:date="2015-09-15T13:07:00Z"/>
          <w:b/>
          <w:lang w:val="sr-Cyrl-RS"/>
          <w:rPrChange w:id="6398" w:author="Andrija Ilic" w:date="2015-09-15T15:08:00Z">
            <w:rPr>
              <w:ins w:id="6399" w:author="Andrija Ilic" w:date="2015-09-15T13:07:00Z"/>
            </w:rPr>
          </w:rPrChange>
        </w:rPr>
        <w:pPrChange w:id="6400" w:author="Andrija Ilic" w:date="2015-09-15T15:26:00Z">
          <w:pPr/>
        </w:pPrChange>
      </w:pPr>
      <w:ins w:id="6401" w:author="Andrija Ilic" w:date="2015-09-15T15:39:00Z">
        <w:r>
          <w:rPr>
            <w:b/>
            <w:noProof/>
          </w:rPr>
          <w:drawing>
            <wp:inline distT="0" distB="0" distL="0" distR="0" wp14:anchorId="575D4DE7" wp14:editId="3035C266">
              <wp:extent cx="3848637" cy="1343212"/>
              <wp:effectExtent l="0" t="0" r="0" b="952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a2.png"/>
                      <pic:cNvPicPr/>
                    </pic:nvPicPr>
                    <pic:blipFill>
                      <a:blip r:embed="rId122">
                        <a:extLst>
                          <a:ext uri="{28A0092B-C50C-407E-A947-70E740481C1C}">
                            <a14:useLocalDpi xmlns:a14="http://schemas.microsoft.com/office/drawing/2010/main" val="0"/>
                          </a:ext>
                        </a:extLst>
                      </a:blip>
                      <a:stretch>
                        <a:fillRect/>
                      </a:stretch>
                    </pic:blipFill>
                    <pic:spPr>
                      <a:xfrm>
                        <a:off x="0" y="0"/>
                        <a:ext cx="3848637" cy="1343212"/>
                      </a:xfrm>
                      <a:prstGeom prst="rect">
                        <a:avLst/>
                      </a:prstGeom>
                    </pic:spPr>
                  </pic:pic>
                </a:graphicData>
              </a:graphic>
            </wp:inline>
          </w:drawing>
        </w:r>
      </w:ins>
    </w:p>
    <w:p w14:paraId="196B1D3C" w14:textId="666328AE" w:rsidR="004306C7" w:rsidRPr="004306C7" w:rsidDel="002212D2" w:rsidRDefault="004306C7" w:rsidP="00785964">
      <w:pPr>
        <w:rPr>
          <w:del w:id="6402" w:author="Andrija Ilic" w:date="2015-09-15T13:18:00Z"/>
        </w:rPr>
      </w:pPr>
    </w:p>
    <w:p w14:paraId="3D4D54CC" w14:textId="10EDA98E" w:rsidR="004306C7" w:rsidDel="006207E5" w:rsidRDefault="004306C7" w:rsidP="004306C7">
      <w:pPr>
        <w:jc w:val="both"/>
        <w:rPr>
          <w:ins w:id="6403" w:author="Boni" w:date="2014-09-07T22:10:00Z"/>
          <w:del w:id="6404" w:author="Andrija Ilic" w:date="2015-09-06T19:32:00Z"/>
        </w:rPr>
      </w:pPr>
      <w:del w:id="6405" w:author="Andrija Ilic" w:date="2015-09-06T19:32:00Z">
        <w:r w:rsidDel="006207E5">
          <w:delText>Фаза пројектовања описује физичку структуру и понашање софтверског система (архитектуру софтверског система). Пројект</w:delText>
        </w:r>
      </w:del>
      <w:del w:id="6406" w:author="Andrija Ilic" w:date="2015-09-06T19:30:00Z">
        <w:r w:rsidDel="006207E5">
          <w:delText>п</w:delText>
        </w:r>
      </w:del>
      <w:del w:id="6407" w:author="Andrija Ilic" w:date="2015-09-06T19:32:00Z">
        <w:r w:rsidDel="006207E5">
          <w:delText xml:space="preserve">вање архитектуре </w:delText>
        </w:r>
      </w:del>
      <w:del w:id="6408" w:author="Andrija Ilic" w:date="2015-09-06T19:30:00Z">
        <w:r w:rsidDel="006207E5">
          <w:delText xml:space="preserve">софтверскпг </w:delText>
        </w:r>
      </w:del>
      <w:del w:id="6409" w:author="Andrija Ilic" w:date="2015-09-06T19:32:00Z">
        <w:r w:rsidDel="006207E5">
          <w:delText xml:space="preserve">система обухвата </w:delText>
        </w:r>
      </w:del>
      <w:del w:id="6410" w:author="Andrija Ilic" w:date="2015-09-06T19:30:00Z">
        <w:r w:rsidDel="006207E5">
          <w:delText xml:space="preserve">пројектпвање </w:delText>
        </w:r>
      </w:del>
      <w:del w:id="6411" w:author="Andrija Ilic" w:date="2015-09-06T19:32:00Z">
        <w:r w:rsidDel="006207E5">
          <w:delText xml:space="preserve">апликационе логике, складишта података и корисничког интерфејса. У оквиру апликационе логике се пројектују </w:delText>
        </w:r>
      </w:del>
      <w:del w:id="6412" w:author="Andrija Ilic" w:date="2015-09-06T19:31:00Z">
        <w:r w:rsidDel="006207E5">
          <w:delText>кпнтрплер</w:delText>
        </w:r>
      </w:del>
      <w:del w:id="6413" w:author="Andrija Ilic" w:date="2015-09-06T19:32:00Z">
        <w:r w:rsidDel="006207E5">
          <w:delText xml:space="preserve">, пословна логика и database broker. Пројектовање </w:delText>
        </w:r>
      </w:del>
      <w:del w:id="6414" w:author="Andrija Ilic" w:date="2015-09-06T19:31:00Z">
        <w:r w:rsidDel="006207E5">
          <w:delText xml:space="preserve">послпвне </w:delText>
        </w:r>
      </w:del>
      <w:del w:id="6415" w:author="Andrija Ilic" w:date="2015-09-06T19:32:00Z">
        <w:r w:rsidDel="006207E5">
          <w:delText xml:space="preserve">логике обухвата </w:delText>
        </w:r>
      </w:del>
      <w:del w:id="6416" w:author="Andrija Ilic" w:date="2015-09-06T19:31:00Z">
        <w:r w:rsidDel="006207E5">
          <w:delText xml:space="preserve">пројектпвање </w:delText>
        </w:r>
      </w:del>
      <w:del w:id="6417" w:author="Andrija Ilic" w:date="2015-09-06T19:32:00Z">
        <w:r w:rsidDel="006207E5">
          <w:delText>логичке структуре и понашања софтверског система.</w:delText>
        </w:r>
      </w:del>
    </w:p>
    <w:p w14:paraId="5ABAF352" w14:textId="5A278A8D" w:rsidR="007F3D60" w:rsidDel="006207E5" w:rsidRDefault="00252993" w:rsidP="004306C7">
      <w:pPr>
        <w:jc w:val="both"/>
        <w:rPr>
          <w:ins w:id="6418" w:author="Boni" w:date="2014-09-07T22:10:00Z"/>
          <w:del w:id="6419" w:author="Andrija Ilic" w:date="2015-09-06T19:32:00Z"/>
        </w:rPr>
      </w:pPr>
      <w:ins w:id="6420" w:author="Boni" w:date="2014-09-07T22:10:00Z">
        <w:del w:id="6421" w:author="Andrija Ilic" w:date="2015-09-06T19:32:00Z">
          <w:r w:rsidDel="006207E5">
            <w:rPr>
              <w:noProof/>
              <w:rPrChange w:id="6422" w:author="Unknown">
                <w:rPr>
                  <w:noProof/>
                  <w:color w:val="0000FF" w:themeColor="hyperlink"/>
                  <w:u w:val="single"/>
                </w:rPr>
              </w:rPrChange>
            </w:rPr>
            <w:drawing>
              <wp:inline distT="0" distB="0" distL="0" distR="0" wp14:anchorId="1C12D543" wp14:editId="198C324D">
                <wp:extent cx="5136937" cy="1423228"/>
                <wp:effectExtent l="19050" t="0" r="6563" b="0"/>
                <wp:docPr id="75" name="Picture 74" descr="Tronivojska arhitek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onivojska arhitektura.png"/>
                        <pic:cNvPicPr/>
                      </pic:nvPicPr>
                      <pic:blipFill>
                        <a:blip r:embed="rId92" cstate="print"/>
                        <a:stretch>
                          <a:fillRect/>
                        </a:stretch>
                      </pic:blipFill>
                      <pic:spPr>
                        <a:xfrm>
                          <a:off x="0" y="0"/>
                          <a:ext cx="5134929" cy="1422672"/>
                        </a:xfrm>
                        <a:prstGeom prst="rect">
                          <a:avLst/>
                        </a:prstGeom>
                      </pic:spPr>
                    </pic:pic>
                  </a:graphicData>
                </a:graphic>
              </wp:inline>
            </w:drawing>
          </w:r>
        </w:del>
      </w:ins>
    </w:p>
    <w:p w14:paraId="51156921" w14:textId="4DCE824A" w:rsidR="007F3D60" w:rsidRPr="007F3D60" w:rsidDel="006207E5" w:rsidRDefault="007F3D60" w:rsidP="004306C7">
      <w:pPr>
        <w:jc w:val="both"/>
        <w:rPr>
          <w:del w:id="6423" w:author="Andrija Ilic" w:date="2015-09-06T19:32:00Z"/>
        </w:rPr>
      </w:pPr>
      <w:ins w:id="6424" w:author="Boni" w:date="2014-09-07T22:10:00Z">
        <w:del w:id="6425" w:author="Andrija Ilic" w:date="2015-09-06T19:32:00Z">
          <w:r w:rsidDel="006207E5">
            <w:delText>Слика 7.</w:delText>
          </w:r>
        </w:del>
      </w:ins>
      <w:ins w:id="6426" w:author="Boni" w:date="2014-09-07T22:11:00Z">
        <w:del w:id="6427" w:author="Andrija Ilic" w:date="2015-09-06T19:32:00Z">
          <w:r w:rsidDel="006207E5">
            <w:delText xml:space="preserve"> Тронивоска архитектура софтверског система</w:delText>
          </w:r>
        </w:del>
      </w:ins>
    </w:p>
    <w:p w14:paraId="3D6EF6BF" w14:textId="647E687C" w:rsidR="00B7191C" w:rsidDel="006207E5" w:rsidRDefault="00B7191C" w:rsidP="002A57D0">
      <w:pPr>
        <w:pStyle w:val="Heading3"/>
        <w:rPr>
          <w:del w:id="6428" w:author="Andrija Ilic" w:date="2015-09-06T19:32:00Z"/>
        </w:rPr>
      </w:pPr>
      <w:bookmarkStart w:id="6429" w:name="_Toc397909077"/>
      <w:del w:id="6430" w:author="Andrija Ilic" w:date="2015-09-06T19:32:00Z">
        <w:r w:rsidDel="006207E5">
          <w:delText>3.3.1 Архитек</w:delText>
        </w:r>
        <w:r w:rsidR="00D9149A" w:rsidDel="006207E5">
          <w:delText>т</w:delText>
        </w:r>
        <w:r w:rsidDel="006207E5">
          <w:delText>ура спфтверског система</w:delText>
        </w:r>
        <w:bookmarkEnd w:id="6429"/>
      </w:del>
    </w:p>
    <w:p w14:paraId="64FCDC78" w14:textId="74428C38" w:rsidR="004306C7" w:rsidRPr="004306C7" w:rsidDel="006207E5" w:rsidRDefault="004306C7" w:rsidP="004306C7">
      <w:pPr>
        <w:rPr>
          <w:del w:id="6431" w:author="Andrija Ilic" w:date="2015-09-06T19:32:00Z"/>
        </w:rPr>
      </w:pPr>
    </w:p>
    <w:p w14:paraId="53A2D4B0" w14:textId="380A2892" w:rsidR="004306C7" w:rsidDel="006207E5" w:rsidRDefault="004306C7" w:rsidP="004306C7">
      <w:pPr>
        <w:jc w:val="both"/>
        <w:rPr>
          <w:del w:id="6432" w:author="Andrija Ilic" w:date="2015-09-06T19:32:00Z"/>
        </w:rPr>
      </w:pPr>
      <w:del w:id="6433" w:author="Andrija Ilic" w:date="2015-09-06T19:32:00Z">
        <w:r w:rsidDel="006207E5">
          <w:delText xml:space="preserve">Архитектура софтверског система изведена је из тронивојске архитектуре, састављене од следећих нивоа: </w:delText>
        </w:r>
      </w:del>
    </w:p>
    <w:p w14:paraId="28C64FC3" w14:textId="78C335FD" w:rsidR="004306C7" w:rsidRPr="004306C7" w:rsidDel="006207E5" w:rsidRDefault="004306C7" w:rsidP="004306C7">
      <w:pPr>
        <w:pStyle w:val="ListParagraph"/>
        <w:numPr>
          <w:ilvl w:val="0"/>
          <w:numId w:val="15"/>
        </w:numPr>
        <w:jc w:val="both"/>
        <w:rPr>
          <w:del w:id="6434" w:author="Andrija Ilic" w:date="2015-09-06T19:32:00Z"/>
          <w:b/>
        </w:rPr>
      </w:pPr>
      <w:del w:id="6435" w:author="Andrija Ilic" w:date="2015-09-06T19:32:00Z">
        <w:r w:rsidRPr="004306C7" w:rsidDel="006207E5">
          <w:rPr>
            <w:b/>
          </w:rPr>
          <w:delText xml:space="preserve">кориснички интерфејс; </w:delText>
        </w:r>
      </w:del>
    </w:p>
    <w:p w14:paraId="5AEEADED" w14:textId="0314077E" w:rsidR="004306C7" w:rsidRPr="004306C7" w:rsidDel="006207E5" w:rsidRDefault="004306C7" w:rsidP="004306C7">
      <w:pPr>
        <w:pStyle w:val="ListParagraph"/>
        <w:numPr>
          <w:ilvl w:val="0"/>
          <w:numId w:val="15"/>
        </w:numPr>
        <w:jc w:val="both"/>
        <w:rPr>
          <w:del w:id="6436" w:author="Andrija Ilic" w:date="2015-09-06T19:32:00Z"/>
          <w:b/>
        </w:rPr>
      </w:pPr>
      <w:del w:id="6437" w:author="Andrija Ilic" w:date="2015-09-06T19:32:00Z">
        <w:r w:rsidRPr="004306C7" w:rsidDel="006207E5">
          <w:rPr>
            <w:b/>
          </w:rPr>
          <w:delText xml:space="preserve">апликациона логика; </w:delText>
        </w:r>
      </w:del>
    </w:p>
    <w:p w14:paraId="11933EE2" w14:textId="14C56F94" w:rsidR="004306C7" w:rsidRPr="0005759C" w:rsidDel="006207E5" w:rsidRDefault="004306C7" w:rsidP="004306C7">
      <w:pPr>
        <w:pStyle w:val="ListParagraph"/>
        <w:numPr>
          <w:ilvl w:val="0"/>
          <w:numId w:val="15"/>
        </w:numPr>
        <w:jc w:val="both"/>
        <w:rPr>
          <w:del w:id="6438" w:author="Andrija Ilic" w:date="2015-09-06T19:32:00Z"/>
          <w:b/>
        </w:rPr>
      </w:pPr>
      <w:del w:id="6439" w:author="Andrija Ilic" w:date="2015-09-06T19:32:00Z">
        <w:r w:rsidRPr="004306C7" w:rsidDel="006207E5">
          <w:rPr>
            <w:b/>
          </w:rPr>
          <w:delText xml:space="preserve">складиште података. </w:delText>
        </w:r>
      </w:del>
    </w:p>
    <w:p w14:paraId="58E01926" w14:textId="755648B2" w:rsidR="0005759C" w:rsidDel="006207E5" w:rsidRDefault="0005759C" w:rsidP="0005759C">
      <w:pPr>
        <w:pStyle w:val="ListParagraph"/>
        <w:ind w:left="1440"/>
        <w:jc w:val="both"/>
        <w:rPr>
          <w:del w:id="6440" w:author="Andrija Ilic" w:date="2015-09-06T19:32:00Z"/>
          <w:b/>
        </w:rPr>
      </w:pPr>
    </w:p>
    <w:p w14:paraId="2831B7B9" w14:textId="646E43C7" w:rsidR="00133456" w:rsidDel="006207E5" w:rsidRDefault="0005759C" w:rsidP="0005759C">
      <w:pPr>
        <w:pStyle w:val="ListParagraph"/>
        <w:ind w:left="1440"/>
        <w:jc w:val="both"/>
        <w:rPr>
          <w:del w:id="6441" w:author="Andrija Ilic" w:date="2015-09-06T19:32:00Z"/>
        </w:rPr>
      </w:pPr>
      <w:del w:id="6442" w:author="Andrija Ilic" w:date="2015-09-06T19:32:00Z">
        <w:r w:rsidDel="006207E5">
          <w:rPr>
            <w:b/>
            <w:noProof/>
          </w:rPr>
          <w:drawing>
            <wp:inline distT="0" distB="0" distL="0" distR="0" wp14:anchorId="327267F9" wp14:editId="6A0B978B">
              <wp:extent cx="3206758" cy="4504038"/>
              <wp:effectExtent l="19050" t="0" r="0" b="0"/>
              <wp:docPr id="21" name="Picture 20" descr="trinivo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inivoa.jpg"/>
                      <pic:cNvPicPr/>
                    </pic:nvPicPr>
                    <pic:blipFill>
                      <a:blip r:embed="rId93" cstate="print"/>
                      <a:stretch>
                        <a:fillRect/>
                      </a:stretch>
                    </pic:blipFill>
                    <pic:spPr>
                      <a:xfrm>
                        <a:off x="0" y="0"/>
                        <a:ext cx="3208729" cy="4506806"/>
                      </a:xfrm>
                      <a:prstGeom prst="rect">
                        <a:avLst/>
                      </a:prstGeom>
                    </pic:spPr>
                  </pic:pic>
                </a:graphicData>
              </a:graphic>
            </wp:inline>
          </w:drawing>
        </w:r>
      </w:del>
    </w:p>
    <w:p w14:paraId="166203C9" w14:textId="1A560EA9" w:rsidR="0005759C" w:rsidRPr="00133456" w:rsidDel="006207E5" w:rsidRDefault="00133456" w:rsidP="0005759C">
      <w:pPr>
        <w:pStyle w:val="ListParagraph"/>
        <w:ind w:left="1440"/>
        <w:jc w:val="both"/>
        <w:rPr>
          <w:del w:id="6443" w:author="Andrija Ilic" w:date="2015-09-06T19:32:00Z"/>
        </w:rPr>
      </w:pPr>
      <w:del w:id="6444" w:author="Andrija Ilic" w:date="2015-09-06T19:32:00Z">
        <w:r w:rsidRPr="00133456" w:rsidDel="006207E5">
          <w:delText>Слика 8. Трослојна архитектура</w:delText>
        </w:r>
      </w:del>
    </w:p>
    <w:p w14:paraId="4937E5C0" w14:textId="292DEED6" w:rsidR="004306C7" w:rsidRPr="00DA300F" w:rsidDel="006207E5" w:rsidRDefault="00DA300F" w:rsidP="004306C7">
      <w:pPr>
        <w:rPr>
          <w:del w:id="6445" w:author="Andrija Ilic" w:date="2015-09-06T19:32:00Z"/>
        </w:rPr>
      </w:pPr>
      <w:del w:id="6446" w:author="Andrija Ilic" w:date="2015-09-06T19:32:00Z">
        <w:r w:rsidDel="006207E5">
          <w:rPr>
            <w:b/>
            <w:bCs/>
            <w:sz w:val="22"/>
          </w:rPr>
          <w:delText xml:space="preserve">Послпвна логика </w:delText>
        </w:r>
        <w:r w:rsidDel="006207E5">
          <w:rPr>
            <w:sz w:val="22"/>
          </w:rPr>
          <w:delText>је описана са структуром (дпменским класама) и понашањем (системским операцијама) и приказана је на слици.</w:delText>
        </w:r>
      </w:del>
    </w:p>
    <w:p w14:paraId="0075C547" w14:textId="71706D16" w:rsidR="00F91E84" w:rsidDel="006207E5" w:rsidRDefault="00F91E84" w:rsidP="002A57D0">
      <w:pPr>
        <w:pStyle w:val="Heading3"/>
        <w:rPr>
          <w:del w:id="6447" w:author="Andrija Ilic" w:date="2015-09-06T19:32:00Z"/>
        </w:rPr>
      </w:pPr>
      <w:del w:id="6448" w:author="Andrija Ilic" w:date="2015-09-06T19:32:00Z">
        <w:r w:rsidDel="006207E5">
          <w:rPr>
            <w:b w:val="0"/>
            <w:bCs w:val="0"/>
            <w:noProof/>
          </w:rPr>
          <w:drawing>
            <wp:inline distT="0" distB="0" distL="0" distR="0" wp14:anchorId="59C19266" wp14:editId="721A4A43">
              <wp:extent cx="5041042" cy="1884737"/>
              <wp:effectExtent l="19050" t="0" r="7208" b="0"/>
              <wp:docPr id="1" name="Picture 0" descr="StrukturaSistema1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rukturaSistema1 copy.jpg"/>
                      <pic:cNvPicPr/>
                    </pic:nvPicPr>
                    <pic:blipFill>
                      <a:blip r:embed="rId94" cstate="print"/>
                      <a:stretch>
                        <a:fillRect/>
                      </a:stretch>
                    </pic:blipFill>
                    <pic:spPr>
                      <a:xfrm>
                        <a:off x="0" y="0"/>
                        <a:ext cx="5041948" cy="1885076"/>
                      </a:xfrm>
                      <a:prstGeom prst="rect">
                        <a:avLst/>
                      </a:prstGeom>
                    </pic:spPr>
                  </pic:pic>
                </a:graphicData>
              </a:graphic>
            </wp:inline>
          </w:drawing>
        </w:r>
      </w:del>
    </w:p>
    <w:p w14:paraId="411DF60E" w14:textId="11D63FC9" w:rsidR="00F91E84" w:rsidRPr="00133456" w:rsidDel="006207E5" w:rsidRDefault="00133456" w:rsidP="00F91E84">
      <w:pPr>
        <w:rPr>
          <w:del w:id="6449" w:author="Andrija Ilic" w:date="2015-09-06T19:32:00Z"/>
        </w:rPr>
      </w:pPr>
      <w:del w:id="6450" w:author="Andrija Ilic" w:date="2015-09-06T19:32:00Z">
        <w:r w:rsidDel="006207E5">
          <w:delText>Слика 9. Архитектура софтверског система – пословна логика</w:delText>
        </w:r>
      </w:del>
    </w:p>
    <w:p w14:paraId="357558F2" w14:textId="065D7ABD" w:rsidR="002A57D0" w:rsidDel="006207E5" w:rsidRDefault="002A57D0" w:rsidP="002A57D0">
      <w:pPr>
        <w:pStyle w:val="Heading3"/>
        <w:rPr>
          <w:del w:id="6451" w:author="Andrija Ilic" w:date="2015-09-06T19:32:00Z"/>
        </w:rPr>
      </w:pPr>
      <w:bookmarkStart w:id="6452" w:name="_Toc397909078"/>
      <w:del w:id="6453" w:author="Andrija Ilic" w:date="2015-09-06T19:32:00Z">
        <w:r w:rsidDel="006207E5">
          <w:delText>3.3.2 Пројектовање апликационе логике  - контролер апликационе логике</w:delText>
        </w:r>
        <w:bookmarkEnd w:id="6452"/>
      </w:del>
    </w:p>
    <w:p w14:paraId="71E20365" w14:textId="7E2217F3" w:rsidR="000364D9" w:rsidRPr="000364D9" w:rsidDel="006207E5" w:rsidRDefault="000364D9" w:rsidP="000364D9">
      <w:pPr>
        <w:rPr>
          <w:del w:id="6454" w:author="Andrija Ilic" w:date="2015-09-06T19:32:00Z"/>
        </w:rPr>
      </w:pPr>
    </w:p>
    <w:p w14:paraId="06A91E79" w14:textId="2EC18F1B" w:rsidR="000364D9" w:rsidDel="006207E5" w:rsidRDefault="000364D9" w:rsidP="000364D9">
      <w:pPr>
        <w:jc w:val="both"/>
        <w:rPr>
          <w:del w:id="6455" w:author="Andrija Ilic" w:date="2015-09-06T19:32:00Z"/>
        </w:rPr>
      </w:pPr>
      <w:del w:id="6456" w:author="Andrija Ilic" w:date="2015-09-06T19:32:00Z">
        <w:r w:rsidDel="006207E5">
          <w:delText>У Tapestry оквиру свака страница има свог контролера тако да је комуникација преко сокета и слање трансверних објеката апстраховано. Од стране клијента преко догађаја директно долазимо до медода контролера унутар којих се одвија апликациона логика и одакле се позивају системске операције. У зависности од одговора на системске операције мења се модел података унутар контролера, и нова страница са измењеним подацима и порукама се приказује.</w:delText>
        </w:r>
      </w:del>
    </w:p>
    <w:p w14:paraId="2102C746" w14:textId="23B8E3DA" w:rsidR="000364D9" w:rsidRPr="000364D9" w:rsidDel="006207E5" w:rsidRDefault="000364D9" w:rsidP="000364D9">
      <w:pPr>
        <w:jc w:val="both"/>
        <w:rPr>
          <w:del w:id="6457" w:author="Andrija Ilic" w:date="2015-09-06T19:32:00Z"/>
        </w:rPr>
      </w:pPr>
      <w:del w:id="6458" w:author="Andrija Ilic" w:date="2015-09-06T19:32:00Z">
        <w:r w:rsidDel="006207E5">
          <w:delText>Како је ово оквир намењен web апликацијама, зависност између корисничког интерфејса и контролера апликационе логике је велика, али тиме се добија на брзини развоја.</w:delText>
        </w:r>
      </w:del>
    </w:p>
    <w:p w14:paraId="02A38E91" w14:textId="0709F7C4" w:rsidR="002A57D0" w:rsidDel="006207E5" w:rsidRDefault="002A57D0" w:rsidP="002A57D0">
      <w:pPr>
        <w:rPr>
          <w:del w:id="6459" w:author="Andrija Ilic" w:date="2015-09-06T19:32:00Z"/>
        </w:rPr>
      </w:pPr>
    </w:p>
    <w:p w14:paraId="57A104C0" w14:textId="31B35438" w:rsidR="002A57D0" w:rsidDel="006207E5" w:rsidRDefault="002A57D0" w:rsidP="002A57D0">
      <w:pPr>
        <w:pStyle w:val="Heading3"/>
        <w:rPr>
          <w:del w:id="6460" w:author="Andrija Ilic" w:date="2015-09-06T19:32:00Z"/>
        </w:rPr>
      </w:pPr>
      <w:bookmarkStart w:id="6461" w:name="_Toc397909079"/>
      <w:del w:id="6462" w:author="Andrija Ilic" w:date="2015-09-06T19:32:00Z">
        <w:r w:rsidDel="006207E5">
          <w:delText>3.3.</w:delText>
        </w:r>
        <w:r w:rsidR="00AC0918" w:rsidDel="006207E5">
          <w:delText>3</w:delText>
        </w:r>
        <w:r w:rsidDel="006207E5">
          <w:delText xml:space="preserve"> Пројектовање апликационе логике  - доменске класе</w:delText>
        </w:r>
        <w:bookmarkEnd w:id="6461"/>
      </w:del>
    </w:p>
    <w:p w14:paraId="57401CCE" w14:textId="116BB39D" w:rsidR="00F91E84" w:rsidDel="006207E5" w:rsidRDefault="00F91E84" w:rsidP="00F91E84">
      <w:pPr>
        <w:rPr>
          <w:del w:id="6463" w:author="Andrija Ilic" w:date="2015-09-06T19:32:00Z"/>
        </w:rPr>
      </w:pPr>
    </w:p>
    <w:p w14:paraId="519E009F" w14:textId="48CD0091" w:rsidR="00F91E84" w:rsidRPr="00F91E84" w:rsidDel="006207E5" w:rsidRDefault="00F91E84" w:rsidP="00F91E84">
      <w:pPr>
        <w:rPr>
          <w:del w:id="6464" w:author="Andrija Ilic" w:date="2015-09-06T19:32:00Z"/>
        </w:rPr>
      </w:pPr>
      <w:del w:id="6465" w:author="Andrija Ilic" w:date="2015-09-06T19:32:00Z">
        <w:r w:rsidDel="006207E5">
          <w:delText>На основу концептуалних класа праве се доменске класе структуре.</w:delText>
        </w:r>
      </w:del>
    </w:p>
    <w:p w14:paraId="358AC248" w14:textId="1BB9F0D3" w:rsidR="00F91E84" w:rsidDel="006207E5" w:rsidRDefault="00F91E84" w:rsidP="00F91E84">
      <w:pPr>
        <w:rPr>
          <w:del w:id="6466" w:author="Andrija Ilic" w:date="2015-09-06T19:32:00Z"/>
        </w:rPr>
      </w:pPr>
      <w:del w:id="6467" w:author="Andrija Ilic" w:date="2015-09-06T19:32:00Z">
        <w:r w:rsidDel="006207E5">
          <w:rPr>
            <w:noProof/>
          </w:rPr>
          <w:drawing>
            <wp:inline distT="0" distB="0" distL="0" distR="0" wp14:anchorId="759FEC2A" wp14:editId="133402F8">
              <wp:extent cx="5220215" cy="1491407"/>
              <wp:effectExtent l="19050" t="0" r="0" b="0"/>
              <wp:docPr id="54" name="Picture 53" descr="domenskiPro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menskiProst.png"/>
                      <pic:cNvPicPr/>
                    </pic:nvPicPr>
                    <pic:blipFill>
                      <a:blip r:embed="rId123" cstate="print"/>
                      <a:stretch>
                        <a:fillRect/>
                      </a:stretch>
                    </pic:blipFill>
                    <pic:spPr>
                      <a:xfrm>
                        <a:off x="0" y="0"/>
                        <a:ext cx="5221474" cy="1491767"/>
                      </a:xfrm>
                      <a:prstGeom prst="rect">
                        <a:avLst/>
                      </a:prstGeom>
                    </pic:spPr>
                  </pic:pic>
                </a:graphicData>
              </a:graphic>
            </wp:inline>
          </w:drawing>
        </w:r>
      </w:del>
    </w:p>
    <w:p w14:paraId="274C1AED" w14:textId="35FE3A87" w:rsidR="00D21050" w:rsidRPr="00D21050" w:rsidDel="006207E5" w:rsidRDefault="00D21050" w:rsidP="00F91E84">
      <w:pPr>
        <w:rPr>
          <w:del w:id="6468" w:author="Andrija Ilic" w:date="2015-09-06T19:32:00Z"/>
        </w:rPr>
      </w:pPr>
      <w:del w:id="6469" w:author="Andrija Ilic" w:date="2015-09-06T19:32:00Z">
        <w:r w:rsidDel="006207E5">
          <w:delText>Слика 10. Доменске класе</w:delText>
        </w:r>
      </w:del>
    </w:p>
    <w:p w14:paraId="2DB1B69D" w14:textId="75182994" w:rsidR="00F91E84" w:rsidDel="006207E5" w:rsidRDefault="00F91E84" w:rsidP="00F91E84">
      <w:pPr>
        <w:rPr>
          <w:del w:id="6470" w:author="Andrija Ilic" w:date="2015-09-06T19:32:00Z"/>
        </w:rPr>
      </w:pPr>
      <w:del w:id="6471" w:author="Andrija Ilic" w:date="2015-09-06T19:32:00Z">
        <w:r w:rsidDel="006207E5">
          <w:delText>Веза међу доменским класама у структури дата је следећом сликом.</w:delText>
        </w:r>
      </w:del>
    </w:p>
    <w:p w14:paraId="15B76793" w14:textId="0904D289" w:rsidR="00F91E84" w:rsidDel="006207E5" w:rsidRDefault="00F91E84" w:rsidP="00F91E84">
      <w:pPr>
        <w:rPr>
          <w:del w:id="6472" w:author="Andrija Ilic" w:date="2015-09-06T19:32:00Z"/>
        </w:rPr>
      </w:pPr>
      <w:del w:id="6473" w:author="Andrija Ilic" w:date="2015-09-06T19:32:00Z">
        <w:r w:rsidDel="006207E5">
          <w:rPr>
            <w:noProof/>
          </w:rPr>
          <w:drawing>
            <wp:inline distT="0" distB="0" distL="0" distR="0" wp14:anchorId="4D62935F" wp14:editId="59BC94F4">
              <wp:extent cx="5220215" cy="2353058"/>
              <wp:effectExtent l="19050" t="0" r="0" b="0"/>
              <wp:docPr id="55" name="Picture 54" descr="dijagramKlasaVez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jagramKlasaVeze.png"/>
                      <pic:cNvPicPr/>
                    </pic:nvPicPr>
                    <pic:blipFill>
                      <a:blip r:embed="rId124" cstate="print"/>
                      <a:stretch>
                        <a:fillRect/>
                      </a:stretch>
                    </pic:blipFill>
                    <pic:spPr>
                      <a:xfrm>
                        <a:off x="0" y="0"/>
                        <a:ext cx="5222748" cy="2354200"/>
                      </a:xfrm>
                      <a:prstGeom prst="rect">
                        <a:avLst/>
                      </a:prstGeom>
                    </pic:spPr>
                  </pic:pic>
                </a:graphicData>
              </a:graphic>
            </wp:inline>
          </w:drawing>
        </w:r>
      </w:del>
    </w:p>
    <w:p w14:paraId="380D3145" w14:textId="38D5B997" w:rsidR="00722A22" w:rsidRPr="00722A22" w:rsidDel="006207E5" w:rsidRDefault="00722A22" w:rsidP="00F91E84">
      <w:pPr>
        <w:rPr>
          <w:del w:id="6474" w:author="Andrija Ilic" w:date="2015-09-06T19:32:00Z"/>
        </w:rPr>
      </w:pPr>
      <w:del w:id="6475" w:author="Andrija Ilic" w:date="2015-09-06T19:32:00Z">
        <w:r w:rsidDel="006207E5">
          <w:delText>Слика 11. Међузависност доменских класа</w:delText>
        </w:r>
      </w:del>
    </w:p>
    <w:p w14:paraId="6D27E6C0" w14:textId="20712077" w:rsidR="00F91E84" w:rsidRPr="00F91E84" w:rsidDel="006207E5" w:rsidRDefault="00F91E84" w:rsidP="00F91E84">
      <w:pPr>
        <w:rPr>
          <w:del w:id="6476" w:author="Andrija Ilic" w:date="2015-09-06T19:32:00Z"/>
        </w:rPr>
      </w:pPr>
      <w:del w:id="6477" w:author="Andrija Ilic" w:date="2015-09-06T19:32:00Z">
        <w:r w:rsidDel="006207E5">
          <w:rPr>
            <w:sz w:val="22"/>
          </w:rPr>
          <w:delText>Класе структуре (доменске класе) имплементирају интерфејс OpstiDOmenskiObjekat, да би се oлакшалo имплементирање метода Database Brokera.</w:delText>
        </w:r>
      </w:del>
    </w:p>
    <w:p w14:paraId="2ECC46EB" w14:textId="2EF7349F" w:rsidR="00AC0918" w:rsidDel="006207E5" w:rsidRDefault="00AC0918" w:rsidP="00AC0918">
      <w:pPr>
        <w:pStyle w:val="Heading3"/>
        <w:rPr>
          <w:del w:id="6478" w:author="Andrija Ilic" w:date="2015-09-06T19:32:00Z"/>
        </w:rPr>
      </w:pPr>
      <w:bookmarkStart w:id="6479" w:name="_Toc397909080"/>
      <w:del w:id="6480" w:author="Andrija Ilic" w:date="2015-09-06T19:32:00Z">
        <w:r w:rsidDel="006207E5">
          <w:delText>3.3.4 Пројектовање апликационе логике  - системске операције</w:delText>
        </w:r>
        <w:bookmarkEnd w:id="6479"/>
      </w:del>
    </w:p>
    <w:p w14:paraId="6DC95FE3" w14:textId="719B1ED8" w:rsidR="00756D1A" w:rsidRPr="00756D1A" w:rsidDel="006207E5" w:rsidRDefault="00756D1A" w:rsidP="00756D1A">
      <w:pPr>
        <w:rPr>
          <w:del w:id="6481" w:author="Andrija Ilic" w:date="2015-09-06T19:32:00Z"/>
        </w:rPr>
      </w:pPr>
    </w:p>
    <w:p w14:paraId="61708258" w14:textId="5D0B9588" w:rsidR="00756D1A" w:rsidDel="006207E5" w:rsidRDefault="00756D1A" w:rsidP="00756D1A">
      <w:pPr>
        <w:rPr>
          <w:del w:id="6482" w:author="Andrija Ilic" w:date="2015-09-06T19:32:00Z"/>
        </w:rPr>
      </w:pPr>
      <w:del w:id="6483" w:author="Andrija Ilic" w:date="2015-09-06T19:32:00Z">
        <w:r w:rsidRPr="00611E1D" w:rsidDel="006207E5">
          <w:rPr>
            <w:b/>
          </w:rPr>
          <w:delText>УГОВОР УГ1:</w:delText>
        </w:r>
        <w:r w:rsidRPr="000E7A35" w:rsidDel="006207E5">
          <w:delText xml:space="preserve"> </w:delText>
        </w:r>
        <w:r w:rsidDel="006207E5">
          <w:delText xml:space="preserve"> </w:delText>
        </w:r>
        <w:r w:rsidRPr="009F6DBA" w:rsidDel="006207E5">
          <w:rPr>
            <w:b/>
          </w:rPr>
          <w:delText>izvrsiProveruKorisnika</w:delText>
        </w:r>
        <w:r w:rsidDel="006207E5">
          <w:br/>
        </w:r>
        <w:r w:rsidRPr="000E7A35" w:rsidDel="006207E5">
          <w:delText>Операција</w:delText>
        </w:r>
        <w:r w:rsidDel="006207E5">
          <w:delText>:</w:delText>
        </w:r>
        <w:r w:rsidRPr="00611E1D" w:rsidDel="006207E5">
          <w:delText xml:space="preserve"> </w:delText>
        </w:r>
        <w:r w:rsidDel="006207E5">
          <w:delText>izvrsiProveruKorisnika(korisnik):boolean</w:delText>
        </w:r>
        <w:r w:rsidDel="006207E5">
          <w:br/>
        </w:r>
        <w:r w:rsidRPr="000E7A35" w:rsidDel="006207E5">
          <w:delText>Веза са СК</w:delText>
        </w:r>
        <w:r w:rsidDel="006207E5">
          <w:delText>: СК1</w:delText>
        </w:r>
        <w:r w:rsidDel="006207E5">
          <w:br/>
        </w:r>
        <w:r w:rsidRPr="000E7A35" w:rsidDel="006207E5">
          <w:delText>Пр</w:delText>
        </w:r>
        <w:r w:rsidR="00E66312" w:rsidDel="006207E5">
          <w:delText>е</w:delText>
        </w:r>
        <w:r w:rsidRPr="000E7A35" w:rsidDel="006207E5">
          <w:delText>дуслови</w:delText>
        </w:r>
        <w:r w:rsidRPr="000E7A35" w:rsidDel="006207E5">
          <w:rPr>
            <w:b/>
          </w:rPr>
          <w:delText>:</w:delText>
        </w:r>
        <w:r w:rsidDel="006207E5">
          <w:delText xml:space="preserve"> -</w:delText>
        </w:r>
        <w:r w:rsidDel="006207E5">
          <w:br/>
        </w:r>
        <w:r w:rsidRPr="000E7A35" w:rsidDel="006207E5">
          <w:delText>Постуслови:</w:delText>
        </w:r>
        <w:r w:rsidDel="006207E5">
          <w:delText xml:space="preserve"> Корисник је успешно пријављен на систем</w:delText>
        </w:r>
      </w:del>
    </w:p>
    <w:p w14:paraId="344565FA" w14:textId="2C11E267" w:rsidR="00756D1A" w:rsidRPr="00611E1D" w:rsidDel="006207E5" w:rsidRDefault="004725EC" w:rsidP="00756D1A">
      <w:pPr>
        <w:rPr>
          <w:del w:id="6484" w:author="Andrija Ilic" w:date="2015-09-06T19:32:00Z"/>
        </w:rPr>
      </w:pPr>
      <w:del w:id="6485" w:author="Andrija Ilic" w:date="2015-09-06T19:32:00Z">
        <w:r w:rsidDel="006207E5">
          <w:rPr>
            <w:noProof/>
          </w:rPr>
          <w:drawing>
            <wp:inline distT="0" distB="0" distL="0" distR="0" wp14:anchorId="32AB2EA1" wp14:editId="6C28B618">
              <wp:extent cx="4132820" cy="2195114"/>
              <wp:effectExtent l="19050" t="0" r="1030" b="0"/>
              <wp:docPr id="47" name="Picture 46" descr="ProveraKorisnik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veraKorisnika.jpg"/>
                      <pic:cNvPicPr/>
                    </pic:nvPicPr>
                    <pic:blipFill>
                      <a:blip r:embed="rId125" cstate="print"/>
                      <a:stretch>
                        <a:fillRect/>
                      </a:stretch>
                    </pic:blipFill>
                    <pic:spPr>
                      <a:xfrm>
                        <a:off x="0" y="0"/>
                        <a:ext cx="4135368" cy="2196468"/>
                      </a:xfrm>
                      <a:prstGeom prst="rect">
                        <a:avLst/>
                      </a:prstGeom>
                    </pic:spPr>
                  </pic:pic>
                </a:graphicData>
              </a:graphic>
            </wp:inline>
          </w:drawing>
        </w:r>
      </w:del>
    </w:p>
    <w:p w14:paraId="6565F2E6" w14:textId="347CC8EB" w:rsidR="004725EC" w:rsidDel="006207E5" w:rsidRDefault="004725EC" w:rsidP="00756D1A">
      <w:pPr>
        <w:rPr>
          <w:del w:id="6486" w:author="Andrija Ilic" w:date="2015-09-06T19:32:00Z"/>
          <w:b/>
        </w:rPr>
      </w:pPr>
    </w:p>
    <w:p w14:paraId="13243B8C" w14:textId="7DD6672F" w:rsidR="00756D1A" w:rsidDel="006207E5" w:rsidRDefault="00756D1A" w:rsidP="00756D1A">
      <w:pPr>
        <w:rPr>
          <w:del w:id="6487" w:author="Andrija Ilic" w:date="2015-09-06T19:32:00Z"/>
        </w:rPr>
      </w:pPr>
      <w:del w:id="6488" w:author="Andrija Ilic" w:date="2015-09-06T19:32:00Z">
        <w:r w:rsidRPr="00611E1D" w:rsidDel="006207E5">
          <w:rPr>
            <w:b/>
          </w:rPr>
          <w:delText>УГОВОР УГ</w:delText>
        </w:r>
        <w:r w:rsidDel="006207E5">
          <w:rPr>
            <w:b/>
          </w:rPr>
          <w:delText>2</w:delText>
        </w:r>
        <w:r w:rsidRPr="00611E1D" w:rsidDel="006207E5">
          <w:rPr>
            <w:b/>
          </w:rPr>
          <w:delText>:</w:delText>
        </w:r>
        <w:r w:rsidRPr="000E7A35" w:rsidDel="006207E5">
          <w:delText xml:space="preserve"> </w:delText>
        </w:r>
        <w:r w:rsidRPr="000E7A35" w:rsidDel="006207E5">
          <w:rPr>
            <w:b/>
          </w:rPr>
          <w:delText>pretraziPoslovnePartnere</w:delText>
        </w:r>
        <w:r w:rsidDel="006207E5">
          <w:br/>
          <w:delText>Операција: pretraziPoslovnePartnere(poslovniPartener):PoslovniPartneri</w:delText>
        </w:r>
        <w:r w:rsidDel="006207E5">
          <w:br/>
          <w:delText>Веза са СК:СК2</w:delText>
        </w:r>
        <w:r w:rsidDel="006207E5">
          <w:br/>
          <w:delText>Пр</w:delText>
        </w:r>
        <w:r w:rsidR="00E66312" w:rsidDel="006207E5">
          <w:delText>е</w:delText>
        </w:r>
        <w:r w:rsidDel="006207E5">
          <w:delText>дуслови: -</w:delText>
        </w:r>
        <w:r w:rsidDel="006207E5">
          <w:br/>
          <w:delText>Постуслови:Пронађени су тражени пословни партнери</w:delText>
        </w:r>
      </w:del>
    </w:p>
    <w:p w14:paraId="700D231A" w14:textId="5C8E4617" w:rsidR="004725EC" w:rsidRPr="004725EC" w:rsidDel="006207E5" w:rsidRDefault="004725EC" w:rsidP="00756D1A">
      <w:pPr>
        <w:rPr>
          <w:del w:id="6489" w:author="Andrija Ilic" w:date="2015-09-06T19:32:00Z"/>
        </w:rPr>
      </w:pPr>
      <w:del w:id="6490" w:author="Andrija Ilic" w:date="2015-09-06T19:32:00Z">
        <w:r w:rsidDel="006207E5">
          <w:rPr>
            <w:noProof/>
          </w:rPr>
          <w:drawing>
            <wp:inline distT="0" distB="0" distL="0" distR="0" wp14:anchorId="70DEAE3A" wp14:editId="29CEDC7C">
              <wp:extent cx="3953647" cy="2099948"/>
              <wp:effectExtent l="19050" t="0" r="8753" b="0"/>
              <wp:docPr id="48" name="Picture 47" descr="PretragaP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tragaPP.jpg"/>
                      <pic:cNvPicPr/>
                    </pic:nvPicPr>
                    <pic:blipFill>
                      <a:blip r:embed="rId126" cstate="print"/>
                      <a:stretch>
                        <a:fillRect/>
                      </a:stretch>
                    </pic:blipFill>
                    <pic:spPr>
                      <a:xfrm>
                        <a:off x="0" y="0"/>
                        <a:ext cx="3956085" cy="2101243"/>
                      </a:xfrm>
                      <a:prstGeom prst="rect">
                        <a:avLst/>
                      </a:prstGeom>
                    </pic:spPr>
                  </pic:pic>
                </a:graphicData>
              </a:graphic>
            </wp:inline>
          </w:drawing>
        </w:r>
      </w:del>
    </w:p>
    <w:p w14:paraId="430893F5" w14:textId="4F089826" w:rsidR="00756D1A" w:rsidDel="006207E5" w:rsidRDefault="00756D1A" w:rsidP="00756D1A">
      <w:pPr>
        <w:rPr>
          <w:del w:id="6491" w:author="Andrija Ilic" w:date="2015-09-06T19:32:00Z"/>
        </w:rPr>
      </w:pPr>
    </w:p>
    <w:p w14:paraId="3B20ED0E" w14:textId="3F6688B1" w:rsidR="00756D1A" w:rsidDel="006207E5" w:rsidRDefault="00756D1A" w:rsidP="00756D1A">
      <w:pPr>
        <w:rPr>
          <w:del w:id="6492" w:author="Andrija Ilic" w:date="2015-09-06T19:32:00Z"/>
        </w:rPr>
      </w:pPr>
      <w:del w:id="6493" w:author="Andrija Ilic" w:date="2015-09-06T19:32:00Z">
        <w:r w:rsidRPr="00611E1D" w:rsidDel="006207E5">
          <w:rPr>
            <w:b/>
          </w:rPr>
          <w:delText>УГОВОР УГ</w:delText>
        </w:r>
        <w:r w:rsidDel="006207E5">
          <w:rPr>
            <w:b/>
          </w:rPr>
          <w:delText>3</w:delText>
        </w:r>
        <w:r w:rsidRPr="00611E1D" w:rsidDel="006207E5">
          <w:rPr>
            <w:b/>
          </w:rPr>
          <w:delText>:</w:delText>
        </w:r>
        <w:r w:rsidRPr="000E7A35" w:rsidDel="006207E5">
          <w:delText xml:space="preserve"> </w:delText>
        </w:r>
        <w:r w:rsidRPr="000E7A35" w:rsidDel="006207E5">
          <w:rPr>
            <w:b/>
          </w:rPr>
          <w:delText>kreiranjeRacuna</w:delText>
        </w:r>
        <w:r w:rsidDel="006207E5">
          <w:br/>
          <w:delText>Операција:</w:delText>
        </w:r>
        <w:r w:rsidRPr="000E7A35" w:rsidDel="006207E5">
          <w:delText xml:space="preserve"> </w:delText>
        </w:r>
        <w:r w:rsidDel="006207E5">
          <w:delText>kreiranjeRacuna(racun):void</w:delText>
        </w:r>
        <w:r w:rsidDel="006207E5">
          <w:br/>
          <w:delText>Веза са СК:СК3</w:delText>
        </w:r>
        <w:r w:rsidDel="006207E5">
          <w:br/>
          <w:delText>Пр</w:delText>
        </w:r>
        <w:r w:rsidR="00E66312" w:rsidDel="006207E5">
          <w:delText>е</w:delText>
        </w:r>
        <w:r w:rsidDel="006207E5">
          <w:delText>дуслови: -</w:delText>
        </w:r>
        <w:r w:rsidDel="006207E5">
          <w:br/>
          <w:delText>Постуслови:рачун је креиран у бази</w:delText>
        </w:r>
      </w:del>
    </w:p>
    <w:p w14:paraId="7932FDC3" w14:textId="420D4450" w:rsidR="004725EC" w:rsidRPr="004725EC" w:rsidDel="006207E5" w:rsidRDefault="004725EC" w:rsidP="00756D1A">
      <w:pPr>
        <w:rPr>
          <w:del w:id="6494" w:author="Andrija Ilic" w:date="2015-09-06T19:32:00Z"/>
        </w:rPr>
      </w:pPr>
      <w:del w:id="6495" w:author="Andrija Ilic" w:date="2015-09-06T19:32:00Z">
        <w:r w:rsidDel="006207E5">
          <w:rPr>
            <w:noProof/>
          </w:rPr>
          <w:drawing>
            <wp:inline distT="0" distB="0" distL="0" distR="0" wp14:anchorId="7FED4CCC" wp14:editId="4DA82073">
              <wp:extent cx="3315193" cy="1760838"/>
              <wp:effectExtent l="19050" t="0" r="0" b="0"/>
              <wp:docPr id="49" name="Picture 48" descr="KreiranjeRacu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reiranjeRacuna.jpg"/>
                      <pic:cNvPicPr/>
                    </pic:nvPicPr>
                    <pic:blipFill>
                      <a:blip r:embed="rId127" cstate="print"/>
                      <a:stretch>
                        <a:fillRect/>
                      </a:stretch>
                    </pic:blipFill>
                    <pic:spPr>
                      <a:xfrm>
                        <a:off x="0" y="0"/>
                        <a:ext cx="3317237" cy="1761924"/>
                      </a:xfrm>
                      <a:prstGeom prst="rect">
                        <a:avLst/>
                      </a:prstGeom>
                    </pic:spPr>
                  </pic:pic>
                </a:graphicData>
              </a:graphic>
            </wp:inline>
          </w:drawing>
        </w:r>
      </w:del>
    </w:p>
    <w:p w14:paraId="343E0D37" w14:textId="1E618D1F" w:rsidR="00756D1A" w:rsidDel="006207E5" w:rsidRDefault="00756D1A" w:rsidP="00756D1A">
      <w:pPr>
        <w:rPr>
          <w:del w:id="6496" w:author="Andrija Ilic" w:date="2015-09-06T19:32:00Z"/>
        </w:rPr>
      </w:pPr>
    </w:p>
    <w:p w14:paraId="4B8DB5B2" w14:textId="2AA12C71" w:rsidR="00756D1A" w:rsidDel="006207E5" w:rsidRDefault="00756D1A" w:rsidP="00756D1A">
      <w:pPr>
        <w:rPr>
          <w:del w:id="6497" w:author="Andrija Ilic" w:date="2015-09-06T19:32:00Z"/>
        </w:rPr>
      </w:pPr>
      <w:del w:id="6498" w:author="Andrija Ilic" w:date="2015-09-06T19:32:00Z">
        <w:r w:rsidRPr="00611E1D" w:rsidDel="006207E5">
          <w:rPr>
            <w:b/>
          </w:rPr>
          <w:delText>УГОВОР УГ</w:delText>
        </w:r>
        <w:r w:rsidDel="006207E5">
          <w:rPr>
            <w:b/>
          </w:rPr>
          <w:delText>4</w:delText>
        </w:r>
        <w:r w:rsidRPr="00611E1D" w:rsidDel="006207E5">
          <w:rPr>
            <w:b/>
          </w:rPr>
          <w:delText>:</w:delText>
        </w:r>
        <w:r w:rsidRPr="000E7A35" w:rsidDel="006207E5">
          <w:delText xml:space="preserve"> </w:delText>
        </w:r>
        <w:r w:rsidRPr="000E7A35" w:rsidDel="006207E5">
          <w:rPr>
            <w:b/>
          </w:rPr>
          <w:delText>promenaStanjaProizvodaUsluga</w:delText>
        </w:r>
        <w:r w:rsidRPr="000E7A35" w:rsidDel="006207E5">
          <w:rPr>
            <w:b/>
          </w:rPr>
          <w:br/>
        </w:r>
        <w:r w:rsidDel="006207E5">
          <w:delText>Операција:</w:delText>
        </w:r>
        <w:r w:rsidRPr="000E7A35" w:rsidDel="006207E5">
          <w:delText xml:space="preserve"> </w:delText>
        </w:r>
        <w:r w:rsidDel="006207E5">
          <w:delText>promenaStanjaProizvodaUsluga(proizvodUsluga):void</w:delText>
        </w:r>
        <w:r w:rsidDel="006207E5">
          <w:br/>
          <w:delText>Веза са СК:СК3</w:delText>
        </w:r>
        <w:r w:rsidDel="006207E5">
          <w:br/>
          <w:delText>Пр</w:delText>
        </w:r>
        <w:r w:rsidR="00E66312" w:rsidDel="006207E5">
          <w:delText>е</w:delText>
        </w:r>
        <w:r w:rsidDel="006207E5">
          <w:delText>дуслови:дати производ услуга постоје</w:delText>
        </w:r>
        <w:r w:rsidDel="006207E5">
          <w:br/>
          <w:delText>Постуслови:Стање производ услуге је промењено</w:delText>
        </w:r>
      </w:del>
    </w:p>
    <w:p w14:paraId="168048C8" w14:textId="2967DFA2" w:rsidR="004725EC" w:rsidRPr="004725EC" w:rsidDel="006207E5" w:rsidRDefault="004725EC" w:rsidP="00756D1A">
      <w:pPr>
        <w:rPr>
          <w:del w:id="6499" w:author="Andrija Ilic" w:date="2015-09-06T19:32:00Z"/>
        </w:rPr>
      </w:pPr>
      <w:del w:id="6500" w:author="Andrija Ilic" w:date="2015-09-06T19:32:00Z">
        <w:r w:rsidDel="006207E5">
          <w:rPr>
            <w:noProof/>
          </w:rPr>
          <w:drawing>
            <wp:inline distT="0" distB="0" distL="0" distR="0" wp14:anchorId="45F1BCCF" wp14:editId="65E533A7">
              <wp:extent cx="3840929" cy="1958546"/>
              <wp:effectExtent l="19050" t="0" r="7171" b="0"/>
              <wp:docPr id="50" name="Picture 49" descr="PromenaStanjaProizvodaUslug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menaStanjaProizvodaUsluga.jpg"/>
                      <pic:cNvPicPr/>
                    </pic:nvPicPr>
                    <pic:blipFill>
                      <a:blip r:embed="rId128" cstate="print"/>
                      <a:stretch>
                        <a:fillRect/>
                      </a:stretch>
                    </pic:blipFill>
                    <pic:spPr>
                      <a:xfrm>
                        <a:off x="0" y="0"/>
                        <a:ext cx="3841628" cy="1958903"/>
                      </a:xfrm>
                      <a:prstGeom prst="rect">
                        <a:avLst/>
                      </a:prstGeom>
                    </pic:spPr>
                  </pic:pic>
                </a:graphicData>
              </a:graphic>
            </wp:inline>
          </w:drawing>
        </w:r>
      </w:del>
    </w:p>
    <w:p w14:paraId="5274CF56" w14:textId="0EB9B071" w:rsidR="00756D1A" w:rsidDel="006207E5" w:rsidRDefault="00756D1A" w:rsidP="00756D1A">
      <w:pPr>
        <w:rPr>
          <w:del w:id="6501" w:author="Andrija Ilic" w:date="2015-09-06T19:32:00Z"/>
        </w:rPr>
      </w:pPr>
    </w:p>
    <w:p w14:paraId="6642F64C" w14:textId="4C727C85" w:rsidR="00756D1A" w:rsidDel="006207E5" w:rsidRDefault="00756D1A" w:rsidP="00756D1A">
      <w:pPr>
        <w:rPr>
          <w:del w:id="6502" w:author="Andrija Ilic" w:date="2015-09-06T19:32:00Z"/>
        </w:rPr>
      </w:pPr>
      <w:del w:id="6503" w:author="Andrija Ilic" w:date="2015-09-06T19:32:00Z">
        <w:r w:rsidRPr="00611E1D" w:rsidDel="006207E5">
          <w:rPr>
            <w:b/>
          </w:rPr>
          <w:delText>УГОВОР УГ</w:delText>
        </w:r>
        <w:r w:rsidDel="006207E5">
          <w:rPr>
            <w:b/>
          </w:rPr>
          <w:delText>5</w:delText>
        </w:r>
        <w:r w:rsidRPr="00611E1D" w:rsidDel="006207E5">
          <w:rPr>
            <w:b/>
          </w:rPr>
          <w:delText>:</w:delText>
        </w:r>
        <w:r w:rsidRPr="000E7A35" w:rsidDel="006207E5">
          <w:delText xml:space="preserve"> </w:delText>
        </w:r>
        <w:r w:rsidRPr="000E7A35" w:rsidDel="006207E5">
          <w:rPr>
            <w:b/>
          </w:rPr>
          <w:delText>sacuvajRacun</w:delText>
        </w:r>
        <w:r w:rsidDel="006207E5">
          <w:delText xml:space="preserve"> </w:delText>
        </w:r>
        <w:r w:rsidDel="006207E5">
          <w:br/>
          <w:delText>Операција:</w:delText>
        </w:r>
        <w:r w:rsidRPr="000E7A35" w:rsidDel="006207E5">
          <w:delText xml:space="preserve"> </w:delText>
        </w:r>
        <w:r w:rsidDel="006207E5">
          <w:delText>sacuvajRacun(racun):void</w:delText>
        </w:r>
        <w:r w:rsidDel="006207E5">
          <w:br/>
          <w:delText>Веза са СК:СК3</w:delText>
        </w:r>
        <w:r w:rsidDel="006207E5">
          <w:br/>
          <w:delText>Пр</w:delText>
        </w:r>
        <w:r w:rsidR="00E66312" w:rsidDel="006207E5">
          <w:delText>е</w:delText>
        </w:r>
        <w:r w:rsidDel="006207E5">
          <w:delText>дуслови: Рачун је креиран</w:delText>
        </w:r>
        <w:r w:rsidDel="006207E5">
          <w:br/>
          <w:delText>Постуслови: Рачун је сачуван</w:delText>
        </w:r>
      </w:del>
    </w:p>
    <w:p w14:paraId="31EFBC91" w14:textId="5F1FD1E8" w:rsidR="004725EC" w:rsidRPr="004725EC" w:rsidDel="006207E5" w:rsidRDefault="004725EC" w:rsidP="00756D1A">
      <w:pPr>
        <w:rPr>
          <w:del w:id="6504" w:author="Andrija Ilic" w:date="2015-09-06T19:32:00Z"/>
        </w:rPr>
      </w:pPr>
    </w:p>
    <w:p w14:paraId="5521E349" w14:textId="2B0B3F90" w:rsidR="00756D1A" w:rsidDel="006207E5" w:rsidRDefault="004725EC" w:rsidP="00756D1A">
      <w:pPr>
        <w:rPr>
          <w:del w:id="6505" w:author="Andrija Ilic" w:date="2015-09-06T19:32:00Z"/>
        </w:rPr>
      </w:pPr>
      <w:del w:id="6506" w:author="Andrija Ilic" w:date="2015-09-06T19:32:00Z">
        <w:r w:rsidDel="006207E5">
          <w:rPr>
            <w:noProof/>
          </w:rPr>
          <w:drawing>
            <wp:inline distT="0" distB="0" distL="0" distR="0" wp14:anchorId="24FB816F" wp14:editId="5FA14B26">
              <wp:extent cx="4240774" cy="2162433"/>
              <wp:effectExtent l="19050" t="0" r="7376" b="0"/>
              <wp:docPr id="51" name="Picture 50" descr="SacuvajRacu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cuvajRacun.jpg"/>
                      <pic:cNvPicPr/>
                    </pic:nvPicPr>
                    <pic:blipFill>
                      <a:blip r:embed="rId129" cstate="print"/>
                      <a:stretch>
                        <a:fillRect/>
                      </a:stretch>
                    </pic:blipFill>
                    <pic:spPr>
                      <a:xfrm>
                        <a:off x="0" y="0"/>
                        <a:ext cx="4241546" cy="2162827"/>
                      </a:xfrm>
                      <a:prstGeom prst="rect">
                        <a:avLst/>
                      </a:prstGeom>
                    </pic:spPr>
                  </pic:pic>
                </a:graphicData>
              </a:graphic>
            </wp:inline>
          </w:drawing>
        </w:r>
      </w:del>
    </w:p>
    <w:p w14:paraId="101954D8" w14:textId="2A2EA8FF" w:rsidR="004725EC" w:rsidDel="006207E5" w:rsidRDefault="004725EC" w:rsidP="00756D1A">
      <w:pPr>
        <w:rPr>
          <w:del w:id="6507" w:author="Andrija Ilic" w:date="2015-09-06T19:32:00Z"/>
          <w:b/>
        </w:rPr>
      </w:pPr>
    </w:p>
    <w:p w14:paraId="36D89678" w14:textId="7FA80157" w:rsidR="00756D1A" w:rsidRPr="000E7A35" w:rsidDel="006207E5" w:rsidRDefault="00756D1A" w:rsidP="00756D1A">
      <w:pPr>
        <w:rPr>
          <w:del w:id="6508" w:author="Andrija Ilic" w:date="2015-09-06T19:32:00Z"/>
        </w:rPr>
      </w:pPr>
      <w:del w:id="6509" w:author="Andrija Ilic" w:date="2015-09-06T19:32:00Z">
        <w:r w:rsidRPr="00611E1D" w:rsidDel="006207E5">
          <w:rPr>
            <w:b/>
          </w:rPr>
          <w:delText>УГОВОР УГ</w:delText>
        </w:r>
        <w:r w:rsidDel="006207E5">
          <w:rPr>
            <w:b/>
          </w:rPr>
          <w:delText>6</w:delText>
        </w:r>
        <w:r w:rsidRPr="00611E1D" w:rsidDel="006207E5">
          <w:rPr>
            <w:b/>
          </w:rPr>
          <w:delText>:</w:delText>
        </w:r>
        <w:r w:rsidRPr="000E7A35" w:rsidDel="006207E5">
          <w:delText xml:space="preserve"> </w:delText>
        </w:r>
        <w:r w:rsidRPr="000E7A35" w:rsidDel="006207E5">
          <w:rPr>
            <w:b/>
          </w:rPr>
          <w:delText>savuvajZaposlenog</w:delText>
        </w:r>
        <w:r w:rsidDel="006207E5">
          <w:delText xml:space="preserve"> </w:delText>
        </w:r>
        <w:r w:rsidDel="006207E5">
          <w:br/>
          <w:delText>Операција:</w:delText>
        </w:r>
        <w:r w:rsidRPr="000E7A35" w:rsidDel="006207E5">
          <w:delText xml:space="preserve"> </w:delText>
        </w:r>
        <w:r w:rsidDel="006207E5">
          <w:delText>savuvajZaposlenog(zaposleni):void</w:delText>
        </w:r>
        <w:r w:rsidDel="006207E5">
          <w:br/>
          <w:delText>Веза са СК:СК5</w:delText>
        </w:r>
        <w:r w:rsidDel="006207E5">
          <w:br/>
          <w:delText>Пр</w:delText>
        </w:r>
        <w:r w:rsidR="00E66312" w:rsidDel="006207E5">
          <w:delText>е</w:delText>
        </w:r>
        <w:r w:rsidDel="006207E5">
          <w:delText xml:space="preserve">дуслови: </w:delText>
        </w:r>
        <w:r w:rsidR="00881D9F" w:rsidDel="006207E5">
          <w:delText>Заполени не постоји</w:delText>
        </w:r>
        <w:r w:rsidDel="006207E5">
          <w:br/>
          <w:delText>Постуслови:Запослени је сачуван</w:delText>
        </w:r>
      </w:del>
    </w:p>
    <w:p w14:paraId="2E1155AF" w14:textId="530D2B69" w:rsidR="00756D1A" w:rsidDel="006207E5" w:rsidRDefault="004725EC" w:rsidP="00756D1A">
      <w:pPr>
        <w:rPr>
          <w:del w:id="6510" w:author="Andrija Ilic" w:date="2015-09-06T19:32:00Z"/>
        </w:rPr>
      </w:pPr>
      <w:del w:id="6511" w:author="Andrija Ilic" w:date="2015-09-06T19:32:00Z">
        <w:r w:rsidDel="006207E5">
          <w:rPr>
            <w:noProof/>
          </w:rPr>
          <w:drawing>
            <wp:inline distT="0" distB="0" distL="0" distR="0" wp14:anchorId="49CCEA1D" wp14:editId="553E374C">
              <wp:extent cx="3403772" cy="1735633"/>
              <wp:effectExtent l="19050" t="0" r="6178" b="0"/>
              <wp:docPr id="52" name="Picture 51" descr="SacuvajZaposlen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cuvajZaposlenog.jpg"/>
                      <pic:cNvPicPr/>
                    </pic:nvPicPr>
                    <pic:blipFill>
                      <a:blip r:embed="rId130" cstate="print"/>
                      <a:stretch>
                        <a:fillRect/>
                      </a:stretch>
                    </pic:blipFill>
                    <pic:spPr>
                      <a:xfrm>
                        <a:off x="0" y="0"/>
                        <a:ext cx="3404392" cy="1735949"/>
                      </a:xfrm>
                      <a:prstGeom prst="rect">
                        <a:avLst/>
                      </a:prstGeom>
                    </pic:spPr>
                  </pic:pic>
                </a:graphicData>
              </a:graphic>
            </wp:inline>
          </w:drawing>
        </w:r>
      </w:del>
    </w:p>
    <w:p w14:paraId="6A10D71D" w14:textId="1BF1D504" w:rsidR="004725EC" w:rsidDel="006207E5" w:rsidRDefault="004725EC" w:rsidP="00756D1A">
      <w:pPr>
        <w:rPr>
          <w:del w:id="6512" w:author="Andrija Ilic" w:date="2015-09-06T19:32:00Z"/>
          <w:b/>
        </w:rPr>
      </w:pPr>
    </w:p>
    <w:p w14:paraId="23196AC0" w14:textId="1A2C7B15" w:rsidR="00756D1A" w:rsidRPr="000E7A35" w:rsidDel="006207E5" w:rsidRDefault="00756D1A" w:rsidP="00756D1A">
      <w:pPr>
        <w:rPr>
          <w:del w:id="6513" w:author="Andrija Ilic" w:date="2015-09-06T19:32:00Z"/>
        </w:rPr>
      </w:pPr>
      <w:del w:id="6514" w:author="Andrija Ilic" w:date="2015-09-06T19:32:00Z">
        <w:r w:rsidRPr="00611E1D" w:rsidDel="006207E5">
          <w:rPr>
            <w:b/>
          </w:rPr>
          <w:delText>УГОВОР УГ</w:delText>
        </w:r>
        <w:r w:rsidDel="006207E5">
          <w:rPr>
            <w:b/>
          </w:rPr>
          <w:delText>7</w:delText>
        </w:r>
        <w:r w:rsidRPr="00611E1D" w:rsidDel="006207E5">
          <w:rPr>
            <w:b/>
          </w:rPr>
          <w:delText>:</w:delText>
        </w:r>
        <w:r w:rsidRPr="000E7A35" w:rsidDel="006207E5">
          <w:delText xml:space="preserve"> </w:delText>
        </w:r>
        <w:r w:rsidRPr="000E7A35" w:rsidDel="006207E5">
          <w:rPr>
            <w:b/>
          </w:rPr>
          <w:delText>pronadjiRacun</w:delText>
        </w:r>
        <w:r w:rsidRPr="000E7A35" w:rsidDel="006207E5">
          <w:rPr>
            <w:b/>
          </w:rPr>
          <w:br/>
        </w:r>
        <w:r w:rsidDel="006207E5">
          <w:delText>Операција:</w:delText>
        </w:r>
        <w:r w:rsidRPr="000E7A35" w:rsidDel="006207E5">
          <w:delText xml:space="preserve"> </w:delText>
        </w:r>
        <w:r w:rsidDel="006207E5">
          <w:delText>pronadjiRacun(racun):Racuni</w:delText>
        </w:r>
        <w:r w:rsidDel="006207E5">
          <w:br/>
          <w:delText>Веза са СК:СК6</w:delText>
        </w:r>
        <w:r w:rsidDel="006207E5">
          <w:br/>
          <w:delText>Пр</w:delText>
        </w:r>
        <w:r w:rsidR="00E66312" w:rsidDel="006207E5">
          <w:delText>е</w:delText>
        </w:r>
        <w:r w:rsidDel="006207E5">
          <w:delText>дуслови: -</w:delText>
        </w:r>
        <w:r w:rsidDel="006207E5">
          <w:br/>
          <w:delText>Постуслови:Рачун је сачуван</w:delText>
        </w:r>
      </w:del>
    </w:p>
    <w:p w14:paraId="2120FADA" w14:textId="7498D066" w:rsidR="00756D1A" w:rsidDel="006207E5" w:rsidRDefault="004725EC" w:rsidP="00756D1A">
      <w:pPr>
        <w:rPr>
          <w:del w:id="6515" w:author="Andrija Ilic" w:date="2015-09-06T19:32:00Z"/>
        </w:rPr>
      </w:pPr>
      <w:del w:id="6516" w:author="Andrija Ilic" w:date="2015-09-06T19:32:00Z">
        <w:r w:rsidDel="006207E5">
          <w:rPr>
            <w:noProof/>
          </w:rPr>
          <w:drawing>
            <wp:inline distT="0" distB="0" distL="0" distR="0" wp14:anchorId="4EDC3381" wp14:editId="70B0ADFB">
              <wp:extent cx="3441084" cy="1754659"/>
              <wp:effectExtent l="19050" t="0" r="6966" b="0"/>
              <wp:docPr id="53" name="Picture 52" descr="PronadjiRacu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nadjiRacun.jpg"/>
                      <pic:cNvPicPr/>
                    </pic:nvPicPr>
                    <pic:blipFill>
                      <a:blip r:embed="rId131" cstate="print"/>
                      <a:stretch>
                        <a:fillRect/>
                      </a:stretch>
                    </pic:blipFill>
                    <pic:spPr>
                      <a:xfrm>
                        <a:off x="0" y="0"/>
                        <a:ext cx="3441710" cy="1754978"/>
                      </a:xfrm>
                      <a:prstGeom prst="rect">
                        <a:avLst/>
                      </a:prstGeom>
                    </pic:spPr>
                  </pic:pic>
                </a:graphicData>
              </a:graphic>
            </wp:inline>
          </w:drawing>
        </w:r>
      </w:del>
    </w:p>
    <w:p w14:paraId="09445264" w14:textId="4B1F035A" w:rsidR="006F571A" w:rsidDel="006207E5" w:rsidRDefault="006F571A" w:rsidP="006F571A">
      <w:pPr>
        <w:rPr>
          <w:ins w:id="6517" w:author="Boni" w:date="2014-09-07T22:34:00Z"/>
          <w:del w:id="6518" w:author="Andrija Ilic" w:date="2015-09-06T19:32:00Z"/>
          <w:b/>
        </w:rPr>
      </w:pPr>
      <w:ins w:id="6519" w:author="Boni" w:date="2014-09-07T22:34:00Z">
        <w:del w:id="6520" w:author="Andrija Ilic" w:date="2015-09-06T19:32:00Z">
          <w:r w:rsidRPr="00611E1D" w:rsidDel="006207E5">
            <w:rPr>
              <w:b/>
            </w:rPr>
            <w:delText>УГОВОР УГ</w:delText>
          </w:r>
          <w:r w:rsidDel="006207E5">
            <w:rPr>
              <w:b/>
            </w:rPr>
            <w:delText>8</w:delText>
          </w:r>
          <w:r w:rsidRPr="0003399B" w:rsidDel="006207E5">
            <w:rPr>
              <w:b/>
            </w:rPr>
            <w:delText>: odjaviKorisnika</w:delText>
          </w:r>
        </w:del>
      </w:ins>
    </w:p>
    <w:p w14:paraId="1D198DF6" w14:textId="297BB265" w:rsidR="006F571A" w:rsidRPr="00B935D5" w:rsidDel="006207E5" w:rsidRDefault="006F571A" w:rsidP="006F571A">
      <w:pPr>
        <w:rPr>
          <w:ins w:id="6521" w:author="Boni" w:date="2014-09-07T22:34:00Z"/>
          <w:del w:id="6522" w:author="Andrija Ilic" w:date="2015-09-06T19:32:00Z"/>
        </w:rPr>
      </w:pPr>
      <w:ins w:id="6523" w:author="Boni" w:date="2014-09-07T22:34:00Z">
        <w:del w:id="6524" w:author="Andrija Ilic" w:date="2015-09-06T19:32:00Z">
          <w:r w:rsidDel="006207E5">
            <w:delText>Операција:</w:delText>
          </w:r>
          <w:r w:rsidRPr="000E7A35" w:rsidDel="006207E5">
            <w:delText xml:space="preserve"> </w:delText>
          </w:r>
          <w:r w:rsidDel="006207E5">
            <w:delText>odjaviKorisnika(korisnik):void</w:delText>
          </w:r>
          <w:r w:rsidDel="006207E5">
            <w:br/>
            <w:delText>Веза са СК:СК6</w:delText>
          </w:r>
          <w:r w:rsidDel="006207E5">
            <w:br/>
            <w:delText>Предуслови: Корисник је пријављен</w:delText>
          </w:r>
          <w:r w:rsidDel="006207E5">
            <w:br/>
            <w:delText>Постуслови:Корисник није више пријављен на систем</w:delText>
          </w:r>
        </w:del>
      </w:ins>
    </w:p>
    <w:p w14:paraId="7867E2B7" w14:textId="4A76AC88" w:rsidR="006F571A" w:rsidRPr="0003399B" w:rsidDel="006207E5" w:rsidRDefault="00252993" w:rsidP="006F571A">
      <w:pPr>
        <w:rPr>
          <w:ins w:id="6525" w:author="Boni" w:date="2014-09-07T22:34:00Z"/>
          <w:del w:id="6526" w:author="Andrija Ilic" w:date="2015-09-06T19:32:00Z"/>
        </w:rPr>
      </w:pPr>
      <w:ins w:id="6527" w:author="Boni" w:date="2014-09-07T22:41:00Z">
        <w:del w:id="6528" w:author="Andrija Ilic" w:date="2015-09-06T19:32:00Z">
          <w:r w:rsidDel="006207E5">
            <w:rPr>
              <w:noProof/>
              <w:rPrChange w:id="6529" w:author="Unknown">
                <w:rPr>
                  <w:noProof/>
                  <w:color w:val="0000FF" w:themeColor="hyperlink"/>
                  <w:u w:val="single"/>
                </w:rPr>
              </w:rPrChange>
            </w:rPr>
            <w:drawing>
              <wp:inline distT="0" distB="0" distL="0" distR="0" wp14:anchorId="450F7962" wp14:editId="7DB08089">
                <wp:extent cx="2816358" cy="1495886"/>
                <wp:effectExtent l="19050" t="0" r="3042" b="0"/>
                <wp:docPr id="76" name="Picture 75" descr="OdjaviKorisnik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djaviKorisnika.jpg"/>
                        <pic:cNvPicPr/>
                      </pic:nvPicPr>
                      <pic:blipFill>
                        <a:blip r:embed="rId132" cstate="print"/>
                        <a:stretch>
                          <a:fillRect/>
                        </a:stretch>
                      </pic:blipFill>
                      <pic:spPr>
                        <a:xfrm>
                          <a:off x="0" y="0"/>
                          <a:ext cx="2816194" cy="1495799"/>
                        </a:xfrm>
                        <a:prstGeom prst="rect">
                          <a:avLst/>
                        </a:prstGeom>
                      </pic:spPr>
                    </pic:pic>
                  </a:graphicData>
                </a:graphic>
              </wp:inline>
            </w:drawing>
          </w:r>
        </w:del>
      </w:ins>
    </w:p>
    <w:p w14:paraId="44718A34" w14:textId="293C97A2" w:rsidR="006F571A" w:rsidDel="006207E5" w:rsidRDefault="006F571A" w:rsidP="006F571A">
      <w:pPr>
        <w:rPr>
          <w:ins w:id="6530" w:author="Boni" w:date="2014-09-07T22:34:00Z"/>
          <w:del w:id="6531" w:author="Andrija Ilic" w:date="2015-09-06T19:32:00Z"/>
          <w:b/>
        </w:rPr>
      </w:pPr>
    </w:p>
    <w:p w14:paraId="52CFD351" w14:textId="7724DE8D" w:rsidR="006F571A" w:rsidDel="006207E5" w:rsidRDefault="006F571A" w:rsidP="006F571A">
      <w:pPr>
        <w:rPr>
          <w:ins w:id="6532" w:author="Boni" w:date="2014-09-07T22:34:00Z"/>
          <w:del w:id="6533" w:author="Andrija Ilic" w:date="2015-09-06T19:32:00Z"/>
          <w:b/>
        </w:rPr>
      </w:pPr>
      <w:ins w:id="6534" w:author="Boni" w:date="2014-09-07T22:34:00Z">
        <w:del w:id="6535" w:author="Andrija Ilic" w:date="2015-09-06T19:32:00Z">
          <w:r w:rsidRPr="00611E1D" w:rsidDel="006207E5">
            <w:rPr>
              <w:b/>
            </w:rPr>
            <w:delText>УГОВОР УГ</w:delText>
          </w:r>
          <w:r w:rsidDel="006207E5">
            <w:rPr>
              <w:b/>
            </w:rPr>
            <w:delText>9</w:delText>
          </w:r>
          <w:r w:rsidRPr="0003399B" w:rsidDel="006207E5">
            <w:rPr>
              <w:b/>
            </w:rPr>
            <w:delText>: obrisiKorisnika</w:delText>
          </w:r>
        </w:del>
      </w:ins>
    </w:p>
    <w:p w14:paraId="09EAAFE2" w14:textId="26DB5BB5" w:rsidR="006F571A" w:rsidRPr="000D1B0F" w:rsidDel="006207E5" w:rsidRDefault="006F571A" w:rsidP="006F571A">
      <w:pPr>
        <w:rPr>
          <w:ins w:id="6536" w:author="Boni" w:date="2014-09-07T22:34:00Z"/>
          <w:del w:id="6537" w:author="Andrija Ilic" w:date="2015-09-06T19:32:00Z"/>
          <w:b/>
        </w:rPr>
      </w:pPr>
      <w:ins w:id="6538" w:author="Boni" w:date="2014-09-07T22:34:00Z">
        <w:del w:id="6539" w:author="Andrija Ilic" w:date="2015-09-06T19:32:00Z">
          <w:r w:rsidDel="006207E5">
            <w:delText>Операција:</w:delText>
          </w:r>
          <w:r w:rsidRPr="000E7A35" w:rsidDel="006207E5">
            <w:delText xml:space="preserve"> </w:delText>
          </w:r>
          <w:r w:rsidDel="006207E5">
            <w:delText>obrisiKorisnika(korisnik):void</w:delText>
          </w:r>
          <w:r w:rsidDel="006207E5">
            <w:br/>
            <w:delText>Веза са СК:СК7</w:delText>
          </w:r>
          <w:r w:rsidDel="006207E5">
            <w:br/>
            <w:delText>Предуслови: Корисник постоји</w:delText>
          </w:r>
          <w:r w:rsidDel="006207E5">
            <w:br/>
            <w:delText>Постуслови:Корисник је обрисан</w:delText>
          </w:r>
        </w:del>
      </w:ins>
    </w:p>
    <w:p w14:paraId="0B6A2255" w14:textId="3DA467F3" w:rsidR="006F571A" w:rsidRPr="0003399B" w:rsidDel="006207E5" w:rsidRDefault="00252993" w:rsidP="006F571A">
      <w:pPr>
        <w:rPr>
          <w:ins w:id="6540" w:author="Boni" w:date="2014-09-07T22:34:00Z"/>
          <w:del w:id="6541" w:author="Andrija Ilic" w:date="2015-09-06T19:32:00Z"/>
          <w:b/>
        </w:rPr>
      </w:pPr>
      <w:ins w:id="6542" w:author="Boni" w:date="2014-09-07T22:41:00Z">
        <w:del w:id="6543" w:author="Andrija Ilic" w:date="2015-09-06T19:32:00Z">
          <w:r w:rsidDel="006207E5">
            <w:rPr>
              <w:b/>
              <w:noProof/>
              <w:rPrChange w:id="6544" w:author="Unknown">
                <w:rPr>
                  <w:noProof/>
                  <w:color w:val="0000FF" w:themeColor="hyperlink"/>
                  <w:u w:val="single"/>
                </w:rPr>
              </w:rPrChange>
            </w:rPr>
            <w:drawing>
              <wp:inline distT="0" distB="0" distL="0" distR="0" wp14:anchorId="77400319" wp14:editId="6DC3D5AF">
                <wp:extent cx="2670362" cy="1418341"/>
                <wp:effectExtent l="19050" t="0" r="0" b="0"/>
                <wp:docPr id="78" name="Picture 77" descr="ObrisiKorisnik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isiKorisnika.jpg"/>
                        <pic:cNvPicPr/>
                      </pic:nvPicPr>
                      <pic:blipFill>
                        <a:blip r:embed="rId133" cstate="print"/>
                        <a:stretch>
                          <a:fillRect/>
                        </a:stretch>
                      </pic:blipFill>
                      <pic:spPr>
                        <a:xfrm>
                          <a:off x="0" y="0"/>
                          <a:ext cx="2670207" cy="1418259"/>
                        </a:xfrm>
                        <a:prstGeom prst="rect">
                          <a:avLst/>
                        </a:prstGeom>
                      </pic:spPr>
                    </pic:pic>
                  </a:graphicData>
                </a:graphic>
              </wp:inline>
            </w:drawing>
          </w:r>
        </w:del>
      </w:ins>
    </w:p>
    <w:p w14:paraId="01B3D752" w14:textId="40B1F936" w:rsidR="006F571A" w:rsidDel="006207E5" w:rsidRDefault="006F571A" w:rsidP="006F571A">
      <w:pPr>
        <w:rPr>
          <w:ins w:id="6545" w:author="Boni" w:date="2014-09-07T22:34:00Z"/>
          <w:del w:id="6546" w:author="Andrija Ilic" w:date="2015-09-06T19:32:00Z"/>
          <w:b/>
        </w:rPr>
      </w:pPr>
      <w:ins w:id="6547" w:author="Boni" w:date="2014-09-07T22:34:00Z">
        <w:del w:id="6548" w:author="Andrija Ilic" w:date="2015-09-06T19:32:00Z">
          <w:r w:rsidRPr="00611E1D" w:rsidDel="006207E5">
            <w:rPr>
              <w:b/>
            </w:rPr>
            <w:delText>УГОВОР УГ</w:delText>
          </w:r>
          <w:r w:rsidDel="006207E5">
            <w:rPr>
              <w:b/>
            </w:rPr>
            <w:delText>10</w:delText>
          </w:r>
          <w:r w:rsidRPr="0003399B" w:rsidDel="006207E5">
            <w:rPr>
              <w:b/>
            </w:rPr>
            <w:delText>: obrisiRacun</w:delText>
          </w:r>
        </w:del>
      </w:ins>
    </w:p>
    <w:p w14:paraId="6B58205B" w14:textId="4D5C7C33" w:rsidR="006F571A" w:rsidRPr="0003399B" w:rsidDel="006207E5" w:rsidRDefault="006F571A" w:rsidP="006F571A">
      <w:pPr>
        <w:rPr>
          <w:ins w:id="6549" w:author="Boni" w:date="2014-09-07T22:34:00Z"/>
          <w:del w:id="6550" w:author="Andrija Ilic" w:date="2015-09-06T19:32:00Z"/>
          <w:b/>
        </w:rPr>
      </w:pPr>
      <w:ins w:id="6551" w:author="Boni" w:date="2014-09-07T22:34:00Z">
        <w:del w:id="6552" w:author="Andrija Ilic" w:date="2015-09-06T19:32:00Z">
          <w:r w:rsidDel="006207E5">
            <w:delText>Операција:</w:delText>
          </w:r>
          <w:r w:rsidRPr="000E7A35" w:rsidDel="006207E5">
            <w:delText xml:space="preserve"> </w:delText>
          </w:r>
          <w:r w:rsidDel="006207E5">
            <w:delText>obrisiRacun(racun):void</w:delText>
          </w:r>
          <w:r w:rsidDel="006207E5">
            <w:br/>
            <w:delText>Веза са СК:СК8</w:delText>
          </w:r>
          <w:r w:rsidDel="006207E5">
            <w:br/>
            <w:delText>Предуслови: Рачун постоји</w:delText>
          </w:r>
          <w:r w:rsidDel="006207E5">
            <w:br/>
            <w:delText>Постуслови:Рачун је обрисан</w:delText>
          </w:r>
        </w:del>
      </w:ins>
    </w:p>
    <w:p w14:paraId="2EDE2C69" w14:textId="04A9727D" w:rsidR="006F571A" w:rsidRPr="0003399B" w:rsidDel="006207E5" w:rsidRDefault="00252993" w:rsidP="006F571A">
      <w:pPr>
        <w:rPr>
          <w:ins w:id="6553" w:author="Boni" w:date="2014-09-07T22:34:00Z"/>
          <w:del w:id="6554" w:author="Andrija Ilic" w:date="2015-09-06T19:32:00Z"/>
          <w:b/>
        </w:rPr>
      </w:pPr>
      <w:ins w:id="6555" w:author="Boni" w:date="2014-09-07T22:42:00Z">
        <w:del w:id="6556" w:author="Andrija Ilic" w:date="2015-09-06T19:32:00Z">
          <w:r w:rsidDel="006207E5">
            <w:rPr>
              <w:b/>
              <w:noProof/>
              <w:rPrChange w:id="6557" w:author="Unknown">
                <w:rPr>
                  <w:noProof/>
                  <w:color w:val="0000FF" w:themeColor="hyperlink"/>
                  <w:u w:val="single"/>
                </w:rPr>
              </w:rPrChange>
            </w:rPr>
            <w:drawing>
              <wp:inline distT="0" distB="0" distL="0" distR="0" wp14:anchorId="0CE9814E" wp14:editId="75124202">
                <wp:extent cx="3356346" cy="1782696"/>
                <wp:effectExtent l="19050" t="0" r="0" b="0"/>
                <wp:docPr id="79" name="Picture 78" descr="ObrisiRacu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isiRacun.jpg"/>
                        <pic:cNvPicPr/>
                      </pic:nvPicPr>
                      <pic:blipFill>
                        <a:blip r:embed="rId134" cstate="print"/>
                        <a:stretch>
                          <a:fillRect/>
                        </a:stretch>
                      </pic:blipFill>
                      <pic:spPr>
                        <a:xfrm>
                          <a:off x="0" y="0"/>
                          <a:ext cx="3356151" cy="1782592"/>
                        </a:xfrm>
                        <a:prstGeom prst="rect">
                          <a:avLst/>
                        </a:prstGeom>
                      </pic:spPr>
                    </pic:pic>
                  </a:graphicData>
                </a:graphic>
              </wp:inline>
            </w:drawing>
          </w:r>
        </w:del>
      </w:ins>
    </w:p>
    <w:p w14:paraId="1C5A9189" w14:textId="35D80E9C" w:rsidR="006F571A" w:rsidDel="006207E5" w:rsidRDefault="006F571A" w:rsidP="006F571A">
      <w:pPr>
        <w:rPr>
          <w:ins w:id="6558" w:author="Boni" w:date="2014-09-07T22:34:00Z"/>
          <w:del w:id="6559" w:author="Andrija Ilic" w:date="2015-09-06T19:32:00Z"/>
          <w:b/>
        </w:rPr>
      </w:pPr>
      <w:ins w:id="6560" w:author="Boni" w:date="2014-09-07T22:34:00Z">
        <w:del w:id="6561" w:author="Andrija Ilic" w:date="2015-09-06T19:32:00Z">
          <w:r w:rsidRPr="00611E1D" w:rsidDel="006207E5">
            <w:rPr>
              <w:b/>
            </w:rPr>
            <w:delText>УГОВОР УГ</w:delText>
          </w:r>
          <w:r w:rsidDel="006207E5">
            <w:rPr>
              <w:b/>
            </w:rPr>
            <w:delText>11</w:delText>
          </w:r>
          <w:r w:rsidRPr="0003399B" w:rsidDel="006207E5">
            <w:rPr>
              <w:b/>
            </w:rPr>
            <w:delText>: pronadjiKorisnika</w:delText>
          </w:r>
        </w:del>
      </w:ins>
    </w:p>
    <w:p w14:paraId="598E02FE" w14:textId="35AC8513" w:rsidR="006F571A" w:rsidRPr="0003399B" w:rsidDel="006207E5" w:rsidRDefault="006F571A" w:rsidP="006F571A">
      <w:pPr>
        <w:rPr>
          <w:ins w:id="6562" w:author="Boni" w:date="2014-09-07T22:34:00Z"/>
          <w:del w:id="6563" w:author="Andrija Ilic" w:date="2015-09-06T19:32:00Z"/>
        </w:rPr>
      </w:pPr>
      <w:ins w:id="6564" w:author="Boni" w:date="2014-09-07T22:34:00Z">
        <w:del w:id="6565" w:author="Andrija Ilic" w:date="2015-09-06T19:32:00Z">
          <w:r w:rsidDel="006207E5">
            <w:delText>Операција:</w:delText>
          </w:r>
          <w:r w:rsidRPr="000E7A35" w:rsidDel="006207E5">
            <w:delText xml:space="preserve"> </w:delText>
          </w:r>
          <w:r w:rsidDel="006207E5">
            <w:delText>pronadjiKorisnika(korisnik):Korisnik</w:delText>
          </w:r>
          <w:r w:rsidDel="006207E5">
            <w:br/>
            <w:delText>Веза са СК:СК9</w:delText>
          </w:r>
          <w:r w:rsidDel="006207E5">
            <w:br/>
            <w:delText>Предуслови: Корисник постоји</w:delText>
          </w:r>
          <w:r w:rsidDel="006207E5">
            <w:br/>
            <w:delText>Постуслови:Корисник је пронађен</w:delText>
          </w:r>
        </w:del>
      </w:ins>
    </w:p>
    <w:p w14:paraId="3815BC64" w14:textId="7FD1FA01" w:rsidR="00A71B49" w:rsidDel="006207E5" w:rsidRDefault="00252993" w:rsidP="00756D1A">
      <w:pPr>
        <w:rPr>
          <w:del w:id="6566" w:author="Andrija Ilic" w:date="2015-09-06T19:32:00Z"/>
        </w:rPr>
      </w:pPr>
      <w:ins w:id="6567" w:author="Boni" w:date="2014-09-07T22:42:00Z">
        <w:del w:id="6568" w:author="Andrija Ilic" w:date="2015-09-06T19:32:00Z">
          <w:r w:rsidDel="006207E5">
            <w:rPr>
              <w:noProof/>
              <w:rPrChange w:id="6569" w:author="Unknown">
                <w:rPr>
                  <w:noProof/>
                  <w:color w:val="0000FF" w:themeColor="hyperlink"/>
                  <w:u w:val="single"/>
                </w:rPr>
              </w:rPrChange>
            </w:rPr>
            <w:drawing>
              <wp:inline distT="0" distB="0" distL="0" distR="0" wp14:anchorId="587B3B2A" wp14:editId="0A999E97">
                <wp:extent cx="3255078" cy="1728908"/>
                <wp:effectExtent l="19050" t="0" r="2472" b="0"/>
                <wp:docPr id="80" name="Picture 79" descr="PronadjiKorisnik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nadjiKorisnika.jpg"/>
                        <pic:cNvPicPr/>
                      </pic:nvPicPr>
                      <pic:blipFill>
                        <a:blip r:embed="rId135" cstate="print"/>
                        <a:stretch>
                          <a:fillRect/>
                        </a:stretch>
                      </pic:blipFill>
                      <pic:spPr>
                        <a:xfrm>
                          <a:off x="0" y="0"/>
                          <a:ext cx="3254889" cy="1728808"/>
                        </a:xfrm>
                        <a:prstGeom prst="rect">
                          <a:avLst/>
                        </a:prstGeom>
                      </pic:spPr>
                    </pic:pic>
                  </a:graphicData>
                </a:graphic>
              </wp:inline>
            </w:drawing>
          </w:r>
        </w:del>
      </w:ins>
    </w:p>
    <w:p w14:paraId="34E9144E" w14:textId="1FF83841" w:rsidR="00A71B49" w:rsidRPr="00234C8B" w:rsidDel="006207E5" w:rsidRDefault="00A71B49" w:rsidP="00756D1A">
      <w:pPr>
        <w:rPr>
          <w:del w:id="6570" w:author="Andrija Ilic" w:date="2015-09-06T19:32:00Z"/>
        </w:rPr>
      </w:pPr>
      <w:del w:id="6571" w:author="Andrija Ilic" w:date="2015-09-06T19:32:00Z">
        <w:r w:rsidDel="006207E5">
          <w:rPr>
            <w:sz w:val="22"/>
          </w:rPr>
          <w:delText>Након пројектовања сваке пд СО прелази се на пр</w:delText>
        </w:r>
        <w:r w:rsidR="00234C8B" w:rsidDel="006207E5">
          <w:rPr>
            <w:sz w:val="22"/>
          </w:rPr>
          <w:delText>о</w:delText>
        </w:r>
        <w:r w:rsidDel="006207E5">
          <w:rPr>
            <w:sz w:val="22"/>
          </w:rPr>
          <w:delText>јект</w:delText>
        </w:r>
        <w:r w:rsidR="00234C8B" w:rsidDel="006207E5">
          <w:rPr>
            <w:sz w:val="22"/>
          </w:rPr>
          <w:delText>о</w:delText>
        </w:r>
        <w:r w:rsidDel="006207E5">
          <w:rPr>
            <w:sz w:val="22"/>
          </w:rPr>
          <w:delText>ва</w:delText>
        </w:r>
        <w:r w:rsidR="00234C8B" w:rsidDel="006207E5">
          <w:rPr>
            <w:sz w:val="22"/>
          </w:rPr>
          <w:delText>њ</w:delText>
        </w:r>
        <w:r w:rsidDel="006207E5">
          <w:rPr>
            <w:sz w:val="22"/>
          </w:rPr>
          <w:delText>е класе OpstaSO к</w:delText>
        </w:r>
        <w:r w:rsidR="00234C8B" w:rsidDel="006207E5">
          <w:rPr>
            <w:sz w:val="22"/>
          </w:rPr>
          <w:delText>о</w:delText>
        </w:r>
        <w:r w:rsidDel="006207E5">
          <w:rPr>
            <w:sz w:val="22"/>
          </w:rPr>
          <w:delText xml:space="preserve">ја је </w:delText>
        </w:r>
        <w:r w:rsidR="00234C8B" w:rsidDel="006207E5">
          <w:rPr>
            <w:sz w:val="22"/>
          </w:rPr>
          <w:delText>о</w:delText>
        </w:r>
        <w:r w:rsidDel="006207E5">
          <w:rPr>
            <w:sz w:val="22"/>
          </w:rPr>
          <w:delText>дг</w:delText>
        </w:r>
        <w:r w:rsidR="00234C8B" w:rsidDel="006207E5">
          <w:rPr>
            <w:sz w:val="22"/>
          </w:rPr>
          <w:delText>о</w:delText>
        </w:r>
        <w:r w:rsidDel="006207E5">
          <w:rPr>
            <w:sz w:val="22"/>
          </w:rPr>
          <w:delText>в</w:delText>
        </w:r>
        <w:r w:rsidR="00234C8B" w:rsidDel="006207E5">
          <w:rPr>
            <w:sz w:val="22"/>
          </w:rPr>
          <w:delText>о</w:delText>
        </w:r>
        <w:r w:rsidDel="006207E5">
          <w:rPr>
            <w:sz w:val="22"/>
          </w:rPr>
          <w:delText>рна за к</w:delText>
        </w:r>
        <w:r w:rsidR="00234C8B" w:rsidDel="006207E5">
          <w:rPr>
            <w:sz w:val="22"/>
          </w:rPr>
          <w:delText>о</w:delText>
        </w:r>
        <w:r w:rsidDel="006207E5">
          <w:rPr>
            <w:sz w:val="22"/>
          </w:rPr>
          <w:delText>некцију са баз</w:delText>
        </w:r>
        <w:r w:rsidR="00234C8B" w:rsidDel="006207E5">
          <w:rPr>
            <w:sz w:val="22"/>
          </w:rPr>
          <w:delText>о</w:delText>
        </w:r>
        <w:r w:rsidDel="006207E5">
          <w:rPr>
            <w:sz w:val="22"/>
          </w:rPr>
          <w:delText>м п</w:delText>
        </w:r>
        <w:r w:rsidR="00234C8B" w:rsidDel="006207E5">
          <w:rPr>
            <w:sz w:val="22"/>
          </w:rPr>
          <w:delText>о</w:delText>
        </w:r>
        <w:r w:rsidDel="006207E5">
          <w:rPr>
            <w:sz w:val="22"/>
          </w:rPr>
          <w:delText>датака и за к</w:delText>
        </w:r>
        <w:r w:rsidR="00234C8B" w:rsidDel="006207E5">
          <w:rPr>
            <w:sz w:val="22"/>
          </w:rPr>
          <w:delText>о</w:delText>
        </w:r>
        <w:r w:rsidDel="006207E5">
          <w:rPr>
            <w:sz w:val="22"/>
          </w:rPr>
          <w:delText>нтр</w:delText>
        </w:r>
        <w:r w:rsidR="00234C8B" w:rsidDel="006207E5">
          <w:rPr>
            <w:sz w:val="22"/>
          </w:rPr>
          <w:delText>о</w:delText>
        </w:r>
        <w:r w:rsidDel="006207E5">
          <w:rPr>
            <w:sz w:val="22"/>
          </w:rPr>
          <w:delText>лу изврше</w:delText>
        </w:r>
        <w:r w:rsidR="00234C8B" w:rsidDel="006207E5">
          <w:rPr>
            <w:sz w:val="22"/>
          </w:rPr>
          <w:delText>њ</w:delText>
        </w:r>
        <w:r w:rsidDel="006207E5">
          <w:rPr>
            <w:sz w:val="22"/>
          </w:rPr>
          <w:delText>а трансакције</w:delText>
        </w:r>
        <w:r w:rsidR="00234C8B" w:rsidDel="006207E5">
          <w:rPr>
            <w:sz w:val="22"/>
          </w:rPr>
          <w:delText>.</w:delText>
        </w:r>
      </w:del>
    </w:p>
    <w:p w14:paraId="6CBCD537" w14:textId="6EBCD509" w:rsidR="004725EC" w:rsidDel="006207E5" w:rsidRDefault="00A71B49" w:rsidP="00AC0918">
      <w:pPr>
        <w:pStyle w:val="Heading3"/>
        <w:rPr>
          <w:del w:id="6572" w:author="Andrija Ilic" w:date="2015-09-06T19:32:00Z"/>
        </w:rPr>
      </w:pPr>
      <w:del w:id="6573" w:author="Andrija Ilic" w:date="2015-09-06T19:32:00Z">
        <w:r w:rsidDel="006207E5">
          <w:rPr>
            <w:b w:val="0"/>
            <w:bCs w:val="0"/>
            <w:noProof/>
          </w:rPr>
          <w:drawing>
            <wp:inline distT="0" distB="0" distL="0" distR="0" wp14:anchorId="4265C2A6" wp14:editId="54E93232">
              <wp:extent cx="4628783" cy="3404286"/>
              <wp:effectExtent l="19050" t="0" r="367" b="0"/>
              <wp:docPr id="58" name="Picture 57" descr="opstaeS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staeSO.jpg"/>
                      <pic:cNvPicPr/>
                    </pic:nvPicPr>
                    <pic:blipFill>
                      <a:blip r:embed="rId136" cstate="print"/>
                      <a:stretch>
                        <a:fillRect/>
                      </a:stretch>
                    </pic:blipFill>
                    <pic:spPr>
                      <a:xfrm>
                        <a:off x="0" y="0"/>
                        <a:ext cx="4631102" cy="3405992"/>
                      </a:xfrm>
                      <a:prstGeom prst="rect">
                        <a:avLst/>
                      </a:prstGeom>
                    </pic:spPr>
                  </pic:pic>
                </a:graphicData>
              </a:graphic>
            </wp:inline>
          </w:drawing>
        </w:r>
      </w:del>
    </w:p>
    <w:p w14:paraId="234C99DD" w14:textId="5E932B69" w:rsidR="004A648A" w:rsidRPr="004A648A" w:rsidDel="006207E5" w:rsidRDefault="004A648A" w:rsidP="004A648A">
      <w:pPr>
        <w:rPr>
          <w:del w:id="6574" w:author="Andrija Ilic" w:date="2015-09-06T19:32:00Z"/>
        </w:rPr>
      </w:pPr>
      <w:del w:id="6575" w:author="Andrija Ilic" w:date="2015-09-06T19:32:00Z">
        <w:r w:rsidDel="006207E5">
          <w:delText>Слика 12. Системске операције и interfejs који имплементирају</w:delText>
        </w:r>
      </w:del>
    </w:p>
    <w:p w14:paraId="4CB788EE" w14:textId="07EE941B" w:rsidR="00AC0918" w:rsidRPr="0003399B" w:rsidDel="006207E5" w:rsidRDefault="00AC0918" w:rsidP="00AC0918">
      <w:pPr>
        <w:pStyle w:val="Heading3"/>
        <w:rPr>
          <w:del w:id="6576" w:author="Andrija Ilic" w:date="2015-09-06T19:32:00Z"/>
        </w:rPr>
      </w:pPr>
      <w:bookmarkStart w:id="6577" w:name="_Toc397909081"/>
      <w:del w:id="6578" w:author="Andrija Ilic" w:date="2015-09-06T19:32:00Z">
        <w:r w:rsidDel="006207E5">
          <w:delText>3.3.5 Пројектовање апликационе логике  - d</w:delText>
        </w:r>
        <w:r w:rsidR="005540A6" w:rsidDel="006207E5">
          <w:delText>a</w:delText>
        </w:r>
        <w:r w:rsidDel="006207E5">
          <w:delText>tabase broker</w:delText>
        </w:r>
      </w:del>
      <w:ins w:id="6579" w:author="Boni" w:date="2014-09-07T22:14:00Z">
        <w:del w:id="6580" w:author="Andrija Ilic" w:date="2015-09-06T19:32:00Z">
          <w:r w:rsidR="0003399B" w:rsidDel="006207E5">
            <w:delText>брокер базе података</w:delText>
          </w:r>
        </w:del>
      </w:ins>
      <w:bookmarkEnd w:id="6577"/>
    </w:p>
    <w:p w14:paraId="380CDD8A" w14:textId="432BE7C5" w:rsidR="00756D1A" w:rsidRPr="00756D1A" w:rsidDel="006207E5" w:rsidRDefault="00756D1A" w:rsidP="00756D1A">
      <w:pPr>
        <w:rPr>
          <w:del w:id="6581" w:author="Andrija Ilic" w:date="2015-09-06T19:32:00Z"/>
        </w:rPr>
      </w:pPr>
    </w:p>
    <w:p w14:paraId="609BD11F" w14:textId="066747B6" w:rsidR="0087463E" w:rsidDel="006207E5" w:rsidRDefault="0087463E" w:rsidP="0087463E">
      <w:pPr>
        <w:rPr>
          <w:del w:id="6582" w:author="Andrija Ilic" w:date="2015-09-06T19:32:00Z"/>
        </w:rPr>
      </w:pPr>
      <w:del w:id="6583" w:author="Andrija Ilic" w:date="2015-09-06T19:32:00Z">
        <w:r w:rsidDel="006207E5">
          <w:delText xml:space="preserve">Комуникација са базом одвија се посредством Hibernate оквира. Доменске класе се анотацијама повезују са табелама у бази. </w:delText>
        </w:r>
      </w:del>
    </w:p>
    <w:p w14:paraId="54B271DF" w14:textId="654FA854" w:rsidR="00640005" w:rsidDel="006207E5" w:rsidRDefault="0087463E" w:rsidP="0087463E">
      <w:pPr>
        <w:pStyle w:val="CodeStyle"/>
        <w:ind w:left="0"/>
        <w:rPr>
          <w:del w:id="6584" w:author="Andrija Ilic" w:date="2015-09-06T19:32:00Z"/>
          <w:rFonts w:asciiTheme="minorHAnsi" w:hAnsiTheme="minorHAnsi"/>
          <w:color w:val="auto"/>
        </w:rPr>
      </w:pPr>
      <w:del w:id="6585" w:author="Andrija Ilic" w:date="2015-09-06T19:32:00Z">
        <w:r w:rsidRPr="0087463E" w:rsidDel="006207E5">
          <w:rPr>
            <w:color w:val="auto"/>
          </w:rPr>
          <w:delText>sf = new AnnotationConfiguration().configure().buildSessionFactory();</w:delText>
        </w:r>
      </w:del>
    </w:p>
    <w:p w14:paraId="5CC74928" w14:textId="3BF99C52" w:rsidR="0087463E" w:rsidDel="006207E5" w:rsidRDefault="0087463E" w:rsidP="0087463E">
      <w:pPr>
        <w:pStyle w:val="CodeStyle"/>
        <w:ind w:left="0"/>
        <w:rPr>
          <w:del w:id="6586" w:author="Andrija Ilic" w:date="2015-09-06T19:32:00Z"/>
          <w:rFonts w:asciiTheme="minorHAnsi" w:hAnsiTheme="minorHAnsi"/>
          <w:color w:val="auto"/>
        </w:rPr>
      </w:pPr>
    </w:p>
    <w:p w14:paraId="644E78DE" w14:textId="7CBBBD5D" w:rsidR="0087463E" w:rsidDel="006207E5" w:rsidRDefault="0087463E" w:rsidP="0087463E">
      <w:pPr>
        <w:rPr>
          <w:del w:id="6587" w:author="Andrija Ilic" w:date="2015-09-06T19:32:00Z"/>
        </w:rPr>
      </w:pPr>
      <w:del w:id="6588" w:author="Andrija Ilic" w:date="2015-09-06T19:32:00Z">
        <w:r w:rsidDel="006207E5">
          <w:delText xml:space="preserve">Класа </w:delText>
        </w:r>
        <w:r w:rsidRPr="0087463E" w:rsidDel="006207E5">
          <w:delText>AnnotationConfiguration</w:delText>
        </w:r>
        <w:r w:rsidDel="006207E5">
          <w:delText xml:space="preserve"> нам омогућава да на основу анотираних доменских обејката добијемо </w:delText>
        </w:r>
        <w:r w:rsidR="006565BA" w:rsidRPr="0087463E" w:rsidDel="006207E5">
          <w:delText>SessionFactory</w:delText>
        </w:r>
        <w:r w:rsidR="006565BA" w:rsidDel="006207E5">
          <w:delText xml:space="preserve"> класу, која се креира само једном и која је на даље задужена за креирање сесија са базом. </w:delText>
        </w:r>
      </w:del>
    </w:p>
    <w:p w14:paraId="317FC7B9" w14:textId="7D553709" w:rsidR="006565BA" w:rsidDel="006207E5" w:rsidRDefault="006565BA" w:rsidP="0087463E">
      <w:pPr>
        <w:rPr>
          <w:del w:id="6589" w:author="Andrija Ilic" w:date="2015-09-06T19:32:00Z"/>
        </w:rPr>
      </w:pPr>
      <w:del w:id="6590" w:author="Andrija Ilic" w:date="2015-09-06T19:32:00Z">
        <w:r w:rsidDel="006207E5">
          <w:delText xml:space="preserve">Сви упити над базом добијају се употребом Criteria интерфејса који нам омогућава да упите креирамо на нивоу доменских објеката, без употребе sql-a. </w:delText>
        </w:r>
      </w:del>
    </w:p>
    <w:p w14:paraId="0E1DCD57" w14:textId="492D481C" w:rsidR="006565BA" w:rsidDel="006207E5" w:rsidRDefault="006565BA" w:rsidP="006565BA">
      <w:pPr>
        <w:rPr>
          <w:del w:id="6591" w:author="Andrija Ilic" w:date="2015-09-06T19:32:00Z"/>
        </w:rPr>
      </w:pPr>
      <w:del w:id="6592" w:author="Andrija Ilic" w:date="2015-09-06T19:32:00Z">
        <w:r w:rsidDel="006207E5">
          <w:delText>package com.example.diplomski.dbbroker;</w:delText>
        </w:r>
      </w:del>
    </w:p>
    <w:p w14:paraId="285B40DF" w14:textId="69342D1E" w:rsidR="006565BA" w:rsidDel="006207E5" w:rsidRDefault="006565BA" w:rsidP="006565BA">
      <w:pPr>
        <w:rPr>
          <w:del w:id="6593" w:author="Andrija Ilic" w:date="2015-09-06T19:32:00Z"/>
        </w:rPr>
      </w:pPr>
    </w:p>
    <w:p w14:paraId="4FD482AD" w14:textId="11B3B4AA" w:rsidR="006565BA" w:rsidDel="006207E5" w:rsidRDefault="006565BA" w:rsidP="006565BA">
      <w:pPr>
        <w:pStyle w:val="CodeStyle"/>
        <w:ind w:left="0"/>
        <w:rPr>
          <w:del w:id="6594" w:author="Andrija Ilic" w:date="2015-09-06T19:32:00Z"/>
        </w:rPr>
      </w:pPr>
      <w:del w:id="6595" w:author="Andrija Ilic" w:date="2015-09-06T19:32:00Z">
        <w:r w:rsidDel="006207E5">
          <w:delText>public class DbBroker {</w:delText>
        </w:r>
      </w:del>
    </w:p>
    <w:p w14:paraId="26A6149F" w14:textId="36268C4A" w:rsidR="006565BA" w:rsidDel="006207E5" w:rsidRDefault="006565BA" w:rsidP="006565BA">
      <w:pPr>
        <w:pStyle w:val="CodeStyle"/>
        <w:rPr>
          <w:del w:id="6596" w:author="Andrija Ilic" w:date="2015-09-06T19:32:00Z"/>
        </w:rPr>
      </w:pPr>
      <w:del w:id="6597" w:author="Andrija Ilic" w:date="2015-09-06T19:32:00Z">
        <w:r w:rsidDel="006207E5">
          <w:tab/>
        </w:r>
      </w:del>
    </w:p>
    <w:p w14:paraId="4C71CF35" w14:textId="7FE0C500" w:rsidR="006565BA" w:rsidDel="006207E5" w:rsidRDefault="006565BA" w:rsidP="006565BA">
      <w:pPr>
        <w:pStyle w:val="CodeStyle"/>
        <w:rPr>
          <w:del w:id="6598" w:author="Andrija Ilic" w:date="2015-09-06T19:32:00Z"/>
        </w:rPr>
      </w:pPr>
      <w:del w:id="6599" w:author="Andrija Ilic" w:date="2015-09-06T19:32:00Z">
        <w:r w:rsidDel="006207E5">
          <w:tab/>
          <w:delText>private static DbBroker dbBroker;</w:delText>
        </w:r>
      </w:del>
    </w:p>
    <w:p w14:paraId="45270DFA" w14:textId="6CF29432" w:rsidR="006565BA" w:rsidDel="006207E5" w:rsidRDefault="006565BA" w:rsidP="006565BA">
      <w:pPr>
        <w:pStyle w:val="CodeStyle"/>
        <w:rPr>
          <w:del w:id="6600" w:author="Andrija Ilic" w:date="2015-09-06T19:32:00Z"/>
        </w:rPr>
      </w:pPr>
      <w:del w:id="6601" w:author="Andrija Ilic" w:date="2015-09-06T19:32:00Z">
        <w:r w:rsidDel="006207E5">
          <w:tab/>
          <w:delText>private Session session;</w:delText>
        </w:r>
      </w:del>
    </w:p>
    <w:p w14:paraId="065014FA" w14:textId="0A4B5E47" w:rsidR="006565BA" w:rsidDel="006207E5" w:rsidRDefault="006565BA" w:rsidP="006565BA">
      <w:pPr>
        <w:pStyle w:val="CodeStyle"/>
        <w:rPr>
          <w:del w:id="6602" w:author="Andrija Ilic" w:date="2015-09-06T19:32:00Z"/>
        </w:rPr>
      </w:pPr>
      <w:del w:id="6603" w:author="Andrija Ilic" w:date="2015-09-06T19:32:00Z">
        <w:r w:rsidDel="006207E5">
          <w:tab/>
          <w:delText>private static SessionFactory sf;</w:delText>
        </w:r>
      </w:del>
    </w:p>
    <w:p w14:paraId="4941768A" w14:textId="086C837E" w:rsidR="006565BA" w:rsidDel="006207E5" w:rsidRDefault="006565BA" w:rsidP="006565BA">
      <w:pPr>
        <w:pStyle w:val="CodeStyle"/>
        <w:rPr>
          <w:del w:id="6604" w:author="Andrija Ilic" w:date="2015-09-06T19:32:00Z"/>
        </w:rPr>
      </w:pPr>
      <w:del w:id="6605" w:author="Andrija Ilic" w:date="2015-09-06T19:32:00Z">
        <w:r w:rsidDel="006207E5">
          <w:tab/>
          <w:delText>private Transaction transaction;</w:delText>
        </w:r>
      </w:del>
    </w:p>
    <w:p w14:paraId="6F6D5D0E" w14:textId="45FD2701" w:rsidR="006565BA" w:rsidDel="006207E5" w:rsidRDefault="006565BA" w:rsidP="006565BA">
      <w:pPr>
        <w:pStyle w:val="CodeStyle"/>
        <w:rPr>
          <w:del w:id="6606" w:author="Andrija Ilic" w:date="2015-09-06T19:32:00Z"/>
        </w:rPr>
      </w:pPr>
      <w:del w:id="6607" w:author="Andrija Ilic" w:date="2015-09-06T19:32:00Z">
        <w:r w:rsidDel="006207E5">
          <w:tab/>
        </w:r>
      </w:del>
    </w:p>
    <w:p w14:paraId="5197C285" w14:textId="1BCE2DFA" w:rsidR="006565BA" w:rsidDel="006207E5" w:rsidRDefault="006565BA" w:rsidP="006565BA">
      <w:pPr>
        <w:pStyle w:val="CodeStyle"/>
        <w:rPr>
          <w:del w:id="6608" w:author="Andrija Ilic" w:date="2015-09-06T19:32:00Z"/>
        </w:rPr>
      </w:pPr>
      <w:del w:id="6609" w:author="Andrija Ilic" w:date="2015-09-06T19:32:00Z">
        <w:r w:rsidDel="006207E5">
          <w:tab/>
        </w:r>
      </w:del>
    </w:p>
    <w:p w14:paraId="460E3977" w14:textId="4FC696C7" w:rsidR="006565BA" w:rsidDel="006207E5" w:rsidRDefault="006565BA" w:rsidP="006565BA">
      <w:pPr>
        <w:pStyle w:val="CodeStyle"/>
        <w:rPr>
          <w:del w:id="6610" w:author="Andrija Ilic" w:date="2015-09-06T19:32:00Z"/>
        </w:rPr>
      </w:pPr>
      <w:del w:id="6611" w:author="Andrija Ilic" w:date="2015-09-06T19:32:00Z">
        <w:r w:rsidDel="006207E5">
          <w:tab/>
          <w:delText>private DbBroker() {</w:delText>
        </w:r>
      </w:del>
    </w:p>
    <w:p w14:paraId="2ABF5935" w14:textId="10932AA9" w:rsidR="006565BA" w:rsidDel="006207E5" w:rsidRDefault="006565BA" w:rsidP="006565BA">
      <w:pPr>
        <w:pStyle w:val="CodeStyle"/>
        <w:rPr>
          <w:del w:id="6612" w:author="Andrija Ilic" w:date="2015-09-06T19:32:00Z"/>
        </w:rPr>
      </w:pPr>
      <w:del w:id="6613" w:author="Andrija Ilic" w:date="2015-09-06T19:32:00Z">
        <w:r w:rsidDel="006207E5">
          <w:tab/>
        </w:r>
        <w:r w:rsidDel="006207E5">
          <w:tab/>
          <w:delText xml:space="preserve"> sf = new AnnotationConfiguration().configure().buildSessionFactory();</w:delText>
        </w:r>
      </w:del>
    </w:p>
    <w:p w14:paraId="09CE0AF7" w14:textId="78D84B1D" w:rsidR="006565BA" w:rsidDel="006207E5" w:rsidRDefault="006565BA" w:rsidP="006565BA">
      <w:pPr>
        <w:pStyle w:val="CodeStyle"/>
        <w:rPr>
          <w:del w:id="6614" w:author="Andrija Ilic" w:date="2015-09-06T19:32:00Z"/>
        </w:rPr>
      </w:pPr>
      <w:del w:id="6615" w:author="Andrija Ilic" w:date="2015-09-06T19:32:00Z">
        <w:r w:rsidDel="006207E5">
          <w:tab/>
          <w:delText>}</w:delText>
        </w:r>
      </w:del>
    </w:p>
    <w:p w14:paraId="40876EDC" w14:textId="1CC6A0CE" w:rsidR="006565BA" w:rsidDel="006207E5" w:rsidRDefault="006565BA" w:rsidP="006565BA">
      <w:pPr>
        <w:pStyle w:val="CodeStyle"/>
        <w:rPr>
          <w:del w:id="6616" w:author="Andrija Ilic" w:date="2015-09-06T19:32:00Z"/>
        </w:rPr>
      </w:pPr>
    </w:p>
    <w:p w14:paraId="26B4D28D" w14:textId="0B13CFB0" w:rsidR="006565BA" w:rsidDel="006207E5" w:rsidRDefault="006565BA" w:rsidP="006565BA">
      <w:pPr>
        <w:pStyle w:val="CodeStyle"/>
        <w:rPr>
          <w:del w:id="6617" w:author="Andrija Ilic" w:date="2015-09-06T19:32:00Z"/>
        </w:rPr>
      </w:pPr>
      <w:del w:id="6618" w:author="Andrija Ilic" w:date="2015-09-06T19:32:00Z">
        <w:r w:rsidDel="006207E5">
          <w:tab/>
          <w:delText>public static DbBroker getInstance(){</w:delText>
        </w:r>
      </w:del>
    </w:p>
    <w:p w14:paraId="01FE42E5" w14:textId="1213460B" w:rsidR="006565BA" w:rsidDel="006207E5" w:rsidRDefault="006565BA" w:rsidP="006565BA">
      <w:pPr>
        <w:pStyle w:val="CodeStyle"/>
        <w:rPr>
          <w:del w:id="6619" w:author="Andrija Ilic" w:date="2015-09-06T19:32:00Z"/>
        </w:rPr>
      </w:pPr>
      <w:del w:id="6620" w:author="Andrija Ilic" w:date="2015-09-06T19:32:00Z">
        <w:r w:rsidDel="006207E5">
          <w:tab/>
        </w:r>
        <w:r w:rsidDel="006207E5">
          <w:tab/>
          <w:delText>if(dbBroker != null){</w:delText>
        </w:r>
      </w:del>
    </w:p>
    <w:p w14:paraId="1258EC3D" w14:textId="0872C2D4" w:rsidR="006565BA" w:rsidDel="006207E5" w:rsidRDefault="006565BA" w:rsidP="006565BA">
      <w:pPr>
        <w:pStyle w:val="CodeStyle"/>
        <w:rPr>
          <w:del w:id="6621" w:author="Andrija Ilic" w:date="2015-09-06T19:32:00Z"/>
        </w:rPr>
      </w:pPr>
      <w:del w:id="6622" w:author="Andrija Ilic" w:date="2015-09-06T19:32:00Z">
        <w:r w:rsidDel="006207E5">
          <w:tab/>
        </w:r>
        <w:r w:rsidDel="006207E5">
          <w:tab/>
        </w:r>
        <w:r w:rsidDel="006207E5">
          <w:tab/>
        </w:r>
      </w:del>
    </w:p>
    <w:p w14:paraId="786B979B" w14:textId="35A906A6" w:rsidR="006565BA" w:rsidDel="006207E5" w:rsidRDefault="006565BA" w:rsidP="006565BA">
      <w:pPr>
        <w:pStyle w:val="CodeStyle"/>
        <w:rPr>
          <w:del w:id="6623" w:author="Andrija Ilic" w:date="2015-09-06T19:32:00Z"/>
        </w:rPr>
      </w:pPr>
      <w:del w:id="6624" w:author="Andrija Ilic" w:date="2015-09-06T19:32:00Z">
        <w:r w:rsidDel="006207E5">
          <w:tab/>
        </w:r>
        <w:r w:rsidDel="006207E5">
          <w:tab/>
        </w:r>
        <w:r w:rsidDel="006207E5">
          <w:tab/>
          <w:delText>return dbBroker;</w:delText>
        </w:r>
      </w:del>
    </w:p>
    <w:p w14:paraId="52A41609" w14:textId="74813C64" w:rsidR="006565BA" w:rsidDel="006207E5" w:rsidRDefault="006565BA" w:rsidP="006565BA">
      <w:pPr>
        <w:pStyle w:val="CodeStyle"/>
        <w:rPr>
          <w:del w:id="6625" w:author="Andrija Ilic" w:date="2015-09-06T19:32:00Z"/>
        </w:rPr>
      </w:pPr>
      <w:del w:id="6626" w:author="Andrija Ilic" w:date="2015-09-06T19:32:00Z">
        <w:r w:rsidDel="006207E5">
          <w:tab/>
        </w:r>
        <w:r w:rsidDel="006207E5">
          <w:tab/>
          <w:delText>}else</w:delText>
        </w:r>
      </w:del>
    </w:p>
    <w:p w14:paraId="7BEE3381" w14:textId="1CF6AE9C" w:rsidR="006565BA" w:rsidDel="006207E5" w:rsidRDefault="006565BA" w:rsidP="006565BA">
      <w:pPr>
        <w:pStyle w:val="CodeStyle"/>
        <w:rPr>
          <w:del w:id="6627" w:author="Andrija Ilic" w:date="2015-09-06T19:32:00Z"/>
        </w:rPr>
      </w:pPr>
      <w:del w:id="6628" w:author="Andrija Ilic" w:date="2015-09-06T19:32:00Z">
        <w:r w:rsidDel="006207E5">
          <w:tab/>
        </w:r>
        <w:r w:rsidDel="006207E5">
          <w:tab/>
        </w:r>
        <w:r w:rsidDel="006207E5">
          <w:tab/>
          <w:delText>return dbBroker = new DbBroker();</w:delText>
        </w:r>
      </w:del>
    </w:p>
    <w:p w14:paraId="7C3ACCB4" w14:textId="3E9547E6" w:rsidR="006565BA" w:rsidDel="006207E5" w:rsidRDefault="006565BA" w:rsidP="006565BA">
      <w:pPr>
        <w:pStyle w:val="CodeStyle"/>
        <w:rPr>
          <w:del w:id="6629" w:author="Andrija Ilic" w:date="2015-09-06T19:32:00Z"/>
        </w:rPr>
      </w:pPr>
      <w:del w:id="6630" w:author="Andrija Ilic" w:date="2015-09-06T19:32:00Z">
        <w:r w:rsidDel="006207E5">
          <w:tab/>
          <w:delText>}</w:delText>
        </w:r>
      </w:del>
    </w:p>
    <w:p w14:paraId="76CC0482" w14:textId="7FF4295A" w:rsidR="006565BA" w:rsidDel="006207E5" w:rsidRDefault="006565BA" w:rsidP="006565BA">
      <w:pPr>
        <w:pStyle w:val="CodeStyle"/>
        <w:rPr>
          <w:del w:id="6631" w:author="Andrija Ilic" w:date="2015-09-06T19:32:00Z"/>
        </w:rPr>
      </w:pPr>
      <w:del w:id="6632" w:author="Andrija Ilic" w:date="2015-09-06T19:32:00Z">
        <w:r w:rsidDel="006207E5">
          <w:tab/>
        </w:r>
      </w:del>
    </w:p>
    <w:p w14:paraId="0BD5D775" w14:textId="54E369FD" w:rsidR="006565BA" w:rsidDel="006207E5" w:rsidRDefault="006565BA" w:rsidP="006565BA">
      <w:pPr>
        <w:pStyle w:val="CodeStyle"/>
        <w:rPr>
          <w:del w:id="6633" w:author="Andrija Ilic" w:date="2015-09-06T19:32:00Z"/>
        </w:rPr>
      </w:pPr>
      <w:del w:id="6634" w:author="Andrija Ilic" w:date="2015-09-06T19:32:00Z">
        <w:r w:rsidDel="006207E5">
          <w:tab/>
          <w:delText>public Session getSession(){</w:delText>
        </w:r>
      </w:del>
    </w:p>
    <w:p w14:paraId="25B74A18" w14:textId="3365F856" w:rsidR="006565BA" w:rsidDel="006207E5" w:rsidRDefault="006565BA" w:rsidP="006565BA">
      <w:pPr>
        <w:pStyle w:val="CodeStyle"/>
        <w:rPr>
          <w:del w:id="6635" w:author="Andrija Ilic" w:date="2015-09-06T19:32:00Z"/>
        </w:rPr>
      </w:pPr>
      <w:del w:id="6636" w:author="Andrija Ilic" w:date="2015-09-06T19:32:00Z">
        <w:r w:rsidDel="006207E5">
          <w:tab/>
        </w:r>
        <w:r w:rsidDel="006207E5">
          <w:tab/>
          <w:delText>session = sf.openSession();</w:delText>
        </w:r>
      </w:del>
    </w:p>
    <w:p w14:paraId="03A2431A" w14:textId="69F4C485" w:rsidR="006565BA" w:rsidDel="006207E5" w:rsidRDefault="006565BA" w:rsidP="006565BA">
      <w:pPr>
        <w:pStyle w:val="CodeStyle"/>
        <w:rPr>
          <w:del w:id="6637" w:author="Andrija Ilic" w:date="2015-09-06T19:32:00Z"/>
        </w:rPr>
      </w:pPr>
      <w:del w:id="6638" w:author="Andrija Ilic" w:date="2015-09-06T19:32:00Z">
        <w:r w:rsidDel="006207E5">
          <w:tab/>
        </w:r>
        <w:r w:rsidDel="006207E5">
          <w:tab/>
          <w:delText>return session;</w:delText>
        </w:r>
      </w:del>
    </w:p>
    <w:p w14:paraId="02F501C2" w14:textId="6E2414E1" w:rsidR="006565BA" w:rsidDel="006207E5" w:rsidRDefault="006565BA" w:rsidP="006565BA">
      <w:pPr>
        <w:pStyle w:val="CodeStyle"/>
        <w:rPr>
          <w:del w:id="6639" w:author="Andrija Ilic" w:date="2015-09-06T19:32:00Z"/>
        </w:rPr>
      </w:pPr>
      <w:del w:id="6640" w:author="Andrija Ilic" w:date="2015-09-06T19:32:00Z">
        <w:r w:rsidDel="006207E5">
          <w:tab/>
          <w:delText>}</w:delText>
        </w:r>
      </w:del>
    </w:p>
    <w:p w14:paraId="0C5123A1" w14:textId="7941F186" w:rsidR="006565BA" w:rsidDel="006207E5" w:rsidRDefault="006565BA" w:rsidP="006565BA">
      <w:pPr>
        <w:pStyle w:val="CodeStyle"/>
        <w:rPr>
          <w:del w:id="6641" w:author="Andrija Ilic" w:date="2015-09-06T19:32:00Z"/>
        </w:rPr>
      </w:pPr>
      <w:del w:id="6642" w:author="Andrija Ilic" w:date="2015-09-06T19:32:00Z">
        <w:r w:rsidDel="006207E5">
          <w:tab/>
        </w:r>
      </w:del>
    </w:p>
    <w:p w14:paraId="1FD09B27" w14:textId="71DB9032" w:rsidR="006565BA" w:rsidDel="006207E5" w:rsidRDefault="006565BA" w:rsidP="006565BA">
      <w:pPr>
        <w:pStyle w:val="CodeStyle"/>
        <w:rPr>
          <w:del w:id="6643" w:author="Andrija Ilic" w:date="2015-09-06T19:32:00Z"/>
        </w:rPr>
      </w:pPr>
      <w:del w:id="6644" w:author="Andrija Ilic" w:date="2015-09-06T19:32:00Z">
        <w:r w:rsidDel="006207E5">
          <w:tab/>
          <w:delText>public void closeSession(){</w:delText>
        </w:r>
      </w:del>
    </w:p>
    <w:p w14:paraId="20DCF277" w14:textId="0F37CB5F" w:rsidR="006565BA" w:rsidDel="006207E5" w:rsidRDefault="006565BA" w:rsidP="006565BA">
      <w:pPr>
        <w:pStyle w:val="CodeStyle"/>
        <w:rPr>
          <w:del w:id="6645" w:author="Andrija Ilic" w:date="2015-09-06T19:32:00Z"/>
        </w:rPr>
      </w:pPr>
      <w:del w:id="6646" w:author="Andrija Ilic" w:date="2015-09-06T19:32:00Z">
        <w:r w:rsidDel="006207E5">
          <w:tab/>
        </w:r>
        <w:r w:rsidDel="006207E5">
          <w:tab/>
          <w:delText>if(session.isOpen()){</w:delText>
        </w:r>
      </w:del>
    </w:p>
    <w:p w14:paraId="574E7883" w14:textId="6A81C311" w:rsidR="006565BA" w:rsidDel="006207E5" w:rsidRDefault="006565BA" w:rsidP="006565BA">
      <w:pPr>
        <w:pStyle w:val="CodeStyle"/>
        <w:rPr>
          <w:del w:id="6647" w:author="Andrija Ilic" w:date="2015-09-06T19:32:00Z"/>
        </w:rPr>
      </w:pPr>
      <w:del w:id="6648" w:author="Andrija Ilic" w:date="2015-09-06T19:32:00Z">
        <w:r w:rsidDel="006207E5">
          <w:tab/>
        </w:r>
        <w:r w:rsidDel="006207E5">
          <w:tab/>
        </w:r>
        <w:r w:rsidDel="006207E5">
          <w:tab/>
          <w:delText>session.close();</w:delText>
        </w:r>
      </w:del>
    </w:p>
    <w:p w14:paraId="78722166" w14:textId="0F254EED" w:rsidR="006565BA" w:rsidDel="006207E5" w:rsidRDefault="006565BA" w:rsidP="006565BA">
      <w:pPr>
        <w:pStyle w:val="CodeStyle"/>
        <w:rPr>
          <w:del w:id="6649" w:author="Andrija Ilic" w:date="2015-09-06T19:32:00Z"/>
        </w:rPr>
      </w:pPr>
      <w:del w:id="6650" w:author="Andrija Ilic" w:date="2015-09-06T19:32:00Z">
        <w:r w:rsidDel="006207E5">
          <w:tab/>
        </w:r>
        <w:r w:rsidDel="006207E5">
          <w:tab/>
          <w:delText>}</w:delText>
        </w:r>
      </w:del>
    </w:p>
    <w:p w14:paraId="4D784C7A" w14:textId="25519538" w:rsidR="006565BA" w:rsidDel="006207E5" w:rsidRDefault="006565BA" w:rsidP="006565BA">
      <w:pPr>
        <w:pStyle w:val="CodeStyle"/>
        <w:rPr>
          <w:del w:id="6651" w:author="Andrija Ilic" w:date="2015-09-06T19:32:00Z"/>
        </w:rPr>
      </w:pPr>
      <w:del w:id="6652" w:author="Andrija Ilic" w:date="2015-09-06T19:32:00Z">
        <w:r w:rsidDel="006207E5">
          <w:tab/>
          <w:delText>}</w:delText>
        </w:r>
      </w:del>
    </w:p>
    <w:p w14:paraId="1B1AB911" w14:textId="45D644E2" w:rsidR="006565BA" w:rsidDel="006207E5" w:rsidRDefault="006565BA" w:rsidP="006565BA">
      <w:pPr>
        <w:pStyle w:val="CodeStyle"/>
        <w:rPr>
          <w:del w:id="6653" w:author="Andrija Ilic" w:date="2015-09-06T19:32:00Z"/>
        </w:rPr>
      </w:pPr>
      <w:del w:id="6654" w:author="Andrija Ilic" w:date="2015-09-06T19:32:00Z">
        <w:r w:rsidDel="006207E5">
          <w:tab/>
        </w:r>
      </w:del>
    </w:p>
    <w:p w14:paraId="6B3A855C" w14:textId="481D6D24" w:rsidR="006565BA" w:rsidDel="006207E5" w:rsidRDefault="006565BA" w:rsidP="006565BA">
      <w:pPr>
        <w:pStyle w:val="CodeStyle"/>
        <w:rPr>
          <w:del w:id="6655" w:author="Andrija Ilic" w:date="2015-09-06T19:32:00Z"/>
        </w:rPr>
      </w:pPr>
      <w:del w:id="6656" w:author="Andrija Ilic" w:date="2015-09-06T19:32:00Z">
        <w:r w:rsidDel="006207E5">
          <w:tab/>
          <w:delText>public void beginTransaction(){</w:delText>
        </w:r>
      </w:del>
    </w:p>
    <w:p w14:paraId="3F1AFF80" w14:textId="4FD4D859" w:rsidR="006565BA" w:rsidDel="006207E5" w:rsidRDefault="006565BA" w:rsidP="006565BA">
      <w:pPr>
        <w:pStyle w:val="CodeStyle"/>
        <w:rPr>
          <w:del w:id="6657" w:author="Andrija Ilic" w:date="2015-09-06T19:32:00Z"/>
        </w:rPr>
      </w:pPr>
      <w:del w:id="6658" w:author="Andrija Ilic" w:date="2015-09-06T19:32:00Z">
        <w:r w:rsidDel="006207E5">
          <w:tab/>
        </w:r>
        <w:r w:rsidDel="006207E5">
          <w:tab/>
          <w:delText>transaction = session.beginTransaction();</w:delText>
        </w:r>
      </w:del>
    </w:p>
    <w:p w14:paraId="09C8ACB1" w14:textId="337CA28D" w:rsidR="006565BA" w:rsidDel="006207E5" w:rsidRDefault="006565BA" w:rsidP="006565BA">
      <w:pPr>
        <w:pStyle w:val="CodeStyle"/>
        <w:rPr>
          <w:del w:id="6659" w:author="Andrija Ilic" w:date="2015-09-06T19:32:00Z"/>
        </w:rPr>
      </w:pPr>
      <w:del w:id="6660" w:author="Andrija Ilic" w:date="2015-09-06T19:32:00Z">
        <w:r w:rsidDel="006207E5">
          <w:tab/>
          <w:delText>}</w:delText>
        </w:r>
      </w:del>
    </w:p>
    <w:p w14:paraId="7295B7F2" w14:textId="4F74DB5B" w:rsidR="006565BA" w:rsidDel="006207E5" w:rsidRDefault="006565BA" w:rsidP="006565BA">
      <w:pPr>
        <w:pStyle w:val="CodeStyle"/>
        <w:rPr>
          <w:del w:id="6661" w:author="Andrija Ilic" w:date="2015-09-06T19:32:00Z"/>
        </w:rPr>
      </w:pPr>
      <w:del w:id="6662" w:author="Andrija Ilic" w:date="2015-09-06T19:32:00Z">
        <w:r w:rsidDel="006207E5">
          <w:tab/>
        </w:r>
      </w:del>
    </w:p>
    <w:p w14:paraId="74BEC136" w14:textId="51100D9F" w:rsidR="006565BA" w:rsidDel="006207E5" w:rsidRDefault="006565BA" w:rsidP="006565BA">
      <w:pPr>
        <w:pStyle w:val="CodeStyle"/>
        <w:rPr>
          <w:del w:id="6663" w:author="Andrija Ilic" w:date="2015-09-06T19:32:00Z"/>
        </w:rPr>
      </w:pPr>
      <w:del w:id="6664" w:author="Andrija Ilic" w:date="2015-09-06T19:32:00Z">
        <w:r w:rsidDel="006207E5">
          <w:tab/>
          <w:delText>public void rollbackTransaction(){</w:delText>
        </w:r>
      </w:del>
    </w:p>
    <w:p w14:paraId="55073006" w14:textId="6FE76540" w:rsidR="006565BA" w:rsidDel="006207E5" w:rsidRDefault="006565BA" w:rsidP="006565BA">
      <w:pPr>
        <w:pStyle w:val="CodeStyle"/>
        <w:rPr>
          <w:del w:id="6665" w:author="Andrija Ilic" w:date="2015-09-06T19:32:00Z"/>
        </w:rPr>
      </w:pPr>
      <w:del w:id="6666" w:author="Andrija Ilic" w:date="2015-09-06T19:32:00Z">
        <w:r w:rsidDel="006207E5">
          <w:tab/>
        </w:r>
        <w:r w:rsidDel="006207E5">
          <w:tab/>
          <w:delText>if(transaction!= null){</w:delText>
        </w:r>
      </w:del>
    </w:p>
    <w:p w14:paraId="0FCA3651" w14:textId="1B2435F3" w:rsidR="006565BA" w:rsidDel="006207E5" w:rsidRDefault="006565BA" w:rsidP="006565BA">
      <w:pPr>
        <w:pStyle w:val="CodeStyle"/>
        <w:rPr>
          <w:del w:id="6667" w:author="Andrija Ilic" w:date="2015-09-06T19:32:00Z"/>
        </w:rPr>
      </w:pPr>
      <w:del w:id="6668" w:author="Andrija Ilic" w:date="2015-09-06T19:32:00Z">
        <w:r w:rsidDel="006207E5">
          <w:tab/>
        </w:r>
        <w:r w:rsidDel="006207E5">
          <w:tab/>
        </w:r>
        <w:r w:rsidDel="006207E5">
          <w:tab/>
          <w:delText>transaction.rollback();</w:delText>
        </w:r>
      </w:del>
    </w:p>
    <w:p w14:paraId="5B9276A0" w14:textId="57365BC1" w:rsidR="006565BA" w:rsidDel="006207E5" w:rsidRDefault="006565BA" w:rsidP="006565BA">
      <w:pPr>
        <w:pStyle w:val="CodeStyle"/>
        <w:rPr>
          <w:del w:id="6669" w:author="Andrija Ilic" w:date="2015-09-06T19:32:00Z"/>
        </w:rPr>
      </w:pPr>
      <w:del w:id="6670" w:author="Andrija Ilic" w:date="2015-09-06T19:32:00Z">
        <w:r w:rsidDel="006207E5">
          <w:tab/>
        </w:r>
        <w:r w:rsidDel="006207E5">
          <w:tab/>
          <w:delText>}</w:delText>
        </w:r>
      </w:del>
    </w:p>
    <w:p w14:paraId="1CDDB09E" w14:textId="5B6AE8F5" w:rsidR="006565BA" w:rsidDel="006207E5" w:rsidRDefault="006565BA" w:rsidP="006565BA">
      <w:pPr>
        <w:pStyle w:val="CodeStyle"/>
        <w:rPr>
          <w:del w:id="6671" w:author="Andrija Ilic" w:date="2015-09-06T19:32:00Z"/>
        </w:rPr>
      </w:pPr>
      <w:del w:id="6672" w:author="Andrija Ilic" w:date="2015-09-06T19:32:00Z">
        <w:r w:rsidDel="006207E5">
          <w:tab/>
          <w:delText>}</w:delText>
        </w:r>
      </w:del>
    </w:p>
    <w:p w14:paraId="7FCD64BA" w14:textId="2F77E3C9" w:rsidR="006565BA" w:rsidDel="006207E5" w:rsidRDefault="006565BA" w:rsidP="006565BA">
      <w:pPr>
        <w:pStyle w:val="CodeStyle"/>
        <w:rPr>
          <w:del w:id="6673" w:author="Andrija Ilic" w:date="2015-09-06T19:32:00Z"/>
        </w:rPr>
      </w:pPr>
      <w:del w:id="6674" w:author="Andrija Ilic" w:date="2015-09-06T19:32:00Z">
        <w:r w:rsidDel="006207E5">
          <w:tab/>
        </w:r>
      </w:del>
    </w:p>
    <w:p w14:paraId="059E30C8" w14:textId="256A5543" w:rsidR="006565BA" w:rsidDel="006207E5" w:rsidRDefault="006565BA" w:rsidP="006565BA">
      <w:pPr>
        <w:pStyle w:val="CodeStyle"/>
        <w:rPr>
          <w:del w:id="6675" w:author="Andrija Ilic" w:date="2015-09-06T19:32:00Z"/>
        </w:rPr>
      </w:pPr>
      <w:del w:id="6676" w:author="Andrija Ilic" w:date="2015-09-06T19:32:00Z">
        <w:r w:rsidDel="006207E5">
          <w:tab/>
          <w:delText>public Transaction getTransaction(){</w:delText>
        </w:r>
      </w:del>
    </w:p>
    <w:p w14:paraId="20C209DA" w14:textId="7B55AA80" w:rsidR="006565BA" w:rsidDel="006207E5" w:rsidRDefault="006565BA" w:rsidP="006565BA">
      <w:pPr>
        <w:pStyle w:val="CodeStyle"/>
        <w:rPr>
          <w:del w:id="6677" w:author="Andrija Ilic" w:date="2015-09-06T19:32:00Z"/>
        </w:rPr>
      </w:pPr>
      <w:del w:id="6678" w:author="Andrija Ilic" w:date="2015-09-06T19:32:00Z">
        <w:r w:rsidDel="006207E5">
          <w:tab/>
        </w:r>
        <w:r w:rsidDel="006207E5">
          <w:tab/>
          <w:delText>if(session.isOpen())</w:delText>
        </w:r>
      </w:del>
    </w:p>
    <w:p w14:paraId="4F00B594" w14:textId="207AF56D" w:rsidR="006565BA" w:rsidDel="006207E5" w:rsidRDefault="006565BA" w:rsidP="006565BA">
      <w:pPr>
        <w:pStyle w:val="CodeStyle"/>
        <w:rPr>
          <w:del w:id="6679" w:author="Andrija Ilic" w:date="2015-09-06T19:32:00Z"/>
        </w:rPr>
      </w:pPr>
      <w:del w:id="6680" w:author="Andrija Ilic" w:date="2015-09-06T19:32:00Z">
        <w:r w:rsidDel="006207E5">
          <w:tab/>
        </w:r>
        <w:r w:rsidDel="006207E5">
          <w:tab/>
        </w:r>
        <w:r w:rsidDel="006207E5">
          <w:tab/>
          <w:delText>return session.getTransaction();</w:delText>
        </w:r>
      </w:del>
    </w:p>
    <w:p w14:paraId="6942D03F" w14:textId="28261311" w:rsidR="006565BA" w:rsidDel="006207E5" w:rsidRDefault="006565BA" w:rsidP="006565BA">
      <w:pPr>
        <w:pStyle w:val="CodeStyle"/>
        <w:rPr>
          <w:del w:id="6681" w:author="Andrija Ilic" w:date="2015-09-06T19:32:00Z"/>
        </w:rPr>
      </w:pPr>
      <w:del w:id="6682" w:author="Andrija Ilic" w:date="2015-09-06T19:32:00Z">
        <w:r w:rsidDel="006207E5">
          <w:tab/>
        </w:r>
        <w:r w:rsidDel="006207E5">
          <w:tab/>
          <w:delText>return null;</w:delText>
        </w:r>
      </w:del>
    </w:p>
    <w:p w14:paraId="433BE6CA" w14:textId="57B63D0E" w:rsidR="006565BA" w:rsidDel="006207E5" w:rsidRDefault="006565BA" w:rsidP="006565BA">
      <w:pPr>
        <w:pStyle w:val="CodeStyle"/>
        <w:rPr>
          <w:del w:id="6683" w:author="Andrija Ilic" w:date="2015-09-06T19:32:00Z"/>
        </w:rPr>
      </w:pPr>
      <w:del w:id="6684" w:author="Andrija Ilic" w:date="2015-09-06T19:32:00Z">
        <w:r w:rsidDel="006207E5">
          <w:tab/>
          <w:delText>}</w:delText>
        </w:r>
      </w:del>
    </w:p>
    <w:p w14:paraId="6C11AE6B" w14:textId="05511FAD" w:rsidR="006565BA" w:rsidDel="006207E5" w:rsidRDefault="006565BA" w:rsidP="006565BA">
      <w:pPr>
        <w:pStyle w:val="CodeStyle"/>
        <w:rPr>
          <w:del w:id="6685" w:author="Andrija Ilic" w:date="2015-09-06T19:32:00Z"/>
        </w:rPr>
      </w:pPr>
      <w:del w:id="6686" w:author="Andrija Ilic" w:date="2015-09-06T19:32:00Z">
        <w:r w:rsidDel="006207E5">
          <w:tab/>
        </w:r>
      </w:del>
    </w:p>
    <w:p w14:paraId="7D5D334E" w14:textId="64B5217D" w:rsidR="006565BA" w:rsidDel="006207E5" w:rsidRDefault="006565BA" w:rsidP="006565BA">
      <w:pPr>
        <w:pStyle w:val="CodeStyle"/>
        <w:rPr>
          <w:del w:id="6687" w:author="Andrija Ilic" w:date="2015-09-06T19:32:00Z"/>
        </w:rPr>
      </w:pPr>
      <w:del w:id="6688" w:author="Andrija Ilic" w:date="2015-09-06T19:32:00Z">
        <w:r w:rsidDel="006207E5">
          <w:tab/>
          <w:delText>public void commitTransaction(){</w:delText>
        </w:r>
      </w:del>
    </w:p>
    <w:p w14:paraId="7B864206" w14:textId="13D2995F" w:rsidR="006565BA" w:rsidDel="006207E5" w:rsidRDefault="006565BA" w:rsidP="006565BA">
      <w:pPr>
        <w:pStyle w:val="CodeStyle"/>
        <w:rPr>
          <w:del w:id="6689" w:author="Andrija Ilic" w:date="2015-09-06T19:32:00Z"/>
        </w:rPr>
      </w:pPr>
      <w:del w:id="6690" w:author="Andrija Ilic" w:date="2015-09-06T19:32:00Z">
        <w:r w:rsidDel="006207E5">
          <w:tab/>
        </w:r>
        <w:r w:rsidDel="006207E5">
          <w:tab/>
          <w:delText>session.getTransaction().commit();</w:delText>
        </w:r>
      </w:del>
    </w:p>
    <w:p w14:paraId="689FE8C6" w14:textId="115286A4" w:rsidR="006565BA" w:rsidDel="006207E5" w:rsidRDefault="006565BA" w:rsidP="006565BA">
      <w:pPr>
        <w:pStyle w:val="CodeStyle"/>
        <w:rPr>
          <w:del w:id="6691" w:author="Andrija Ilic" w:date="2015-09-06T19:32:00Z"/>
        </w:rPr>
      </w:pPr>
      <w:del w:id="6692" w:author="Andrija Ilic" w:date="2015-09-06T19:32:00Z">
        <w:r w:rsidDel="006207E5">
          <w:tab/>
          <w:delText>}</w:delText>
        </w:r>
      </w:del>
    </w:p>
    <w:p w14:paraId="59B1D2DD" w14:textId="2603ECBD" w:rsidR="006565BA" w:rsidDel="006207E5" w:rsidRDefault="006565BA" w:rsidP="006565BA">
      <w:pPr>
        <w:pStyle w:val="CodeStyle"/>
        <w:rPr>
          <w:del w:id="6693" w:author="Andrija Ilic" w:date="2015-09-06T19:32:00Z"/>
        </w:rPr>
      </w:pPr>
    </w:p>
    <w:p w14:paraId="15F34772" w14:textId="7F9DDA1C" w:rsidR="006565BA" w:rsidDel="006207E5" w:rsidRDefault="006565BA" w:rsidP="006565BA">
      <w:pPr>
        <w:pStyle w:val="CodeStyle"/>
        <w:rPr>
          <w:del w:id="6694" w:author="Andrija Ilic" w:date="2015-09-06T19:32:00Z"/>
        </w:rPr>
      </w:pPr>
      <w:del w:id="6695" w:author="Andrija Ilic" w:date="2015-09-06T19:32:00Z">
        <w:r w:rsidDel="006207E5">
          <w:tab/>
        </w:r>
      </w:del>
    </w:p>
    <w:p w14:paraId="3108AE1E" w14:textId="65C56100" w:rsidR="006565BA" w:rsidDel="006207E5" w:rsidRDefault="006565BA" w:rsidP="006565BA">
      <w:pPr>
        <w:pStyle w:val="CodeStyle"/>
        <w:rPr>
          <w:del w:id="6696" w:author="Andrija Ilic" w:date="2015-09-06T19:32:00Z"/>
        </w:rPr>
      </w:pPr>
      <w:del w:id="6697" w:author="Andrija Ilic" w:date="2015-09-06T19:32:00Z">
        <w:r w:rsidDel="006207E5">
          <w:tab/>
          <w:delText>public Zaposleni getZaposleniById(Integer idZaposlenog){</w:delText>
        </w:r>
      </w:del>
    </w:p>
    <w:p w14:paraId="350C763D" w14:textId="60272E84" w:rsidR="006565BA" w:rsidDel="006207E5" w:rsidRDefault="006565BA" w:rsidP="006565BA">
      <w:pPr>
        <w:pStyle w:val="CodeStyle"/>
        <w:rPr>
          <w:del w:id="6698" w:author="Andrija Ilic" w:date="2015-09-06T19:32:00Z"/>
        </w:rPr>
      </w:pPr>
      <w:del w:id="6699" w:author="Andrija Ilic" w:date="2015-09-06T19:32:00Z">
        <w:r w:rsidDel="006207E5">
          <w:tab/>
        </w:r>
        <w:r w:rsidDel="006207E5">
          <w:tab/>
          <w:delText>String hql = "from zaposleni where zaposleniId = "+idZaposlenog;</w:delText>
        </w:r>
      </w:del>
    </w:p>
    <w:p w14:paraId="3A20C49F" w14:textId="5A305EE9" w:rsidR="006565BA" w:rsidDel="006207E5" w:rsidRDefault="006565BA" w:rsidP="006565BA">
      <w:pPr>
        <w:pStyle w:val="CodeStyle"/>
        <w:rPr>
          <w:del w:id="6700" w:author="Andrija Ilic" w:date="2015-09-06T19:32:00Z"/>
        </w:rPr>
      </w:pPr>
      <w:del w:id="6701" w:author="Andrija Ilic" w:date="2015-09-06T19:32:00Z">
        <w:r w:rsidDel="006207E5">
          <w:tab/>
        </w:r>
        <w:r w:rsidDel="006207E5">
          <w:tab/>
          <w:delText>Query query = session.createQuery(hql);</w:delText>
        </w:r>
      </w:del>
    </w:p>
    <w:p w14:paraId="1623E606" w14:textId="3A30A5E0" w:rsidR="006565BA" w:rsidDel="006207E5" w:rsidRDefault="006565BA" w:rsidP="006565BA">
      <w:pPr>
        <w:pStyle w:val="CodeStyle"/>
        <w:rPr>
          <w:del w:id="6702" w:author="Andrija Ilic" w:date="2015-09-06T19:32:00Z"/>
        </w:rPr>
      </w:pPr>
      <w:del w:id="6703" w:author="Andrija Ilic" w:date="2015-09-06T19:32:00Z">
        <w:r w:rsidDel="006207E5">
          <w:tab/>
        </w:r>
        <w:r w:rsidDel="006207E5">
          <w:tab/>
          <w:delText>List results = query.list();</w:delText>
        </w:r>
      </w:del>
    </w:p>
    <w:p w14:paraId="7A3C3AFC" w14:textId="77584DD3" w:rsidR="006565BA" w:rsidDel="006207E5" w:rsidRDefault="006565BA" w:rsidP="006565BA">
      <w:pPr>
        <w:pStyle w:val="CodeStyle"/>
        <w:rPr>
          <w:del w:id="6704" w:author="Andrija Ilic" w:date="2015-09-06T19:32:00Z"/>
        </w:rPr>
      </w:pPr>
      <w:del w:id="6705" w:author="Andrija Ilic" w:date="2015-09-06T19:32:00Z">
        <w:r w:rsidDel="006207E5">
          <w:tab/>
        </w:r>
        <w:r w:rsidDel="006207E5">
          <w:tab/>
          <w:delText>if(!results.isEmpty()){</w:delText>
        </w:r>
      </w:del>
    </w:p>
    <w:p w14:paraId="73AFC856" w14:textId="11AE947C" w:rsidR="006565BA" w:rsidDel="006207E5" w:rsidRDefault="006565BA" w:rsidP="006565BA">
      <w:pPr>
        <w:pStyle w:val="CodeStyle"/>
        <w:rPr>
          <w:del w:id="6706" w:author="Andrija Ilic" w:date="2015-09-06T19:32:00Z"/>
        </w:rPr>
      </w:pPr>
      <w:del w:id="6707" w:author="Andrija Ilic" w:date="2015-09-06T19:32:00Z">
        <w:r w:rsidDel="006207E5">
          <w:tab/>
        </w:r>
        <w:r w:rsidDel="006207E5">
          <w:tab/>
        </w:r>
        <w:r w:rsidDel="006207E5">
          <w:tab/>
          <w:delText xml:space="preserve"> </w:delText>
        </w:r>
      </w:del>
    </w:p>
    <w:p w14:paraId="39A56F92" w14:textId="71832432" w:rsidR="006565BA" w:rsidDel="006207E5" w:rsidRDefault="006565BA" w:rsidP="006565BA">
      <w:pPr>
        <w:pStyle w:val="CodeStyle"/>
        <w:rPr>
          <w:del w:id="6708" w:author="Andrija Ilic" w:date="2015-09-06T19:32:00Z"/>
        </w:rPr>
      </w:pPr>
      <w:del w:id="6709" w:author="Andrija Ilic" w:date="2015-09-06T19:32:00Z">
        <w:r w:rsidDel="006207E5">
          <w:tab/>
        </w:r>
        <w:r w:rsidDel="006207E5">
          <w:tab/>
        </w:r>
        <w:r w:rsidDel="006207E5">
          <w:tab/>
          <w:delText>return (Zaposleni) results.get(0);</w:delText>
        </w:r>
      </w:del>
    </w:p>
    <w:p w14:paraId="1AB61646" w14:textId="4F10997C" w:rsidR="006565BA" w:rsidDel="006207E5" w:rsidRDefault="006565BA" w:rsidP="006565BA">
      <w:pPr>
        <w:pStyle w:val="CodeStyle"/>
        <w:rPr>
          <w:del w:id="6710" w:author="Andrija Ilic" w:date="2015-09-06T19:32:00Z"/>
        </w:rPr>
      </w:pPr>
      <w:del w:id="6711" w:author="Andrija Ilic" w:date="2015-09-06T19:32:00Z">
        <w:r w:rsidDel="006207E5">
          <w:tab/>
        </w:r>
        <w:r w:rsidDel="006207E5">
          <w:tab/>
          <w:delText>}</w:delText>
        </w:r>
      </w:del>
    </w:p>
    <w:p w14:paraId="568133ED" w14:textId="4ADD05AF" w:rsidR="006565BA" w:rsidDel="006207E5" w:rsidRDefault="006565BA" w:rsidP="006565BA">
      <w:pPr>
        <w:pStyle w:val="CodeStyle"/>
        <w:rPr>
          <w:del w:id="6712" w:author="Andrija Ilic" w:date="2015-09-06T19:32:00Z"/>
        </w:rPr>
      </w:pPr>
      <w:del w:id="6713" w:author="Andrija Ilic" w:date="2015-09-06T19:32:00Z">
        <w:r w:rsidDel="006207E5">
          <w:tab/>
        </w:r>
        <w:r w:rsidDel="006207E5">
          <w:tab/>
          <w:delText xml:space="preserve"> </w:delText>
        </w:r>
      </w:del>
    </w:p>
    <w:p w14:paraId="35B1E34A" w14:textId="1C2FEA09" w:rsidR="006565BA" w:rsidDel="006207E5" w:rsidRDefault="006565BA" w:rsidP="006565BA">
      <w:pPr>
        <w:pStyle w:val="CodeStyle"/>
        <w:rPr>
          <w:del w:id="6714" w:author="Andrija Ilic" w:date="2015-09-06T19:32:00Z"/>
        </w:rPr>
      </w:pPr>
      <w:del w:id="6715" w:author="Andrija Ilic" w:date="2015-09-06T19:32:00Z">
        <w:r w:rsidDel="006207E5">
          <w:tab/>
        </w:r>
        <w:r w:rsidDel="006207E5">
          <w:tab/>
          <w:delText>return null;</w:delText>
        </w:r>
      </w:del>
    </w:p>
    <w:p w14:paraId="04695FB5" w14:textId="75321E7A" w:rsidR="006565BA" w:rsidDel="006207E5" w:rsidRDefault="006565BA" w:rsidP="006565BA">
      <w:pPr>
        <w:pStyle w:val="CodeStyle"/>
        <w:rPr>
          <w:del w:id="6716" w:author="Andrija Ilic" w:date="2015-09-06T19:32:00Z"/>
        </w:rPr>
      </w:pPr>
      <w:del w:id="6717" w:author="Andrija Ilic" w:date="2015-09-06T19:32:00Z">
        <w:r w:rsidDel="006207E5">
          <w:tab/>
          <w:delText>}</w:delText>
        </w:r>
      </w:del>
    </w:p>
    <w:p w14:paraId="598963B7" w14:textId="1EC82BE7" w:rsidR="006565BA" w:rsidDel="006207E5" w:rsidRDefault="006565BA" w:rsidP="006565BA">
      <w:pPr>
        <w:pStyle w:val="CodeStyle"/>
        <w:rPr>
          <w:del w:id="6718" w:author="Andrija Ilic" w:date="2015-09-06T19:32:00Z"/>
        </w:rPr>
      </w:pPr>
      <w:del w:id="6719" w:author="Andrija Ilic" w:date="2015-09-06T19:32:00Z">
        <w:r w:rsidDel="006207E5">
          <w:tab/>
          <w:delText>public Zaposleni getZaposleniByUserNameAndPass(String username, String password){</w:delText>
        </w:r>
      </w:del>
    </w:p>
    <w:p w14:paraId="06C34FD5" w14:textId="004900E2" w:rsidR="006565BA" w:rsidDel="006207E5" w:rsidRDefault="006565BA" w:rsidP="006565BA">
      <w:pPr>
        <w:pStyle w:val="CodeStyle"/>
        <w:rPr>
          <w:del w:id="6720" w:author="Andrija Ilic" w:date="2015-09-06T19:32:00Z"/>
        </w:rPr>
      </w:pPr>
      <w:del w:id="6721" w:author="Andrija Ilic" w:date="2015-09-06T19:32:00Z">
        <w:r w:rsidDel="006207E5">
          <w:tab/>
        </w:r>
        <w:r w:rsidDel="006207E5">
          <w:tab/>
        </w:r>
      </w:del>
    </w:p>
    <w:p w14:paraId="0DDA4485" w14:textId="0BB387EA" w:rsidR="006565BA" w:rsidDel="006207E5" w:rsidRDefault="006565BA" w:rsidP="006565BA">
      <w:pPr>
        <w:pStyle w:val="CodeStyle"/>
        <w:rPr>
          <w:del w:id="6722" w:author="Andrija Ilic" w:date="2015-09-06T19:32:00Z"/>
        </w:rPr>
      </w:pPr>
      <w:del w:id="6723" w:author="Andrija Ilic" w:date="2015-09-06T19:32:00Z">
        <w:r w:rsidDel="006207E5">
          <w:delText xml:space="preserve">       </w:delText>
        </w:r>
      </w:del>
    </w:p>
    <w:p w14:paraId="09836741" w14:textId="083CD090" w:rsidR="006565BA" w:rsidDel="006207E5" w:rsidRDefault="006565BA" w:rsidP="006565BA">
      <w:pPr>
        <w:pStyle w:val="CodeStyle"/>
        <w:rPr>
          <w:del w:id="6724" w:author="Andrija Ilic" w:date="2015-09-06T19:32:00Z"/>
        </w:rPr>
      </w:pPr>
      <w:del w:id="6725" w:author="Andrija Ilic" w:date="2015-09-06T19:32:00Z">
        <w:r w:rsidDel="006207E5">
          <w:delText xml:space="preserve">        Criteria crit = session.createCriteria(Zaposleni.class).add(Restrictions.eq("korisnickoIme", username)).add(Restrictions.eq("sifra", password));</w:delText>
        </w:r>
      </w:del>
    </w:p>
    <w:p w14:paraId="111CE04A" w14:textId="2019D486" w:rsidR="006565BA" w:rsidDel="006207E5" w:rsidRDefault="006565BA" w:rsidP="006565BA">
      <w:pPr>
        <w:pStyle w:val="CodeStyle"/>
        <w:rPr>
          <w:del w:id="6726" w:author="Andrija Ilic" w:date="2015-09-06T19:32:00Z"/>
        </w:rPr>
      </w:pPr>
      <w:del w:id="6727" w:author="Andrija Ilic" w:date="2015-09-06T19:32:00Z">
        <w:r w:rsidDel="006207E5">
          <w:delText xml:space="preserve">   </w:delText>
        </w:r>
      </w:del>
    </w:p>
    <w:p w14:paraId="1BD528CA" w14:textId="19FAD733" w:rsidR="006565BA" w:rsidDel="006207E5" w:rsidRDefault="006565BA" w:rsidP="006565BA">
      <w:pPr>
        <w:pStyle w:val="CodeStyle"/>
        <w:rPr>
          <w:del w:id="6728" w:author="Andrija Ilic" w:date="2015-09-06T19:32:00Z"/>
        </w:rPr>
      </w:pPr>
      <w:del w:id="6729" w:author="Andrija Ilic" w:date="2015-09-06T19:32:00Z">
        <w:r w:rsidDel="006207E5">
          <w:delText xml:space="preserve">        List&lt;Zaposleni&gt; listaZaposlenih = crit.list();</w:delText>
        </w:r>
      </w:del>
    </w:p>
    <w:p w14:paraId="5B8A7FCF" w14:textId="471E8D27" w:rsidR="006565BA" w:rsidDel="006207E5" w:rsidRDefault="006565BA" w:rsidP="006565BA">
      <w:pPr>
        <w:pStyle w:val="CodeStyle"/>
        <w:rPr>
          <w:del w:id="6730" w:author="Andrija Ilic" w:date="2015-09-06T19:32:00Z"/>
        </w:rPr>
      </w:pPr>
      <w:del w:id="6731" w:author="Andrija Ilic" w:date="2015-09-06T19:32:00Z">
        <w:r w:rsidDel="006207E5">
          <w:delText xml:space="preserve">        </w:delText>
        </w:r>
      </w:del>
    </w:p>
    <w:p w14:paraId="6B560B67" w14:textId="7A19F1E6" w:rsidR="006565BA" w:rsidDel="006207E5" w:rsidRDefault="006565BA" w:rsidP="006565BA">
      <w:pPr>
        <w:pStyle w:val="CodeStyle"/>
        <w:rPr>
          <w:del w:id="6732" w:author="Andrija Ilic" w:date="2015-09-06T19:32:00Z"/>
        </w:rPr>
      </w:pPr>
      <w:del w:id="6733" w:author="Andrija Ilic" w:date="2015-09-06T19:32:00Z">
        <w:r w:rsidDel="006207E5">
          <w:delText xml:space="preserve">        if(listaZaposlenih.isEmpty()){</w:delText>
        </w:r>
      </w:del>
    </w:p>
    <w:p w14:paraId="5F005B23" w14:textId="5061F180" w:rsidR="006565BA" w:rsidDel="006207E5" w:rsidRDefault="006565BA" w:rsidP="006565BA">
      <w:pPr>
        <w:pStyle w:val="CodeStyle"/>
        <w:rPr>
          <w:del w:id="6734" w:author="Andrija Ilic" w:date="2015-09-06T19:32:00Z"/>
        </w:rPr>
      </w:pPr>
      <w:del w:id="6735" w:author="Andrija Ilic" w:date="2015-09-06T19:32:00Z">
        <w:r w:rsidDel="006207E5">
          <w:delText xml:space="preserve">        </w:delText>
        </w:r>
        <w:r w:rsidDel="006207E5">
          <w:tab/>
          <w:delText xml:space="preserve"> </w:delText>
        </w:r>
      </w:del>
    </w:p>
    <w:p w14:paraId="2BB53D23" w14:textId="587A9989" w:rsidR="006565BA" w:rsidDel="006207E5" w:rsidRDefault="006565BA" w:rsidP="006565BA">
      <w:pPr>
        <w:pStyle w:val="CodeStyle"/>
        <w:rPr>
          <w:del w:id="6736" w:author="Andrija Ilic" w:date="2015-09-06T19:32:00Z"/>
        </w:rPr>
      </w:pPr>
      <w:del w:id="6737" w:author="Andrija Ilic" w:date="2015-09-06T19:32:00Z">
        <w:r w:rsidDel="006207E5">
          <w:delText xml:space="preserve">        </w:delText>
        </w:r>
        <w:r w:rsidDel="006207E5">
          <w:tab/>
          <w:delText>return null;</w:delText>
        </w:r>
      </w:del>
    </w:p>
    <w:p w14:paraId="62F71F03" w14:textId="0CA53310" w:rsidR="006565BA" w:rsidDel="006207E5" w:rsidRDefault="006565BA" w:rsidP="006565BA">
      <w:pPr>
        <w:pStyle w:val="CodeStyle"/>
        <w:rPr>
          <w:del w:id="6738" w:author="Andrija Ilic" w:date="2015-09-06T19:32:00Z"/>
        </w:rPr>
      </w:pPr>
      <w:del w:id="6739" w:author="Andrija Ilic" w:date="2015-09-06T19:32:00Z">
        <w:r w:rsidDel="006207E5">
          <w:delText xml:space="preserve">        }else{</w:delText>
        </w:r>
      </w:del>
    </w:p>
    <w:p w14:paraId="3D6D91E1" w14:textId="38A4A9BB" w:rsidR="006565BA" w:rsidDel="006207E5" w:rsidRDefault="006565BA" w:rsidP="006565BA">
      <w:pPr>
        <w:pStyle w:val="CodeStyle"/>
        <w:rPr>
          <w:del w:id="6740" w:author="Andrija Ilic" w:date="2015-09-06T19:32:00Z"/>
        </w:rPr>
      </w:pPr>
      <w:del w:id="6741" w:author="Andrija Ilic" w:date="2015-09-06T19:32:00Z">
        <w:r w:rsidDel="006207E5">
          <w:delText xml:space="preserve">        </w:delText>
        </w:r>
        <w:r w:rsidDel="006207E5">
          <w:tab/>
          <w:delText xml:space="preserve"> </w:delText>
        </w:r>
      </w:del>
    </w:p>
    <w:p w14:paraId="2F822BC6" w14:textId="20103843" w:rsidR="006565BA" w:rsidDel="006207E5" w:rsidRDefault="006565BA" w:rsidP="006565BA">
      <w:pPr>
        <w:pStyle w:val="CodeStyle"/>
        <w:rPr>
          <w:del w:id="6742" w:author="Andrija Ilic" w:date="2015-09-06T19:32:00Z"/>
        </w:rPr>
      </w:pPr>
      <w:del w:id="6743" w:author="Andrija Ilic" w:date="2015-09-06T19:32:00Z">
        <w:r w:rsidDel="006207E5">
          <w:delText xml:space="preserve">        </w:delText>
        </w:r>
        <w:r w:rsidDel="006207E5">
          <w:tab/>
          <w:delText>return listaZaposlenih.get(0);</w:delText>
        </w:r>
      </w:del>
    </w:p>
    <w:p w14:paraId="2FD605E6" w14:textId="294B2733" w:rsidR="006565BA" w:rsidDel="006207E5" w:rsidRDefault="006565BA" w:rsidP="006565BA">
      <w:pPr>
        <w:pStyle w:val="CodeStyle"/>
        <w:rPr>
          <w:del w:id="6744" w:author="Andrija Ilic" w:date="2015-09-06T19:32:00Z"/>
        </w:rPr>
      </w:pPr>
      <w:del w:id="6745" w:author="Andrija Ilic" w:date="2015-09-06T19:32:00Z">
        <w:r w:rsidDel="006207E5">
          <w:delText xml:space="preserve">        }</w:delText>
        </w:r>
      </w:del>
    </w:p>
    <w:p w14:paraId="40AD2085" w14:textId="432BA698" w:rsidR="006565BA" w:rsidDel="006207E5" w:rsidRDefault="006565BA" w:rsidP="006565BA">
      <w:pPr>
        <w:pStyle w:val="CodeStyle"/>
        <w:rPr>
          <w:del w:id="6746" w:author="Andrija Ilic" w:date="2015-09-06T19:32:00Z"/>
        </w:rPr>
      </w:pPr>
      <w:del w:id="6747" w:author="Andrija Ilic" w:date="2015-09-06T19:32:00Z">
        <w:r w:rsidDel="006207E5">
          <w:tab/>
          <w:delText>}</w:delText>
        </w:r>
      </w:del>
    </w:p>
    <w:p w14:paraId="4CC57199" w14:textId="7CA2F19A" w:rsidR="006565BA" w:rsidDel="006207E5" w:rsidRDefault="006565BA" w:rsidP="006565BA">
      <w:pPr>
        <w:pStyle w:val="CodeStyle"/>
        <w:rPr>
          <w:del w:id="6748" w:author="Andrija Ilic" w:date="2015-09-06T19:32:00Z"/>
        </w:rPr>
      </w:pPr>
    </w:p>
    <w:p w14:paraId="4DA3C7E8" w14:textId="121B9FBA" w:rsidR="006565BA" w:rsidDel="006207E5" w:rsidRDefault="006565BA" w:rsidP="006565BA">
      <w:pPr>
        <w:pStyle w:val="CodeStyle"/>
        <w:rPr>
          <w:del w:id="6749" w:author="Andrija Ilic" w:date="2015-09-06T19:32:00Z"/>
        </w:rPr>
      </w:pPr>
      <w:del w:id="6750" w:author="Andrija Ilic" w:date="2015-09-06T19:32:00Z">
        <w:r w:rsidDel="006207E5">
          <w:tab/>
          <w:delText>public List&lt;Zaposleni&gt; getAllZaposleni() {</w:delText>
        </w:r>
      </w:del>
    </w:p>
    <w:p w14:paraId="1F38FA82" w14:textId="48CB62EF" w:rsidR="006565BA" w:rsidDel="006207E5" w:rsidRDefault="006565BA" w:rsidP="006565BA">
      <w:pPr>
        <w:pStyle w:val="CodeStyle"/>
        <w:rPr>
          <w:del w:id="6751" w:author="Andrija Ilic" w:date="2015-09-06T19:32:00Z"/>
        </w:rPr>
      </w:pPr>
      <w:del w:id="6752" w:author="Andrija Ilic" w:date="2015-09-06T19:32:00Z">
        <w:r w:rsidDel="006207E5">
          <w:tab/>
          <w:delText xml:space="preserve">        Criteria crit = session.createCriteria(Zaposleni.class).add(Restrictions.eq("tip", 2));</w:delText>
        </w:r>
      </w:del>
    </w:p>
    <w:p w14:paraId="67EEFDEE" w14:textId="3D9F45CA" w:rsidR="006565BA" w:rsidDel="006207E5" w:rsidRDefault="006565BA" w:rsidP="006565BA">
      <w:pPr>
        <w:pStyle w:val="CodeStyle"/>
        <w:rPr>
          <w:del w:id="6753" w:author="Andrija Ilic" w:date="2015-09-06T19:32:00Z"/>
        </w:rPr>
      </w:pPr>
      <w:del w:id="6754" w:author="Andrija Ilic" w:date="2015-09-06T19:32:00Z">
        <w:r w:rsidDel="006207E5">
          <w:tab/>
          <w:delText xml:space="preserve">         </w:delText>
        </w:r>
      </w:del>
    </w:p>
    <w:p w14:paraId="56906FD9" w14:textId="22451D7E" w:rsidR="006565BA" w:rsidDel="006207E5" w:rsidRDefault="006565BA" w:rsidP="006565BA">
      <w:pPr>
        <w:pStyle w:val="CodeStyle"/>
        <w:rPr>
          <w:del w:id="6755" w:author="Andrija Ilic" w:date="2015-09-06T19:32:00Z"/>
        </w:rPr>
      </w:pPr>
      <w:del w:id="6756" w:author="Andrija Ilic" w:date="2015-09-06T19:32:00Z">
        <w:r w:rsidDel="006207E5">
          <w:tab/>
        </w:r>
        <w:r w:rsidDel="006207E5">
          <w:tab/>
          <w:delText>return crit.list();</w:delText>
        </w:r>
      </w:del>
    </w:p>
    <w:p w14:paraId="7E1FB03E" w14:textId="50892CB6" w:rsidR="006565BA" w:rsidDel="006207E5" w:rsidRDefault="006565BA" w:rsidP="006565BA">
      <w:pPr>
        <w:pStyle w:val="CodeStyle"/>
        <w:rPr>
          <w:del w:id="6757" w:author="Andrija Ilic" w:date="2015-09-06T19:32:00Z"/>
        </w:rPr>
      </w:pPr>
      <w:del w:id="6758" w:author="Andrija Ilic" w:date="2015-09-06T19:32:00Z">
        <w:r w:rsidDel="006207E5">
          <w:tab/>
          <w:delText>}</w:delText>
        </w:r>
      </w:del>
    </w:p>
    <w:p w14:paraId="20B9479E" w14:textId="398515F6" w:rsidR="006565BA" w:rsidDel="006207E5" w:rsidRDefault="006565BA" w:rsidP="006565BA">
      <w:pPr>
        <w:pStyle w:val="CodeStyle"/>
        <w:rPr>
          <w:del w:id="6759" w:author="Andrija Ilic" w:date="2015-09-06T19:32:00Z"/>
        </w:rPr>
      </w:pPr>
    </w:p>
    <w:p w14:paraId="7EFD2D12" w14:textId="41A86206" w:rsidR="006565BA" w:rsidDel="006207E5" w:rsidRDefault="006565BA" w:rsidP="006565BA">
      <w:pPr>
        <w:pStyle w:val="CodeStyle"/>
        <w:rPr>
          <w:del w:id="6760" w:author="Andrija Ilic" w:date="2015-09-06T19:32:00Z"/>
        </w:rPr>
      </w:pPr>
    </w:p>
    <w:p w14:paraId="51B6FFFA" w14:textId="72B41F29" w:rsidR="006565BA" w:rsidDel="006207E5" w:rsidRDefault="006565BA" w:rsidP="006565BA">
      <w:pPr>
        <w:pStyle w:val="CodeStyle"/>
        <w:rPr>
          <w:del w:id="6761" w:author="Andrija Ilic" w:date="2015-09-06T19:32:00Z"/>
        </w:rPr>
      </w:pPr>
      <w:del w:id="6762" w:author="Andrija Ilic" w:date="2015-09-06T19:32:00Z">
        <w:r w:rsidDel="006207E5">
          <w:tab/>
          <w:delText>public Integer countZaposleni(){</w:delText>
        </w:r>
      </w:del>
    </w:p>
    <w:p w14:paraId="7486FE25" w14:textId="031C6734" w:rsidR="006565BA" w:rsidDel="006207E5" w:rsidRDefault="006565BA" w:rsidP="006565BA">
      <w:pPr>
        <w:pStyle w:val="CodeStyle"/>
        <w:rPr>
          <w:del w:id="6763" w:author="Andrija Ilic" w:date="2015-09-06T19:32:00Z"/>
        </w:rPr>
      </w:pPr>
      <w:del w:id="6764" w:author="Andrija Ilic" w:date="2015-09-06T19:32:00Z">
        <w:r w:rsidDel="006207E5">
          <w:tab/>
        </w:r>
        <w:r w:rsidDel="006207E5">
          <w:tab/>
          <w:delText>String hql = "select  count(*) as brojZaposlenih from zaposleni";</w:delText>
        </w:r>
      </w:del>
    </w:p>
    <w:p w14:paraId="79D0D9F5" w14:textId="73AFDA61" w:rsidR="006565BA" w:rsidDel="006207E5" w:rsidRDefault="006565BA" w:rsidP="006565BA">
      <w:pPr>
        <w:pStyle w:val="CodeStyle"/>
        <w:rPr>
          <w:del w:id="6765" w:author="Andrija Ilic" w:date="2015-09-06T19:32:00Z"/>
        </w:rPr>
      </w:pPr>
      <w:del w:id="6766" w:author="Andrija Ilic" w:date="2015-09-06T19:32:00Z">
        <w:r w:rsidDel="006207E5">
          <w:tab/>
        </w:r>
        <w:r w:rsidDel="006207E5">
          <w:tab/>
          <w:delText>Query query = session.createQuery(hql);</w:delText>
        </w:r>
      </w:del>
    </w:p>
    <w:p w14:paraId="5C468A68" w14:textId="3C59A6B0" w:rsidR="006565BA" w:rsidDel="006207E5" w:rsidRDefault="006565BA" w:rsidP="006565BA">
      <w:pPr>
        <w:pStyle w:val="CodeStyle"/>
        <w:rPr>
          <w:del w:id="6767" w:author="Andrija Ilic" w:date="2015-09-06T19:32:00Z"/>
        </w:rPr>
      </w:pPr>
      <w:del w:id="6768" w:author="Andrija Ilic" w:date="2015-09-06T19:32:00Z">
        <w:r w:rsidDel="006207E5">
          <w:tab/>
        </w:r>
        <w:r w:rsidDel="006207E5">
          <w:tab/>
          <w:delText>List results = query.list();</w:delText>
        </w:r>
      </w:del>
    </w:p>
    <w:p w14:paraId="1938A21B" w14:textId="565C8A9F" w:rsidR="006565BA" w:rsidDel="006207E5" w:rsidRDefault="006565BA" w:rsidP="006565BA">
      <w:pPr>
        <w:pStyle w:val="CodeStyle"/>
        <w:rPr>
          <w:del w:id="6769" w:author="Andrija Ilic" w:date="2015-09-06T19:32:00Z"/>
        </w:rPr>
      </w:pPr>
      <w:del w:id="6770" w:author="Andrija Ilic" w:date="2015-09-06T19:32:00Z">
        <w:r w:rsidDel="006207E5">
          <w:tab/>
        </w:r>
        <w:r w:rsidDel="006207E5">
          <w:tab/>
          <w:delText>Object resul = results.get(0);</w:delText>
        </w:r>
      </w:del>
    </w:p>
    <w:p w14:paraId="2CAFB5FC" w14:textId="373EEA0D" w:rsidR="006565BA" w:rsidDel="006207E5" w:rsidRDefault="006565BA" w:rsidP="006565BA">
      <w:pPr>
        <w:pStyle w:val="CodeStyle"/>
        <w:rPr>
          <w:del w:id="6771" w:author="Andrija Ilic" w:date="2015-09-06T19:32:00Z"/>
        </w:rPr>
      </w:pPr>
      <w:del w:id="6772" w:author="Andrija Ilic" w:date="2015-09-06T19:32:00Z">
        <w:r w:rsidDel="006207E5">
          <w:tab/>
        </w:r>
        <w:r w:rsidDel="006207E5">
          <w:tab/>
          <w:delText xml:space="preserve"> </w:delText>
        </w:r>
      </w:del>
    </w:p>
    <w:p w14:paraId="6BE545A8" w14:textId="03A5CAF8" w:rsidR="006565BA" w:rsidDel="006207E5" w:rsidRDefault="006565BA" w:rsidP="006565BA">
      <w:pPr>
        <w:pStyle w:val="CodeStyle"/>
        <w:rPr>
          <w:del w:id="6773" w:author="Andrija Ilic" w:date="2015-09-06T19:32:00Z"/>
        </w:rPr>
      </w:pPr>
      <w:del w:id="6774" w:author="Andrija Ilic" w:date="2015-09-06T19:32:00Z">
        <w:r w:rsidDel="006207E5">
          <w:tab/>
        </w:r>
        <w:r w:rsidDel="006207E5">
          <w:tab/>
          <w:delText>return 1;</w:delText>
        </w:r>
      </w:del>
    </w:p>
    <w:p w14:paraId="55AE3850" w14:textId="0A684232" w:rsidR="006565BA" w:rsidDel="006207E5" w:rsidRDefault="006565BA" w:rsidP="006565BA">
      <w:pPr>
        <w:pStyle w:val="CodeStyle"/>
        <w:rPr>
          <w:del w:id="6775" w:author="Andrija Ilic" w:date="2015-09-06T19:32:00Z"/>
        </w:rPr>
      </w:pPr>
      <w:del w:id="6776" w:author="Andrija Ilic" w:date="2015-09-06T19:32:00Z">
        <w:r w:rsidDel="006207E5">
          <w:tab/>
          <w:delText>}</w:delText>
        </w:r>
      </w:del>
    </w:p>
    <w:p w14:paraId="17B33FB0" w14:textId="542BBAAE" w:rsidR="006565BA" w:rsidDel="006207E5" w:rsidRDefault="006565BA" w:rsidP="006565BA">
      <w:pPr>
        <w:pStyle w:val="CodeStyle"/>
        <w:rPr>
          <w:del w:id="6777" w:author="Andrija Ilic" w:date="2015-09-06T19:32:00Z"/>
        </w:rPr>
      </w:pPr>
      <w:del w:id="6778" w:author="Andrija Ilic" w:date="2015-09-06T19:32:00Z">
        <w:r w:rsidDel="006207E5">
          <w:tab/>
          <w:delText>public List&lt;Zaposleni&gt; getZaposleniRange(int startIndex, int endIndex) {</w:delText>
        </w:r>
      </w:del>
    </w:p>
    <w:p w14:paraId="529F089F" w14:textId="2CA5808D" w:rsidR="006565BA" w:rsidDel="006207E5" w:rsidRDefault="006565BA" w:rsidP="006565BA">
      <w:pPr>
        <w:pStyle w:val="CodeStyle"/>
        <w:rPr>
          <w:del w:id="6779" w:author="Andrija Ilic" w:date="2015-09-06T19:32:00Z"/>
        </w:rPr>
      </w:pPr>
      <w:del w:id="6780" w:author="Andrija Ilic" w:date="2015-09-06T19:32:00Z">
        <w:r w:rsidDel="006207E5">
          <w:tab/>
        </w:r>
        <w:r w:rsidDel="006207E5">
          <w:tab/>
          <w:delText>Criteria crit = session.createCriteria(Zaposleni.class).add(Restrictions.eq("tip", 2)).add(Restrictions.ge("idZaposlenog", startIndex)).add(Restrictions.le("idZaposlenog", endIndex));</w:delText>
        </w:r>
      </w:del>
    </w:p>
    <w:p w14:paraId="3A1A92C1" w14:textId="644164CE" w:rsidR="006565BA" w:rsidDel="006207E5" w:rsidRDefault="006565BA" w:rsidP="006565BA">
      <w:pPr>
        <w:pStyle w:val="CodeStyle"/>
        <w:rPr>
          <w:del w:id="6781" w:author="Andrija Ilic" w:date="2015-09-06T19:32:00Z"/>
        </w:rPr>
      </w:pPr>
      <w:del w:id="6782" w:author="Andrija Ilic" w:date="2015-09-06T19:32:00Z">
        <w:r w:rsidDel="006207E5">
          <w:tab/>
        </w:r>
        <w:r w:rsidDel="006207E5">
          <w:tab/>
          <w:delText xml:space="preserve"> </w:delText>
        </w:r>
      </w:del>
    </w:p>
    <w:p w14:paraId="287CCB89" w14:textId="3BC52CE5" w:rsidR="006565BA" w:rsidDel="006207E5" w:rsidRDefault="006565BA" w:rsidP="006565BA">
      <w:pPr>
        <w:pStyle w:val="CodeStyle"/>
        <w:rPr>
          <w:del w:id="6783" w:author="Andrija Ilic" w:date="2015-09-06T19:32:00Z"/>
        </w:rPr>
      </w:pPr>
      <w:del w:id="6784" w:author="Andrija Ilic" w:date="2015-09-06T19:32:00Z">
        <w:r w:rsidDel="006207E5">
          <w:tab/>
        </w:r>
        <w:r w:rsidDel="006207E5">
          <w:tab/>
          <w:delText>return crit.list();</w:delText>
        </w:r>
      </w:del>
    </w:p>
    <w:p w14:paraId="5698FCF1" w14:textId="165822EA" w:rsidR="006565BA" w:rsidDel="006207E5" w:rsidRDefault="006565BA" w:rsidP="006565BA">
      <w:pPr>
        <w:pStyle w:val="CodeStyle"/>
        <w:rPr>
          <w:del w:id="6785" w:author="Andrija Ilic" w:date="2015-09-06T19:32:00Z"/>
        </w:rPr>
      </w:pPr>
      <w:del w:id="6786" w:author="Andrija Ilic" w:date="2015-09-06T19:32:00Z">
        <w:r w:rsidDel="006207E5">
          <w:tab/>
          <w:delText>}</w:delText>
        </w:r>
      </w:del>
    </w:p>
    <w:p w14:paraId="462C8FE7" w14:textId="4E4016B1" w:rsidR="006565BA" w:rsidDel="006207E5" w:rsidRDefault="006565BA" w:rsidP="006565BA">
      <w:pPr>
        <w:pStyle w:val="CodeStyle"/>
        <w:rPr>
          <w:del w:id="6787" w:author="Andrija Ilic" w:date="2015-09-06T19:32:00Z"/>
        </w:rPr>
      </w:pPr>
    </w:p>
    <w:p w14:paraId="36996F67" w14:textId="7A97039A" w:rsidR="006565BA" w:rsidDel="006207E5" w:rsidRDefault="006565BA" w:rsidP="006565BA">
      <w:pPr>
        <w:pStyle w:val="CodeStyle"/>
        <w:rPr>
          <w:del w:id="6788" w:author="Andrija Ilic" w:date="2015-09-06T19:32:00Z"/>
        </w:rPr>
      </w:pPr>
      <w:del w:id="6789" w:author="Andrija Ilic" w:date="2015-09-06T19:32:00Z">
        <w:r w:rsidDel="006207E5">
          <w:tab/>
          <w:delText>public List&lt;PravnoLice&gt; gettAllPravnoLiceByName(String searchPhrase){</w:delText>
        </w:r>
      </w:del>
    </w:p>
    <w:p w14:paraId="37539E22" w14:textId="0E721EF0" w:rsidR="006565BA" w:rsidDel="006207E5" w:rsidRDefault="006565BA" w:rsidP="006565BA">
      <w:pPr>
        <w:pStyle w:val="CodeStyle"/>
        <w:rPr>
          <w:del w:id="6790" w:author="Andrija Ilic" w:date="2015-09-06T19:32:00Z"/>
        </w:rPr>
      </w:pPr>
      <w:del w:id="6791" w:author="Andrija Ilic" w:date="2015-09-06T19:32:00Z">
        <w:r w:rsidDel="006207E5">
          <w:tab/>
        </w:r>
        <w:r w:rsidDel="006207E5">
          <w:tab/>
          <w:delText>Criteria crit = session.createCriteria(PravnoLice.class).add(Restrictions.ilike("naziv", "%"+searchPhrase+"%"));</w:delText>
        </w:r>
      </w:del>
    </w:p>
    <w:p w14:paraId="1DE63E6B" w14:textId="4B19978E" w:rsidR="006565BA" w:rsidDel="006207E5" w:rsidRDefault="006565BA" w:rsidP="006565BA">
      <w:pPr>
        <w:pStyle w:val="CodeStyle"/>
        <w:rPr>
          <w:del w:id="6792" w:author="Andrija Ilic" w:date="2015-09-06T19:32:00Z"/>
        </w:rPr>
      </w:pPr>
      <w:del w:id="6793" w:author="Andrija Ilic" w:date="2015-09-06T19:32:00Z">
        <w:r w:rsidDel="006207E5">
          <w:tab/>
        </w:r>
        <w:r w:rsidDel="006207E5">
          <w:tab/>
          <w:delText xml:space="preserve"> </w:delText>
        </w:r>
      </w:del>
    </w:p>
    <w:p w14:paraId="24F54DF6" w14:textId="2FD80F88" w:rsidR="006565BA" w:rsidDel="006207E5" w:rsidRDefault="006565BA" w:rsidP="006565BA">
      <w:pPr>
        <w:pStyle w:val="CodeStyle"/>
        <w:rPr>
          <w:del w:id="6794" w:author="Andrija Ilic" w:date="2015-09-06T19:32:00Z"/>
        </w:rPr>
      </w:pPr>
      <w:del w:id="6795" w:author="Andrija Ilic" w:date="2015-09-06T19:32:00Z">
        <w:r w:rsidDel="006207E5">
          <w:tab/>
        </w:r>
        <w:r w:rsidDel="006207E5">
          <w:tab/>
          <w:delText>return crit.list();</w:delText>
        </w:r>
      </w:del>
    </w:p>
    <w:p w14:paraId="71BCADF5" w14:textId="0ED8B24B" w:rsidR="006565BA" w:rsidDel="006207E5" w:rsidRDefault="006565BA" w:rsidP="006565BA">
      <w:pPr>
        <w:pStyle w:val="CodeStyle"/>
        <w:rPr>
          <w:del w:id="6796" w:author="Andrija Ilic" w:date="2015-09-06T19:32:00Z"/>
        </w:rPr>
      </w:pPr>
      <w:del w:id="6797" w:author="Andrija Ilic" w:date="2015-09-06T19:32:00Z">
        <w:r w:rsidDel="006207E5">
          <w:tab/>
          <w:delText>}</w:delText>
        </w:r>
      </w:del>
    </w:p>
    <w:p w14:paraId="6E6A76CE" w14:textId="2A3CB194" w:rsidR="006565BA" w:rsidDel="006207E5" w:rsidRDefault="006565BA" w:rsidP="006565BA">
      <w:pPr>
        <w:pStyle w:val="CodeStyle"/>
        <w:rPr>
          <w:del w:id="6798" w:author="Andrija Ilic" w:date="2015-09-06T19:32:00Z"/>
        </w:rPr>
      </w:pPr>
      <w:del w:id="6799" w:author="Andrija Ilic" w:date="2015-09-06T19:32:00Z">
        <w:r w:rsidDel="006207E5">
          <w:tab/>
        </w:r>
      </w:del>
    </w:p>
    <w:p w14:paraId="055C9EC5" w14:textId="2C8FC5C8" w:rsidR="006565BA" w:rsidDel="006207E5" w:rsidRDefault="006565BA" w:rsidP="006565BA">
      <w:pPr>
        <w:pStyle w:val="CodeStyle"/>
        <w:rPr>
          <w:del w:id="6800" w:author="Andrija Ilic" w:date="2015-09-06T19:32:00Z"/>
        </w:rPr>
      </w:pPr>
      <w:del w:id="6801" w:author="Andrija Ilic" w:date="2015-09-06T19:32:00Z">
        <w:r w:rsidDel="006207E5">
          <w:tab/>
          <w:delText>public List&lt;String&gt; getAutocompetePravnoLiceNaziv(){</w:delText>
        </w:r>
      </w:del>
    </w:p>
    <w:p w14:paraId="4D43AEA0" w14:textId="22A35736" w:rsidR="006565BA" w:rsidDel="006207E5" w:rsidRDefault="006565BA" w:rsidP="006565BA">
      <w:pPr>
        <w:pStyle w:val="CodeStyle"/>
        <w:rPr>
          <w:del w:id="6802" w:author="Andrija Ilic" w:date="2015-09-06T19:32:00Z"/>
        </w:rPr>
      </w:pPr>
      <w:del w:id="6803" w:author="Andrija Ilic" w:date="2015-09-06T19:32:00Z">
        <w:r w:rsidDel="006207E5">
          <w:tab/>
        </w:r>
        <w:r w:rsidDel="006207E5">
          <w:tab/>
          <w:delText>Criteria crit = session.createCriteria(PravnoLice.class).setProjection(Projections.property("naziv"));</w:delText>
        </w:r>
      </w:del>
    </w:p>
    <w:p w14:paraId="388F1FC5" w14:textId="6F556604" w:rsidR="006565BA" w:rsidDel="006207E5" w:rsidRDefault="006565BA" w:rsidP="006565BA">
      <w:pPr>
        <w:pStyle w:val="CodeStyle"/>
        <w:rPr>
          <w:del w:id="6804" w:author="Andrija Ilic" w:date="2015-09-06T19:32:00Z"/>
        </w:rPr>
      </w:pPr>
      <w:del w:id="6805" w:author="Andrija Ilic" w:date="2015-09-06T19:32:00Z">
        <w:r w:rsidDel="006207E5">
          <w:tab/>
        </w:r>
        <w:r w:rsidDel="006207E5">
          <w:tab/>
          <w:delText xml:space="preserve"> </w:delText>
        </w:r>
      </w:del>
    </w:p>
    <w:p w14:paraId="65C294C4" w14:textId="3A379885" w:rsidR="006565BA" w:rsidDel="006207E5" w:rsidRDefault="006565BA" w:rsidP="006565BA">
      <w:pPr>
        <w:pStyle w:val="CodeStyle"/>
        <w:rPr>
          <w:del w:id="6806" w:author="Andrija Ilic" w:date="2015-09-06T19:32:00Z"/>
        </w:rPr>
      </w:pPr>
      <w:del w:id="6807" w:author="Andrija Ilic" w:date="2015-09-06T19:32:00Z">
        <w:r w:rsidDel="006207E5">
          <w:tab/>
        </w:r>
        <w:r w:rsidDel="006207E5">
          <w:tab/>
          <w:delText>return crit.list();</w:delText>
        </w:r>
      </w:del>
    </w:p>
    <w:p w14:paraId="74D218FD" w14:textId="01E303E8" w:rsidR="006565BA" w:rsidDel="006207E5" w:rsidRDefault="006565BA" w:rsidP="006565BA">
      <w:pPr>
        <w:pStyle w:val="CodeStyle"/>
        <w:rPr>
          <w:del w:id="6808" w:author="Andrija Ilic" w:date="2015-09-06T19:32:00Z"/>
        </w:rPr>
      </w:pPr>
      <w:del w:id="6809" w:author="Andrija Ilic" w:date="2015-09-06T19:32:00Z">
        <w:r w:rsidDel="006207E5">
          <w:tab/>
          <w:delText>}</w:delText>
        </w:r>
      </w:del>
    </w:p>
    <w:p w14:paraId="3B15906E" w14:textId="7D1989BC" w:rsidR="006565BA" w:rsidDel="006207E5" w:rsidRDefault="006565BA" w:rsidP="006565BA">
      <w:pPr>
        <w:pStyle w:val="CodeStyle"/>
        <w:rPr>
          <w:del w:id="6810" w:author="Andrija Ilic" w:date="2015-09-06T19:32:00Z"/>
        </w:rPr>
      </w:pPr>
      <w:del w:id="6811" w:author="Andrija Ilic" w:date="2015-09-06T19:32:00Z">
        <w:r w:rsidDel="006207E5">
          <w:tab/>
        </w:r>
      </w:del>
    </w:p>
    <w:p w14:paraId="4552A2CE" w14:textId="57C5E2D0" w:rsidR="006565BA" w:rsidDel="006207E5" w:rsidRDefault="006565BA" w:rsidP="006565BA">
      <w:pPr>
        <w:pStyle w:val="CodeStyle"/>
        <w:rPr>
          <w:del w:id="6812" w:author="Andrija Ilic" w:date="2015-09-06T19:32:00Z"/>
        </w:rPr>
      </w:pPr>
      <w:del w:id="6813" w:author="Andrija Ilic" w:date="2015-09-06T19:32:00Z">
        <w:r w:rsidDel="006207E5">
          <w:tab/>
          <w:delText>public List&lt;String&gt; getAutocompleteFizickoLicePrezime(){</w:delText>
        </w:r>
      </w:del>
    </w:p>
    <w:p w14:paraId="0E3C8052" w14:textId="2794101A" w:rsidR="006565BA" w:rsidDel="006207E5" w:rsidRDefault="006565BA" w:rsidP="006565BA">
      <w:pPr>
        <w:pStyle w:val="CodeStyle"/>
        <w:rPr>
          <w:del w:id="6814" w:author="Andrija Ilic" w:date="2015-09-06T19:32:00Z"/>
        </w:rPr>
      </w:pPr>
      <w:del w:id="6815" w:author="Andrija Ilic" w:date="2015-09-06T19:32:00Z">
        <w:r w:rsidDel="006207E5">
          <w:tab/>
        </w:r>
        <w:r w:rsidDel="006207E5">
          <w:tab/>
          <w:delText>Criteria crit = session.createCriteria(FizickoLice.class).setProjection(Projections.property("prezime"));</w:delText>
        </w:r>
      </w:del>
    </w:p>
    <w:p w14:paraId="42138834" w14:textId="763A87CA" w:rsidR="006565BA" w:rsidDel="006207E5" w:rsidRDefault="006565BA" w:rsidP="006565BA">
      <w:pPr>
        <w:pStyle w:val="CodeStyle"/>
        <w:rPr>
          <w:del w:id="6816" w:author="Andrija Ilic" w:date="2015-09-06T19:32:00Z"/>
        </w:rPr>
      </w:pPr>
      <w:del w:id="6817" w:author="Andrija Ilic" w:date="2015-09-06T19:32:00Z">
        <w:r w:rsidDel="006207E5">
          <w:tab/>
        </w:r>
        <w:r w:rsidDel="006207E5">
          <w:tab/>
          <w:delText xml:space="preserve"> </w:delText>
        </w:r>
      </w:del>
    </w:p>
    <w:p w14:paraId="025D187F" w14:textId="3E784220" w:rsidR="006565BA" w:rsidDel="006207E5" w:rsidRDefault="006565BA" w:rsidP="006565BA">
      <w:pPr>
        <w:pStyle w:val="CodeStyle"/>
        <w:rPr>
          <w:del w:id="6818" w:author="Andrija Ilic" w:date="2015-09-06T19:32:00Z"/>
        </w:rPr>
      </w:pPr>
      <w:del w:id="6819" w:author="Andrija Ilic" w:date="2015-09-06T19:32:00Z">
        <w:r w:rsidDel="006207E5">
          <w:tab/>
        </w:r>
        <w:r w:rsidDel="006207E5">
          <w:tab/>
          <w:delText>return crit.list();</w:delText>
        </w:r>
      </w:del>
    </w:p>
    <w:p w14:paraId="48817F4D" w14:textId="268D9547" w:rsidR="006565BA" w:rsidDel="006207E5" w:rsidRDefault="006565BA" w:rsidP="006565BA">
      <w:pPr>
        <w:pStyle w:val="CodeStyle"/>
        <w:rPr>
          <w:del w:id="6820" w:author="Andrija Ilic" w:date="2015-09-06T19:32:00Z"/>
        </w:rPr>
      </w:pPr>
      <w:del w:id="6821" w:author="Andrija Ilic" w:date="2015-09-06T19:32:00Z">
        <w:r w:rsidDel="006207E5">
          <w:tab/>
          <w:delText>}</w:delText>
        </w:r>
      </w:del>
    </w:p>
    <w:p w14:paraId="2AFD8B89" w14:textId="20A47B7E" w:rsidR="006565BA" w:rsidDel="006207E5" w:rsidRDefault="006565BA" w:rsidP="006565BA">
      <w:pPr>
        <w:pStyle w:val="CodeStyle"/>
        <w:rPr>
          <w:del w:id="6822" w:author="Andrija Ilic" w:date="2015-09-06T19:32:00Z"/>
        </w:rPr>
      </w:pPr>
      <w:del w:id="6823" w:author="Andrija Ilic" w:date="2015-09-06T19:32:00Z">
        <w:r w:rsidDel="006207E5">
          <w:tab/>
        </w:r>
      </w:del>
    </w:p>
    <w:p w14:paraId="5BDEDA17" w14:textId="61225B2D" w:rsidR="006565BA" w:rsidDel="006207E5" w:rsidRDefault="006565BA" w:rsidP="006565BA">
      <w:pPr>
        <w:pStyle w:val="CodeStyle"/>
        <w:rPr>
          <w:del w:id="6824" w:author="Andrija Ilic" w:date="2015-09-06T19:32:00Z"/>
        </w:rPr>
      </w:pPr>
      <w:del w:id="6825" w:author="Andrija Ilic" w:date="2015-09-06T19:32:00Z">
        <w:r w:rsidDel="006207E5">
          <w:tab/>
          <w:delText>public List&lt;String&gt; getAutocompleteFizickoLicePrezimeMesto(String mesto){</w:delText>
        </w:r>
      </w:del>
    </w:p>
    <w:p w14:paraId="0F617D99" w14:textId="6209F5AA" w:rsidR="006565BA" w:rsidDel="006207E5" w:rsidRDefault="006565BA" w:rsidP="006565BA">
      <w:pPr>
        <w:pStyle w:val="CodeStyle"/>
        <w:rPr>
          <w:del w:id="6826" w:author="Andrija Ilic" w:date="2015-09-06T19:32:00Z"/>
        </w:rPr>
      </w:pPr>
      <w:del w:id="6827" w:author="Andrija Ilic" w:date="2015-09-06T19:32:00Z">
        <w:r w:rsidDel="006207E5">
          <w:tab/>
        </w:r>
        <w:r w:rsidDel="006207E5">
          <w:tab/>
          <w:delText>Criteria crit = session.createCriteria(FizickoLice.class).add(Restrictions.eq("mesto", mesto)).setProjection(Projections.property("prezime"));</w:delText>
        </w:r>
      </w:del>
    </w:p>
    <w:p w14:paraId="2A1C16DF" w14:textId="33226EF9" w:rsidR="006565BA" w:rsidDel="006207E5" w:rsidRDefault="006565BA" w:rsidP="006565BA">
      <w:pPr>
        <w:pStyle w:val="CodeStyle"/>
        <w:rPr>
          <w:del w:id="6828" w:author="Andrija Ilic" w:date="2015-09-06T19:32:00Z"/>
        </w:rPr>
      </w:pPr>
      <w:del w:id="6829" w:author="Andrija Ilic" w:date="2015-09-06T19:32:00Z">
        <w:r w:rsidDel="006207E5">
          <w:tab/>
        </w:r>
        <w:r w:rsidDel="006207E5">
          <w:tab/>
          <w:delText xml:space="preserve"> </w:delText>
        </w:r>
      </w:del>
    </w:p>
    <w:p w14:paraId="12A63D02" w14:textId="4B0815BB" w:rsidR="006565BA" w:rsidDel="006207E5" w:rsidRDefault="006565BA" w:rsidP="006565BA">
      <w:pPr>
        <w:pStyle w:val="CodeStyle"/>
        <w:rPr>
          <w:del w:id="6830" w:author="Andrija Ilic" w:date="2015-09-06T19:32:00Z"/>
        </w:rPr>
      </w:pPr>
      <w:del w:id="6831" w:author="Andrija Ilic" w:date="2015-09-06T19:32:00Z">
        <w:r w:rsidDel="006207E5">
          <w:tab/>
        </w:r>
        <w:r w:rsidDel="006207E5">
          <w:tab/>
          <w:delText>return crit.list();</w:delText>
        </w:r>
      </w:del>
    </w:p>
    <w:p w14:paraId="0E7F40F5" w14:textId="10368785" w:rsidR="006565BA" w:rsidDel="006207E5" w:rsidRDefault="006565BA" w:rsidP="006565BA">
      <w:pPr>
        <w:pStyle w:val="CodeStyle"/>
        <w:rPr>
          <w:del w:id="6832" w:author="Andrija Ilic" w:date="2015-09-06T19:32:00Z"/>
        </w:rPr>
      </w:pPr>
      <w:del w:id="6833" w:author="Andrija Ilic" w:date="2015-09-06T19:32:00Z">
        <w:r w:rsidDel="006207E5">
          <w:tab/>
          <w:delText>}</w:delText>
        </w:r>
      </w:del>
    </w:p>
    <w:p w14:paraId="42EBB891" w14:textId="16F9B1F7" w:rsidR="006565BA" w:rsidDel="006207E5" w:rsidRDefault="006565BA" w:rsidP="006565BA">
      <w:pPr>
        <w:pStyle w:val="CodeStyle"/>
        <w:rPr>
          <w:del w:id="6834" w:author="Andrija Ilic" w:date="2015-09-06T19:32:00Z"/>
        </w:rPr>
      </w:pPr>
      <w:del w:id="6835" w:author="Andrija Ilic" w:date="2015-09-06T19:32:00Z">
        <w:r w:rsidDel="006207E5">
          <w:tab/>
        </w:r>
      </w:del>
    </w:p>
    <w:p w14:paraId="68146A0A" w14:textId="042D1080" w:rsidR="006565BA" w:rsidDel="006207E5" w:rsidRDefault="006565BA" w:rsidP="006565BA">
      <w:pPr>
        <w:pStyle w:val="CodeStyle"/>
        <w:rPr>
          <w:del w:id="6836" w:author="Andrija Ilic" w:date="2015-09-06T19:32:00Z"/>
        </w:rPr>
      </w:pPr>
      <w:del w:id="6837" w:author="Andrija Ilic" w:date="2015-09-06T19:32:00Z">
        <w:r w:rsidDel="006207E5">
          <w:tab/>
          <w:delText>public Object saveEntity(Object obj){</w:delText>
        </w:r>
      </w:del>
    </w:p>
    <w:p w14:paraId="7234F9E4" w14:textId="4FDEA1B7" w:rsidR="006565BA" w:rsidDel="006207E5" w:rsidRDefault="006565BA" w:rsidP="006565BA">
      <w:pPr>
        <w:pStyle w:val="CodeStyle"/>
        <w:rPr>
          <w:del w:id="6838" w:author="Andrija Ilic" w:date="2015-09-06T19:32:00Z"/>
        </w:rPr>
      </w:pPr>
      <w:del w:id="6839" w:author="Andrija Ilic" w:date="2015-09-06T19:32:00Z">
        <w:r w:rsidDel="006207E5">
          <w:tab/>
        </w:r>
        <w:r w:rsidDel="006207E5">
          <w:tab/>
        </w:r>
      </w:del>
    </w:p>
    <w:p w14:paraId="75638E1F" w14:textId="2AEED18F" w:rsidR="006565BA" w:rsidDel="006207E5" w:rsidRDefault="006565BA" w:rsidP="006565BA">
      <w:pPr>
        <w:pStyle w:val="CodeStyle"/>
        <w:rPr>
          <w:del w:id="6840" w:author="Andrija Ilic" w:date="2015-09-06T19:32:00Z"/>
        </w:rPr>
      </w:pPr>
      <w:del w:id="6841" w:author="Andrija Ilic" w:date="2015-09-06T19:32:00Z">
        <w:r w:rsidDel="006207E5">
          <w:tab/>
        </w:r>
        <w:r w:rsidDel="006207E5">
          <w:tab/>
          <w:delText xml:space="preserve"> session.saveOrUpdate(obj);</w:delText>
        </w:r>
      </w:del>
    </w:p>
    <w:p w14:paraId="0750237E" w14:textId="26EA19E4" w:rsidR="006565BA" w:rsidDel="006207E5" w:rsidRDefault="006565BA" w:rsidP="006565BA">
      <w:pPr>
        <w:pStyle w:val="CodeStyle"/>
        <w:rPr>
          <w:del w:id="6842" w:author="Andrija Ilic" w:date="2015-09-06T19:32:00Z"/>
        </w:rPr>
      </w:pPr>
      <w:del w:id="6843" w:author="Andrija Ilic" w:date="2015-09-06T19:32:00Z">
        <w:r w:rsidDel="006207E5">
          <w:tab/>
          <w:delText xml:space="preserve">      </w:delText>
        </w:r>
      </w:del>
    </w:p>
    <w:p w14:paraId="286E3F5D" w14:textId="7DF0097B" w:rsidR="006565BA" w:rsidDel="006207E5" w:rsidRDefault="006565BA" w:rsidP="006565BA">
      <w:pPr>
        <w:pStyle w:val="CodeStyle"/>
        <w:rPr>
          <w:del w:id="6844" w:author="Andrija Ilic" w:date="2015-09-06T19:32:00Z"/>
        </w:rPr>
      </w:pPr>
      <w:del w:id="6845" w:author="Andrija Ilic" w:date="2015-09-06T19:32:00Z">
        <w:r w:rsidDel="006207E5">
          <w:tab/>
          <w:delText xml:space="preserve">      session.refresh(obj);</w:delText>
        </w:r>
      </w:del>
    </w:p>
    <w:p w14:paraId="28819B2B" w14:textId="7CA8A2B9" w:rsidR="006565BA" w:rsidDel="006207E5" w:rsidRDefault="006565BA" w:rsidP="006565BA">
      <w:pPr>
        <w:pStyle w:val="CodeStyle"/>
        <w:rPr>
          <w:del w:id="6846" w:author="Andrija Ilic" w:date="2015-09-06T19:32:00Z"/>
        </w:rPr>
      </w:pPr>
      <w:del w:id="6847" w:author="Andrija Ilic" w:date="2015-09-06T19:32:00Z">
        <w:r w:rsidDel="006207E5">
          <w:tab/>
          <w:delText xml:space="preserve">      </w:delText>
        </w:r>
      </w:del>
    </w:p>
    <w:p w14:paraId="0F2A85EF" w14:textId="6C779AE6" w:rsidR="006565BA" w:rsidDel="006207E5" w:rsidRDefault="006565BA" w:rsidP="006565BA">
      <w:pPr>
        <w:pStyle w:val="CodeStyle"/>
        <w:rPr>
          <w:del w:id="6848" w:author="Andrija Ilic" w:date="2015-09-06T19:32:00Z"/>
        </w:rPr>
      </w:pPr>
      <w:del w:id="6849" w:author="Andrija Ilic" w:date="2015-09-06T19:32:00Z">
        <w:r w:rsidDel="006207E5">
          <w:tab/>
          <w:delText xml:space="preserve">      return obj;</w:delText>
        </w:r>
      </w:del>
    </w:p>
    <w:p w14:paraId="6D60D5F9" w14:textId="437E67F5" w:rsidR="006565BA" w:rsidDel="006207E5" w:rsidRDefault="006565BA" w:rsidP="006565BA">
      <w:pPr>
        <w:pStyle w:val="CodeStyle"/>
        <w:rPr>
          <w:del w:id="6850" w:author="Andrija Ilic" w:date="2015-09-06T19:32:00Z"/>
        </w:rPr>
      </w:pPr>
      <w:del w:id="6851" w:author="Andrija Ilic" w:date="2015-09-06T19:32:00Z">
        <w:r w:rsidDel="006207E5">
          <w:tab/>
          <w:delText>}</w:delText>
        </w:r>
      </w:del>
    </w:p>
    <w:p w14:paraId="36FD9B7B" w14:textId="63670C53" w:rsidR="006565BA" w:rsidDel="006207E5" w:rsidRDefault="006565BA" w:rsidP="006565BA">
      <w:pPr>
        <w:pStyle w:val="CodeStyle"/>
        <w:rPr>
          <w:del w:id="6852" w:author="Andrija Ilic" w:date="2015-09-06T19:32:00Z"/>
        </w:rPr>
      </w:pPr>
    </w:p>
    <w:p w14:paraId="3A42986C" w14:textId="4C49C16A" w:rsidR="006565BA" w:rsidDel="006207E5" w:rsidRDefault="006565BA" w:rsidP="006565BA">
      <w:pPr>
        <w:pStyle w:val="CodeStyle"/>
        <w:rPr>
          <w:del w:id="6853" w:author="Andrija Ilic" w:date="2015-09-06T19:32:00Z"/>
        </w:rPr>
      </w:pPr>
      <w:del w:id="6854" w:author="Andrija Ilic" w:date="2015-09-06T19:32:00Z">
        <w:r w:rsidDel="006207E5">
          <w:tab/>
          <w:delText>public List&lt;FizickoLice&gt; gettAllFizickoLiceByName(String searchPhrase) {</w:delText>
        </w:r>
      </w:del>
    </w:p>
    <w:p w14:paraId="27DE3FCD" w14:textId="448DD36E" w:rsidR="006565BA" w:rsidDel="006207E5" w:rsidRDefault="006565BA" w:rsidP="006565BA">
      <w:pPr>
        <w:pStyle w:val="CodeStyle"/>
        <w:rPr>
          <w:del w:id="6855" w:author="Andrija Ilic" w:date="2015-09-06T19:32:00Z"/>
        </w:rPr>
      </w:pPr>
      <w:del w:id="6856" w:author="Andrija Ilic" w:date="2015-09-06T19:32:00Z">
        <w:r w:rsidDel="006207E5">
          <w:tab/>
        </w:r>
        <w:r w:rsidDel="006207E5">
          <w:tab/>
          <w:delText>Criteria crit = session.createCriteria(FizickoLice.class).add(Restrictions.ilike("prezime", "%"+searchPhrase+"%"));</w:delText>
        </w:r>
      </w:del>
    </w:p>
    <w:p w14:paraId="144269C7" w14:textId="0FF4FE3A" w:rsidR="006565BA" w:rsidDel="006207E5" w:rsidRDefault="006565BA" w:rsidP="006565BA">
      <w:pPr>
        <w:pStyle w:val="CodeStyle"/>
        <w:rPr>
          <w:del w:id="6857" w:author="Andrija Ilic" w:date="2015-09-06T19:32:00Z"/>
        </w:rPr>
      </w:pPr>
      <w:del w:id="6858" w:author="Andrija Ilic" w:date="2015-09-06T19:32:00Z">
        <w:r w:rsidDel="006207E5">
          <w:tab/>
        </w:r>
        <w:r w:rsidDel="006207E5">
          <w:tab/>
          <w:delText xml:space="preserve"> </w:delText>
        </w:r>
      </w:del>
    </w:p>
    <w:p w14:paraId="52E0A3A6" w14:textId="44C9B3B0" w:rsidR="006565BA" w:rsidDel="006207E5" w:rsidRDefault="006565BA" w:rsidP="006565BA">
      <w:pPr>
        <w:pStyle w:val="CodeStyle"/>
        <w:rPr>
          <w:del w:id="6859" w:author="Andrija Ilic" w:date="2015-09-06T19:32:00Z"/>
        </w:rPr>
      </w:pPr>
      <w:del w:id="6860" w:author="Andrija Ilic" w:date="2015-09-06T19:32:00Z">
        <w:r w:rsidDel="006207E5">
          <w:tab/>
        </w:r>
        <w:r w:rsidDel="006207E5">
          <w:tab/>
          <w:delText>return crit.list();</w:delText>
        </w:r>
      </w:del>
    </w:p>
    <w:p w14:paraId="0EF30587" w14:textId="08FF3EC2" w:rsidR="006565BA" w:rsidDel="006207E5" w:rsidRDefault="006565BA" w:rsidP="006565BA">
      <w:pPr>
        <w:pStyle w:val="CodeStyle"/>
        <w:rPr>
          <w:del w:id="6861" w:author="Andrija Ilic" w:date="2015-09-06T19:32:00Z"/>
        </w:rPr>
      </w:pPr>
      <w:del w:id="6862" w:author="Andrija Ilic" w:date="2015-09-06T19:32:00Z">
        <w:r w:rsidDel="006207E5">
          <w:tab/>
          <w:delText>}</w:delText>
        </w:r>
      </w:del>
    </w:p>
    <w:p w14:paraId="1C27C6F0" w14:textId="43174775" w:rsidR="006565BA" w:rsidDel="006207E5" w:rsidRDefault="006565BA" w:rsidP="006565BA">
      <w:pPr>
        <w:pStyle w:val="CodeStyle"/>
        <w:rPr>
          <w:del w:id="6863" w:author="Andrija Ilic" w:date="2015-09-06T19:32:00Z"/>
        </w:rPr>
      </w:pPr>
      <w:del w:id="6864" w:author="Andrija Ilic" w:date="2015-09-06T19:32:00Z">
        <w:r w:rsidDel="006207E5">
          <w:tab/>
        </w:r>
      </w:del>
    </w:p>
    <w:p w14:paraId="3D07B62F" w14:textId="6F1D2912" w:rsidR="006565BA" w:rsidDel="006207E5" w:rsidRDefault="006565BA" w:rsidP="006565BA">
      <w:pPr>
        <w:pStyle w:val="CodeStyle"/>
        <w:rPr>
          <w:del w:id="6865" w:author="Andrija Ilic" w:date="2015-09-06T19:32:00Z"/>
        </w:rPr>
      </w:pPr>
      <w:del w:id="6866" w:author="Andrija Ilic" w:date="2015-09-06T19:32:00Z">
        <w:r w:rsidDel="006207E5">
          <w:tab/>
          <w:delText>public List&lt;Object&gt; getAllEntities(OpstiDomenskiObjekat odo){</w:delText>
        </w:r>
      </w:del>
    </w:p>
    <w:p w14:paraId="6BE51079" w14:textId="1D318B47" w:rsidR="006565BA" w:rsidDel="006207E5" w:rsidRDefault="006565BA" w:rsidP="006565BA">
      <w:pPr>
        <w:pStyle w:val="CodeStyle"/>
        <w:rPr>
          <w:del w:id="6867" w:author="Andrija Ilic" w:date="2015-09-06T19:32:00Z"/>
        </w:rPr>
      </w:pPr>
      <w:del w:id="6868" w:author="Andrija Ilic" w:date="2015-09-06T19:32:00Z">
        <w:r w:rsidDel="006207E5">
          <w:tab/>
        </w:r>
        <w:r w:rsidDel="006207E5">
          <w:tab/>
          <w:delText>Criteria crit = session.createCriteria(odo.getClass());</w:delText>
        </w:r>
      </w:del>
    </w:p>
    <w:p w14:paraId="4DB5E545" w14:textId="10B8E2A3" w:rsidR="006565BA" w:rsidDel="006207E5" w:rsidRDefault="006565BA" w:rsidP="006565BA">
      <w:pPr>
        <w:pStyle w:val="CodeStyle"/>
        <w:rPr>
          <w:del w:id="6869" w:author="Andrija Ilic" w:date="2015-09-06T19:32:00Z"/>
        </w:rPr>
      </w:pPr>
      <w:del w:id="6870" w:author="Andrija Ilic" w:date="2015-09-06T19:32:00Z">
        <w:r w:rsidDel="006207E5">
          <w:tab/>
        </w:r>
        <w:r w:rsidDel="006207E5">
          <w:tab/>
          <w:delText xml:space="preserve"> </w:delText>
        </w:r>
      </w:del>
    </w:p>
    <w:p w14:paraId="562976E2" w14:textId="1FDB3167" w:rsidR="006565BA" w:rsidDel="006207E5" w:rsidRDefault="006565BA" w:rsidP="006565BA">
      <w:pPr>
        <w:pStyle w:val="CodeStyle"/>
        <w:rPr>
          <w:del w:id="6871" w:author="Andrija Ilic" w:date="2015-09-06T19:32:00Z"/>
        </w:rPr>
      </w:pPr>
      <w:del w:id="6872" w:author="Andrija Ilic" w:date="2015-09-06T19:32:00Z">
        <w:r w:rsidDel="006207E5">
          <w:tab/>
        </w:r>
        <w:r w:rsidDel="006207E5">
          <w:tab/>
          <w:delText>return crit.list();</w:delText>
        </w:r>
      </w:del>
    </w:p>
    <w:p w14:paraId="0FC2AEBF" w14:textId="3702FA03" w:rsidR="006565BA" w:rsidDel="006207E5" w:rsidRDefault="006565BA" w:rsidP="006565BA">
      <w:pPr>
        <w:pStyle w:val="CodeStyle"/>
        <w:rPr>
          <w:del w:id="6873" w:author="Andrija Ilic" w:date="2015-09-06T19:32:00Z"/>
        </w:rPr>
      </w:pPr>
      <w:del w:id="6874" w:author="Andrija Ilic" w:date="2015-09-06T19:32:00Z">
        <w:r w:rsidDel="006207E5">
          <w:tab/>
          <w:delText>}</w:delText>
        </w:r>
      </w:del>
    </w:p>
    <w:p w14:paraId="3AB6856B" w14:textId="083E0468" w:rsidR="006565BA" w:rsidDel="006207E5" w:rsidRDefault="006565BA" w:rsidP="006565BA">
      <w:pPr>
        <w:pStyle w:val="CodeStyle"/>
        <w:rPr>
          <w:del w:id="6875" w:author="Andrija Ilic" w:date="2015-09-06T19:32:00Z"/>
        </w:rPr>
      </w:pPr>
      <w:del w:id="6876" w:author="Andrija Ilic" w:date="2015-09-06T19:32:00Z">
        <w:r w:rsidDel="006207E5">
          <w:tab/>
        </w:r>
      </w:del>
    </w:p>
    <w:p w14:paraId="07291DE9" w14:textId="4E3BCFEA" w:rsidR="006565BA" w:rsidDel="006207E5" w:rsidRDefault="006565BA" w:rsidP="006565BA">
      <w:pPr>
        <w:pStyle w:val="CodeStyle"/>
        <w:rPr>
          <w:del w:id="6877" w:author="Andrija Ilic" w:date="2015-09-06T19:32:00Z"/>
        </w:rPr>
      </w:pPr>
      <w:del w:id="6878" w:author="Andrija Ilic" w:date="2015-09-06T19:32:00Z">
        <w:r w:rsidDel="006207E5">
          <w:tab/>
        </w:r>
      </w:del>
    </w:p>
    <w:p w14:paraId="4F6D246C" w14:textId="67A41E72" w:rsidR="006565BA" w:rsidDel="006207E5" w:rsidRDefault="006565BA" w:rsidP="006565BA">
      <w:pPr>
        <w:pStyle w:val="CodeStyle"/>
        <w:rPr>
          <w:del w:id="6879" w:author="Andrija Ilic" w:date="2015-09-06T19:32:00Z"/>
        </w:rPr>
      </w:pPr>
      <w:del w:id="6880" w:author="Andrija Ilic" w:date="2015-09-06T19:32:00Z">
        <w:r w:rsidDel="006207E5">
          <w:tab/>
        </w:r>
      </w:del>
    </w:p>
    <w:p w14:paraId="291B2697" w14:textId="1E30DE79" w:rsidR="006565BA" w:rsidDel="006207E5" w:rsidRDefault="006565BA" w:rsidP="006565BA">
      <w:pPr>
        <w:pStyle w:val="CodeStyle"/>
        <w:rPr>
          <w:del w:id="6881" w:author="Andrija Ilic" w:date="2015-09-06T19:32:00Z"/>
        </w:rPr>
      </w:pPr>
      <w:del w:id="6882" w:author="Andrija Ilic" w:date="2015-09-06T19:32:00Z">
        <w:r w:rsidDel="006207E5">
          <w:tab/>
          <w:delText>public List&lt;String&gt; getAllMestaFilickoLice(){</w:delText>
        </w:r>
      </w:del>
    </w:p>
    <w:p w14:paraId="11A44327" w14:textId="73F0DA75" w:rsidR="006565BA" w:rsidDel="006207E5" w:rsidRDefault="006565BA" w:rsidP="006565BA">
      <w:pPr>
        <w:pStyle w:val="CodeStyle"/>
        <w:rPr>
          <w:del w:id="6883" w:author="Andrija Ilic" w:date="2015-09-06T19:32:00Z"/>
        </w:rPr>
      </w:pPr>
      <w:del w:id="6884" w:author="Andrija Ilic" w:date="2015-09-06T19:32:00Z">
        <w:r w:rsidDel="006207E5">
          <w:tab/>
        </w:r>
        <w:r w:rsidDel="006207E5">
          <w:tab/>
          <w:delText>Criteria crit = session.createCriteria(FizickoLice.class).setProjection(Projections.distinct(Projections.property("mesto")));</w:delText>
        </w:r>
      </w:del>
    </w:p>
    <w:p w14:paraId="65B0EFE7" w14:textId="79F9B6CF" w:rsidR="006565BA" w:rsidDel="006207E5" w:rsidRDefault="006565BA" w:rsidP="006565BA">
      <w:pPr>
        <w:pStyle w:val="CodeStyle"/>
        <w:rPr>
          <w:del w:id="6885" w:author="Andrija Ilic" w:date="2015-09-06T19:32:00Z"/>
        </w:rPr>
      </w:pPr>
      <w:del w:id="6886" w:author="Andrija Ilic" w:date="2015-09-06T19:32:00Z">
        <w:r w:rsidDel="006207E5">
          <w:delText xml:space="preserve">         return crit.list();</w:delText>
        </w:r>
      </w:del>
    </w:p>
    <w:p w14:paraId="4FF06EB9" w14:textId="7BE70A39" w:rsidR="006565BA" w:rsidDel="006207E5" w:rsidRDefault="006565BA" w:rsidP="006565BA">
      <w:pPr>
        <w:pStyle w:val="CodeStyle"/>
        <w:rPr>
          <w:del w:id="6887" w:author="Andrija Ilic" w:date="2015-09-06T19:32:00Z"/>
        </w:rPr>
      </w:pPr>
      <w:del w:id="6888" w:author="Andrija Ilic" w:date="2015-09-06T19:32:00Z">
        <w:r w:rsidDel="006207E5">
          <w:delText xml:space="preserve">         </w:delText>
        </w:r>
      </w:del>
    </w:p>
    <w:p w14:paraId="55D48812" w14:textId="6980239E" w:rsidR="006565BA" w:rsidDel="006207E5" w:rsidRDefault="006565BA" w:rsidP="006565BA">
      <w:pPr>
        <w:pStyle w:val="CodeStyle"/>
        <w:rPr>
          <w:del w:id="6889" w:author="Andrija Ilic" w:date="2015-09-06T19:32:00Z"/>
        </w:rPr>
      </w:pPr>
      <w:del w:id="6890" w:author="Andrija Ilic" w:date="2015-09-06T19:32:00Z">
        <w:r w:rsidDel="006207E5">
          <w:tab/>
          <w:delText>}</w:delText>
        </w:r>
      </w:del>
    </w:p>
    <w:p w14:paraId="557504B6" w14:textId="73E3486D" w:rsidR="006565BA" w:rsidDel="006207E5" w:rsidRDefault="006565BA" w:rsidP="006565BA">
      <w:pPr>
        <w:pStyle w:val="CodeStyle"/>
        <w:rPr>
          <w:del w:id="6891" w:author="Andrija Ilic" w:date="2015-09-06T19:32:00Z"/>
        </w:rPr>
      </w:pPr>
    </w:p>
    <w:p w14:paraId="0542A2B9" w14:textId="715E6A3E" w:rsidR="006565BA" w:rsidDel="006207E5" w:rsidRDefault="006565BA" w:rsidP="006565BA">
      <w:pPr>
        <w:pStyle w:val="CodeStyle"/>
        <w:rPr>
          <w:del w:id="6892" w:author="Andrija Ilic" w:date="2015-09-06T19:32:00Z"/>
        </w:rPr>
      </w:pPr>
      <w:del w:id="6893" w:author="Andrija Ilic" w:date="2015-09-06T19:32:00Z">
        <w:r w:rsidDel="006207E5">
          <w:tab/>
          <w:delText>public ProizvodUsluga getProizvodUslugaById(Integer idProizvodUsluga) {</w:delText>
        </w:r>
      </w:del>
    </w:p>
    <w:p w14:paraId="68693632" w14:textId="4E1EB50C" w:rsidR="006565BA" w:rsidDel="006207E5" w:rsidRDefault="006565BA" w:rsidP="006565BA">
      <w:pPr>
        <w:pStyle w:val="CodeStyle"/>
        <w:rPr>
          <w:del w:id="6894" w:author="Andrija Ilic" w:date="2015-09-06T19:32:00Z"/>
        </w:rPr>
      </w:pPr>
      <w:del w:id="6895" w:author="Andrija Ilic" w:date="2015-09-06T19:32:00Z">
        <w:r w:rsidDel="006207E5">
          <w:tab/>
        </w:r>
        <w:r w:rsidDel="006207E5">
          <w:tab/>
          <w:delText>Criteria crit = session.createCriteria(ProizvodUsluga.class).add(Restrictions.eq("idProizvodUsluga", idProizvodUsluga));</w:delText>
        </w:r>
      </w:del>
    </w:p>
    <w:p w14:paraId="275115B3" w14:textId="2B06C756" w:rsidR="006565BA" w:rsidDel="006207E5" w:rsidRDefault="006565BA" w:rsidP="006565BA">
      <w:pPr>
        <w:pStyle w:val="CodeStyle"/>
        <w:rPr>
          <w:del w:id="6896" w:author="Andrija Ilic" w:date="2015-09-06T19:32:00Z"/>
        </w:rPr>
      </w:pPr>
      <w:del w:id="6897" w:author="Andrija Ilic" w:date="2015-09-06T19:32:00Z">
        <w:r w:rsidDel="006207E5">
          <w:tab/>
        </w:r>
        <w:r w:rsidDel="006207E5">
          <w:tab/>
          <w:delText>if(crit.list().isEmpty()){</w:delText>
        </w:r>
      </w:del>
    </w:p>
    <w:p w14:paraId="6CBA3F54" w14:textId="3E19F50D" w:rsidR="006565BA" w:rsidDel="006207E5" w:rsidRDefault="006565BA" w:rsidP="006565BA">
      <w:pPr>
        <w:pStyle w:val="CodeStyle"/>
        <w:rPr>
          <w:del w:id="6898" w:author="Andrija Ilic" w:date="2015-09-06T19:32:00Z"/>
        </w:rPr>
      </w:pPr>
      <w:del w:id="6899" w:author="Andrija Ilic" w:date="2015-09-06T19:32:00Z">
        <w:r w:rsidDel="006207E5">
          <w:tab/>
        </w:r>
        <w:r w:rsidDel="006207E5">
          <w:tab/>
        </w:r>
        <w:r w:rsidDel="006207E5">
          <w:tab/>
          <w:delText xml:space="preserve"> </w:delText>
        </w:r>
      </w:del>
    </w:p>
    <w:p w14:paraId="401C6869" w14:textId="04DAC027" w:rsidR="006565BA" w:rsidDel="006207E5" w:rsidRDefault="006565BA" w:rsidP="006565BA">
      <w:pPr>
        <w:pStyle w:val="CodeStyle"/>
        <w:rPr>
          <w:del w:id="6900" w:author="Andrija Ilic" w:date="2015-09-06T19:32:00Z"/>
        </w:rPr>
      </w:pPr>
      <w:del w:id="6901" w:author="Andrija Ilic" w:date="2015-09-06T19:32:00Z">
        <w:r w:rsidDel="006207E5">
          <w:tab/>
        </w:r>
        <w:r w:rsidDel="006207E5">
          <w:tab/>
        </w:r>
        <w:r w:rsidDel="006207E5">
          <w:tab/>
          <w:delText>return null;</w:delText>
        </w:r>
      </w:del>
    </w:p>
    <w:p w14:paraId="1CDE5764" w14:textId="570A5622" w:rsidR="006565BA" w:rsidDel="006207E5" w:rsidRDefault="006565BA" w:rsidP="006565BA">
      <w:pPr>
        <w:pStyle w:val="CodeStyle"/>
        <w:rPr>
          <w:del w:id="6902" w:author="Andrija Ilic" w:date="2015-09-06T19:32:00Z"/>
        </w:rPr>
      </w:pPr>
      <w:del w:id="6903" w:author="Andrija Ilic" w:date="2015-09-06T19:32:00Z">
        <w:r w:rsidDel="006207E5">
          <w:tab/>
        </w:r>
        <w:r w:rsidDel="006207E5">
          <w:tab/>
          <w:delText>}else{</w:delText>
        </w:r>
      </w:del>
    </w:p>
    <w:p w14:paraId="18CB699A" w14:textId="42973882" w:rsidR="006565BA" w:rsidDel="006207E5" w:rsidRDefault="006565BA" w:rsidP="006565BA">
      <w:pPr>
        <w:pStyle w:val="CodeStyle"/>
        <w:rPr>
          <w:del w:id="6904" w:author="Andrija Ilic" w:date="2015-09-06T19:32:00Z"/>
        </w:rPr>
      </w:pPr>
      <w:del w:id="6905" w:author="Andrija Ilic" w:date="2015-09-06T19:32:00Z">
        <w:r w:rsidDel="006207E5">
          <w:tab/>
        </w:r>
        <w:r w:rsidDel="006207E5">
          <w:tab/>
        </w:r>
        <w:r w:rsidDel="006207E5">
          <w:tab/>
          <w:delText xml:space="preserve"> </w:delText>
        </w:r>
      </w:del>
    </w:p>
    <w:p w14:paraId="4E9EFD5B" w14:textId="3E5FAB1E" w:rsidR="006565BA" w:rsidDel="006207E5" w:rsidRDefault="006565BA" w:rsidP="006565BA">
      <w:pPr>
        <w:pStyle w:val="CodeStyle"/>
        <w:rPr>
          <w:del w:id="6906" w:author="Andrija Ilic" w:date="2015-09-06T19:32:00Z"/>
        </w:rPr>
      </w:pPr>
      <w:del w:id="6907" w:author="Andrija Ilic" w:date="2015-09-06T19:32:00Z">
        <w:r w:rsidDel="006207E5">
          <w:tab/>
        </w:r>
        <w:r w:rsidDel="006207E5">
          <w:tab/>
        </w:r>
        <w:r w:rsidDel="006207E5">
          <w:tab/>
          <w:delText>return (ProizvodUsluga) crit.list().get(0);</w:delText>
        </w:r>
      </w:del>
    </w:p>
    <w:p w14:paraId="446A5FAE" w14:textId="77347A35" w:rsidR="006565BA" w:rsidDel="006207E5" w:rsidRDefault="006565BA" w:rsidP="006565BA">
      <w:pPr>
        <w:pStyle w:val="CodeStyle"/>
        <w:rPr>
          <w:del w:id="6908" w:author="Andrija Ilic" w:date="2015-09-06T19:32:00Z"/>
        </w:rPr>
      </w:pPr>
      <w:del w:id="6909" w:author="Andrija Ilic" w:date="2015-09-06T19:32:00Z">
        <w:r w:rsidDel="006207E5">
          <w:tab/>
        </w:r>
        <w:r w:rsidDel="006207E5">
          <w:tab/>
          <w:delText>}</w:delText>
        </w:r>
      </w:del>
    </w:p>
    <w:p w14:paraId="3FE564F6" w14:textId="33413B11" w:rsidR="006565BA" w:rsidDel="006207E5" w:rsidRDefault="006565BA" w:rsidP="006565BA">
      <w:pPr>
        <w:pStyle w:val="CodeStyle"/>
        <w:rPr>
          <w:del w:id="6910" w:author="Andrija Ilic" w:date="2015-09-06T19:32:00Z"/>
        </w:rPr>
      </w:pPr>
      <w:del w:id="6911" w:author="Andrija Ilic" w:date="2015-09-06T19:32:00Z">
        <w:r w:rsidDel="006207E5">
          <w:tab/>
          <w:delText>}</w:delText>
        </w:r>
      </w:del>
    </w:p>
    <w:p w14:paraId="5E5F0788" w14:textId="6883BFBC" w:rsidR="006565BA" w:rsidDel="006207E5" w:rsidRDefault="006565BA" w:rsidP="006565BA">
      <w:pPr>
        <w:pStyle w:val="CodeStyle"/>
        <w:rPr>
          <w:del w:id="6912" w:author="Andrija Ilic" w:date="2015-09-06T19:32:00Z"/>
        </w:rPr>
      </w:pPr>
      <w:del w:id="6913" w:author="Andrija Ilic" w:date="2015-09-06T19:32:00Z">
        <w:r w:rsidDel="006207E5">
          <w:tab/>
        </w:r>
      </w:del>
    </w:p>
    <w:p w14:paraId="7EB0E842" w14:textId="215F70DB" w:rsidR="006565BA" w:rsidDel="006207E5" w:rsidRDefault="006565BA" w:rsidP="006565BA">
      <w:pPr>
        <w:pStyle w:val="CodeStyle"/>
        <w:rPr>
          <w:del w:id="6914" w:author="Andrija Ilic" w:date="2015-09-06T19:32:00Z"/>
        </w:rPr>
      </w:pPr>
      <w:del w:id="6915" w:author="Andrija Ilic" w:date="2015-09-06T19:32:00Z">
        <w:r w:rsidDel="006207E5">
          <w:tab/>
          <w:delText>public OpstiDomenskiObjekat getEntityById(OpstiDomenskiObjekat odo, String polje, Integer id){</w:delText>
        </w:r>
      </w:del>
    </w:p>
    <w:p w14:paraId="63CB35D8" w14:textId="78CE8B17" w:rsidR="006565BA" w:rsidDel="006207E5" w:rsidRDefault="006565BA" w:rsidP="006565BA">
      <w:pPr>
        <w:pStyle w:val="CodeStyle"/>
        <w:rPr>
          <w:del w:id="6916" w:author="Andrija Ilic" w:date="2015-09-06T19:32:00Z"/>
        </w:rPr>
      </w:pPr>
      <w:del w:id="6917" w:author="Andrija Ilic" w:date="2015-09-06T19:32:00Z">
        <w:r w:rsidDel="006207E5">
          <w:tab/>
        </w:r>
        <w:r w:rsidDel="006207E5">
          <w:tab/>
          <w:delText>Criteria crit = session.createCriteria(odo.getClass()).add(Restrictions.eq(polje, id));</w:delText>
        </w:r>
      </w:del>
    </w:p>
    <w:p w14:paraId="05DD81B4" w14:textId="26BAE62C" w:rsidR="006565BA" w:rsidDel="006207E5" w:rsidRDefault="006565BA" w:rsidP="006565BA">
      <w:pPr>
        <w:pStyle w:val="CodeStyle"/>
        <w:rPr>
          <w:del w:id="6918" w:author="Andrija Ilic" w:date="2015-09-06T19:32:00Z"/>
        </w:rPr>
      </w:pPr>
      <w:del w:id="6919" w:author="Andrija Ilic" w:date="2015-09-06T19:32:00Z">
        <w:r w:rsidDel="006207E5">
          <w:tab/>
        </w:r>
        <w:r w:rsidDel="006207E5">
          <w:tab/>
          <w:delText>if(crit.list().isEmpty()){</w:delText>
        </w:r>
      </w:del>
    </w:p>
    <w:p w14:paraId="1DC58EE4" w14:textId="6B1CE05A" w:rsidR="006565BA" w:rsidDel="006207E5" w:rsidRDefault="006565BA" w:rsidP="006565BA">
      <w:pPr>
        <w:pStyle w:val="CodeStyle"/>
        <w:rPr>
          <w:del w:id="6920" w:author="Andrija Ilic" w:date="2015-09-06T19:32:00Z"/>
        </w:rPr>
      </w:pPr>
      <w:del w:id="6921" w:author="Andrija Ilic" w:date="2015-09-06T19:32:00Z">
        <w:r w:rsidDel="006207E5">
          <w:tab/>
        </w:r>
        <w:r w:rsidDel="006207E5">
          <w:tab/>
        </w:r>
        <w:r w:rsidDel="006207E5">
          <w:tab/>
          <w:delText xml:space="preserve"> </w:delText>
        </w:r>
      </w:del>
    </w:p>
    <w:p w14:paraId="3F0772A8" w14:textId="4DD7C9A4" w:rsidR="006565BA" w:rsidDel="006207E5" w:rsidRDefault="006565BA" w:rsidP="006565BA">
      <w:pPr>
        <w:pStyle w:val="CodeStyle"/>
        <w:rPr>
          <w:del w:id="6922" w:author="Andrija Ilic" w:date="2015-09-06T19:32:00Z"/>
        </w:rPr>
      </w:pPr>
      <w:del w:id="6923" w:author="Andrija Ilic" w:date="2015-09-06T19:32:00Z">
        <w:r w:rsidDel="006207E5">
          <w:tab/>
        </w:r>
        <w:r w:rsidDel="006207E5">
          <w:tab/>
        </w:r>
        <w:r w:rsidDel="006207E5">
          <w:tab/>
          <w:delText>return null;</w:delText>
        </w:r>
      </w:del>
    </w:p>
    <w:p w14:paraId="1BC668DB" w14:textId="6A5F769C" w:rsidR="006565BA" w:rsidDel="006207E5" w:rsidRDefault="006565BA" w:rsidP="006565BA">
      <w:pPr>
        <w:pStyle w:val="CodeStyle"/>
        <w:rPr>
          <w:del w:id="6924" w:author="Andrija Ilic" w:date="2015-09-06T19:32:00Z"/>
        </w:rPr>
      </w:pPr>
      <w:del w:id="6925" w:author="Andrija Ilic" w:date="2015-09-06T19:32:00Z">
        <w:r w:rsidDel="006207E5">
          <w:tab/>
        </w:r>
        <w:r w:rsidDel="006207E5">
          <w:tab/>
          <w:delText>}else{</w:delText>
        </w:r>
      </w:del>
    </w:p>
    <w:p w14:paraId="25B15A86" w14:textId="6B563D4C" w:rsidR="006565BA" w:rsidDel="006207E5" w:rsidRDefault="006565BA" w:rsidP="006565BA">
      <w:pPr>
        <w:pStyle w:val="CodeStyle"/>
        <w:rPr>
          <w:del w:id="6926" w:author="Andrija Ilic" w:date="2015-09-06T19:32:00Z"/>
        </w:rPr>
      </w:pPr>
      <w:del w:id="6927" w:author="Andrija Ilic" w:date="2015-09-06T19:32:00Z">
        <w:r w:rsidDel="006207E5">
          <w:tab/>
        </w:r>
        <w:r w:rsidDel="006207E5">
          <w:tab/>
        </w:r>
        <w:r w:rsidDel="006207E5">
          <w:tab/>
          <w:delText xml:space="preserve"> </w:delText>
        </w:r>
      </w:del>
    </w:p>
    <w:p w14:paraId="1FEA8CAA" w14:textId="667A8BC3" w:rsidR="006565BA" w:rsidDel="006207E5" w:rsidRDefault="006565BA" w:rsidP="006565BA">
      <w:pPr>
        <w:pStyle w:val="CodeStyle"/>
        <w:rPr>
          <w:del w:id="6928" w:author="Andrija Ilic" w:date="2015-09-06T19:32:00Z"/>
        </w:rPr>
      </w:pPr>
      <w:del w:id="6929" w:author="Andrija Ilic" w:date="2015-09-06T19:32:00Z">
        <w:r w:rsidDel="006207E5">
          <w:tab/>
        </w:r>
        <w:r w:rsidDel="006207E5">
          <w:tab/>
        </w:r>
        <w:r w:rsidDel="006207E5">
          <w:tab/>
          <w:delText>return (ProizvodUsluga) crit.list().get(0);</w:delText>
        </w:r>
      </w:del>
    </w:p>
    <w:p w14:paraId="04232243" w14:textId="06509B20" w:rsidR="006565BA" w:rsidDel="006207E5" w:rsidRDefault="006565BA" w:rsidP="006565BA">
      <w:pPr>
        <w:pStyle w:val="CodeStyle"/>
        <w:rPr>
          <w:del w:id="6930" w:author="Andrija Ilic" w:date="2015-09-06T19:32:00Z"/>
        </w:rPr>
      </w:pPr>
      <w:del w:id="6931" w:author="Andrija Ilic" w:date="2015-09-06T19:32:00Z">
        <w:r w:rsidDel="006207E5">
          <w:tab/>
        </w:r>
        <w:r w:rsidDel="006207E5">
          <w:tab/>
          <w:delText>}</w:delText>
        </w:r>
      </w:del>
    </w:p>
    <w:p w14:paraId="52E62946" w14:textId="5D5BC196" w:rsidR="006565BA" w:rsidDel="006207E5" w:rsidRDefault="006565BA" w:rsidP="006565BA">
      <w:pPr>
        <w:pStyle w:val="CodeStyle"/>
        <w:rPr>
          <w:del w:id="6932" w:author="Andrija Ilic" w:date="2015-09-06T19:32:00Z"/>
        </w:rPr>
      </w:pPr>
      <w:del w:id="6933" w:author="Andrija Ilic" w:date="2015-09-06T19:32:00Z">
        <w:r w:rsidDel="006207E5">
          <w:tab/>
          <w:delText>}</w:delText>
        </w:r>
      </w:del>
    </w:p>
    <w:p w14:paraId="62CA4077" w14:textId="241E82B7" w:rsidR="006565BA" w:rsidDel="006207E5" w:rsidRDefault="006565BA" w:rsidP="006565BA">
      <w:pPr>
        <w:pStyle w:val="CodeStyle"/>
        <w:rPr>
          <w:del w:id="6934" w:author="Andrija Ilic" w:date="2015-09-06T19:32:00Z"/>
        </w:rPr>
      </w:pPr>
      <w:del w:id="6935" w:author="Andrija Ilic" w:date="2015-09-06T19:32:00Z">
        <w:r w:rsidDel="006207E5">
          <w:tab/>
          <w:delText>public List&lt;TipProizvoda&gt; getAllTipProizvoda(){</w:delText>
        </w:r>
      </w:del>
    </w:p>
    <w:p w14:paraId="0417ED80" w14:textId="52A2403F" w:rsidR="006565BA" w:rsidDel="006207E5" w:rsidRDefault="006565BA" w:rsidP="006565BA">
      <w:pPr>
        <w:pStyle w:val="CodeStyle"/>
        <w:rPr>
          <w:del w:id="6936" w:author="Andrija Ilic" w:date="2015-09-06T19:32:00Z"/>
        </w:rPr>
      </w:pPr>
      <w:del w:id="6937" w:author="Andrija Ilic" w:date="2015-09-06T19:32:00Z">
        <w:r w:rsidDel="006207E5">
          <w:tab/>
        </w:r>
        <w:r w:rsidDel="006207E5">
          <w:tab/>
          <w:delText>Criteria crit = session.createCriteria(TipProizvoda.class);</w:delText>
        </w:r>
      </w:del>
    </w:p>
    <w:p w14:paraId="24FEF9EE" w14:textId="3587894E" w:rsidR="006565BA" w:rsidDel="006207E5" w:rsidRDefault="006565BA" w:rsidP="006565BA">
      <w:pPr>
        <w:pStyle w:val="CodeStyle"/>
        <w:rPr>
          <w:del w:id="6938" w:author="Andrija Ilic" w:date="2015-09-06T19:32:00Z"/>
        </w:rPr>
      </w:pPr>
      <w:del w:id="6939" w:author="Andrija Ilic" w:date="2015-09-06T19:32:00Z">
        <w:r w:rsidDel="006207E5">
          <w:tab/>
        </w:r>
        <w:r w:rsidDel="006207E5">
          <w:tab/>
          <w:delText>return  crit.list();</w:delText>
        </w:r>
      </w:del>
    </w:p>
    <w:p w14:paraId="64C6DC4D" w14:textId="2BAB35B3" w:rsidR="006565BA" w:rsidDel="006207E5" w:rsidRDefault="006565BA" w:rsidP="006565BA">
      <w:pPr>
        <w:pStyle w:val="CodeStyle"/>
        <w:rPr>
          <w:del w:id="6940" w:author="Andrija Ilic" w:date="2015-09-06T19:32:00Z"/>
        </w:rPr>
      </w:pPr>
      <w:del w:id="6941" w:author="Andrija Ilic" w:date="2015-09-06T19:32:00Z">
        <w:r w:rsidDel="006207E5">
          <w:tab/>
          <w:delText>}</w:delText>
        </w:r>
      </w:del>
    </w:p>
    <w:p w14:paraId="3BFE62B2" w14:textId="6237EEFD" w:rsidR="006565BA" w:rsidDel="006207E5" w:rsidRDefault="006565BA" w:rsidP="006565BA">
      <w:pPr>
        <w:pStyle w:val="CodeStyle"/>
        <w:rPr>
          <w:del w:id="6942" w:author="Andrija Ilic" w:date="2015-09-06T19:32:00Z"/>
        </w:rPr>
      </w:pPr>
    </w:p>
    <w:p w14:paraId="291D0FA5" w14:textId="16D84D62" w:rsidR="006565BA" w:rsidDel="006207E5" w:rsidRDefault="006565BA" w:rsidP="006565BA">
      <w:pPr>
        <w:pStyle w:val="CodeStyle"/>
        <w:rPr>
          <w:del w:id="6943" w:author="Andrija Ilic" w:date="2015-09-06T19:32:00Z"/>
        </w:rPr>
      </w:pPr>
      <w:del w:id="6944" w:author="Andrija Ilic" w:date="2015-09-06T19:32:00Z">
        <w:r w:rsidDel="006207E5">
          <w:tab/>
          <w:delText>public void smaniKolicinuProizvoda(Proizvod proi) {</w:delText>
        </w:r>
      </w:del>
    </w:p>
    <w:p w14:paraId="5AEE03A2" w14:textId="031D6A8B" w:rsidR="006565BA" w:rsidDel="006207E5" w:rsidRDefault="006565BA" w:rsidP="006565BA">
      <w:pPr>
        <w:pStyle w:val="CodeStyle"/>
        <w:rPr>
          <w:del w:id="6945" w:author="Andrija Ilic" w:date="2015-09-06T19:32:00Z"/>
        </w:rPr>
      </w:pPr>
      <w:del w:id="6946" w:author="Andrija Ilic" w:date="2015-09-06T19:32:00Z">
        <w:r w:rsidDel="006207E5">
          <w:tab/>
        </w:r>
        <w:r w:rsidDel="006207E5">
          <w:tab/>
          <w:delText>proi.setKolicina(proi.getKolicina() - 1);</w:delText>
        </w:r>
      </w:del>
    </w:p>
    <w:p w14:paraId="780E3DC2" w14:textId="1A8D03FB" w:rsidR="006565BA" w:rsidDel="006207E5" w:rsidRDefault="006565BA" w:rsidP="006565BA">
      <w:pPr>
        <w:pStyle w:val="CodeStyle"/>
        <w:rPr>
          <w:del w:id="6947" w:author="Andrija Ilic" w:date="2015-09-06T19:32:00Z"/>
        </w:rPr>
      </w:pPr>
      <w:del w:id="6948" w:author="Andrija Ilic" w:date="2015-09-06T19:32:00Z">
        <w:r w:rsidDel="006207E5">
          <w:tab/>
        </w:r>
        <w:r w:rsidDel="006207E5">
          <w:tab/>
          <w:delText>this.session.update(proi);</w:delText>
        </w:r>
      </w:del>
    </w:p>
    <w:p w14:paraId="5564287F" w14:textId="2EDE717B" w:rsidR="006565BA" w:rsidDel="006207E5" w:rsidRDefault="006565BA" w:rsidP="006565BA">
      <w:pPr>
        <w:pStyle w:val="CodeStyle"/>
        <w:rPr>
          <w:del w:id="6949" w:author="Andrija Ilic" w:date="2015-09-06T19:32:00Z"/>
        </w:rPr>
      </w:pPr>
      <w:del w:id="6950" w:author="Andrija Ilic" w:date="2015-09-06T19:32:00Z">
        <w:r w:rsidDel="006207E5">
          <w:tab/>
          <w:delText>}</w:delText>
        </w:r>
      </w:del>
    </w:p>
    <w:p w14:paraId="7E727510" w14:textId="26B43621" w:rsidR="006565BA" w:rsidDel="006207E5" w:rsidRDefault="006565BA" w:rsidP="006565BA">
      <w:pPr>
        <w:pStyle w:val="CodeStyle"/>
        <w:rPr>
          <w:del w:id="6951" w:author="Andrija Ilic" w:date="2015-09-06T19:32:00Z"/>
        </w:rPr>
      </w:pPr>
    </w:p>
    <w:p w14:paraId="0801DA5B" w14:textId="4C4A50E5" w:rsidR="006565BA" w:rsidDel="006207E5" w:rsidRDefault="006565BA" w:rsidP="006565BA">
      <w:pPr>
        <w:pStyle w:val="CodeStyle"/>
        <w:rPr>
          <w:del w:id="6952" w:author="Andrija Ilic" w:date="2015-09-06T19:32:00Z"/>
        </w:rPr>
      </w:pPr>
      <w:del w:id="6953" w:author="Andrija Ilic" w:date="2015-09-06T19:32:00Z">
        <w:r w:rsidDel="006207E5">
          <w:tab/>
          <w:delText>public List&lt;FizickoLice&gt; gettAllFizickoLiceByNameAndMesto(String searchPhrase, String mesto) {</w:delText>
        </w:r>
      </w:del>
    </w:p>
    <w:p w14:paraId="4A228C21" w14:textId="5A0E5242" w:rsidR="006565BA" w:rsidDel="006207E5" w:rsidRDefault="006565BA" w:rsidP="006565BA">
      <w:pPr>
        <w:pStyle w:val="CodeStyle"/>
        <w:rPr>
          <w:del w:id="6954" w:author="Andrija Ilic" w:date="2015-09-06T19:32:00Z"/>
        </w:rPr>
      </w:pPr>
      <w:del w:id="6955" w:author="Andrija Ilic" w:date="2015-09-06T19:32:00Z">
        <w:r w:rsidDel="006207E5">
          <w:tab/>
        </w:r>
        <w:r w:rsidDel="006207E5">
          <w:tab/>
          <w:delText>if(mesto.equals("sva") || mesto == null || mesto.equals("")){</w:delText>
        </w:r>
      </w:del>
    </w:p>
    <w:p w14:paraId="2A66BB3C" w14:textId="72768B7C" w:rsidR="006565BA" w:rsidDel="006207E5" w:rsidRDefault="006565BA" w:rsidP="006565BA">
      <w:pPr>
        <w:pStyle w:val="CodeStyle"/>
        <w:rPr>
          <w:del w:id="6956" w:author="Andrija Ilic" w:date="2015-09-06T19:32:00Z"/>
        </w:rPr>
      </w:pPr>
      <w:del w:id="6957" w:author="Andrija Ilic" w:date="2015-09-06T19:32:00Z">
        <w:r w:rsidDel="006207E5">
          <w:tab/>
        </w:r>
        <w:r w:rsidDel="006207E5">
          <w:tab/>
        </w:r>
        <w:r w:rsidDel="006207E5">
          <w:tab/>
          <w:delText>return gettAllFizickoLiceByName(searchPhrase);</w:delText>
        </w:r>
      </w:del>
    </w:p>
    <w:p w14:paraId="4229C031" w14:textId="48D20843" w:rsidR="006565BA" w:rsidDel="006207E5" w:rsidRDefault="006565BA" w:rsidP="006565BA">
      <w:pPr>
        <w:pStyle w:val="CodeStyle"/>
        <w:rPr>
          <w:del w:id="6958" w:author="Andrija Ilic" w:date="2015-09-06T19:32:00Z"/>
        </w:rPr>
      </w:pPr>
      <w:del w:id="6959" w:author="Andrija Ilic" w:date="2015-09-06T19:32:00Z">
        <w:r w:rsidDel="006207E5">
          <w:tab/>
        </w:r>
        <w:r w:rsidDel="006207E5">
          <w:tab/>
          <w:delText>}else{</w:delText>
        </w:r>
      </w:del>
    </w:p>
    <w:p w14:paraId="56BEF802" w14:textId="3C93C1B0" w:rsidR="006565BA" w:rsidDel="006207E5" w:rsidRDefault="006565BA" w:rsidP="006565BA">
      <w:pPr>
        <w:pStyle w:val="CodeStyle"/>
        <w:rPr>
          <w:del w:id="6960" w:author="Andrija Ilic" w:date="2015-09-06T19:32:00Z"/>
        </w:rPr>
      </w:pPr>
      <w:del w:id="6961" w:author="Andrija Ilic" w:date="2015-09-06T19:32:00Z">
        <w:r w:rsidDel="006207E5">
          <w:tab/>
        </w:r>
        <w:r w:rsidDel="006207E5">
          <w:tab/>
        </w:r>
        <w:r w:rsidDel="006207E5">
          <w:tab/>
          <w:delText>Criteria crit = session.createCriteria(FizickoLice.class).add(Restrictions.ilike("prezime", "%"+searchPhrase+"%"))</w:delText>
        </w:r>
      </w:del>
    </w:p>
    <w:p w14:paraId="773D4741" w14:textId="716DEA4C" w:rsidR="006565BA" w:rsidDel="006207E5" w:rsidRDefault="006565BA" w:rsidP="006565BA">
      <w:pPr>
        <w:pStyle w:val="CodeStyle"/>
        <w:rPr>
          <w:del w:id="6962" w:author="Andrija Ilic" w:date="2015-09-06T19:32:00Z"/>
        </w:rPr>
      </w:pPr>
      <w:del w:id="6963" w:author="Andrija Ilic" w:date="2015-09-06T19:32:00Z">
        <w:r w:rsidDel="006207E5">
          <w:tab/>
        </w:r>
        <w:r w:rsidDel="006207E5">
          <w:tab/>
        </w:r>
        <w:r w:rsidDel="006207E5">
          <w:tab/>
        </w:r>
        <w:r w:rsidDel="006207E5">
          <w:tab/>
        </w:r>
        <w:r w:rsidDel="006207E5">
          <w:tab/>
          <w:delText>.add(Restrictions.eq("mesto", mesto));</w:delText>
        </w:r>
      </w:del>
    </w:p>
    <w:p w14:paraId="04E3835A" w14:textId="20C24C1D" w:rsidR="006565BA" w:rsidDel="006207E5" w:rsidRDefault="006565BA" w:rsidP="006565BA">
      <w:pPr>
        <w:pStyle w:val="CodeStyle"/>
        <w:rPr>
          <w:del w:id="6964" w:author="Andrija Ilic" w:date="2015-09-06T19:32:00Z"/>
        </w:rPr>
      </w:pPr>
      <w:del w:id="6965" w:author="Andrija Ilic" w:date="2015-09-06T19:32:00Z">
        <w:r w:rsidDel="006207E5">
          <w:tab/>
        </w:r>
        <w:r w:rsidDel="006207E5">
          <w:tab/>
        </w:r>
        <w:r w:rsidDel="006207E5">
          <w:tab/>
          <w:delText xml:space="preserve"> </w:delText>
        </w:r>
      </w:del>
    </w:p>
    <w:p w14:paraId="2732B531" w14:textId="58EEBA98" w:rsidR="006565BA" w:rsidDel="006207E5" w:rsidRDefault="006565BA" w:rsidP="006565BA">
      <w:pPr>
        <w:pStyle w:val="CodeStyle"/>
        <w:rPr>
          <w:del w:id="6966" w:author="Andrija Ilic" w:date="2015-09-06T19:32:00Z"/>
        </w:rPr>
      </w:pPr>
      <w:del w:id="6967" w:author="Andrija Ilic" w:date="2015-09-06T19:32:00Z">
        <w:r w:rsidDel="006207E5">
          <w:tab/>
        </w:r>
        <w:r w:rsidDel="006207E5">
          <w:tab/>
        </w:r>
        <w:r w:rsidDel="006207E5">
          <w:tab/>
          <w:delText>return crit.list();</w:delText>
        </w:r>
      </w:del>
    </w:p>
    <w:p w14:paraId="5F5DD3B1" w14:textId="59792CB0" w:rsidR="006565BA" w:rsidDel="006207E5" w:rsidRDefault="006565BA" w:rsidP="006565BA">
      <w:pPr>
        <w:pStyle w:val="CodeStyle"/>
        <w:rPr>
          <w:del w:id="6968" w:author="Andrija Ilic" w:date="2015-09-06T19:32:00Z"/>
        </w:rPr>
      </w:pPr>
      <w:del w:id="6969" w:author="Andrija Ilic" w:date="2015-09-06T19:32:00Z">
        <w:r w:rsidDel="006207E5">
          <w:tab/>
        </w:r>
        <w:r w:rsidDel="006207E5">
          <w:tab/>
          <w:delText>}</w:delText>
        </w:r>
      </w:del>
    </w:p>
    <w:p w14:paraId="2D8F24AA" w14:textId="18B4431E" w:rsidR="006565BA" w:rsidDel="006207E5" w:rsidRDefault="006565BA" w:rsidP="006565BA">
      <w:pPr>
        <w:pStyle w:val="CodeStyle"/>
        <w:rPr>
          <w:del w:id="6970" w:author="Andrija Ilic" w:date="2015-09-06T19:32:00Z"/>
        </w:rPr>
      </w:pPr>
      <w:del w:id="6971" w:author="Andrija Ilic" w:date="2015-09-06T19:32:00Z">
        <w:r w:rsidDel="006207E5">
          <w:tab/>
          <w:delText>}</w:delText>
        </w:r>
      </w:del>
    </w:p>
    <w:p w14:paraId="677E4ECB" w14:textId="567F8DF2" w:rsidR="006565BA" w:rsidDel="006207E5" w:rsidRDefault="006565BA" w:rsidP="006565BA">
      <w:pPr>
        <w:pStyle w:val="CodeStyle"/>
        <w:rPr>
          <w:del w:id="6972" w:author="Andrija Ilic" w:date="2015-09-06T19:32:00Z"/>
        </w:rPr>
      </w:pPr>
    </w:p>
    <w:p w14:paraId="73A1B50F" w14:textId="767551A8" w:rsidR="006565BA" w:rsidDel="006207E5" w:rsidRDefault="006565BA" w:rsidP="006565BA">
      <w:pPr>
        <w:pStyle w:val="CodeStyle"/>
        <w:rPr>
          <w:del w:id="6973" w:author="Andrija Ilic" w:date="2015-09-06T19:32:00Z"/>
        </w:rPr>
      </w:pPr>
      <w:del w:id="6974" w:author="Andrija Ilic" w:date="2015-09-06T19:32:00Z">
        <w:r w:rsidDel="006207E5">
          <w:tab/>
          <w:delText>public boolean doesZaposleniExists(Zaposleni odo) {</w:delText>
        </w:r>
      </w:del>
    </w:p>
    <w:p w14:paraId="1DABEF32" w14:textId="0DCA8495" w:rsidR="006565BA" w:rsidDel="006207E5" w:rsidRDefault="006565BA" w:rsidP="006565BA">
      <w:pPr>
        <w:pStyle w:val="CodeStyle"/>
        <w:rPr>
          <w:del w:id="6975" w:author="Andrija Ilic" w:date="2015-09-06T19:32:00Z"/>
        </w:rPr>
      </w:pPr>
      <w:del w:id="6976" w:author="Andrija Ilic" w:date="2015-09-06T19:32:00Z">
        <w:r w:rsidDel="006207E5">
          <w:tab/>
        </w:r>
        <w:r w:rsidDel="006207E5">
          <w:tab/>
          <w:delText>Criteria crit = session.createCriteria(Zaposleni.class).add(Restrictions.ilike("korisnickoIme", odo.getKorisnickoIme()));</w:delText>
        </w:r>
      </w:del>
    </w:p>
    <w:p w14:paraId="6804169F" w14:textId="7F122752" w:rsidR="006565BA" w:rsidDel="006207E5" w:rsidRDefault="006565BA" w:rsidP="006565BA">
      <w:pPr>
        <w:pStyle w:val="CodeStyle"/>
        <w:rPr>
          <w:del w:id="6977" w:author="Andrija Ilic" w:date="2015-09-06T19:32:00Z"/>
        </w:rPr>
      </w:pPr>
      <w:del w:id="6978" w:author="Andrija Ilic" w:date="2015-09-06T19:32:00Z">
        <w:r w:rsidDel="006207E5">
          <w:tab/>
        </w:r>
        <w:r w:rsidDel="006207E5">
          <w:tab/>
        </w:r>
        <w:r w:rsidDel="006207E5">
          <w:tab/>
          <w:delText>return</w:delText>
        </w:r>
        <w:r w:rsidDel="006207E5">
          <w:tab/>
          <w:delText>crit.list().isEmpty();</w:delText>
        </w:r>
      </w:del>
    </w:p>
    <w:p w14:paraId="7FE4BA35" w14:textId="767B67F3" w:rsidR="006565BA" w:rsidDel="006207E5" w:rsidRDefault="006565BA" w:rsidP="006565BA">
      <w:pPr>
        <w:pStyle w:val="CodeStyle"/>
        <w:rPr>
          <w:del w:id="6979" w:author="Andrija Ilic" w:date="2015-09-06T19:32:00Z"/>
        </w:rPr>
      </w:pPr>
      <w:del w:id="6980" w:author="Andrija Ilic" w:date="2015-09-06T19:32:00Z">
        <w:r w:rsidDel="006207E5">
          <w:tab/>
          <w:delText>}</w:delText>
        </w:r>
      </w:del>
    </w:p>
    <w:p w14:paraId="04C88B67" w14:textId="4DCBD546" w:rsidR="006565BA" w:rsidDel="006207E5" w:rsidRDefault="006565BA" w:rsidP="006565BA">
      <w:pPr>
        <w:pStyle w:val="CodeStyle"/>
        <w:rPr>
          <w:del w:id="6981" w:author="Andrija Ilic" w:date="2015-09-06T19:32:00Z"/>
          <w:rFonts w:asciiTheme="minorHAnsi" w:hAnsiTheme="minorHAnsi"/>
        </w:rPr>
      </w:pPr>
      <w:del w:id="6982" w:author="Andrija Ilic" w:date="2015-09-06T19:32:00Z">
        <w:r w:rsidDel="006207E5">
          <w:delText>}</w:delText>
        </w:r>
      </w:del>
    </w:p>
    <w:p w14:paraId="1C98A38B" w14:textId="1FC1BB1E" w:rsidR="00302D26" w:rsidDel="006207E5" w:rsidRDefault="00302D26" w:rsidP="00302D26">
      <w:pPr>
        <w:pStyle w:val="NoSpacing"/>
        <w:rPr>
          <w:del w:id="6983" w:author="Andrija Ilic" w:date="2015-09-06T19:32:00Z"/>
        </w:rPr>
      </w:pPr>
    </w:p>
    <w:p w14:paraId="26C6DD05" w14:textId="7CE7E3E4" w:rsidR="00302D26" w:rsidDel="006207E5" w:rsidRDefault="00302D26" w:rsidP="00302D26">
      <w:pPr>
        <w:pStyle w:val="NoSpacing"/>
        <w:rPr>
          <w:del w:id="6984" w:author="Andrija Ilic" w:date="2015-09-06T19:32:00Z"/>
        </w:rPr>
      </w:pPr>
      <w:del w:id="6985" w:author="Andrija Ilic" w:date="2015-09-06T19:32:00Z">
        <w:r w:rsidDel="006207E5">
          <w:rPr>
            <w:noProof/>
          </w:rPr>
          <w:drawing>
            <wp:inline distT="0" distB="0" distL="0" distR="0" wp14:anchorId="1137847B" wp14:editId="19E20DC5">
              <wp:extent cx="5059577" cy="2684765"/>
              <wp:effectExtent l="19050" t="0" r="7723" b="0"/>
              <wp:docPr id="59" name="Picture 58" descr="StrukturaSistema3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rukturaSistema3 copy.jpg"/>
                      <pic:cNvPicPr/>
                    </pic:nvPicPr>
                    <pic:blipFill>
                      <a:blip r:embed="rId137" cstate="print"/>
                      <a:stretch>
                        <a:fillRect/>
                      </a:stretch>
                    </pic:blipFill>
                    <pic:spPr>
                      <a:xfrm>
                        <a:off x="0" y="0"/>
                        <a:ext cx="5062720" cy="2686433"/>
                      </a:xfrm>
                      <a:prstGeom prst="rect">
                        <a:avLst/>
                      </a:prstGeom>
                    </pic:spPr>
                  </pic:pic>
                </a:graphicData>
              </a:graphic>
            </wp:inline>
          </w:drawing>
        </w:r>
      </w:del>
    </w:p>
    <w:p w14:paraId="3619D445" w14:textId="14422640" w:rsidR="00CB3583" w:rsidRPr="00CB3583" w:rsidDel="006207E5" w:rsidRDefault="00CB3583" w:rsidP="00302D26">
      <w:pPr>
        <w:pStyle w:val="NoSpacing"/>
        <w:rPr>
          <w:del w:id="6986" w:author="Andrija Ilic" w:date="2015-09-06T19:32:00Z"/>
        </w:rPr>
      </w:pPr>
      <w:del w:id="6987" w:author="Andrija Ilic" w:date="2015-09-06T19:32:00Z">
        <w:r w:rsidDel="006207E5">
          <w:delText xml:space="preserve">Слика 13. </w:delText>
        </w:r>
        <w:r w:rsidDel="006207E5">
          <w:rPr>
            <w:sz w:val="22"/>
          </w:rPr>
          <w:delText xml:space="preserve"> Архитектура софтверског система – KontrolerAL и класе одгпворне за извршење СО</w:delText>
        </w:r>
      </w:del>
    </w:p>
    <w:p w14:paraId="17F13189" w14:textId="48C214D4" w:rsidR="00302D26" w:rsidRPr="00302D26" w:rsidDel="006207E5" w:rsidRDefault="00302D26" w:rsidP="00302D26">
      <w:pPr>
        <w:pStyle w:val="NoSpacing"/>
        <w:rPr>
          <w:del w:id="6988" w:author="Andrija Ilic" w:date="2015-09-06T19:32:00Z"/>
        </w:rPr>
      </w:pPr>
    </w:p>
    <w:p w14:paraId="1B061FC6" w14:textId="1F4E7AAA" w:rsidR="00E84D95" w:rsidRPr="00E84D95" w:rsidDel="006207E5" w:rsidRDefault="00640005" w:rsidP="00E84D95">
      <w:pPr>
        <w:pStyle w:val="Heading3"/>
        <w:rPr>
          <w:del w:id="6989" w:author="Andrija Ilic" w:date="2015-09-06T19:32:00Z"/>
        </w:rPr>
      </w:pPr>
      <w:bookmarkStart w:id="6990" w:name="_Toc397909082"/>
      <w:del w:id="6991" w:author="Andrija Ilic" w:date="2015-09-06T19:32:00Z">
        <w:r w:rsidDel="006207E5">
          <w:delText>3.3.6 Пројектовање складишта података</w:delText>
        </w:r>
        <w:bookmarkEnd w:id="6990"/>
        <w:r w:rsidR="00E84D95" w:rsidDel="006207E5">
          <w:br/>
        </w:r>
      </w:del>
    </w:p>
    <w:p w14:paraId="54FDC1F3" w14:textId="306B4EC7" w:rsidR="00E84D95" w:rsidDel="006207E5" w:rsidRDefault="00E84D95" w:rsidP="00E84D95">
      <w:pPr>
        <w:jc w:val="both"/>
        <w:rPr>
          <w:del w:id="6992" w:author="Andrija Ilic" w:date="2015-09-06T19:32:00Z"/>
        </w:rPr>
      </w:pPr>
      <w:del w:id="6993" w:author="Andrija Ilic" w:date="2015-09-06T19:32:00Z">
        <w:r w:rsidDel="006207E5">
          <w:delText>За перзистентно чување података неопходно је користити складиште података. Његовим пројектовањем добили смо одређени број ентитета са одређеним карактеристикама који се у складишту података представљају на следећи начин.</w:delText>
        </w:r>
      </w:del>
    </w:p>
    <w:p w14:paraId="26066B02" w14:textId="3AD98487" w:rsidR="00E84D95" w:rsidDel="006207E5" w:rsidRDefault="00E84D95" w:rsidP="00E84D95">
      <w:pPr>
        <w:rPr>
          <w:del w:id="6994" w:author="Andrija Ilic" w:date="2015-09-06T19:32:00Z"/>
          <w:b/>
        </w:rPr>
      </w:pPr>
      <w:del w:id="6995" w:author="Andrija Ilic" w:date="2015-09-06T19:32:00Z">
        <w:r w:rsidDel="006207E5">
          <w:delText xml:space="preserve">Складиште </w:delText>
        </w:r>
        <w:r w:rsidRPr="00FB0199" w:rsidDel="006207E5">
          <w:rPr>
            <w:b/>
          </w:rPr>
          <w:delText>tip_proizvoda</w:delText>
        </w:r>
        <w:r w:rsidDel="006207E5">
          <w:rPr>
            <w:b/>
          </w:rPr>
          <w:delText xml:space="preserve"> </w:delText>
        </w:r>
      </w:del>
    </w:p>
    <w:p w14:paraId="5F43FC7F" w14:textId="22EF5FBD" w:rsidR="00E84D95" w:rsidRPr="00E84D95" w:rsidDel="006207E5" w:rsidRDefault="00E84D95" w:rsidP="00E84D95">
      <w:pPr>
        <w:rPr>
          <w:del w:id="6996" w:author="Andrija Ilic" w:date="2015-09-06T19:32:00Z"/>
        </w:rPr>
      </w:pPr>
      <w:del w:id="6997" w:author="Andrija Ilic" w:date="2015-09-06T19:32:00Z">
        <w:r w:rsidDel="006207E5">
          <w:rPr>
            <w:noProof/>
          </w:rPr>
          <w:drawing>
            <wp:inline distT="0" distB="0" distL="0" distR="0" wp14:anchorId="1037030E" wp14:editId="297CE450">
              <wp:extent cx="5665058" cy="1489847"/>
              <wp:effectExtent l="19050" t="0" r="0" b="0"/>
              <wp:docPr id="36" name="Picture 35" descr="tip proizvo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p proizvoda.png"/>
                      <pic:cNvPicPr/>
                    </pic:nvPicPr>
                    <pic:blipFill>
                      <a:blip r:embed="rId138" cstate="print"/>
                      <a:stretch>
                        <a:fillRect/>
                      </a:stretch>
                    </pic:blipFill>
                    <pic:spPr>
                      <a:xfrm>
                        <a:off x="0" y="0"/>
                        <a:ext cx="5666076" cy="1490115"/>
                      </a:xfrm>
                      <a:prstGeom prst="rect">
                        <a:avLst/>
                      </a:prstGeom>
                    </pic:spPr>
                  </pic:pic>
                </a:graphicData>
              </a:graphic>
            </wp:inline>
          </w:drawing>
        </w:r>
      </w:del>
    </w:p>
    <w:p w14:paraId="4E3A8CFF" w14:textId="2E7DAB08" w:rsidR="00E84D95" w:rsidDel="006207E5" w:rsidRDefault="00E84D95" w:rsidP="00E84D95">
      <w:pPr>
        <w:rPr>
          <w:del w:id="6998" w:author="Andrija Ilic" w:date="2015-09-06T19:32:00Z"/>
          <w:b/>
        </w:rPr>
      </w:pPr>
      <w:del w:id="6999" w:author="Andrija Ilic" w:date="2015-09-06T19:32:00Z">
        <w:r w:rsidDel="006207E5">
          <w:delText>Складиште</w:delText>
        </w:r>
        <w:r w:rsidRPr="00FB0199" w:rsidDel="006207E5">
          <w:rPr>
            <w:b/>
          </w:rPr>
          <w:delText xml:space="preserve"> proizvod_usluga</w:delText>
        </w:r>
      </w:del>
    </w:p>
    <w:p w14:paraId="373FEBF4" w14:textId="5D3906A2" w:rsidR="00E84D95" w:rsidDel="006207E5" w:rsidRDefault="00E84D95" w:rsidP="00E84D95">
      <w:pPr>
        <w:rPr>
          <w:del w:id="7000" w:author="Andrija Ilic" w:date="2015-09-06T19:32:00Z"/>
        </w:rPr>
      </w:pPr>
      <w:del w:id="7001" w:author="Andrija Ilic" w:date="2015-09-06T19:32:00Z">
        <w:r w:rsidDel="006207E5">
          <w:rPr>
            <w:noProof/>
          </w:rPr>
          <w:drawing>
            <wp:inline distT="0" distB="0" distL="0" distR="0" wp14:anchorId="374F9BB1" wp14:editId="0414ABD9">
              <wp:extent cx="5582429" cy="1533739"/>
              <wp:effectExtent l="19050" t="0" r="0" b="0"/>
              <wp:docPr id="37" name="Picture 36" descr="uslu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luga.png"/>
                      <pic:cNvPicPr/>
                    </pic:nvPicPr>
                    <pic:blipFill>
                      <a:blip r:embed="rId139" cstate="print"/>
                      <a:stretch>
                        <a:fillRect/>
                      </a:stretch>
                    </pic:blipFill>
                    <pic:spPr>
                      <a:xfrm>
                        <a:off x="0" y="0"/>
                        <a:ext cx="5582429" cy="1533739"/>
                      </a:xfrm>
                      <a:prstGeom prst="rect">
                        <a:avLst/>
                      </a:prstGeom>
                    </pic:spPr>
                  </pic:pic>
                </a:graphicData>
              </a:graphic>
            </wp:inline>
          </w:drawing>
        </w:r>
        <w:r w:rsidDel="006207E5">
          <w:br/>
        </w:r>
      </w:del>
    </w:p>
    <w:p w14:paraId="2A4BB6E6" w14:textId="2A0C4F9A" w:rsidR="00E84D95" w:rsidDel="006207E5" w:rsidRDefault="00E84D95" w:rsidP="00E84D95">
      <w:pPr>
        <w:rPr>
          <w:del w:id="7002" w:author="Andrija Ilic" w:date="2015-09-06T19:32:00Z"/>
          <w:b/>
        </w:rPr>
      </w:pPr>
      <w:del w:id="7003" w:author="Andrija Ilic" w:date="2015-09-06T19:32:00Z">
        <w:r w:rsidDel="006207E5">
          <w:delText>Складиште</w:delText>
        </w:r>
        <w:r w:rsidRPr="00FB0199" w:rsidDel="006207E5">
          <w:rPr>
            <w:b/>
          </w:rPr>
          <w:delText xml:space="preserve"> proizvod</w:delText>
        </w:r>
      </w:del>
    </w:p>
    <w:p w14:paraId="35B4656E" w14:textId="08EA330C" w:rsidR="00E84D95" w:rsidDel="006207E5" w:rsidRDefault="00E84D95" w:rsidP="00E84D95">
      <w:pPr>
        <w:rPr>
          <w:del w:id="7004" w:author="Andrija Ilic" w:date="2015-09-06T19:32:00Z"/>
          <w:b/>
        </w:rPr>
      </w:pPr>
      <w:del w:id="7005" w:author="Andrija Ilic" w:date="2015-09-06T19:32:00Z">
        <w:r w:rsidDel="006207E5">
          <w:rPr>
            <w:noProof/>
          </w:rPr>
          <w:drawing>
            <wp:inline distT="0" distB="0" distL="0" distR="0" wp14:anchorId="28114F71" wp14:editId="3B2170F3">
              <wp:extent cx="5572903" cy="1562318"/>
              <wp:effectExtent l="19050" t="0" r="8747" b="0"/>
              <wp:docPr id="38" name="Picture 37" descr="proizvo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izvod.png"/>
                      <pic:cNvPicPr/>
                    </pic:nvPicPr>
                    <pic:blipFill>
                      <a:blip r:embed="rId140" cstate="print"/>
                      <a:stretch>
                        <a:fillRect/>
                      </a:stretch>
                    </pic:blipFill>
                    <pic:spPr>
                      <a:xfrm>
                        <a:off x="0" y="0"/>
                        <a:ext cx="5572903" cy="1562318"/>
                      </a:xfrm>
                      <a:prstGeom prst="rect">
                        <a:avLst/>
                      </a:prstGeom>
                    </pic:spPr>
                  </pic:pic>
                </a:graphicData>
              </a:graphic>
            </wp:inline>
          </w:drawing>
        </w:r>
        <w:r w:rsidDel="006207E5">
          <w:br/>
          <w:delText>Складиште</w:delText>
        </w:r>
        <w:r w:rsidRPr="00FB0199" w:rsidDel="006207E5">
          <w:rPr>
            <w:b/>
          </w:rPr>
          <w:delText xml:space="preserve"> usluga</w:delText>
        </w:r>
      </w:del>
    </w:p>
    <w:p w14:paraId="64A3F890" w14:textId="087B4C72" w:rsidR="00E84D95" w:rsidRPr="00E84D95" w:rsidDel="006207E5" w:rsidRDefault="00E84D95" w:rsidP="00E84D95">
      <w:pPr>
        <w:rPr>
          <w:del w:id="7006" w:author="Andrija Ilic" w:date="2015-09-06T19:32:00Z"/>
        </w:rPr>
      </w:pPr>
      <w:del w:id="7007" w:author="Andrija Ilic" w:date="2015-09-06T19:32:00Z">
        <w:r w:rsidDel="006207E5">
          <w:rPr>
            <w:noProof/>
          </w:rPr>
          <w:drawing>
            <wp:inline distT="0" distB="0" distL="0" distR="0" wp14:anchorId="0CF6FE63" wp14:editId="7A89C2D9">
              <wp:extent cx="5582429" cy="1533739"/>
              <wp:effectExtent l="19050" t="0" r="0" b="0"/>
              <wp:docPr id="39" name="Picture 38" descr="uslu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luga.png"/>
                      <pic:cNvPicPr/>
                    </pic:nvPicPr>
                    <pic:blipFill>
                      <a:blip r:embed="rId139" cstate="print"/>
                      <a:stretch>
                        <a:fillRect/>
                      </a:stretch>
                    </pic:blipFill>
                    <pic:spPr>
                      <a:xfrm>
                        <a:off x="0" y="0"/>
                        <a:ext cx="5582429" cy="1533739"/>
                      </a:xfrm>
                      <a:prstGeom prst="rect">
                        <a:avLst/>
                      </a:prstGeom>
                    </pic:spPr>
                  </pic:pic>
                </a:graphicData>
              </a:graphic>
            </wp:inline>
          </w:drawing>
        </w:r>
      </w:del>
    </w:p>
    <w:p w14:paraId="018390B8" w14:textId="078FA8ED" w:rsidR="00E84D95" w:rsidDel="006207E5" w:rsidRDefault="00E84D95" w:rsidP="00E84D95">
      <w:pPr>
        <w:rPr>
          <w:del w:id="7008" w:author="Andrija Ilic" w:date="2015-09-06T19:32:00Z"/>
          <w:b/>
        </w:rPr>
      </w:pPr>
      <w:del w:id="7009" w:author="Andrija Ilic" w:date="2015-09-06T19:32:00Z">
        <w:r w:rsidDel="006207E5">
          <w:delText>Складиште</w:delText>
        </w:r>
        <w:r w:rsidRPr="00FB0199" w:rsidDel="006207E5">
          <w:rPr>
            <w:b/>
          </w:rPr>
          <w:delText xml:space="preserve"> zaposleni</w:delText>
        </w:r>
      </w:del>
    </w:p>
    <w:p w14:paraId="2F53A59B" w14:textId="4DADD896" w:rsidR="00E84D95" w:rsidDel="006207E5" w:rsidRDefault="00E84D95" w:rsidP="00E84D95">
      <w:pPr>
        <w:rPr>
          <w:del w:id="7010" w:author="Andrija Ilic" w:date="2015-09-06T19:32:00Z"/>
          <w:b/>
        </w:rPr>
      </w:pPr>
      <w:del w:id="7011" w:author="Andrija Ilic" w:date="2015-09-06T19:32:00Z">
        <w:r w:rsidDel="006207E5">
          <w:rPr>
            <w:noProof/>
          </w:rPr>
          <w:drawing>
            <wp:inline distT="0" distB="0" distL="0" distR="0" wp14:anchorId="12050974" wp14:editId="66485C1D">
              <wp:extent cx="5732145" cy="1492250"/>
              <wp:effectExtent l="19050" t="0" r="1905" b="0"/>
              <wp:docPr id="40" name="Picture 39" descr="zaposlen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aposleni.png"/>
                      <pic:cNvPicPr/>
                    </pic:nvPicPr>
                    <pic:blipFill>
                      <a:blip r:embed="rId141" cstate="print"/>
                      <a:stretch>
                        <a:fillRect/>
                      </a:stretch>
                    </pic:blipFill>
                    <pic:spPr>
                      <a:xfrm>
                        <a:off x="0" y="0"/>
                        <a:ext cx="5732145" cy="1492250"/>
                      </a:xfrm>
                      <a:prstGeom prst="rect">
                        <a:avLst/>
                      </a:prstGeom>
                    </pic:spPr>
                  </pic:pic>
                </a:graphicData>
              </a:graphic>
            </wp:inline>
          </w:drawing>
        </w:r>
        <w:r w:rsidDel="006207E5">
          <w:br/>
          <w:delText>Складиште</w:delText>
        </w:r>
        <w:r w:rsidRPr="00FB0199" w:rsidDel="006207E5">
          <w:rPr>
            <w:b/>
          </w:rPr>
          <w:delText xml:space="preserve"> poslovni_partner</w:delText>
        </w:r>
      </w:del>
    </w:p>
    <w:p w14:paraId="3704FF15" w14:textId="100B084D" w:rsidR="00E84D95" w:rsidDel="006207E5" w:rsidRDefault="00E84D95" w:rsidP="00E84D95">
      <w:pPr>
        <w:rPr>
          <w:del w:id="7012" w:author="Andrija Ilic" w:date="2015-09-06T19:32:00Z"/>
          <w:b/>
        </w:rPr>
      </w:pPr>
      <w:del w:id="7013" w:author="Andrija Ilic" w:date="2015-09-06T19:32:00Z">
        <w:r w:rsidDel="006207E5">
          <w:rPr>
            <w:noProof/>
          </w:rPr>
          <w:drawing>
            <wp:inline distT="0" distB="0" distL="0" distR="0" wp14:anchorId="0102AE7D" wp14:editId="5EEC9EBD">
              <wp:extent cx="5715798" cy="1552792"/>
              <wp:effectExtent l="19050" t="0" r="0" b="0"/>
              <wp:docPr id="41" name="Picture 40" descr="poslovni partn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slovni partner.png"/>
                      <pic:cNvPicPr/>
                    </pic:nvPicPr>
                    <pic:blipFill>
                      <a:blip r:embed="rId142" cstate="print"/>
                      <a:stretch>
                        <a:fillRect/>
                      </a:stretch>
                    </pic:blipFill>
                    <pic:spPr>
                      <a:xfrm>
                        <a:off x="0" y="0"/>
                        <a:ext cx="5715798" cy="1552792"/>
                      </a:xfrm>
                      <a:prstGeom prst="rect">
                        <a:avLst/>
                      </a:prstGeom>
                    </pic:spPr>
                  </pic:pic>
                </a:graphicData>
              </a:graphic>
            </wp:inline>
          </w:drawing>
        </w:r>
        <w:r w:rsidDel="006207E5">
          <w:br/>
          <w:delText>Складиште</w:delText>
        </w:r>
        <w:r w:rsidRPr="00FB0199" w:rsidDel="006207E5">
          <w:rPr>
            <w:b/>
          </w:rPr>
          <w:delText xml:space="preserve"> pravno_lice</w:delText>
        </w:r>
      </w:del>
    </w:p>
    <w:p w14:paraId="55BA8A74" w14:textId="574D8AFF" w:rsidR="00E84D95" w:rsidDel="006207E5" w:rsidRDefault="00E84D95" w:rsidP="00E84D95">
      <w:pPr>
        <w:rPr>
          <w:del w:id="7014" w:author="Andrija Ilic" w:date="2015-09-06T19:32:00Z"/>
          <w:b/>
        </w:rPr>
      </w:pPr>
      <w:del w:id="7015" w:author="Andrija Ilic" w:date="2015-09-06T19:32:00Z">
        <w:r w:rsidDel="006207E5">
          <w:rPr>
            <w:noProof/>
          </w:rPr>
          <w:drawing>
            <wp:inline distT="0" distB="0" distL="0" distR="0" wp14:anchorId="3692B4BE" wp14:editId="352CBA89">
              <wp:extent cx="5439535" cy="1581371"/>
              <wp:effectExtent l="19050" t="0" r="8765" b="0"/>
              <wp:docPr id="42" name="Picture 41" descr="pravno l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avno lice.png"/>
                      <pic:cNvPicPr/>
                    </pic:nvPicPr>
                    <pic:blipFill>
                      <a:blip r:embed="rId143" cstate="print"/>
                      <a:stretch>
                        <a:fillRect/>
                      </a:stretch>
                    </pic:blipFill>
                    <pic:spPr>
                      <a:xfrm>
                        <a:off x="0" y="0"/>
                        <a:ext cx="5439535" cy="1581371"/>
                      </a:xfrm>
                      <a:prstGeom prst="rect">
                        <a:avLst/>
                      </a:prstGeom>
                    </pic:spPr>
                  </pic:pic>
                </a:graphicData>
              </a:graphic>
            </wp:inline>
          </w:drawing>
        </w:r>
        <w:r w:rsidDel="006207E5">
          <w:br/>
          <w:delText>Складиште</w:delText>
        </w:r>
        <w:r w:rsidRPr="00FB0199" w:rsidDel="006207E5">
          <w:rPr>
            <w:b/>
          </w:rPr>
          <w:delText xml:space="preserve"> fizicko_lice</w:delText>
        </w:r>
      </w:del>
    </w:p>
    <w:p w14:paraId="705E60C0" w14:textId="7AA39E6D" w:rsidR="00E84D95" w:rsidDel="006207E5" w:rsidRDefault="00E84D95" w:rsidP="00E84D95">
      <w:pPr>
        <w:rPr>
          <w:del w:id="7016" w:author="Andrija Ilic" w:date="2015-09-06T19:32:00Z"/>
          <w:b/>
        </w:rPr>
      </w:pPr>
      <w:del w:id="7017" w:author="Andrija Ilic" w:date="2015-09-06T19:32:00Z">
        <w:r w:rsidDel="006207E5">
          <w:rPr>
            <w:noProof/>
          </w:rPr>
          <w:drawing>
            <wp:inline distT="0" distB="0" distL="0" distR="0" wp14:anchorId="0FFCE7A0" wp14:editId="744E8E08">
              <wp:extent cx="5182324" cy="1324160"/>
              <wp:effectExtent l="19050" t="0" r="0" b="0"/>
              <wp:docPr id="43" name="Picture 42" descr="fizicko l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zicko lice.png"/>
                      <pic:cNvPicPr/>
                    </pic:nvPicPr>
                    <pic:blipFill>
                      <a:blip r:embed="rId144" cstate="print"/>
                      <a:stretch>
                        <a:fillRect/>
                      </a:stretch>
                    </pic:blipFill>
                    <pic:spPr>
                      <a:xfrm>
                        <a:off x="0" y="0"/>
                        <a:ext cx="5182324" cy="1324160"/>
                      </a:xfrm>
                      <a:prstGeom prst="rect">
                        <a:avLst/>
                      </a:prstGeom>
                    </pic:spPr>
                  </pic:pic>
                </a:graphicData>
              </a:graphic>
            </wp:inline>
          </w:drawing>
        </w:r>
        <w:r w:rsidDel="006207E5">
          <w:br/>
          <w:delText>Складиште</w:delText>
        </w:r>
        <w:r w:rsidRPr="00FB0199" w:rsidDel="006207E5">
          <w:rPr>
            <w:b/>
          </w:rPr>
          <w:delText xml:space="preserve"> kontakt_osobe</w:delText>
        </w:r>
      </w:del>
    </w:p>
    <w:p w14:paraId="6FB29311" w14:textId="5A787D52" w:rsidR="00E84D95" w:rsidDel="006207E5" w:rsidRDefault="00E84D95" w:rsidP="00E84D95">
      <w:pPr>
        <w:rPr>
          <w:del w:id="7018" w:author="Andrija Ilic" w:date="2015-09-06T19:32:00Z"/>
          <w:b/>
        </w:rPr>
      </w:pPr>
      <w:del w:id="7019" w:author="Andrija Ilic" w:date="2015-09-06T19:32:00Z">
        <w:r w:rsidDel="006207E5">
          <w:rPr>
            <w:noProof/>
          </w:rPr>
          <w:drawing>
            <wp:inline distT="0" distB="0" distL="0" distR="0" wp14:anchorId="04ABCFDB" wp14:editId="4E51BD47">
              <wp:extent cx="5287113" cy="1533739"/>
              <wp:effectExtent l="19050" t="0" r="8787" b="0"/>
              <wp:docPr id="44" name="Picture 43" descr="kontakt osob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ontakt osobe.png"/>
                      <pic:cNvPicPr/>
                    </pic:nvPicPr>
                    <pic:blipFill>
                      <a:blip r:embed="rId145" cstate="print"/>
                      <a:stretch>
                        <a:fillRect/>
                      </a:stretch>
                    </pic:blipFill>
                    <pic:spPr>
                      <a:xfrm>
                        <a:off x="0" y="0"/>
                        <a:ext cx="5287113" cy="1533739"/>
                      </a:xfrm>
                      <a:prstGeom prst="rect">
                        <a:avLst/>
                      </a:prstGeom>
                    </pic:spPr>
                  </pic:pic>
                </a:graphicData>
              </a:graphic>
            </wp:inline>
          </w:drawing>
        </w:r>
        <w:r w:rsidDel="006207E5">
          <w:br/>
          <w:delText>Складиште</w:delText>
        </w:r>
        <w:r w:rsidRPr="00FB0199" w:rsidDel="006207E5">
          <w:rPr>
            <w:b/>
          </w:rPr>
          <w:delText xml:space="preserve"> racun</w:delText>
        </w:r>
      </w:del>
    </w:p>
    <w:p w14:paraId="30C0F3FB" w14:textId="58397F71" w:rsidR="00E84D95" w:rsidDel="006207E5" w:rsidRDefault="00E84D95" w:rsidP="00E84D95">
      <w:pPr>
        <w:rPr>
          <w:del w:id="7020" w:author="Andrija Ilic" w:date="2015-09-06T19:32:00Z"/>
          <w:b/>
        </w:rPr>
      </w:pPr>
      <w:del w:id="7021" w:author="Andrija Ilic" w:date="2015-09-06T19:32:00Z">
        <w:r w:rsidDel="006207E5">
          <w:rPr>
            <w:noProof/>
          </w:rPr>
          <w:drawing>
            <wp:inline distT="0" distB="0" distL="0" distR="0" wp14:anchorId="30D739E4" wp14:editId="4BD4A549">
              <wp:extent cx="5591956" cy="1590897"/>
              <wp:effectExtent l="19050" t="0" r="8744" b="0"/>
              <wp:docPr id="45" name="Picture 44" descr="racu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cun.png"/>
                      <pic:cNvPicPr/>
                    </pic:nvPicPr>
                    <pic:blipFill>
                      <a:blip r:embed="rId146" cstate="print"/>
                      <a:stretch>
                        <a:fillRect/>
                      </a:stretch>
                    </pic:blipFill>
                    <pic:spPr>
                      <a:xfrm>
                        <a:off x="0" y="0"/>
                        <a:ext cx="5591956" cy="1590897"/>
                      </a:xfrm>
                      <a:prstGeom prst="rect">
                        <a:avLst/>
                      </a:prstGeom>
                    </pic:spPr>
                  </pic:pic>
                </a:graphicData>
              </a:graphic>
            </wp:inline>
          </w:drawing>
        </w:r>
        <w:r w:rsidDel="006207E5">
          <w:br/>
          <w:delText>Складиште</w:delText>
        </w:r>
        <w:r w:rsidRPr="00FB0199" w:rsidDel="006207E5">
          <w:rPr>
            <w:b/>
          </w:rPr>
          <w:delText xml:space="preserve"> stavka_racuna</w:delText>
        </w:r>
      </w:del>
    </w:p>
    <w:p w14:paraId="755CA0F3" w14:textId="593F3F82" w:rsidR="00E84D95" w:rsidRPr="00E84D95" w:rsidDel="006207E5" w:rsidRDefault="00E84D95" w:rsidP="00E84D95">
      <w:pPr>
        <w:rPr>
          <w:del w:id="7022" w:author="Andrija Ilic" w:date="2015-09-06T19:32:00Z"/>
        </w:rPr>
      </w:pPr>
      <w:del w:id="7023" w:author="Andrija Ilic" w:date="2015-09-06T19:32:00Z">
        <w:r w:rsidDel="006207E5">
          <w:rPr>
            <w:noProof/>
          </w:rPr>
          <w:drawing>
            <wp:inline distT="0" distB="0" distL="0" distR="0" wp14:anchorId="37D5C9F8" wp14:editId="1FB210E1">
              <wp:extent cx="5732145" cy="1334770"/>
              <wp:effectExtent l="19050" t="0" r="1905" b="0"/>
              <wp:docPr id="46" name="Picture 45" descr="stavkaracun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vkaracuna.png"/>
                      <pic:cNvPicPr/>
                    </pic:nvPicPr>
                    <pic:blipFill>
                      <a:blip r:embed="rId147" cstate="print"/>
                      <a:stretch>
                        <a:fillRect/>
                      </a:stretch>
                    </pic:blipFill>
                    <pic:spPr>
                      <a:xfrm>
                        <a:off x="0" y="0"/>
                        <a:ext cx="5732145" cy="1334770"/>
                      </a:xfrm>
                      <a:prstGeom prst="rect">
                        <a:avLst/>
                      </a:prstGeom>
                    </pic:spPr>
                  </pic:pic>
                </a:graphicData>
              </a:graphic>
            </wp:inline>
          </w:drawing>
        </w:r>
      </w:del>
    </w:p>
    <w:p w14:paraId="7D977007" w14:textId="26CE0CBA" w:rsidR="00E84D95" w:rsidRPr="00E84D95" w:rsidDel="006207E5" w:rsidRDefault="00E84D95" w:rsidP="00E84D95">
      <w:pPr>
        <w:jc w:val="both"/>
        <w:rPr>
          <w:del w:id="7024" w:author="Andrija Ilic" w:date="2015-09-06T19:32:00Z"/>
        </w:rPr>
      </w:pPr>
    </w:p>
    <w:p w14:paraId="35B1B029" w14:textId="49CAF27E" w:rsidR="004306C7" w:rsidDel="006207E5" w:rsidRDefault="004306C7" w:rsidP="004306C7">
      <w:pPr>
        <w:pStyle w:val="Heading3"/>
        <w:rPr>
          <w:del w:id="7025" w:author="Andrija Ilic" w:date="2015-09-06T19:32:00Z"/>
        </w:rPr>
      </w:pPr>
      <w:bookmarkStart w:id="7026" w:name="_Toc397909083"/>
      <w:del w:id="7027" w:author="Andrija Ilic" w:date="2015-09-06T19:32:00Z">
        <w:r w:rsidDel="006207E5">
          <w:delText>3.3.7 Структура корисничког интерфејса</w:delText>
        </w:r>
        <w:bookmarkEnd w:id="7026"/>
      </w:del>
    </w:p>
    <w:p w14:paraId="7CBFD2DB" w14:textId="7E6186C4" w:rsidR="004306C7" w:rsidRPr="004306C7" w:rsidDel="006207E5" w:rsidRDefault="004306C7" w:rsidP="004306C7">
      <w:pPr>
        <w:pStyle w:val="Heading3"/>
        <w:rPr>
          <w:del w:id="7028" w:author="Andrija Ilic" w:date="2015-09-06T19:32:00Z"/>
        </w:rPr>
      </w:pPr>
      <w:bookmarkStart w:id="7029" w:name="_Toc397909084"/>
      <w:del w:id="7030" w:author="Andrija Ilic" w:date="2015-09-06T19:32:00Z">
        <w:r w:rsidDel="006207E5">
          <w:delText>3.3.8 Пројектовање екранске форме</w:delText>
        </w:r>
        <w:bookmarkEnd w:id="7029"/>
      </w:del>
    </w:p>
    <w:p w14:paraId="66092413" w14:textId="0597912E" w:rsidR="004306C7" w:rsidDel="006207E5" w:rsidRDefault="004306C7" w:rsidP="004306C7">
      <w:pPr>
        <w:rPr>
          <w:del w:id="7031" w:author="Andrija Ilic" w:date="2015-09-06T19:32:00Z"/>
        </w:rPr>
      </w:pPr>
    </w:p>
    <w:p w14:paraId="07B9EB4F" w14:textId="648590BE" w:rsidR="006B7DE2" w:rsidDel="006207E5" w:rsidRDefault="006B7DE2" w:rsidP="006B7DE2">
      <w:pPr>
        <w:rPr>
          <w:del w:id="7032" w:author="Andrija Ilic" w:date="2015-09-06T19:32:00Z"/>
          <w:b/>
        </w:rPr>
      </w:pPr>
      <w:del w:id="7033" w:author="Andrija Ilic" w:date="2015-09-06T19:32:00Z">
        <w:r w:rsidRPr="005B6BA2" w:rsidDel="006207E5">
          <w:rPr>
            <w:b/>
          </w:rPr>
          <w:delText>Случај коришћења 1: Аутентикација корисника</w:delText>
        </w:r>
      </w:del>
    </w:p>
    <w:p w14:paraId="0284F997" w14:textId="18956FE4" w:rsidR="006B7DE2" w:rsidDel="006207E5" w:rsidRDefault="006B7DE2" w:rsidP="006B7DE2">
      <w:pPr>
        <w:rPr>
          <w:del w:id="7034" w:author="Andrija Ilic" w:date="2015-09-06T19:32:00Z"/>
        </w:rPr>
      </w:pPr>
      <w:del w:id="7035" w:author="Andrija Ilic" w:date="2015-09-06T19:32:00Z">
        <w:r w:rsidDel="006207E5">
          <w:rPr>
            <w:b/>
          </w:rPr>
          <w:delText>Предуслов:</w:delText>
        </w:r>
        <w:r w:rsidDel="006207E5">
          <w:rPr>
            <w:b/>
          </w:rPr>
          <w:br/>
        </w:r>
        <w:r w:rsidDel="006207E5">
          <w:delText>Систем је укључен</w:delText>
        </w:r>
      </w:del>
    </w:p>
    <w:p w14:paraId="4267B8B3" w14:textId="37F24E60" w:rsidR="006B7DE2" w:rsidDel="006207E5" w:rsidRDefault="006B7DE2" w:rsidP="006B7DE2">
      <w:pPr>
        <w:rPr>
          <w:del w:id="7036" w:author="Andrija Ilic" w:date="2015-09-06T19:32:00Z"/>
          <w:b/>
        </w:rPr>
      </w:pPr>
      <w:del w:id="7037" w:author="Andrija Ilic" w:date="2015-09-06T19:32:00Z">
        <w:r w:rsidDel="006207E5">
          <w:rPr>
            <w:b/>
          </w:rPr>
          <w:delText>Основни сценарио СК</w:delText>
        </w:r>
      </w:del>
    </w:p>
    <w:p w14:paraId="20257044" w14:textId="6B6B5C8C" w:rsidR="006B7DE2" w:rsidRPr="00DC784A" w:rsidDel="006207E5" w:rsidRDefault="006B7DE2" w:rsidP="006B7DE2">
      <w:pPr>
        <w:pStyle w:val="ListParagraph"/>
        <w:numPr>
          <w:ilvl w:val="0"/>
          <w:numId w:val="16"/>
        </w:numPr>
        <w:rPr>
          <w:del w:id="7038" w:author="Andrija Ilic" w:date="2015-09-06T19:32:00Z"/>
        </w:rPr>
      </w:pPr>
      <w:del w:id="7039" w:author="Andrija Ilic" w:date="2015-09-06T19:32:00Z">
        <w:r w:rsidDel="006207E5">
          <w:delText xml:space="preserve">Корисник </w:delText>
        </w:r>
        <w:r w:rsidRPr="00A10AA6" w:rsidDel="006207E5">
          <w:rPr>
            <w:u w:val="single"/>
          </w:rPr>
          <w:delText>уноси</w:delText>
        </w:r>
        <w:r w:rsidDel="006207E5">
          <w:delText xml:space="preserve"> име и шифру. (АПУСО)</w:delText>
        </w:r>
      </w:del>
    </w:p>
    <w:p w14:paraId="5750A4E3" w14:textId="10CA60EC" w:rsidR="00DC784A" w:rsidDel="006207E5" w:rsidRDefault="00DC784A" w:rsidP="00DC784A">
      <w:pPr>
        <w:pStyle w:val="ListParagraph"/>
        <w:ind w:left="786"/>
        <w:rPr>
          <w:del w:id="7040" w:author="Andrija Ilic" w:date="2015-09-06T19:32:00Z"/>
        </w:rPr>
      </w:pPr>
    </w:p>
    <w:p w14:paraId="4BD27D8B" w14:textId="553B3D46" w:rsidR="008121B4" w:rsidDel="006207E5" w:rsidRDefault="008121B4" w:rsidP="008121B4">
      <w:pPr>
        <w:pStyle w:val="ListParagraph"/>
        <w:ind w:left="786"/>
        <w:rPr>
          <w:del w:id="7041" w:author="Andrija Ilic" w:date="2015-09-06T19:32:00Z"/>
        </w:rPr>
      </w:pPr>
      <w:del w:id="7042" w:author="Andrija Ilic" w:date="2015-09-06T19:32:00Z">
        <w:r w:rsidDel="006207E5">
          <w:rPr>
            <w:noProof/>
          </w:rPr>
          <w:drawing>
            <wp:inline distT="0" distB="0" distL="0" distR="0" wp14:anchorId="0D3E3CCA" wp14:editId="27AEDBF0">
              <wp:extent cx="3619099" cy="1760838"/>
              <wp:effectExtent l="19050" t="0" r="401" b="0"/>
              <wp:docPr id="15" name="Picture 14" descr="Logovanj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vanje.png"/>
                      <pic:cNvPicPr/>
                    </pic:nvPicPr>
                    <pic:blipFill>
                      <a:blip r:embed="rId148" cstate="print"/>
                      <a:stretch>
                        <a:fillRect/>
                      </a:stretch>
                    </pic:blipFill>
                    <pic:spPr>
                      <a:xfrm>
                        <a:off x="0" y="0"/>
                        <a:ext cx="3622308" cy="1762399"/>
                      </a:xfrm>
                      <a:prstGeom prst="rect">
                        <a:avLst/>
                      </a:prstGeom>
                    </pic:spPr>
                  </pic:pic>
                </a:graphicData>
              </a:graphic>
            </wp:inline>
          </w:drawing>
        </w:r>
      </w:del>
    </w:p>
    <w:p w14:paraId="6527189B" w14:textId="73C98E4D" w:rsidR="006B7DE2" w:rsidDel="006207E5" w:rsidRDefault="006B7DE2" w:rsidP="006B7DE2">
      <w:pPr>
        <w:pStyle w:val="ListParagraph"/>
        <w:numPr>
          <w:ilvl w:val="0"/>
          <w:numId w:val="16"/>
        </w:numPr>
        <w:ind w:left="720"/>
        <w:rPr>
          <w:del w:id="7043" w:author="Andrija Ilic" w:date="2015-09-06T19:32:00Z"/>
        </w:rPr>
      </w:pPr>
      <w:del w:id="7044" w:author="Andrija Ilic" w:date="2015-09-06T19:32:00Z">
        <w:r w:rsidDel="006207E5">
          <w:delText xml:space="preserve">Корисник </w:delText>
        </w:r>
        <w:r w:rsidRPr="00A10AA6" w:rsidDel="006207E5">
          <w:rPr>
            <w:u w:val="single"/>
          </w:rPr>
          <w:delText>позива</w:delText>
        </w:r>
        <w:r w:rsidDel="006207E5">
          <w:delText xml:space="preserve"> систем да изврши проверу.(АПСО)</w:delText>
        </w:r>
      </w:del>
    </w:p>
    <w:p w14:paraId="27E7EDB8" w14:textId="1C84AB06" w:rsidR="006B7DE2" w:rsidDel="006207E5" w:rsidRDefault="006B7DE2" w:rsidP="006B7DE2">
      <w:pPr>
        <w:pStyle w:val="ListParagraph"/>
        <w:numPr>
          <w:ilvl w:val="0"/>
          <w:numId w:val="16"/>
        </w:numPr>
        <w:ind w:left="720"/>
        <w:rPr>
          <w:del w:id="7045" w:author="Andrija Ilic" w:date="2015-09-06T19:32:00Z"/>
        </w:rPr>
      </w:pPr>
      <w:del w:id="7046" w:author="Andrija Ilic" w:date="2015-09-06T19:32:00Z">
        <w:r w:rsidDel="006207E5">
          <w:delText xml:space="preserve">Систем </w:delText>
        </w:r>
        <w:r w:rsidRPr="00A10AA6" w:rsidDel="006207E5">
          <w:rPr>
            <w:u w:val="single"/>
          </w:rPr>
          <w:delText>врши проверу</w:delText>
        </w:r>
        <w:r w:rsidDel="006207E5">
          <w:delText xml:space="preserve"> корисника.(СО)</w:delText>
        </w:r>
      </w:del>
    </w:p>
    <w:p w14:paraId="0797658B" w14:textId="5BF3BCE4" w:rsidR="006B7DE2" w:rsidDel="006207E5" w:rsidRDefault="006B7DE2" w:rsidP="006B7DE2">
      <w:pPr>
        <w:pStyle w:val="ListParagraph"/>
        <w:numPr>
          <w:ilvl w:val="0"/>
          <w:numId w:val="16"/>
        </w:numPr>
        <w:ind w:left="720"/>
        <w:rPr>
          <w:del w:id="7047" w:author="Andrija Ilic" w:date="2015-09-06T19:32:00Z"/>
        </w:rPr>
      </w:pPr>
      <w:del w:id="7048" w:author="Andrija Ilic" w:date="2015-09-06T19:32:00Z">
        <w:r w:rsidDel="006207E5">
          <w:delText xml:space="preserve">Систем </w:delText>
        </w:r>
        <w:r w:rsidRPr="00A10AA6" w:rsidDel="006207E5">
          <w:rPr>
            <w:u w:val="single"/>
          </w:rPr>
          <w:delText>приказује</w:delText>
        </w:r>
        <w:r w:rsidDel="006207E5">
          <w:delText xml:space="preserve"> кориснику поруку о успешности пријаве.(ИА)</w:delText>
        </w:r>
      </w:del>
    </w:p>
    <w:p w14:paraId="561F33BA" w14:textId="40020782" w:rsidR="006B7DE2" w:rsidRPr="00DC784A" w:rsidDel="006207E5" w:rsidRDefault="006B7DE2" w:rsidP="006B7DE2">
      <w:pPr>
        <w:pStyle w:val="ListParagraph"/>
        <w:numPr>
          <w:ilvl w:val="0"/>
          <w:numId w:val="16"/>
        </w:numPr>
        <w:ind w:left="720"/>
        <w:rPr>
          <w:del w:id="7049" w:author="Andrija Ilic" w:date="2015-09-06T19:32:00Z"/>
        </w:rPr>
      </w:pPr>
      <w:del w:id="7050" w:author="Andrija Ilic" w:date="2015-09-06T19:32:00Z">
        <w:r w:rsidDel="006207E5">
          <w:delText xml:space="preserve">Систем </w:delText>
        </w:r>
        <w:r w:rsidRPr="00A10AA6" w:rsidDel="006207E5">
          <w:rPr>
            <w:u w:val="single"/>
          </w:rPr>
          <w:delText>приказује</w:delText>
        </w:r>
        <w:r w:rsidDel="006207E5">
          <w:delText xml:space="preserve"> кориснику почетну страну.</w:delText>
        </w:r>
      </w:del>
    </w:p>
    <w:p w14:paraId="0610432F" w14:textId="28E6D1AE" w:rsidR="00DC784A" w:rsidDel="006207E5" w:rsidRDefault="00DC784A" w:rsidP="00DC784A">
      <w:pPr>
        <w:pStyle w:val="ListParagraph"/>
        <w:rPr>
          <w:del w:id="7051" w:author="Andrija Ilic" w:date="2015-09-06T19:32:00Z"/>
        </w:rPr>
      </w:pPr>
    </w:p>
    <w:p w14:paraId="38EE2908" w14:textId="33669C37" w:rsidR="008121B4" w:rsidDel="006207E5" w:rsidRDefault="008121B4" w:rsidP="008121B4">
      <w:pPr>
        <w:pStyle w:val="ListParagraph"/>
        <w:rPr>
          <w:del w:id="7052" w:author="Andrija Ilic" w:date="2015-09-06T19:32:00Z"/>
        </w:rPr>
      </w:pPr>
      <w:del w:id="7053" w:author="Andrija Ilic" w:date="2015-09-06T19:32:00Z">
        <w:r w:rsidDel="006207E5">
          <w:rPr>
            <w:noProof/>
          </w:rPr>
          <w:drawing>
            <wp:inline distT="0" distB="0" distL="0" distR="0" wp14:anchorId="7A3855C2" wp14:editId="5E3EEFEE">
              <wp:extent cx="3354345" cy="2140360"/>
              <wp:effectExtent l="19050" t="0" r="0" b="0"/>
              <wp:docPr id="18" name="Picture 17" descr="Logovanje-poruk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vanje-poruka.png"/>
                      <pic:cNvPicPr/>
                    </pic:nvPicPr>
                    <pic:blipFill>
                      <a:blip r:embed="rId149" cstate="print"/>
                      <a:stretch>
                        <a:fillRect/>
                      </a:stretch>
                    </pic:blipFill>
                    <pic:spPr>
                      <a:xfrm>
                        <a:off x="0" y="0"/>
                        <a:ext cx="3358946" cy="2143296"/>
                      </a:xfrm>
                      <a:prstGeom prst="rect">
                        <a:avLst/>
                      </a:prstGeom>
                    </pic:spPr>
                  </pic:pic>
                </a:graphicData>
              </a:graphic>
            </wp:inline>
          </w:drawing>
        </w:r>
      </w:del>
    </w:p>
    <w:p w14:paraId="23A8F246" w14:textId="6D3694DC" w:rsidR="006B7DE2" w:rsidDel="006207E5" w:rsidRDefault="006B7DE2" w:rsidP="006B7DE2">
      <w:pPr>
        <w:pStyle w:val="ListParagraph"/>
        <w:ind w:left="1080"/>
        <w:rPr>
          <w:del w:id="7054" w:author="Andrija Ilic" w:date="2015-09-06T19:32:00Z"/>
        </w:rPr>
      </w:pPr>
    </w:p>
    <w:p w14:paraId="23631D28" w14:textId="61F9AA5D" w:rsidR="006B7DE2" w:rsidDel="006207E5" w:rsidRDefault="006B7DE2" w:rsidP="006B7DE2">
      <w:pPr>
        <w:rPr>
          <w:del w:id="7055" w:author="Andrija Ilic" w:date="2015-09-06T19:32:00Z"/>
          <w:b/>
        </w:rPr>
      </w:pPr>
      <w:del w:id="7056" w:author="Andrija Ilic" w:date="2015-09-06T19:32:00Z">
        <w:r w:rsidDel="006207E5">
          <w:rPr>
            <w:b/>
          </w:rPr>
          <w:delText>Алтернативни сценарио:</w:delText>
        </w:r>
      </w:del>
    </w:p>
    <w:p w14:paraId="2C624413" w14:textId="0F9902C8" w:rsidR="006B7DE2" w:rsidDel="006207E5" w:rsidRDefault="006B7DE2" w:rsidP="006B7DE2">
      <w:pPr>
        <w:rPr>
          <w:del w:id="7057" w:author="Andrija Ilic" w:date="2015-09-06T19:32:00Z"/>
        </w:rPr>
      </w:pPr>
      <w:del w:id="7058" w:author="Andrija Ilic" w:date="2015-09-06T19:32:00Z">
        <w:r w:rsidDel="006207E5">
          <w:rPr>
            <w:b/>
          </w:rPr>
          <w:tab/>
        </w:r>
        <w:r w:rsidDel="006207E5">
          <w:delText xml:space="preserve">4.1 Уколико систем не може да </w:delText>
        </w:r>
        <w:r w:rsidRPr="00F81F28" w:rsidDel="006207E5">
          <w:rPr>
            <w:u w:val="single"/>
          </w:rPr>
          <w:delText>пронађе</w:delText>
        </w:r>
        <w:r w:rsidDel="006207E5">
          <w:delText xml:space="preserve"> радника који се пријављује, приказује кориснику поруку о неуспешном логовању.(ИА) Прекида се извршење сценарија.</w:delText>
        </w:r>
      </w:del>
    </w:p>
    <w:p w14:paraId="50DA5DC0" w14:textId="01470895" w:rsidR="00F4158C" w:rsidDel="006207E5" w:rsidRDefault="00F4158C" w:rsidP="006B7DE2">
      <w:pPr>
        <w:rPr>
          <w:del w:id="7059" w:author="Andrija Ilic" w:date="2015-09-06T19:32:00Z"/>
        </w:rPr>
      </w:pPr>
      <w:del w:id="7060" w:author="Andrija Ilic" w:date="2015-09-06T19:32:00Z">
        <w:r w:rsidDel="006207E5">
          <w:rPr>
            <w:noProof/>
          </w:rPr>
          <w:drawing>
            <wp:inline distT="0" distB="0" distL="0" distR="0" wp14:anchorId="2F87726D" wp14:editId="7A3D87D3">
              <wp:extent cx="4046323" cy="1784022"/>
              <wp:effectExtent l="19050" t="0" r="0" b="0"/>
              <wp:docPr id="23" name="Picture 22" descr="Logovanje-a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vanje-alt.png"/>
                      <pic:cNvPicPr/>
                    </pic:nvPicPr>
                    <pic:blipFill>
                      <a:blip r:embed="rId150" cstate="print"/>
                      <a:stretch>
                        <a:fillRect/>
                      </a:stretch>
                    </pic:blipFill>
                    <pic:spPr>
                      <a:xfrm>
                        <a:off x="0" y="0"/>
                        <a:ext cx="4047050" cy="1784343"/>
                      </a:xfrm>
                      <a:prstGeom prst="rect">
                        <a:avLst/>
                      </a:prstGeom>
                    </pic:spPr>
                  </pic:pic>
                </a:graphicData>
              </a:graphic>
            </wp:inline>
          </w:drawing>
        </w:r>
      </w:del>
    </w:p>
    <w:p w14:paraId="644B6836" w14:textId="25C8BACA" w:rsidR="006B7DE2" w:rsidRPr="00E26B3A" w:rsidDel="006207E5" w:rsidRDefault="006B7DE2" w:rsidP="006B7DE2">
      <w:pPr>
        <w:rPr>
          <w:del w:id="7061" w:author="Andrija Ilic" w:date="2015-09-06T19:32:00Z"/>
        </w:rPr>
      </w:pPr>
    </w:p>
    <w:p w14:paraId="3BE9DB2D" w14:textId="61244C37" w:rsidR="006B7DE2" w:rsidRPr="00E26B3A" w:rsidDel="006207E5" w:rsidRDefault="006B7DE2" w:rsidP="006B7DE2">
      <w:pPr>
        <w:rPr>
          <w:del w:id="7062" w:author="Andrija Ilic" w:date="2015-09-06T19:32:00Z"/>
          <w:b/>
        </w:rPr>
      </w:pPr>
      <w:del w:id="7063" w:author="Andrija Ilic" w:date="2015-09-06T19:32:00Z">
        <w:r w:rsidRPr="005B6BA2" w:rsidDel="006207E5">
          <w:rPr>
            <w:b/>
          </w:rPr>
          <w:delText xml:space="preserve">Случај коришћења </w:delText>
        </w:r>
        <w:r w:rsidDel="006207E5">
          <w:rPr>
            <w:b/>
          </w:rPr>
          <w:delText>2</w:delText>
        </w:r>
        <w:r w:rsidRPr="005B6BA2" w:rsidDel="006207E5">
          <w:rPr>
            <w:b/>
          </w:rPr>
          <w:delText xml:space="preserve">: </w:delText>
        </w:r>
        <w:r w:rsidDel="006207E5">
          <w:rPr>
            <w:b/>
          </w:rPr>
          <w:delText>Претрага пословних партнера</w:delText>
        </w:r>
      </w:del>
    </w:p>
    <w:p w14:paraId="158A14FB" w14:textId="669FC0E7" w:rsidR="006B7DE2" w:rsidDel="006207E5" w:rsidRDefault="006B7DE2" w:rsidP="006B7DE2">
      <w:pPr>
        <w:rPr>
          <w:del w:id="7064" w:author="Andrija Ilic" w:date="2015-09-06T19:32:00Z"/>
        </w:rPr>
      </w:pPr>
      <w:del w:id="7065" w:author="Andrija Ilic" w:date="2015-09-06T19:32:00Z">
        <w:r w:rsidDel="006207E5">
          <w:rPr>
            <w:b/>
          </w:rPr>
          <w:delText>Назив СК:</w:delText>
        </w:r>
        <w:r w:rsidDel="006207E5">
          <w:rPr>
            <w:b/>
          </w:rPr>
          <w:br/>
        </w:r>
        <w:r w:rsidDel="006207E5">
          <w:delText>Претрага пословних партнера</w:delText>
        </w:r>
      </w:del>
    </w:p>
    <w:p w14:paraId="6D53AD88" w14:textId="4BE697A6" w:rsidR="006B7DE2" w:rsidDel="006207E5" w:rsidRDefault="006B7DE2" w:rsidP="006B7DE2">
      <w:pPr>
        <w:rPr>
          <w:del w:id="7066" w:author="Andrija Ilic" w:date="2015-09-06T19:32:00Z"/>
        </w:rPr>
      </w:pPr>
      <w:del w:id="7067" w:author="Andrija Ilic" w:date="2015-09-06T19:32:00Z">
        <w:r w:rsidDel="006207E5">
          <w:rPr>
            <w:b/>
          </w:rPr>
          <w:delText>Учесници CК:</w:delText>
        </w:r>
        <w:r w:rsidDel="006207E5">
          <w:rPr>
            <w:b/>
          </w:rPr>
          <w:br/>
        </w:r>
        <w:r w:rsidDel="006207E5">
          <w:delText>Корисник и програм</w:delText>
        </w:r>
      </w:del>
    </w:p>
    <w:p w14:paraId="3E353E21" w14:textId="0E860E27" w:rsidR="006B7DE2" w:rsidDel="006207E5" w:rsidRDefault="006B7DE2" w:rsidP="006B7DE2">
      <w:pPr>
        <w:rPr>
          <w:del w:id="7068" w:author="Andrija Ilic" w:date="2015-09-06T19:32:00Z"/>
        </w:rPr>
      </w:pPr>
      <w:del w:id="7069" w:author="Andrija Ilic" w:date="2015-09-06T19:32:00Z">
        <w:r w:rsidDel="006207E5">
          <w:rPr>
            <w:b/>
          </w:rPr>
          <w:delText>Предуслов:</w:delText>
        </w:r>
        <w:r w:rsidDel="006207E5">
          <w:rPr>
            <w:b/>
          </w:rPr>
          <w:br/>
        </w:r>
        <w:r w:rsidDel="006207E5">
          <w:delText>Корисник је пријављен на систем</w:delText>
        </w:r>
      </w:del>
    </w:p>
    <w:p w14:paraId="1B9D5E6B" w14:textId="47D9AD7B" w:rsidR="006B7DE2" w:rsidDel="006207E5" w:rsidRDefault="006B7DE2" w:rsidP="006B7DE2">
      <w:pPr>
        <w:rPr>
          <w:del w:id="7070" w:author="Andrija Ilic" w:date="2015-09-06T19:32:00Z"/>
          <w:b/>
        </w:rPr>
      </w:pPr>
      <w:del w:id="7071" w:author="Andrija Ilic" w:date="2015-09-06T19:32:00Z">
        <w:r w:rsidDel="006207E5">
          <w:rPr>
            <w:b/>
          </w:rPr>
          <w:delText>Основни сценарио СК</w:delText>
        </w:r>
      </w:del>
    </w:p>
    <w:p w14:paraId="7F3BEDF5" w14:textId="6F6F95B4" w:rsidR="006B7DE2" w:rsidRPr="00DC784A" w:rsidDel="006207E5" w:rsidRDefault="006B7DE2" w:rsidP="006B7DE2">
      <w:pPr>
        <w:pStyle w:val="ListParagraph"/>
        <w:numPr>
          <w:ilvl w:val="0"/>
          <w:numId w:val="17"/>
        </w:numPr>
        <w:rPr>
          <w:del w:id="7072" w:author="Andrija Ilic" w:date="2015-09-06T19:32:00Z"/>
        </w:rPr>
      </w:pPr>
      <w:del w:id="7073" w:author="Andrija Ilic" w:date="2015-09-06T19:32:00Z">
        <w:r w:rsidDel="006207E5">
          <w:delText xml:space="preserve"> Корисник </w:delText>
        </w:r>
        <w:r w:rsidRPr="00F81F28" w:rsidDel="006207E5">
          <w:rPr>
            <w:u w:val="single"/>
          </w:rPr>
          <w:delText>уноси</w:delText>
        </w:r>
        <w:r w:rsidDel="006207E5">
          <w:delText xml:space="preserve"> критеријуме по којима жели да изврши претрагу пословних партнера. (АПУСО)</w:delText>
        </w:r>
      </w:del>
    </w:p>
    <w:p w14:paraId="3924CDF6" w14:textId="26CF11FA" w:rsidR="00DC784A" w:rsidDel="006207E5" w:rsidRDefault="00DC784A" w:rsidP="00DC784A">
      <w:pPr>
        <w:pStyle w:val="ListParagraph"/>
        <w:rPr>
          <w:del w:id="7074" w:author="Andrija Ilic" w:date="2015-09-06T19:32:00Z"/>
        </w:rPr>
      </w:pPr>
    </w:p>
    <w:p w14:paraId="53FE16E1" w14:textId="7AD914CA" w:rsidR="00F4158C" w:rsidDel="006207E5" w:rsidRDefault="00F4158C" w:rsidP="00F4158C">
      <w:pPr>
        <w:pStyle w:val="ListParagraph"/>
        <w:rPr>
          <w:del w:id="7075" w:author="Andrija Ilic" w:date="2015-09-06T19:32:00Z"/>
        </w:rPr>
      </w:pPr>
      <w:del w:id="7076" w:author="Andrija Ilic" w:date="2015-09-06T19:32:00Z">
        <w:r w:rsidDel="006207E5">
          <w:rPr>
            <w:noProof/>
          </w:rPr>
          <w:drawing>
            <wp:inline distT="0" distB="0" distL="0" distR="0" wp14:anchorId="2590ADC1" wp14:editId="3A668195">
              <wp:extent cx="3713564" cy="2001795"/>
              <wp:effectExtent l="19050" t="0" r="1186" b="0"/>
              <wp:docPr id="24" name="Picture 23" descr="Pretra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traga.png"/>
                      <pic:cNvPicPr/>
                    </pic:nvPicPr>
                    <pic:blipFill>
                      <a:blip r:embed="rId151" cstate="print"/>
                      <a:stretch>
                        <a:fillRect/>
                      </a:stretch>
                    </pic:blipFill>
                    <pic:spPr>
                      <a:xfrm>
                        <a:off x="0" y="0"/>
                        <a:ext cx="3714431" cy="2002262"/>
                      </a:xfrm>
                      <a:prstGeom prst="rect">
                        <a:avLst/>
                      </a:prstGeom>
                    </pic:spPr>
                  </pic:pic>
                </a:graphicData>
              </a:graphic>
            </wp:inline>
          </w:drawing>
        </w:r>
      </w:del>
    </w:p>
    <w:p w14:paraId="55C09EA3" w14:textId="5CEBFE8C" w:rsidR="00DC784A" w:rsidRPr="00DC784A" w:rsidDel="006207E5" w:rsidRDefault="00DC784A" w:rsidP="00F4158C">
      <w:pPr>
        <w:pStyle w:val="ListParagraph"/>
        <w:rPr>
          <w:del w:id="7077" w:author="Andrija Ilic" w:date="2015-09-06T19:32:00Z"/>
        </w:rPr>
      </w:pPr>
    </w:p>
    <w:p w14:paraId="5992B871" w14:textId="55BF6481" w:rsidR="006B7DE2" w:rsidDel="006207E5" w:rsidRDefault="006B7DE2" w:rsidP="006B7DE2">
      <w:pPr>
        <w:pStyle w:val="ListParagraph"/>
        <w:numPr>
          <w:ilvl w:val="0"/>
          <w:numId w:val="17"/>
        </w:numPr>
        <w:rPr>
          <w:del w:id="7078" w:author="Andrija Ilic" w:date="2015-09-06T19:32:00Z"/>
        </w:rPr>
      </w:pPr>
      <w:del w:id="7079" w:author="Andrija Ilic" w:date="2015-09-06T19:32:00Z">
        <w:r w:rsidDel="006207E5">
          <w:delText xml:space="preserve">Корисник позива ситем да </w:delText>
        </w:r>
        <w:r w:rsidRPr="00F81F28" w:rsidDel="006207E5">
          <w:rPr>
            <w:u w:val="single"/>
          </w:rPr>
          <w:delText>изврши претрагу</w:delText>
        </w:r>
        <w:r w:rsidDel="006207E5">
          <w:delText xml:space="preserve"> пословних партнера (АПСО)</w:delText>
        </w:r>
      </w:del>
    </w:p>
    <w:p w14:paraId="6CBAB019" w14:textId="456F00FB" w:rsidR="006B7DE2" w:rsidDel="006207E5" w:rsidRDefault="006B7DE2" w:rsidP="006B7DE2">
      <w:pPr>
        <w:pStyle w:val="ListParagraph"/>
        <w:numPr>
          <w:ilvl w:val="0"/>
          <w:numId w:val="17"/>
        </w:numPr>
        <w:rPr>
          <w:del w:id="7080" w:author="Andrija Ilic" w:date="2015-09-06T19:32:00Z"/>
        </w:rPr>
      </w:pPr>
      <w:del w:id="7081" w:author="Andrija Ilic" w:date="2015-09-06T19:32:00Z">
        <w:r w:rsidDel="006207E5">
          <w:delText xml:space="preserve">Систем </w:delText>
        </w:r>
        <w:r w:rsidRPr="00F81F28" w:rsidDel="006207E5">
          <w:rPr>
            <w:u w:val="single"/>
          </w:rPr>
          <w:delText>проналази</w:delText>
        </w:r>
        <w:r w:rsidDel="006207E5">
          <w:delText xml:space="preserve"> порсловног партнера (једног или више) по задатом критеријуму претраге.(СО)</w:delText>
        </w:r>
      </w:del>
    </w:p>
    <w:p w14:paraId="5102A23F" w14:textId="0C24A68A" w:rsidR="006B7DE2" w:rsidRPr="00DC784A" w:rsidDel="006207E5" w:rsidRDefault="006B7DE2" w:rsidP="006B7DE2">
      <w:pPr>
        <w:pStyle w:val="ListParagraph"/>
        <w:numPr>
          <w:ilvl w:val="0"/>
          <w:numId w:val="17"/>
        </w:numPr>
        <w:rPr>
          <w:del w:id="7082" w:author="Andrija Ilic" w:date="2015-09-06T19:32:00Z"/>
        </w:rPr>
      </w:pPr>
      <w:del w:id="7083" w:author="Andrija Ilic" w:date="2015-09-06T19:32:00Z">
        <w:r w:rsidDel="006207E5">
          <w:delText xml:space="preserve">Систем </w:delText>
        </w:r>
        <w:r w:rsidRPr="00F81F28" w:rsidDel="006207E5">
          <w:rPr>
            <w:u w:val="single"/>
          </w:rPr>
          <w:delText>приказује</w:delText>
        </w:r>
        <w:r w:rsidDel="006207E5">
          <w:delText xml:space="preserve"> пословног партера/ре. (ИА)</w:delText>
        </w:r>
      </w:del>
    </w:p>
    <w:p w14:paraId="6D172BC4" w14:textId="7515A8CA" w:rsidR="00DC784A" w:rsidDel="006207E5" w:rsidRDefault="00DC784A" w:rsidP="00DC784A">
      <w:pPr>
        <w:pStyle w:val="ListParagraph"/>
        <w:rPr>
          <w:del w:id="7084" w:author="Andrija Ilic" w:date="2015-09-06T19:32:00Z"/>
        </w:rPr>
      </w:pPr>
    </w:p>
    <w:p w14:paraId="2CF6F916" w14:textId="24DDF663" w:rsidR="00F4158C" w:rsidDel="006207E5" w:rsidRDefault="00F4158C" w:rsidP="00F4158C">
      <w:pPr>
        <w:pStyle w:val="ListParagraph"/>
        <w:rPr>
          <w:del w:id="7085" w:author="Andrija Ilic" w:date="2015-09-06T19:32:00Z"/>
        </w:rPr>
      </w:pPr>
      <w:del w:id="7086" w:author="Andrija Ilic" w:date="2015-09-06T19:32:00Z">
        <w:r w:rsidDel="006207E5">
          <w:rPr>
            <w:noProof/>
          </w:rPr>
          <w:drawing>
            <wp:inline distT="0" distB="0" distL="0" distR="0" wp14:anchorId="0985FB03" wp14:editId="73FB594F">
              <wp:extent cx="3831057" cy="2026508"/>
              <wp:effectExtent l="19050" t="0" r="0" b="0"/>
              <wp:docPr id="25" name="Picture 24" descr="Pretraga-poruk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traga-poruka.png"/>
                      <pic:cNvPicPr/>
                    </pic:nvPicPr>
                    <pic:blipFill>
                      <a:blip r:embed="rId152" cstate="print"/>
                      <a:stretch>
                        <a:fillRect/>
                      </a:stretch>
                    </pic:blipFill>
                    <pic:spPr>
                      <a:xfrm>
                        <a:off x="0" y="0"/>
                        <a:ext cx="3833315" cy="2027702"/>
                      </a:xfrm>
                      <a:prstGeom prst="rect">
                        <a:avLst/>
                      </a:prstGeom>
                    </pic:spPr>
                  </pic:pic>
                </a:graphicData>
              </a:graphic>
            </wp:inline>
          </w:drawing>
        </w:r>
      </w:del>
    </w:p>
    <w:p w14:paraId="19BE96A3" w14:textId="7802EDFF" w:rsidR="006B7DE2" w:rsidDel="006207E5" w:rsidRDefault="006B7DE2" w:rsidP="006B7DE2">
      <w:pPr>
        <w:pStyle w:val="ListParagraph"/>
        <w:ind w:left="1080"/>
        <w:rPr>
          <w:del w:id="7087" w:author="Andrija Ilic" w:date="2015-09-06T19:32:00Z"/>
        </w:rPr>
      </w:pPr>
    </w:p>
    <w:p w14:paraId="3FA5B64B" w14:textId="2371364A" w:rsidR="006B7DE2" w:rsidDel="006207E5" w:rsidRDefault="006B7DE2" w:rsidP="006B7DE2">
      <w:pPr>
        <w:rPr>
          <w:del w:id="7088" w:author="Andrija Ilic" w:date="2015-09-06T19:32:00Z"/>
          <w:b/>
        </w:rPr>
      </w:pPr>
      <w:del w:id="7089" w:author="Andrija Ilic" w:date="2015-09-06T19:32:00Z">
        <w:r w:rsidDel="006207E5">
          <w:rPr>
            <w:b/>
          </w:rPr>
          <w:delText>Алтернативни сценарио:</w:delText>
        </w:r>
      </w:del>
    </w:p>
    <w:p w14:paraId="534F353C" w14:textId="5C1152B0" w:rsidR="006B7DE2" w:rsidDel="006207E5" w:rsidRDefault="006B7DE2" w:rsidP="006B7DE2">
      <w:pPr>
        <w:ind w:firstLine="720"/>
        <w:rPr>
          <w:del w:id="7090" w:author="Andrija Ilic" w:date="2015-09-06T19:32:00Z"/>
        </w:rPr>
      </w:pPr>
      <w:del w:id="7091" w:author="Andrija Ilic" w:date="2015-09-06T19:32:00Z">
        <w:r w:rsidRPr="00E1026A" w:rsidDel="006207E5">
          <w:delText>4.1</w:delText>
        </w:r>
        <w:r w:rsidDel="006207E5">
          <w:delText xml:space="preserve"> Уколико систем </w:delText>
        </w:r>
        <w:r w:rsidRPr="00F81F28" w:rsidDel="006207E5">
          <w:rPr>
            <w:u w:val="single"/>
          </w:rPr>
          <w:delText>не пронађе</w:delText>
        </w:r>
        <w:r w:rsidDel="006207E5">
          <w:delText xml:space="preserve"> пословног партнера за дате критеријуме, приказује поруку да пословни партнер не постоји. (ИА) Омогућава кориснику да започне претрагу по другим критеријумима.</w:delText>
        </w:r>
      </w:del>
    </w:p>
    <w:p w14:paraId="20BA1E68" w14:textId="1F9E1563" w:rsidR="00DC784A" w:rsidRPr="00DC784A" w:rsidDel="006207E5" w:rsidRDefault="00DC784A" w:rsidP="006B7DE2">
      <w:pPr>
        <w:ind w:firstLine="720"/>
        <w:rPr>
          <w:del w:id="7092" w:author="Andrija Ilic" w:date="2015-09-06T19:32:00Z"/>
        </w:rPr>
      </w:pPr>
    </w:p>
    <w:p w14:paraId="1F2D4CEE" w14:textId="40CBA36D" w:rsidR="00F4158C" w:rsidDel="006207E5" w:rsidRDefault="00A12EFB" w:rsidP="006B7DE2">
      <w:pPr>
        <w:ind w:firstLine="720"/>
        <w:rPr>
          <w:del w:id="7093" w:author="Andrija Ilic" w:date="2015-09-06T19:32:00Z"/>
        </w:rPr>
      </w:pPr>
      <w:del w:id="7094" w:author="Andrija Ilic" w:date="2015-09-06T19:32:00Z">
        <w:r w:rsidDel="006207E5">
          <w:rPr>
            <w:noProof/>
          </w:rPr>
          <w:drawing>
            <wp:inline distT="0" distB="0" distL="0" distR="0" wp14:anchorId="0C9E26E3" wp14:editId="2A467742">
              <wp:extent cx="3933435" cy="2001795"/>
              <wp:effectExtent l="19050" t="0" r="0" b="0"/>
              <wp:docPr id="27" name="Picture 26" descr="Pretraga-a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traga-alt.png"/>
                      <pic:cNvPicPr/>
                    </pic:nvPicPr>
                    <pic:blipFill>
                      <a:blip r:embed="rId153" cstate="print"/>
                      <a:stretch>
                        <a:fillRect/>
                      </a:stretch>
                    </pic:blipFill>
                    <pic:spPr>
                      <a:xfrm>
                        <a:off x="0" y="0"/>
                        <a:ext cx="3938091" cy="2004164"/>
                      </a:xfrm>
                      <a:prstGeom prst="rect">
                        <a:avLst/>
                      </a:prstGeom>
                    </pic:spPr>
                  </pic:pic>
                </a:graphicData>
              </a:graphic>
            </wp:inline>
          </w:drawing>
        </w:r>
      </w:del>
    </w:p>
    <w:p w14:paraId="27ED1570" w14:textId="5EF4A2A8" w:rsidR="006B7DE2" w:rsidRPr="00E1026A" w:rsidDel="006207E5" w:rsidRDefault="006B7DE2" w:rsidP="006B7DE2">
      <w:pPr>
        <w:rPr>
          <w:del w:id="7095" w:author="Andrija Ilic" w:date="2015-09-06T19:32:00Z"/>
        </w:rPr>
      </w:pPr>
    </w:p>
    <w:p w14:paraId="4D5C2E65" w14:textId="151F19AC" w:rsidR="006B7DE2" w:rsidDel="006207E5" w:rsidRDefault="006B7DE2" w:rsidP="006B7DE2">
      <w:pPr>
        <w:rPr>
          <w:del w:id="7096" w:author="Andrija Ilic" w:date="2015-09-06T19:32:00Z"/>
          <w:b/>
        </w:rPr>
      </w:pPr>
      <w:del w:id="7097" w:author="Andrija Ilic" w:date="2015-09-06T19:32:00Z">
        <w:r w:rsidRPr="005B6BA2" w:rsidDel="006207E5">
          <w:rPr>
            <w:b/>
          </w:rPr>
          <w:delText xml:space="preserve">Случај коришћења </w:delText>
        </w:r>
        <w:r w:rsidDel="006207E5">
          <w:rPr>
            <w:b/>
          </w:rPr>
          <w:delText>3</w:delText>
        </w:r>
        <w:r w:rsidRPr="005B6BA2" w:rsidDel="006207E5">
          <w:rPr>
            <w:b/>
          </w:rPr>
          <w:delText xml:space="preserve">: </w:delText>
        </w:r>
        <w:r w:rsidDel="006207E5">
          <w:rPr>
            <w:b/>
          </w:rPr>
          <w:delText>Креирање рачуна</w:delText>
        </w:r>
      </w:del>
    </w:p>
    <w:p w14:paraId="646CC82F" w14:textId="63AD3ABF" w:rsidR="006B7DE2" w:rsidDel="006207E5" w:rsidRDefault="006B7DE2" w:rsidP="006B7DE2">
      <w:pPr>
        <w:rPr>
          <w:del w:id="7098" w:author="Andrija Ilic" w:date="2015-09-06T19:32:00Z"/>
        </w:rPr>
      </w:pPr>
      <w:del w:id="7099" w:author="Andrija Ilic" w:date="2015-09-06T19:32:00Z">
        <w:r w:rsidDel="006207E5">
          <w:rPr>
            <w:b/>
          </w:rPr>
          <w:delText>Назив СК:</w:delText>
        </w:r>
        <w:r w:rsidDel="006207E5">
          <w:rPr>
            <w:b/>
          </w:rPr>
          <w:br/>
        </w:r>
        <w:r w:rsidDel="006207E5">
          <w:delText>Креирање пачуна</w:delText>
        </w:r>
      </w:del>
    </w:p>
    <w:p w14:paraId="3C4897B4" w14:textId="12E4A8B6" w:rsidR="006B7DE2" w:rsidDel="006207E5" w:rsidRDefault="006B7DE2" w:rsidP="006B7DE2">
      <w:pPr>
        <w:rPr>
          <w:del w:id="7100" w:author="Andrija Ilic" w:date="2015-09-06T19:32:00Z"/>
        </w:rPr>
      </w:pPr>
      <w:del w:id="7101" w:author="Andrija Ilic" w:date="2015-09-06T19:32:00Z">
        <w:r w:rsidDel="006207E5">
          <w:rPr>
            <w:b/>
          </w:rPr>
          <w:delText>Учесници CК:</w:delText>
        </w:r>
        <w:r w:rsidDel="006207E5">
          <w:rPr>
            <w:b/>
          </w:rPr>
          <w:br/>
        </w:r>
        <w:r w:rsidDel="006207E5">
          <w:delText>Корисник и програм</w:delText>
        </w:r>
      </w:del>
    </w:p>
    <w:p w14:paraId="47F0AC0E" w14:textId="064050C8" w:rsidR="006B7DE2" w:rsidDel="006207E5" w:rsidRDefault="006B7DE2" w:rsidP="006B7DE2">
      <w:pPr>
        <w:rPr>
          <w:del w:id="7102" w:author="Andrija Ilic" w:date="2015-09-06T19:32:00Z"/>
        </w:rPr>
      </w:pPr>
      <w:del w:id="7103" w:author="Andrija Ilic" w:date="2015-09-06T19:32:00Z">
        <w:r w:rsidDel="006207E5">
          <w:rPr>
            <w:b/>
          </w:rPr>
          <w:delText>Предуслов:</w:delText>
        </w:r>
        <w:r w:rsidDel="006207E5">
          <w:rPr>
            <w:b/>
          </w:rPr>
          <w:br/>
        </w:r>
        <w:r w:rsidDel="006207E5">
          <w:delText>Корисник је пријављен на систем</w:delText>
        </w:r>
      </w:del>
    </w:p>
    <w:p w14:paraId="770582DA" w14:textId="6C67B370" w:rsidR="006B7DE2" w:rsidDel="006207E5" w:rsidRDefault="006B7DE2" w:rsidP="006B7DE2">
      <w:pPr>
        <w:rPr>
          <w:del w:id="7104" w:author="Andrija Ilic" w:date="2015-09-06T19:32:00Z"/>
          <w:b/>
        </w:rPr>
      </w:pPr>
      <w:del w:id="7105" w:author="Andrija Ilic" w:date="2015-09-06T19:32:00Z">
        <w:r w:rsidDel="006207E5">
          <w:rPr>
            <w:b/>
          </w:rPr>
          <w:delText>Основни сценарио СК</w:delText>
        </w:r>
      </w:del>
    </w:p>
    <w:p w14:paraId="2979E95F" w14:textId="7EA1D16E" w:rsidR="006B7DE2" w:rsidRPr="00DC784A" w:rsidDel="006207E5" w:rsidRDefault="006B7DE2" w:rsidP="006B7DE2">
      <w:pPr>
        <w:pStyle w:val="ListParagraph"/>
        <w:numPr>
          <w:ilvl w:val="0"/>
          <w:numId w:val="18"/>
        </w:numPr>
        <w:rPr>
          <w:del w:id="7106" w:author="Andrija Ilic" w:date="2015-09-06T19:32:00Z"/>
        </w:rPr>
      </w:pPr>
      <w:del w:id="7107" w:author="Andrija Ilic" w:date="2015-09-06T19:32:00Z">
        <w:r w:rsidDel="006207E5">
          <w:delText xml:space="preserve">Корисник </w:delText>
        </w:r>
        <w:r w:rsidRPr="00F81F28" w:rsidDel="006207E5">
          <w:rPr>
            <w:u w:val="single"/>
          </w:rPr>
          <w:delText>уноси</w:delText>
        </w:r>
        <w:r w:rsidDel="006207E5">
          <w:delText xml:space="preserve"> податке потребне за креирање рачуна (АПУСО)</w:delText>
        </w:r>
      </w:del>
    </w:p>
    <w:p w14:paraId="44FAA4DF" w14:textId="20EC67BE" w:rsidR="00DC784A" w:rsidDel="006207E5" w:rsidRDefault="00DC784A" w:rsidP="00DC784A">
      <w:pPr>
        <w:pStyle w:val="ListParagraph"/>
        <w:ind w:left="360"/>
        <w:rPr>
          <w:del w:id="7108" w:author="Andrija Ilic" w:date="2015-09-06T19:32:00Z"/>
        </w:rPr>
      </w:pPr>
    </w:p>
    <w:p w14:paraId="5E93E42A" w14:textId="523344ED" w:rsidR="00A12EFB" w:rsidDel="006207E5" w:rsidRDefault="00A12EFB" w:rsidP="00A12EFB">
      <w:pPr>
        <w:pStyle w:val="ListParagraph"/>
        <w:ind w:left="360"/>
        <w:rPr>
          <w:del w:id="7109" w:author="Andrija Ilic" w:date="2015-09-06T19:32:00Z"/>
        </w:rPr>
      </w:pPr>
      <w:del w:id="7110" w:author="Andrija Ilic" w:date="2015-09-06T19:32:00Z">
        <w:r w:rsidDel="006207E5">
          <w:rPr>
            <w:noProof/>
          </w:rPr>
          <w:drawing>
            <wp:inline distT="0" distB="0" distL="0" distR="0" wp14:anchorId="6C59D991" wp14:editId="4DFC9187">
              <wp:extent cx="2798291" cy="2528599"/>
              <wp:effectExtent l="19050" t="0" r="2059" b="0"/>
              <wp:docPr id="28" name="Picture 27" descr="KreiranjeRacun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reiranjeRacuna.png"/>
                      <pic:cNvPicPr/>
                    </pic:nvPicPr>
                    <pic:blipFill>
                      <a:blip r:embed="rId154" cstate="print"/>
                      <a:stretch>
                        <a:fillRect/>
                      </a:stretch>
                    </pic:blipFill>
                    <pic:spPr>
                      <a:xfrm>
                        <a:off x="0" y="0"/>
                        <a:ext cx="2799488" cy="2529681"/>
                      </a:xfrm>
                      <a:prstGeom prst="rect">
                        <a:avLst/>
                      </a:prstGeom>
                    </pic:spPr>
                  </pic:pic>
                </a:graphicData>
              </a:graphic>
            </wp:inline>
          </w:drawing>
        </w:r>
      </w:del>
    </w:p>
    <w:p w14:paraId="6AA50156" w14:textId="3E9EEE50" w:rsidR="00DC784A" w:rsidRPr="00DC784A" w:rsidDel="006207E5" w:rsidRDefault="00DC784A" w:rsidP="00A12EFB">
      <w:pPr>
        <w:pStyle w:val="ListParagraph"/>
        <w:ind w:left="360"/>
        <w:rPr>
          <w:del w:id="7111" w:author="Andrija Ilic" w:date="2015-09-06T19:32:00Z"/>
        </w:rPr>
      </w:pPr>
    </w:p>
    <w:p w14:paraId="57313787" w14:textId="00F00B9A" w:rsidR="006B7DE2" w:rsidRPr="00DC784A" w:rsidDel="006207E5" w:rsidRDefault="006B7DE2" w:rsidP="006B7DE2">
      <w:pPr>
        <w:pStyle w:val="ListParagraph"/>
        <w:numPr>
          <w:ilvl w:val="0"/>
          <w:numId w:val="18"/>
        </w:numPr>
        <w:rPr>
          <w:del w:id="7112" w:author="Andrija Ilic" w:date="2015-09-06T19:32:00Z"/>
        </w:rPr>
      </w:pPr>
      <w:del w:id="7113" w:author="Andrija Ilic" w:date="2015-09-06T19:32:00Z">
        <w:r w:rsidDel="006207E5">
          <w:delText xml:space="preserve">Корисник </w:delText>
        </w:r>
        <w:r w:rsidRPr="00F81F28" w:rsidDel="006207E5">
          <w:rPr>
            <w:u w:val="single"/>
          </w:rPr>
          <w:delText>одабира</w:delText>
        </w:r>
        <w:r w:rsidDel="006207E5">
          <w:delText xml:space="preserve"> жељене ставке рачуна (АПУСО)</w:delText>
        </w:r>
      </w:del>
    </w:p>
    <w:p w14:paraId="162C167B" w14:textId="13F9B2CB" w:rsidR="00DC784A" w:rsidDel="006207E5" w:rsidRDefault="00DC784A" w:rsidP="00DC784A">
      <w:pPr>
        <w:pStyle w:val="ListParagraph"/>
        <w:ind w:left="360"/>
        <w:rPr>
          <w:del w:id="7114" w:author="Andrija Ilic" w:date="2015-09-06T19:32:00Z"/>
        </w:rPr>
      </w:pPr>
    </w:p>
    <w:p w14:paraId="34671765" w14:textId="36F2BFD2" w:rsidR="00A12EFB" w:rsidDel="006207E5" w:rsidRDefault="00A12EFB" w:rsidP="00A12EFB">
      <w:pPr>
        <w:pStyle w:val="ListParagraph"/>
        <w:ind w:left="360"/>
        <w:rPr>
          <w:del w:id="7115" w:author="Andrija Ilic" w:date="2015-09-06T19:32:00Z"/>
        </w:rPr>
      </w:pPr>
      <w:del w:id="7116" w:author="Andrija Ilic" w:date="2015-09-06T19:32:00Z">
        <w:r w:rsidDel="006207E5">
          <w:rPr>
            <w:noProof/>
          </w:rPr>
          <w:drawing>
            <wp:inline distT="0" distB="0" distL="0" distR="0" wp14:anchorId="6D67B9A3" wp14:editId="3F499B00">
              <wp:extent cx="2804071" cy="3305432"/>
              <wp:effectExtent l="19050" t="0" r="0" b="0"/>
              <wp:docPr id="29" name="Picture 28" descr="KreiranjeRacuna-dodavanje stavk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reiranjeRacuna-dodavanje stavki.png"/>
                      <pic:cNvPicPr/>
                    </pic:nvPicPr>
                    <pic:blipFill>
                      <a:blip r:embed="rId155" cstate="print"/>
                      <a:stretch>
                        <a:fillRect/>
                      </a:stretch>
                    </pic:blipFill>
                    <pic:spPr>
                      <a:xfrm>
                        <a:off x="0" y="0"/>
                        <a:ext cx="2804575" cy="3306027"/>
                      </a:xfrm>
                      <a:prstGeom prst="rect">
                        <a:avLst/>
                      </a:prstGeom>
                    </pic:spPr>
                  </pic:pic>
                </a:graphicData>
              </a:graphic>
            </wp:inline>
          </w:drawing>
        </w:r>
      </w:del>
    </w:p>
    <w:p w14:paraId="71F945B2" w14:textId="34E02F9B" w:rsidR="00DC784A" w:rsidRPr="00DC784A" w:rsidDel="006207E5" w:rsidRDefault="00DC784A" w:rsidP="00A12EFB">
      <w:pPr>
        <w:pStyle w:val="ListParagraph"/>
        <w:ind w:left="360"/>
        <w:rPr>
          <w:del w:id="7117" w:author="Andrija Ilic" w:date="2015-09-06T19:32:00Z"/>
        </w:rPr>
      </w:pPr>
    </w:p>
    <w:p w14:paraId="02F3ACDD" w14:textId="4592D0C4" w:rsidR="006B7DE2" w:rsidDel="006207E5" w:rsidRDefault="006B7DE2" w:rsidP="006B7DE2">
      <w:pPr>
        <w:pStyle w:val="ListParagraph"/>
        <w:numPr>
          <w:ilvl w:val="0"/>
          <w:numId w:val="18"/>
        </w:numPr>
        <w:rPr>
          <w:del w:id="7118" w:author="Andrija Ilic" w:date="2015-09-06T19:32:00Z"/>
        </w:rPr>
      </w:pPr>
      <w:del w:id="7119" w:author="Andrija Ilic" w:date="2015-09-06T19:32:00Z">
        <w:r w:rsidDel="006207E5">
          <w:delText xml:space="preserve">Корисник позива систем да </w:delText>
        </w:r>
        <w:r w:rsidRPr="00F81F28" w:rsidDel="006207E5">
          <w:rPr>
            <w:u w:val="single"/>
          </w:rPr>
          <w:delText>умањи производе</w:delText>
        </w:r>
        <w:r w:rsidDel="006207E5">
          <w:delText xml:space="preserve"> и услуге на стању (АПСО)</w:delText>
        </w:r>
      </w:del>
    </w:p>
    <w:p w14:paraId="593B3CAD" w14:textId="66B5A302" w:rsidR="006B7DE2" w:rsidDel="006207E5" w:rsidRDefault="006B7DE2" w:rsidP="006B7DE2">
      <w:pPr>
        <w:pStyle w:val="ListParagraph"/>
        <w:numPr>
          <w:ilvl w:val="0"/>
          <w:numId w:val="18"/>
        </w:numPr>
        <w:rPr>
          <w:del w:id="7120" w:author="Andrija Ilic" w:date="2015-09-06T19:32:00Z"/>
        </w:rPr>
      </w:pPr>
      <w:del w:id="7121" w:author="Andrija Ilic" w:date="2015-09-06T19:32:00Z">
        <w:r w:rsidDel="006207E5">
          <w:delText xml:space="preserve">Систем </w:delText>
        </w:r>
        <w:r w:rsidRPr="00F81F28" w:rsidDel="006207E5">
          <w:rPr>
            <w:u w:val="single"/>
          </w:rPr>
          <w:delText>врши промену</w:delText>
        </w:r>
        <w:r w:rsidDel="006207E5">
          <w:delText xml:space="preserve"> стања производа и услуга (СО)</w:delText>
        </w:r>
      </w:del>
    </w:p>
    <w:p w14:paraId="5093A100" w14:textId="4A53725D" w:rsidR="006B7DE2" w:rsidDel="006207E5" w:rsidRDefault="006B7DE2" w:rsidP="006B7DE2">
      <w:pPr>
        <w:pStyle w:val="ListParagraph"/>
        <w:numPr>
          <w:ilvl w:val="0"/>
          <w:numId w:val="18"/>
        </w:numPr>
        <w:rPr>
          <w:del w:id="7122" w:author="Andrija Ilic" w:date="2015-09-06T19:32:00Z"/>
        </w:rPr>
      </w:pPr>
      <w:del w:id="7123" w:author="Andrija Ilic" w:date="2015-09-06T19:32:00Z">
        <w:r w:rsidDel="006207E5">
          <w:delText xml:space="preserve">Систем </w:delText>
        </w:r>
        <w:r w:rsidRPr="00F81F28" w:rsidDel="006207E5">
          <w:rPr>
            <w:u w:val="single"/>
          </w:rPr>
          <w:delText>приказује</w:delText>
        </w:r>
        <w:r w:rsidDel="006207E5">
          <w:delText xml:space="preserve"> промену на стању.(ИА)</w:delText>
        </w:r>
      </w:del>
    </w:p>
    <w:p w14:paraId="4A9459E9" w14:textId="4CF4E0A6" w:rsidR="006B7DE2" w:rsidDel="006207E5" w:rsidRDefault="006B7DE2" w:rsidP="006B7DE2">
      <w:pPr>
        <w:pStyle w:val="ListParagraph"/>
        <w:numPr>
          <w:ilvl w:val="0"/>
          <w:numId w:val="18"/>
        </w:numPr>
        <w:rPr>
          <w:del w:id="7124" w:author="Andrija Ilic" w:date="2015-09-06T19:32:00Z"/>
        </w:rPr>
      </w:pPr>
      <w:del w:id="7125" w:author="Andrija Ilic" w:date="2015-09-06T19:32:00Z">
        <w:r w:rsidDel="006207E5">
          <w:delText xml:space="preserve">Корисник позива систем да </w:delText>
        </w:r>
        <w:r w:rsidRPr="00F81F28" w:rsidDel="006207E5">
          <w:rPr>
            <w:u w:val="single"/>
          </w:rPr>
          <w:delText>сачува</w:delText>
        </w:r>
        <w:r w:rsidDel="006207E5">
          <w:delText xml:space="preserve"> креирани рачун (АПСО)</w:delText>
        </w:r>
      </w:del>
    </w:p>
    <w:p w14:paraId="384A227A" w14:textId="0D2B48FE" w:rsidR="006B7DE2" w:rsidDel="006207E5" w:rsidRDefault="006B7DE2" w:rsidP="006B7DE2">
      <w:pPr>
        <w:pStyle w:val="ListParagraph"/>
        <w:numPr>
          <w:ilvl w:val="0"/>
          <w:numId w:val="18"/>
        </w:numPr>
        <w:rPr>
          <w:del w:id="7126" w:author="Andrija Ilic" w:date="2015-09-06T19:32:00Z"/>
        </w:rPr>
      </w:pPr>
      <w:del w:id="7127" w:author="Andrija Ilic" w:date="2015-09-06T19:32:00Z">
        <w:r w:rsidDel="006207E5">
          <w:delText xml:space="preserve">Систем </w:delText>
        </w:r>
        <w:r w:rsidRPr="00F81F28" w:rsidDel="006207E5">
          <w:rPr>
            <w:u w:val="single"/>
          </w:rPr>
          <w:delText>чува</w:delText>
        </w:r>
        <w:r w:rsidDel="006207E5">
          <w:delText xml:space="preserve"> креирани рачун (СО)</w:delText>
        </w:r>
      </w:del>
    </w:p>
    <w:p w14:paraId="0F196C34" w14:textId="266DBDE4" w:rsidR="006B7DE2" w:rsidDel="006207E5" w:rsidRDefault="006B7DE2" w:rsidP="006B7DE2">
      <w:pPr>
        <w:pStyle w:val="ListParagraph"/>
        <w:numPr>
          <w:ilvl w:val="0"/>
          <w:numId w:val="18"/>
        </w:numPr>
        <w:rPr>
          <w:del w:id="7128" w:author="Andrija Ilic" w:date="2015-09-06T19:32:00Z"/>
        </w:rPr>
      </w:pPr>
      <w:del w:id="7129" w:author="Andrija Ilic" w:date="2015-09-06T19:32:00Z">
        <w:r w:rsidDel="006207E5">
          <w:delText xml:space="preserve">Систем </w:delText>
        </w:r>
        <w:r w:rsidRPr="00F81F28" w:rsidDel="006207E5">
          <w:rPr>
            <w:u w:val="single"/>
          </w:rPr>
          <w:delText>приказује</w:delText>
        </w:r>
        <w:r w:rsidDel="006207E5">
          <w:delText xml:space="preserve"> кориснику изглед креираног рачуна и поруку о потврди (ИА)</w:delText>
        </w:r>
      </w:del>
    </w:p>
    <w:p w14:paraId="5D58BE1C" w14:textId="292F0EAD" w:rsidR="00A12EFB" w:rsidDel="006207E5" w:rsidRDefault="00A12EFB" w:rsidP="00A12EFB">
      <w:pPr>
        <w:pStyle w:val="ListParagraph"/>
        <w:ind w:left="360"/>
        <w:rPr>
          <w:del w:id="7130" w:author="Andrija Ilic" w:date="2015-09-06T19:32:00Z"/>
        </w:rPr>
      </w:pPr>
      <w:del w:id="7131" w:author="Andrija Ilic" w:date="2015-09-06T19:32:00Z">
        <w:r w:rsidDel="006207E5">
          <w:rPr>
            <w:noProof/>
          </w:rPr>
          <w:drawing>
            <wp:inline distT="0" distB="0" distL="0" distR="0" wp14:anchorId="05CC215A" wp14:editId="03281EB7">
              <wp:extent cx="3737404" cy="2011748"/>
              <wp:effectExtent l="19050" t="0" r="0" b="0"/>
              <wp:docPr id="30" name="Picture 29" descr="KreiranjeRacuna-prika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reiranjeRacuna-prikaz.png"/>
                      <pic:cNvPicPr/>
                    </pic:nvPicPr>
                    <pic:blipFill>
                      <a:blip r:embed="rId156" cstate="print"/>
                      <a:stretch>
                        <a:fillRect/>
                      </a:stretch>
                    </pic:blipFill>
                    <pic:spPr>
                      <a:xfrm>
                        <a:off x="0" y="0"/>
                        <a:ext cx="3740600" cy="2013468"/>
                      </a:xfrm>
                      <a:prstGeom prst="rect">
                        <a:avLst/>
                      </a:prstGeom>
                    </pic:spPr>
                  </pic:pic>
                </a:graphicData>
              </a:graphic>
            </wp:inline>
          </w:drawing>
        </w:r>
      </w:del>
    </w:p>
    <w:p w14:paraId="3082335B" w14:textId="4FF1694F" w:rsidR="00DC784A" w:rsidRPr="00DC784A" w:rsidDel="006207E5" w:rsidRDefault="00DC784A" w:rsidP="00A12EFB">
      <w:pPr>
        <w:pStyle w:val="ListParagraph"/>
        <w:ind w:left="360"/>
        <w:rPr>
          <w:del w:id="7132" w:author="Andrija Ilic" w:date="2015-09-06T19:32:00Z"/>
        </w:rPr>
      </w:pPr>
    </w:p>
    <w:p w14:paraId="0DF8F537" w14:textId="6997304E" w:rsidR="006B7DE2" w:rsidRPr="00DC784A" w:rsidDel="006207E5" w:rsidRDefault="006B7DE2" w:rsidP="006B7DE2">
      <w:pPr>
        <w:pStyle w:val="ListParagraph"/>
        <w:numPr>
          <w:ilvl w:val="0"/>
          <w:numId w:val="18"/>
        </w:numPr>
        <w:rPr>
          <w:del w:id="7133" w:author="Andrija Ilic" w:date="2015-09-06T19:32:00Z"/>
        </w:rPr>
      </w:pPr>
      <w:del w:id="7134" w:author="Andrija Ilic" w:date="2015-09-06T19:32:00Z">
        <w:r w:rsidDel="006207E5">
          <w:delText xml:space="preserve">Корисник </w:delText>
        </w:r>
        <w:r w:rsidRPr="00F81F28" w:rsidDel="006207E5">
          <w:rPr>
            <w:u w:val="single"/>
          </w:rPr>
          <w:delText>потврђује</w:delText>
        </w:r>
        <w:r w:rsidDel="006207E5">
          <w:delText xml:space="preserve"> поруку о чувању рачуна.</w:delText>
        </w:r>
      </w:del>
    </w:p>
    <w:p w14:paraId="22E3F994" w14:textId="682522A2" w:rsidR="00DC784A" w:rsidDel="006207E5" w:rsidRDefault="00DC784A" w:rsidP="00DC784A">
      <w:pPr>
        <w:pStyle w:val="ListParagraph"/>
        <w:ind w:left="360"/>
        <w:rPr>
          <w:del w:id="7135" w:author="Andrija Ilic" w:date="2015-09-06T19:32:00Z"/>
        </w:rPr>
      </w:pPr>
    </w:p>
    <w:p w14:paraId="1EEA57E4" w14:textId="0CAA902B" w:rsidR="00A12EFB" w:rsidRPr="004C4232" w:rsidDel="006207E5" w:rsidRDefault="00A12EFB" w:rsidP="00A12EFB">
      <w:pPr>
        <w:pStyle w:val="ListParagraph"/>
        <w:ind w:left="360"/>
        <w:rPr>
          <w:del w:id="7136" w:author="Andrija Ilic" w:date="2015-09-06T19:32:00Z"/>
        </w:rPr>
      </w:pPr>
      <w:del w:id="7137" w:author="Andrija Ilic" w:date="2015-09-06T19:32:00Z">
        <w:r w:rsidDel="006207E5">
          <w:rPr>
            <w:noProof/>
          </w:rPr>
          <w:drawing>
            <wp:inline distT="0" distB="0" distL="0" distR="0" wp14:anchorId="352EFB9E" wp14:editId="6677AB86">
              <wp:extent cx="3496447" cy="1623696"/>
              <wp:effectExtent l="19050" t="0" r="8753" b="0"/>
              <wp:docPr id="31" name="Picture 30" descr="KreiranjeRacuna-potvr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reiranjeRacuna-potvrda.png"/>
                      <pic:cNvPicPr/>
                    </pic:nvPicPr>
                    <pic:blipFill>
                      <a:blip r:embed="rId157" cstate="print"/>
                      <a:stretch>
                        <a:fillRect/>
                      </a:stretch>
                    </pic:blipFill>
                    <pic:spPr>
                      <a:xfrm>
                        <a:off x="0" y="0"/>
                        <a:ext cx="3497075" cy="1623988"/>
                      </a:xfrm>
                      <a:prstGeom prst="rect">
                        <a:avLst/>
                      </a:prstGeom>
                    </pic:spPr>
                  </pic:pic>
                </a:graphicData>
              </a:graphic>
            </wp:inline>
          </w:drawing>
        </w:r>
      </w:del>
    </w:p>
    <w:p w14:paraId="1F3A975A" w14:textId="39621076" w:rsidR="006B7DE2" w:rsidRPr="00DC784A" w:rsidDel="006207E5" w:rsidRDefault="006B7DE2" w:rsidP="006B7DE2">
      <w:pPr>
        <w:rPr>
          <w:del w:id="7138" w:author="Andrija Ilic" w:date="2015-09-06T19:32:00Z"/>
          <w:b/>
        </w:rPr>
      </w:pPr>
      <w:del w:id="7139" w:author="Andrija Ilic" w:date="2015-09-06T19:32:00Z">
        <w:r w:rsidDel="006207E5">
          <w:rPr>
            <w:b/>
          </w:rPr>
          <w:delText>Алтернативни сценарио:</w:delText>
        </w:r>
      </w:del>
    </w:p>
    <w:p w14:paraId="25CD2326" w14:textId="62F1423A" w:rsidR="00A12EFB" w:rsidDel="006207E5" w:rsidRDefault="006B7DE2" w:rsidP="006B7DE2">
      <w:pPr>
        <w:rPr>
          <w:del w:id="7140" w:author="Andrija Ilic" w:date="2015-09-06T19:32:00Z"/>
        </w:rPr>
      </w:pPr>
      <w:del w:id="7141" w:author="Andrija Ilic" w:date="2015-09-06T19:32:00Z">
        <w:r w:rsidDel="006207E5">
          <w:delText xml:space="preserve">4.1Систем </w:delText>
        </w:r>
        <w:r w:rsidRPr="00F81F28" w:rsidDel="006207E5">
          <w:rPr>
            <w:u w:val="single"/>
          </w:rPr>
          <w:delText>приказује</w:delText>
        </w:r>
        <w:r w:rsidDel="006207E5">
          <w:delText xml:space="preserve"> грешку при промени стања производа и услуга.(ИА)</w:delText>
        </w:r>
      </w:del>
    </w:p>
    <w:p w14:paraId="49CA3F46" w14:textId="34CD14F5" w:rsidR="00DC784A" w:rsidDel="006207E5" w:rsidRDefault="00A12EFB" w:rsidP="006B7DE2">
      <w:pPr>
        <w:rPr>
          <w:del w:id="7142" w:author="Andrija Ilic" w:date="2015-09-06T19:32:00Z"/>
        </w:rPr>
      </w:pPr>
      <w:del w:id="7143" w:author="Andrija Ilic" w:date="2015-09-06T19:32:00Z">
        <w:r w:rsidDel="006207E5">
          <w:rPr>
            <w:noProof/>
          </w:rPr>
          <w:drawing>
            <wp:inline distT="0" distB="0" distL="0" distR="0" wp14:anchorId="17FC1D55" wp14:editId="3DFDFDB3">
              <wp:extent cx="3860972" cy="2075267"/>
              <wp:effectExtent l="19050" t="0" r="6178" b="0"/>
              <wp:docPr id="32" name="Picture 31" descr="KreiranjeRacuna-dodavanje stavki-a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reiranjeRacuna-dodavanje stavki-alt.png"/>
                      <pic:cNvPicPr/>
                    </pic:nvPicPr>
                    <pic:blipFill>
                      <a:blip r:embed="rId158" cstate="print"/>
                      <a:stretch>
                        <a:fillRect/>
                      </a:stretch>
                    </pic:blipFill>
                    <pic:spPr>
                      <a:xfrm>
                        <a:off x="0" y="0"/>
                        <a:ext cx="3861666" cy="2075640"/>
                      </a:xfrm>
                      <a:prstGeom prst="rect">
                        <a:avLst/>
                      </a:prstGeom>
                    </pic:spPr>
                  </pic:pic>
                </a:graphicData>
              </a:graphic>
            </wp:inline>
          </w:drawing>
        </w:r>
      </w:del>
    </w:p>
    <w:p w14:paraId="6EEA2B6E" w14:textId="64A197DA" w:rsidR="006B7DE2" w:rsidRPr="00BE2E08" w:rsidDel="006207E5" w:rsidRDefault="006B7DE2" w:rsidP="006B7DE2">
      <w:pPr>
        <w:rPr>
          <w:del w:id="7144" w:author="Andrija Ilic" w:date="2015-09-06T19:32:00Z"/>
        </w:rPr>
      </w:pPr>
      <w:del w:id="7145" w:author="Andrija Ilic" w:date="2015-09-06T19:32:00Z">
        <w:r w:rsidDel="006207E5">
          <w:br/>
          <w:delText xml:space="preserve">8.1 Корисник не жели </w:delText>
        </w:r>
        <w:r w:rsidRPr="00F81F28" w:rsidDel="006207E5">
          <w:rPr>
            <w:u w:val="single"/>
          </w:rPr>
          <w:delText>да сачува</w:delText>
        </w:r>
        <w:r w:rsidDel="006207E5">
          <w:delText xml:space="preserve"> креирани рачун. (АПСО)</w:delText>
        </w:r>
        <w:r w:rsidDel="006207E5">
          <w:br/>
          <w:delText xml:space="preserve">8.2 Систем </w:delText>
        </w:r>
        <w:r w:rsidRPr="00F81F28" w:rsidDel="006207E5">
          <w:rPr>
            <w:u w:val="single"/>
          </w:rPr>
          <w:delText>отказује чување</w:delText>
        </w:r>
        <w:r w:rsidDel="006207E5">
          <w:delText xml:space="preserve"> креираног рачуна. (СО)</w:delText>
        </w:r>
        <w:r w:rsidDel="006207E5">
          <w:br/>
          <w:delText xml:space="preserve">8.3 Систем </w:delText>
        </w:r>
        <w:r w:rsidRPr="00F81F28" w:rsidDel="006207E5">
          <w:rPr>
            <w:u w:val="single"/>
          </w:rPr>
          <w:delText>приказује</w:delText>
        </w:r>
        <w:r w:rsidDel="006207E5">
          <w:delText xml:space="preserve"> поруку о отказу. (ИА) </w:delText>
        </w:r>
      </w:del>
    </w:p>
    <w:p w14:paraId="28911459" w14:textId="32BA427C" w:rsidR="006B7DE2" w:rsidDel="006207E5" w:rsidRDefault="006B7DE2" w:rsidP="006B7DE2">
      <w:pPr>
        <w:rPr>
          <w:del w:id="7146" w:author="Andrija Ilic" w:date="2015-09-06T19:32:00Z"/>
          <w:b/>
        </w:rPr>
      </w:pPr>
      <w:del w:id="7147" w:author="Andrija Ilic" w:date="2015-09-06T19:32:00Z">
        <w:r w:rsidRPr="005B6BA2" w:rsidDel="006207E5">
          <w:rPr>
            <w:b/>
          </w:rPr>
          <w:delText xml:space="preserve">Случај коришћења </w:delText>
        </w:r>
        <w:r w:rsidR="00DB09D0" w:rsidDel="006207E5">
          <w:rPr>
            <w:b/>
          </w:rPr>
          <w:delText>4</w:delText>
        </w:r>
        <w:r w:rsidRPr="005B6BA2" w:rsidDel="006207E5">
          <w:rPr>
            <w:b/>
          </w:rPr>
          <w:delText xml:space="preserve">: </w:delText>
        </w:r>
        <w:r w:rsidDel="006207E5">
          <w:rPr>
            <w:b/>
          </w:rPr>
          <w:delText>Додавање запослених</w:delText>
        </w:r>
      </w:del>
    </w:p>
    <w:p w14:paraId="60C657B2" w14:textId="33AC4C3C" w:rsidR="006B7DE2" w:rsidDel="006207E5" w:rsidRDefault="006B7DE2" w:rsidP="006B7DE2">
      <w:pPr>
        <w:rPr>
          <w:del w:id="7148" w:author="Andrija Ilic" w:date="2015-09-06T19:32:00Z"/>
        </w:rPr>
      </w:pPr>
      <w:del w:id="7149" w:author="Andrija Ilic" w:date="2015-09-06T19:32:00Z">
        <w:r w:rsidDel="006207E5">
          <w:rPr>
            <w:b/>
          </w:rPr>
          <w:delText>Назив СК:</w:delText>
        </w:r>
        <w:r w:rsidDel="006207E5">
          <w:rPr>
            <w:b/>
          </w:rPr>
          <w:br/>
        </w:r>
        <w:r w:rsidDel="006207E5">
          <w:delText>Додавање запослених</w:delText>
        </w:r>
      </w:del>
    </w:p>
    <w:p w14:paraId="341F3ECD" w14:textId="28A479EF" w:rsidR="006B7DE2" w:rsidDel="006207E5" w:rsidRDefault="006B7DE2" w:rsidP="006B7DE2">
      <w:pPr>
        <w:rPr>
          <w:del w:id="7150" w:author="Andrija Ilic" w:date="2015-09-06T19:32:00Z"/>
        </w:rPr>
      </w:pPr>
      <w:del w:id="7151" w:author="Andrija Ilic" w:date="2015-09-06T19:32:00Z">
        <w:r w:rsidDel="006207E5">
          <w:rPr>
            <w:b/>
          </w:rPr>
          <w:delText>Учесници CК:</w:delText>
        </w:r>
        <w:r w:rsidDel="006207E5">
          <w:rPr>
            <w:b/>
          </w:rPr>
          <w:br/>
        </w:r>
        <w:r w:rsidDel="006207E5">
          <w:delText>Корисник и програм</w:delText>
        </w:r>
      </w:del>
    </w:p>
    <w:p w14:paraId="2DB910F8" w14:textId="5077263A" w:rsidR="006B7DE2" w:rsidDel="006207E5" w:rsidRDefault="006B7DE2" w:rsidP="006B7DE2">
      <w:pPr>
        <w:rPr>
          <w:del w:id="7152" w:author="Andrija Ilic" w:date="2015-09-06T19:32:00Z"/>
        </w:rPr>
      </w:pPr>
      <w:del w:id="7153" w:author="Andrija Ilic" w:date="2015-09-06T19:32:00Z">
        <w:r w:rsidDel="006207E5">
          <w:rPr>
            <w:b/>
          </w:rPr>
          <w:delText>Предуслов:</w:delText>
        </w:r>
        <w:r w:rsidDel="006207E5">
          <w:rPr>
            <w:b/>
          </w:rPr>
          <w:br/>
        </w:r>
        <w:r w:rsidDel="006207E5">
          <w:delText>Корисник је пријављен на систем као администратор</w:delText>
        </w:r>
      </w:del>
    </w:p>
    <w:p w14:paraId="2FCCD369" w14:textId="06024F79" w:rsidR="006B7DE2" w:rsidDel="006207E5" w:rsidRDefault="006B7DE2" w:rsidP="006B7DE2">
      <w:pPr>
        <w:rPr>
          <w:del w:id="7154" w:author="Andrija Ilic" w:date="2015-09-06T19:32:00Z"/>
          <w:b/>
        </w:rPr>
      </w:pPr>
      <w:del w:id="7155" w:author="Andrija Ilic" w:date="2015-09-06T19:32:00Z">
        <w:r w:rsidDel="006207E5">
          <w:rPr>
            <w:b/>
          </w:rPr>
          <w:delText>Основни сценарио СК</w:delText>
        </w:r>
      </w:del>
    </w:p>
    <w:p w14:paraId="5FD72A66" w14:textId="207AA36E" w:rsidR="006B7DE2" w:rsidRPr="00920326" w:rsidDel="006207E5" w:rsidRDefault="006B7DE2" w:rsidP="006B7DE2">
      <w:pPr>
        <w:pStyle w:val="ListParagraph"/>
        <w:numPr>
          <w:ilvl w:val="0"/>
          <w:numId w:val="19"/>
        </w:numPr>
        <w:rPr>
          <w:del w:id="7156" w:author="Andrija Ilic" w:date="2015-09-06T19:32:00Z"/>
        </w:rPr>
      </w:pPr>
      <w:del w:id="7157" w:author="Andrija Ilic" w:date="2015-09-06T19:32:00Z">
        <w:r w:rsidDel="006207E5">
          <w:delText xml:space="preserve"> Корисник </w:delText>
        </w:r>
        <w:r w:rsidRPr="00F81F28" w:rsidDel="006207E5">
          <w:rPr>
            <w:u w:val="single"/>
          </w:rPr>
          <w:delText>уноси</w:delText>
        </w:r>
        <w:r w:rsidDel="006207E5">
          <w:delText xml:space="preserve"> податке о запосленом. (АПУСО)</w:delText>
        </w:r>
      </w:del>
    </w:p>
    <w:p w14:paraId="5C82814A" w14:textId="1BDC7281" w:rsidR="00920326" w:rsidDel="006207E5" w:rsidRDefault="00920326" w:rsidP="00920326">
      <w:pPr>
        <w:pStyle w:val="ListParagraph"/>
        <w:ind w:left="360"/>
        <w:rPr>
          <w:del w:id="7158" w:author="Andrija Ilic" w:date="2015-09-06T19:32:00Z"/>
        </w:rPr>
      </w:pPr>
    </w:p>
    <w:p w14:paraId="15A6E5DA" w14:textId="655A4335" w:rsidR="00A12EFB" w:rsidDel="006207E5" w:rsidRDefault="00A12EFB" w:rsidP="00A12EFB">
      <w:pPr>
        <w:pStyle w:val="ListParagraph"/>
        <w:ind w:left="360"/>
        <w:rPr>
          <w:del w:id="7159" w:author="Andrija Ilic" w:date="2015-09-06T19:32:00Z"/>
        </w:rPr>
      </w:pPr>
      <w:del w:id="7160" w:author="Andrija Ilic" w:date="2015-09-06T19:32:00Z">
        <w:r w:rsidDel="006207E5">
          <w:rPr>
            <w:noProof/>
          </w:rPr>
          <w:drawing>
            <wp:inline distT="0" distB="0" distL="0" distR="0" wp14:anchorId="53FAA23B" wp14:editId="512E81FB">
              <wp:extent cx="3434664" cy="2027239"/>
              <wp:effectExtent l="19050" t="0" r="0" b="0"/>
              <wp:docPr id="33" name="Picture 32" descr="Dodavanje zaposleni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davanje zaposlenih.png"/>
                      <pic:cNvPicPr/>
                    </pic:nvPicPr>
                    <pic:blipFill>
                      <a:blip r:embed="rId159" cstate="print"/>
                      <a:stretch>
                        <a:fillRect/>
                      </a:stretch>
                    </pic:blipFill>
                    <pic:spPr>
                      <a:xfrm>
                        <a:off x="0" y="0"/>
                        <a:ext cx="3435281" cy="2027603"/>
                      </a:xfrm>
                      <a:prstGeom prst="rect">
                        <a:avLst/>
                      </a:prstGeom>
                    </pic:spPr>
                  </pic:pic>
                </a:graphicData>
              </a:graphic>
            </wp:inline>
          </w:drawing>
        </w:r>
      </w:del>
    </w:p>
    <w:p w14:paraId="3ECC9A3D" w14:textId="0D7E0117" w:rsidR="006B7DE2" w:rsidDel="006207E5" w:rsidRDefault="006B7DE2" w:rsidP="006B7DE2">
      <w:pPr>
        <w:pStyle w:val="ListParagraph"/>
        <w:numPr>
          <w:ilvl w:val="0"/>
          <w:numId w:val="19"/>
        </w:numPr>
        <w:rPr>
          <w:del w:id="7161" w:author="Andrija Ilic" w:date="2015-09-06T19:32:00Z"/>
        </w:rPr>
      </w:pPr>
      <w:del w:id="7162" w:author="Andrija Ilic" w:date="2015-09-06T19:32:00Z">
        <w:r w:rsidDel="006207E5">
          <w:delText xml:space="preserve">Корисник </w:delText>
        </w:r>
        <w:r w:rsidRPr="00F81F28" w:rsidDel="006207E5">
          <w:rPr>
            <w:u w:val="single"/>
          </w:rPr>
          <w:delText>позива</w:delText>
        </w:r>
        <w:r w:rsidDel="006207E5">
          <w:delText xml:space="preserve"> систем да </w:delText>
        </w:r>
        <w:r w:rsidRPr="00F81F28" w:rsidDel="006207E5">
          <w:rPr>
            <w:u w:val="single"/>
          </w:rPr>
          <w:delText>сачува</w:delText>
        </w:r>
        <w:r w:rsidDel="006207E5">
          <w:delText xml:space="preserve"> запосленог. (АПСО)</w:delText>
        </w:r>
      </w:del>
    </w:p>
    <w:p w14:paraId="4A45D8EC" w14:textId="7F97589A" w:rsidR="006B7DE2" w:rsidDel="006207E5" w:rsidRDefault="006B7DE2" w:rsidP="006B7DE2">
      <w:pPr>
        <w:pStyle w:val="ListParagraph"/>
        <w:numPr>
          <w:ilvl w:val="0"/>
          <w:numId w:val="19"/>
        </w:numPr>
        <w:rPr>
          <w:del w:id="7163" w:author="Andrija Ilic" w:date="2015-09-06T19:32:00Z"/>
        </w:rPr>
      </w:pPr>
      <w:del w:id="7164" w:author="Andrija Ilic" w:date="2015-09-06T19:32:00Z">
        <w:r w:rsidDel="006207E5">
          <w:delText xml:space="preserve">Систем </w:delText>
        </w:r>
        <w:r w:rsidRPr="00F81F28" w:rsidDel="006207E5">
          <w:rPr>
            <w:u w:val="single"/>
          </w:rPr>
          <w:delText>чува</w:delText>
        </w:r>
        <w:r w:rsidDel="006207E5">
          <w:delText xml:space="preserve"> запосленог. (СО)</w:delText>
        </w:r>
      </w:del>
    </w:p>
    <w:p w14:paraId="749FA980" w14:textId="637CA634" w:rsidR="006B7DE2" w:rsidRPr="00920326" w:rsidDel="006207E5" w:rsidRDefault="006B7DE2" w:rsidP="006B7DE2">
      <w:pPr>
        <w:pStyle w:val="ListParagraph"/>
        <w:numPr>
          <w:ilvl w:val="0"/>
          <w:numId w:val="19"/>
        </w:numPr>
        <w:rPr>
          <w:del w:id="7165" w:author="Andrija Ilic" w:date="2015-09-06T19:32:00Z"/>
        </w:rPr>
      </w:pPr>
      <w:del w:id="7166" w:author="Andrija Ilic" w:date="2015-09-06T19:32:00Z">
        <w:r w:rsidDel="006207E5">
          <w:delText xml:space="preserve">Систем </w:delText>
        </w:r>
        <w:r w:rsidRPr="00F81F28" w:rsidDel="006207E5">
          <w:rPr>
            <w:u w:val="single"/>
          </w:rPr>
          <w:delText>враћа поруку</w:delText>
        </w:r>
        <w:r w:rsidDel="006207E5">
          <w:delText xml:space="preserve"> о успесном чувању запосленог. (ИА)</w:delText>
        </w:r>
      </w:del>
    </w:p>
    <w:p w14:paraId="2C36968D" w14:textId="4000FA13" w:rsidR="00920326" w:rsidDel="006207E5" w:rsidRDefault="00920326" w:rsidP="00920326">
      <w:pPr>
        <w:pStyle w:val="ListParagraph"/>
        <w:ind w:left="360"/>
        <w:rPr>
          <w:del w:id="7167" w:author="Andrija Ilic" w:date="2015-09-06T19:32:00Z"/>
        </w:rPr>
      </w:pPr>
    </w:p>
    <w:p w14:paraId="453A6D39" w14:textId="4140B9FC" w:rsidR="00A12EFB" w:rsidDel="006207E5" w:rsidRDefault="00A12EFB" w:rsidP="00A12EFB">
      <w:pPr>
        <w:pStyle w:val="ListParagraph"/>
        <w:ind w:left="360"/>
        <w:rPr>
          <w:del w:id="7168" w:author="Andrija Ilic" w:date="2015-09-06T19:32:00Z"/>
        </w:rPr>
      </w:pPr>
      <w:del w:id="7169" w:author="Andrija Ilic" w:date="2015-09-06T19:32:00Z">
        <w:r w:rsidDel="006207E5">
          <w:rPr>
            <w:noProof/>
          </w:rPr>
          <w:drawing>
            <wp:inline distT="0" distB="0" distL="0" distR="0" wp14:anchorId="003D5E24" wp14:editId="4D514A64">
              <wp:extent cx="3959826" cy="2160862"/>
              <wp:effectExtent l="19050" t="0" r="2574" b="0"/>
              <wp:docPr id="34" name="Picture 33" descr="Dodavanje zaposlenih-poruk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davanje zaposlenih-poruka.png"/>
                      <pic:cNvPicPr/>
                    </pic:nvPicPr>
                    <pic:blipFill>
                      <a:blip r:embed="rId160" cstate="print"/>
                      <a:stretch>
                        <a:fillRect/>
                      </a:stretch>
                    </pic:blipFill>
                    <pic:spPr>
                      <a:xfrm>
                        <a:off x="0" y="0"/>
                        <a:ext cx="3962044" cy="2162072"/>
                      </a:xfrm>
                      <a:prstGeom prst="rect">
                        <a:avLst/>
                      </a:prstGeom>
                    </pic:spPr>
                  </pic:pic>
                </a:graphicData>
              </a:graphic>
            </wp:inline>
          </w:drawing>
        </w:r>
      </w:del>
    </w:p>
    <w:p w14:paraId="6D7D00EA" w14:textId="4694C12A" w:rsidR="006B7DE2" w:rsidDel="006207E5" w:rsidRDefault="006B7DE2" w:rsidP="006B7DE2">
      <w:pPr>
        <w:pStyle w:val="ListParagraph"/>
        <w:ind w:left="1080"/>
        <w:rPr>
          <w:del w:id="7170" w:author="Andrija Ilic" w:date="2015-09-06T19:32:00Z"/>
        </w:rPr>
      </w:pPr>
    </w:p>
    <w:p w14:paraId="6F990FB5" w14:textId="53C343D2" w:rsidR="006B7DE2" w:rsidDel="006207E5" w:rsidRDefault="006B7DE2" w:rsidP="006B7DE2">
      <w:pPr>
        <w:rPr>
          <w:del w:id="7171" w:author="Andrija Ilic" w:date="2015-09-06T19:32:00Z"/>
          <w:b/>
        </w:rPr>
      </w:pPr>
      <w:del w:id="7172" w:author="Andrija Ilic" w:date="2015-09-06T19:32:00Z">
        <w:r w:rsidDel="006207E5">
          <w:rPr>
            <w:b/>
          </w:rPr>
          <w:delText>Алтернативни сценарио:</w:delText>
        </w:r>
      </w:del>
    </w:p>
    <w:p w14:paraId="5DFC98F3" w14:textId="14DB64F2" w:rsidR="006B7DE2" w:rsidDel="006207E5" w:rsidRDefault="006B7DE2" w:rsidP="006B7DE2">
      <w:pPr>
        <w:rPr>
          <w:del w:id="7173" w:author="Andrija Ilic" w:date="2015-09-06T19:32:00Z"/>
        </w:rPr>
      </w:pPr>
      <w:del w:id="7174" w:author="Andrija Ilic" w:date="2015-09-06T19:32:00Z">
        <w:r w:rsidDel="006207E5">
          <w:rPr>
            <w:b/>
          </w:rPr>
          <w:tab/>
        </w:r>
        <w:r w:rsidRPr="007911AF" w:rsidDel="006207E5">
          <w:delText>4.1</w:delText>
        </w:r>
        <w:r w:rsidDel="006207E5">
          <w:delText xml:space="preserve"> Систем </w:delText>
        </w:r>
        <w:r w:rsidRPr="00F81F28" w:rsidDel="006207E5">
          <w:rPr>
            <w:u w:val="single"/>
          </w:rPr>
          <w:delText>враћа поруку</w:delText>
        </w:r>
        <w:r w:rsidDel="006207E5">
          <w:delText xml:space="preserve"> о грешци при чувању запосленог. (ИА)</w:delText>
        </w:r>
      </w:del>
    </w:p>
    <w:p w14:paraId="3E848868" w14:textId="17933B12" w:rsidR="00A12EFB" w:rsidDel="006207E5" w:rsidRDefault="00821A97" w:rsidP="006B7DE2">
      <w:pPr>
        <w:rPr>
          <w:del w:id="7175" w:author="Andrija Ilic" w:date="2015-09-06T19:32:00Z"/>
        </w:rPr>
      </w:pPr>
      <w:del w:id="7176" w:author="Andrija Ilic" w:date="2015-09-06T19:32:00Z">
        <w:r w:rsidDel="006207E5">
          <w:delText xml:space="preserve">         </w:delText>
        </w:r>
        <w:r w:rsidR="00A12EFB" w:rsidDel="006207E5">
          <w:rPr>
            <w:noProof/>
          </w:rPr>
          <w:drawing>
            <wp:inline distT="0" distB="0" distL="0" distR="0" wp14:anchorId="429FCAD3" wp14:editId="0734E97B">
              <wp:extent cx="3780653" cy="2157322"/>
              <wp:effectExtent l="19050" t="0" r="0" b="0"/>
              <wp:docPr id="35" name="Picture 34" descr="Dodavanje zaposlenih-a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davanje zaposlenih-alt.png"/>
                      <pic:cNvPicPr/>
                    </pic:nvPicPr>
                    <pic:blipFill>
                      <a:blip r:embed="rId161" cstate="print"/>
                      <a:stretch>
                        <a:fillRect/>
                      </a:stretch>
                    </pic:blipFill>
                    <pic:spPr>
                      <a:xfrm>
                        <a:off x="0" y="0"/>
                        <a:ext cx="3783570" cy="2158987"/>
                      </a:xfrm>
                      <a:prstGeom prst="rect">
                        <a:avLst/>
                      </a:prstGeom>
                    </pic:spPr>
                  </pic:pic>
                </a:graphicData>
              </a:graphic>
            </wp:inline>
          </w:drawing>
        </w:r>
      </w:del>
    </w:p>
    <w:p w14:paraId="7D71C75B" w14:textId="1299D090" w:rsidR="006B7DE2" w:rsidRPr="007911AF" w:rsidDel="006207E5" w:rsidRDefault="006B7DE2" w:rsidP="006B7DE2">
      <w:pPr>
        <w:rPr>
          <w:del w:id="7177" w:author="Andrija Ilic" w:date="2015-09-06T19:32:00Z"/>
        </w:rPr>
      </w:pPr>
    </w:p>
    <w:p w14:paraId="10F9FC80" w14:textId="3D350026" w:rsidR="006B7DE2" w:rsidDel="006207E5" w:rsidRDefault="006B7DE2" w:rsidP="006B7DE2">
      <w:pPr>
        <w:rPr>
          <w:del w:id="7178" w:author="Andrija Ilic" w:date="2015-09-06T19:32:00Z"/>
          <w:b/>
        </w:rPr>
      </w:pPr>
      <w:del w:id="7179" w:author="Andrija Ilic" w:date="2015-09-06T19:32:00Z">
        <w:r w:rsidRPr="005B6BA2" w:rsidDel="006207E5">
          <w:rPr>
            <w:b/>
          </w:rPr>
          <w:delText xml:space="preserve">Случај коришћења </w:delText>
        </w:r>
        <w:r w:rsidR="00DB09D0" w:rsidDel="006207E5">
          <w:rPr>
            <w:b/>
          </w:rPr>
          <w:delText>5</w:delText>
        </w:r>
        <w:r w:rsidRPr="005B6BA2" w:rsidDel="006207E5">
          <w:rPr>
            <w:b/>
          </w:rPr>
          <w:delText xml:space="preserve">: </w:delText>
        </w:r>
        <w:r w:rsidDel="006207E5">
          <w:rPr>
            <w:b/>
          </w:rPr>
          <w:delText>Преглед рачуна</w:delText>
        </w:r>
      </w:del>
    </w:p>
    <w:p w14:paraId="61587983" w14:textId="2015D186" w:rsidR="006B7DE2" w:rsidDel="006207E5" w:rsidRDefault="006B7DE2" w:rsidP="006B7DE2">
      <w:pPr>
        <w:rPr>
          <w:del w:id="7180" w:author="Andrija Ilic" w:date="2015-09-06T19:32:00Z"/>
        </w:rPr>
      </w:pPr>
      <w:del w:id="7181" w:author="Andrija Ilic" w:date="2015-09-06T19:32:00Z">
        <w:r w:rsidDel="006207E5">
          <w:rPr>
            <w:b/>
          </w:rPr>
          <w:delText>Назив СК:</w:delText>
        </w:r>
        <w:r w:rsidDel="006207E5">
          <w:rPr>
            <w:b/>
          </w:rPr>
          <w:br/>
        </w:r>
        <w:r w:rsidDel="006207E5">
          <w:delText>Преглед рачуна</w:delText>
        </w:r>
      </w:del>
    </w:p>
    <w:p w14:paraId="1A3A8D94" w14:textId="13FBF8F3" w:rsidR="006B7DE2" w:rsidDel="006207E5" w:rsidRDefault="006B7DE2" w:rsidP="006B7DE2">
      <w:pPr>
        <w:rPr>
          <w:del w:id="7182" w:author="Andrija Ilic" w:date="2015-09-06T19:32:00Z"/>
        </w:rPr>
      </w:pPr>
      <w:del w:id="7183" w:author="Andrija Ilic" w:date="2015-09-06T19:32:00Z">
        <w:r w:rsidDel="006207E5">
          <w:rPr>
            <w:b/>
          </w:rPr>
          <w:delText>Учесници CК:</w:delText>
        </w:r>
        <w:r w:rsidDel="006207E5">
          <w:rPr>
            <w:b/>
          </w:rPr>
          <w:br/>
        </w:r>
        <w:r w:rsidDel="006207E5">
          <w:delText>Корисник и програм</w:delText>
        </w:r>
      </w:del>
    </w:p>
    <w:p w14:paraId="53562B53" w14:textId="06BB5B3F" w:rsidR="006B7DE2" w:rsidDel="006207E5" w:rsidRDefault="006B7DE2" w:rsidP="006B7DE2">
      <w:pPr>
        <w:rPr>
          <w:del w:id="7184" w:author="Andrija Ilic" w:date="2015-09-06T19:32:00Z"/>
        </w:rPr>
      </w:pPr>
      <w:del w:id="7185" w:author="Andrija Ilic" w:date="2015-09-06T19:32:00Z">
        <w:r w:rsidDel="006207E5">
          <w:rPr>
            <w:b/>
          </w:rPr>
          <w:delText>Предуслов:</w:delText>
        </w:r>
        <w:r w:rsidDel="006207E5">
          <w:rPr>
            <w:b/>
          </w:rPr>
          <w:br/>
        </w:r>
        <w:r w:rsidDel="006207E5">
          <w:delText>Корисник је пријављен на систем као администратор</w:delText>
        </w:r>
      </w:del>
    </w:p>
    <w:p w14:paraId="2BC8F0B6" w14:textId="5CA82247" w:rsidR="006B7DE2" w:rsidDel="006207E5" w:rsidRDefault="006B7DE2" w:rsidP="006B7DE2">
      <w:pPr>
        <w:rPr>
          <w:del w:id="7186" w:author="Andrija Ilic" w:date="2015-09-06T19:32:00Z"/>
          <w:b/>
        </w:rPr>
      </w:pPr>
      <w:del w:id="7187" w:author="Andrija Ilic" w:date="2015-09-06T19:32:00Z">
        <w:r w:rsidDel="006207E5">
          <w:rPr>
            <w:b/>
          </w:rPr>
          <w:delText>Основни сценарио СК</w:delText>
        </w:r>
      </w:del>
    </w:p>
    <w:p w14:paraId="56C73CA0" w14:textId="5D30D87E" w:rsidR="006B7DE2" w:rsidRPr="00920326" w:rsidDel="006207E5" w:rsidRDefault="006B7DE2" w:rsidP="006B7DE2">
      <w:pPr>
        <w:pStyle w:val="ListParagraph"/>
        <w:numPr>
          <w:ilvl w:val="0"/>
          <w:numId w:val="20"/>
        </w:numPr>
        <w:rPr>
          <w:del w:id="7188" w:author="Andrija Ilic" w:date="2015-09-06T19:32:00Z"/>
        </w:rPr>
      </w:pPr>
      <w:del w:id="7189" w:author="Andrija Ilic" w:date="2015-09-06T19:32:00Z">
        <w:r w:rsidDel="006207E5">
          <w:delText xml:space="preserve">Корисник </w:delText>
        </w:r>
        <w:r w:rsidRPr="00F81F28" w:rsidDel="006207E5">
          <w:rPr>
            <w:u w:val="single"/>
          </w:rPr>
          <w:delText>уноси критеријум</w:delText>
        </w:r>
        <w:r w:rsidDel="006207E5">
          <w:delText xml:space="preserve"> за претрагу рачуна (АПУСО)</w:delText>
        </w:r>
      </w:del>
    </w:p>
    <w:p w14:paraId="346D9D0B" w14:textId="35EE376F" w:rsidR="00920326" w:rsidDel="006207E5" w:rsidRDefault="00920326" w:rsidP="00920326">
      <w:pPr>
        <w:pStyle w:val="ListParagraph"/>
        <w:ind w:left="360"/>
        <w:rPr>
          <w:del w:id="7190" w:author="Andrija Ilic" w:date="2015-09-06T19:32:00Z"/>
        </w:rPr>
      </w:pPr>
    </w:p>
    <w:p w14:paraId="6C2E7D72" w14:textId="15201492" w:rsidR="00B0144E" w:rsidDel="006207E5" w:rsidRDefault="00B0144E" w:rsidP="00B0144E">
      <w:pPr>
        <w:pStyle w:val="ListParagraph"/>
        <w:ind w:left="360"/>
        <w:rPr>
          <w:del w:id="7191" w:author="Andrija Ilic" w:date="2015-09-06T19:32:00Z"/>
        </w:rPr>
      </w:pPr>
      <w:del w:id="7192" w:author="Andrija Ilic" w:date="2015-09-06T19:32:00Z">
        <w:r w:rsidDel="006207E5">
          <w:rPr>
            <w:noProof/>
          </w:rPr>
          <w:drawing>
            <wp:inline distT="0" distB="0" distL="0" distR="0" wp14:anchorId="13EDCB95" wp14:editId="24A7D9F0">
              <wp:extent cx="3873328" cy="1890108"/>
              <wp:effectExtent l="19050" t="0" r="0" b="0"/>
              <wp:docPr id="26" name="Picture 25" descr="Pretraga racun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traga racuna.png"/>
                      <pic:cNvPicPr/>
                    </pic:nvPicPr>
                    <pic:blipFill>
                      <a:blip r:embed="rId162" cstate="print"/>
                      <a:stretch>
                        <a:fillRect/>
                      </a:stretch>
                    </pic:blipFill>
                    <pic:spPr>
                      <a:xfrm>
                        <a:off x="0" y="0"/>
                        <a:ext cx="3874024" cy="1890448"/>
                      </a:xfrm>
                      <a:prstGeom prst="rect">
                        <a:avLst/>
                      </a:prstGeom>
                    </pic:spPr>
                  </pic:pic>
                </a:graphicData>
              </a:graphic>
            </wp:inline>
          </w:drawing>
        </w:r>
      </w:del>
    </w:p>
    <w:p w14:paraId="4E8F5F12" w14:textId="340DA270" w:rsidR="006B7DE2" w:rsidDel="006207E5" w:rsidRDefault="006B7DE2" w:rsidP="006B7DE2">
      <w:pPr>
        <w:pStyle w:val="ListParagraph"/>
        <w:numPr>
          <w:ilvl w:val="0"/>
          <w:numId w:val="20"/>
        </w:numPr>
        <w:rPr>
          <w:del w:id="7193" w:author="Andrija Ilic" w:date="2015-09-06T19:32:00Z"/>
        </w:rPr>
      </w:pPr>
      <w:del w:id="7194" w:author="Andrija Ilic" w:date="2015-09-06T19:32:00Z">
        <w:r w:rsidDel="006207E5">
          <w:delText xml:space="preserve">Корисник позива систем </w:delText>
        </w:r>
        <w:r w:rsidRPr="00F81F28" w:rsidDel="006207E5">
          <w:rPr>
            <w:u w:val="single"/>
          </w:rPr>
          <w:delText>да преикаже</w:delText>
        </w:r>
        <w:r w:rsidDel="006207E5">
          <w:delText xml:space="preserve"> све рачуне који одговарају критеријуму претраге (АПСО)</w:delText>
        </w:r>
      </w:del>
    </w:p>
    <w:p w14:paraId="6D3F1BAA" w14:textId="37C5D664" w:rsidR="006B7DE2" w:rsidDel="006207E5" w:rsidRDefault="006B7DE2" w:rsidP="006B7DE2">
      <w:pPr>
        <w:pStyle w:val="ListParagraph"/>
        <w:numPr>
          <w:ilvl w:val="0"/>
          <w:numId w:val="20"/>
        </w:numPr>
        <w:rPr>
          <w:del w:id="7195" w:author="Andrija Ilic" w:date="2015-09-06T19:32:00Z"/>
        </w:rPr>
      </w:pPr>
      <w:del w:id="7196" w:author="Andrija Ilic" w:date="2015-09-06T19:32:00Z">
        <w:r w:rsidDel="006207E5">
          <w:delText xml:space="preserve">Систем </w:delText>
        </w:r>
        <w:r w:rsidRPr="00F81F28" w:rsidDel="006207E5">
          <w:rPr>
            <w:u w:val="single"/>
          </w:rPr>
          <w:delText>врши претрагу</w:delText>
        </w:r>
        <w:r w:rsidDel="006207E5">
          <w:delText xml:space="preserve"> рачуна по задатом критеријуму.(СО)</w:delText>
        </w:r>
      </w:del>
    </w:p>
    <w:p w14:paraId="291538B4" w14:textId="5772173C" w:rsidR="006B7DE2" w:rsidDel="006207E5" w:rsidRDefault="006B7DE2" w:rsidP="006B7DE2">
      <w:pPr>
        <w:pStyle w:val="ListParagraph"/>
        <w:numPr>
          <w:ilvl w:val="0"/>
          <w:numId w:val="20"/>
        </w:numPr>
        <w:rPr>
          <w:del w:id="7197" w:author="Andrija Ilic" w:date="2015-09-06T19:32:00Z"/>
        </w:rPr>
      </w:pPr>
      <w:del w:id="7198" w:author="Andrija Ilic" w:date="2015-09-06T19:32:00Z">
        <w:r w:rsidDel="006207E5">
          <w:delText xml:space="preserve">Систем </w:delText>
        </w:r>
        <w:r w:rsidRPr="00F81F28" w:rsidDel="006207E5">
          <w:rPr>
            <w:u w:val="single"/>
          </w:rPr>
          <w:delText>приказује</w:delText>
        </w:r>
        <w:r w:rsidDel="006207E5">
          <w:delText xml:space="preserve"> рачуне који одговарају задатој претрази.(ИА)</w:delText>
        </w:r>
      </w:del>
    </w:p>
    <w:p w14:paraId="2E2D1341" w14:textId="4EF22DD7" w:rsidR="00B0144E" w:rsidDel="006207E5" w:rsidRDefault="00B0144E" w:rsidP="00B0144E">
      <w:pPr>
        <w:pStyle w:val="ListParagraph"/>
        <w:ind w:left="360"/>
        <w:rPr>
          <w:del w:id="7199" w:author="Andrija Ilic" w:date="2015-09-06T19:32:00Z"/>
        </w:rPr>
      </w:pPr>
    </w:p>
    <w:p w14:paraId="1248717E" w14:textId="06632CDB" w:rsidR="00B0144E" w:rsidRPr="007911AF" w:rsidDel="006207E5" w:rsidRDefault="00B0144E" w:rsidP="00B0144E">
      <w:pPr>
        <w:pStyle w:val="ListParagraph"/>
        <w:ind w:left="360"/>
        <w:rPr>
          <w:del w:id="7200" w:author="Andrija Ilic" w:date="2015-09-06T19:32:00Z"/>
        </w:rPr>
      </w:pPr>
      <w:del w:id="7201" w:author="Andrija Ilic" w:date="2015-09-06T19:32:00Z">
        <w:r w:rsidDel="006207E5">
          <w:rPr>
            <w:noProof/>
          </w:rPr>
          <w:drawing>
            <wp:inline distT="0" distB="0" distL="0" distR="0" wp14:anchorId="5660989D" wp14:editId="52CBA35D">
              <wp:extent cx="3692709" cy="1853513"/>
              <wp:effectExtent l="19050" t="0" r="2991" b="0"/>
              <wp:docPr id="56" name="Picture 55" descr="Pretraga racuna - poruk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traga racuna - poruka.png"/>
                      <pic:cNvPicPr/>
                    </pic:nvPicPr>
                    <pic:blipFill>
                      <a:blip r:embed="rId163" cstate="print"/>
                      <a:stretch>
                        <a:fillRect/>
                      </a:stretch>
                    </pic:blipFill>
                    <pic:spPr>
                      <a:xfrm>
                        <a:off x="0" y="0"/>
                        <a:ext cx="3693373" cy="1853846"/>
                      </a:xfrm>
                      <a:prstGeom prst="rect">
                        <a:avLst/>
                      </a:prstGeom>
                    </pic:spPr>
                  </pic:pic>
                </a:graphicData>
              </a:graphic>
            </wp:inline>
          </w:drawing>
        </w:r>
      </w:del>
    </w:p>
    <w:p w14:paraId="0036B031" w14:textId="3A0366B3" w:rsidR="006B7DE2" w:rsidDel="006207E5" w:rsidRDefault="006B7DE2" w:rsidP="006B7DE2">
      <w:pPr>
        <w:rPr>
          <w:del w:id="7202" w:author="Andrija Ilic" w:date="2015-09-06T19:32:00Z"/>
          <w:b/>
        </w:rPr>
      </w:pPr>
      <w:del w:id="7203" w:author="Andrija Ilic" w:date="2015-09-06T19:32:00Z">
        <w:r w:rsidDel="006207E5">
          <w:rPr>
            <w:b/>
          </w:rPr>
          <w:delText>Алтернативни сценарио:</w:delText>
        </w:r>
      </w:del>
    </w:p>
    <w:p w14:paraId="4D11EADE" w14:textId="2F05B99B" w:rsidR="006B7DE2" w:rsidRPr="005B6BA2" w:rsidDel="006207E5" w:rsidRDefault="006B7DE2" w:rsidP="006B7DE2">
      <w:pPr>
        <w:rPr>
          <w:del w:id="7204" w:author="Andrija Ilic" w:date="2015-09-06T19:32:00Z"/>
        </w:rPr>
      </w:pPr>
      <w:del w:id="7205" w:author="Andrija Ilic" w:date="2015-09-06T19:32:00Z">
        <w:r w:rsidDel="006207E5">
          <w:delText xml:space="preserve">4.1 Систем </w:delText>
        </w:r>
        <w:r w:rsidRPr="00F81F28" w:rsidDel="006207E5">
          <w:rPr>
            <w:u w:val="single"/>
          </w:rPr>
          <w:delText xml:space="preserve">приказје </w:delText>
        </w:r>
        <w:r w:rsidDel="006207E5">
          <w:delText>поруку да за дате критеријуме не постоје рачуни. (ИА) Прекида се извршење.</w:delText>
        </w:r>
      </w:del>
    </w:p>
    <w:p w14:paraId="436C20CA" w14:textId="7C339FC0" w:rsidR="00F13324" w:rsidDel="006207E5" w:rsidRDefault="00B0144E" w:rsidP="00920326">
      <w:pPr>
        <w:rPr>
          <w:del w:id="7206" w:author="Andrija Ilic" w:date="2015-09-06T19:32:00Z"/>
        </w:rPr>
      </w:pPr>
      <w:del w:id="7207" w:author="Andrija Ilic" w:date="2015-09-06T19:32:00Z">
        <w:r w:rsidDel="006207E5">
          <w:rPr>
            <w:noProof/>
          </w:rPr>
          <w:drawing>
            <wp:inline distT="0" distB="0" distL="0" distR="0" wp14:anchorId="694708F0" wp14:editId="652EDD71">
              <wp:extent cx="3922895" cy="1878227"/>
              <wp:effectExtent l="19050" t="0" r="1405" b="0"/>
              <wp:docPr id="57" name="Picture 56" descr="Pretraga racuna - a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traga racuna - alt.png"/>
                      <pic:cNvPicPr/>
                    </pic:nvPicPr>
                    <pic:blipFill>
                      <a:blip r:embed="rId164" cstate="print"/>
                      <a:stretch>
                        <a:fillRect/>
                      </a:stretch>
                    </pic:blipFill>
                    <pic:spPr>
                      <a:xfrm>
                        <a:off x="0" y="0"/>
                        <a:ext cx="3924711" cy="1879097"/>
                      </a:xfrm>
                      <a:prstGeom prst="rect">
                        <a:avLst/>
                      </a:prstGeom>
                    </pic:spPr>
                  </pic:pic>
                </a:graphicData>
              </a:graphic>
            </wp:inline>
          </w:drawing>
        </w:r>
      </w:del>
    </w:p>
    <w:p w14:paraId="2632BAF4" w14:textId="0659DF22" w:rsidR="00B04DFD" w:rsidRPr="00F73A06" w:rsidDel="006207E5" w:rsidRDefault="00B04DFD" w:rsidP="00B04DFD">
      <w:pPr>
        <w:rPr>
          <w:ins w:id="7208" w:author="Boni" w:date="2014-09-08T01:32:00Z"/>
          <w:del w:id="7209" w:author="Andrija Ilic" w:date="2015-09-06T19:32:00Z"/>
          <w:b/>
        </w:rPr>
      </w:pPr>
      <w:ins w:id="7210" w:author="Boni" w:date="2014-09-08T01:32:00Z">
        <w:del w:id="7211" w:author="Andrija Ilic" w:date="2015-09-06T19:32:00Z">
          <w:r w:rsidDel="006207E5">
            <w:rPr>
              <w:b/>
            </w:rPr>
            <w:delText>Случај коришћења 6</w:delText>
          </w:r>
          <w:r w:rsidRPr="005B6BA2" w:rsidDel="006207E5">
            <w:rPr>
              <w:b/>
            </w:rPr>
            <w:delText xml:space="preserve">: </w:delText>
          </w:r>
          <w:r w:rsidDel="006207E5">
            <w:rPr>
              <w:b/>
            </w:rPr>
            <w:delText>Одјава са система</w:delText>
          </w:r>
        </w:del>
      </w:ins>
    </w:p>
    <w:p w14:paraId="033AE6C1" w14:textId="082B5133" w:rsidR="00B04DFD" w:rsidRPr="00F73A06" w:rsidDel="006207E5" w:rsidRDefault="00B04DFD" w:rsidP="00B04DFD">
      <w:pPr>
        <w:rPr>
          <w:ins w:id="7212" w:author="Boni" w:date="2014-09-08T01:32:00Z"/>
          <w:del w:id="7213" w:author="Andrija Ilic" w:date="2015-09-06T19:32:00Z"/>
        </w:rPr>
      </w:pPr>
      <w:ins w:id="7214" w:author="Boni" w:date="2014-09-08T01:32:00Z">
        <w:del w:id="7215" w:author="Andrija Ilic" w:date="2015-09-06T19:32:00Z">
          <w:r w:rsidDel="006207E5">
            <w:rPr>
              <w:b/>
            </w:rPr>
            <w:delText>Назив СК:</w:delText>
          </w:r>
          <w:r w:rsidDel="006207E5">
            <w:rPr>
              <w:b/>
            </w:rPr>
            <w:br/>
          </w:r>
          <w:r w:rsidDel="006207E5">
            <w:delText>Одјава са система</w:delText>
          </w:r>
        </w:del>
      </w:ins>
    </w:p>
    <w:p w14:paraId="05B331DD" w14:textId="4A7E86F7" w:rsidR="00B04DFD" w:rsidDel="006207E5" w:rsidRDefault="00B04DFD" w:rsidP="00B04DFD">
      <w:pPr>
        <w:rPr>
          <w:ins w:id="7216" w:author="Boni" w:date="2014-09-08T01:32:00Z"/>
          <w:del w:id="7217" w:author="Andrija Ilic" w:date="2015-09-06T19:32:00Z"/>
        </w:rPr>
      </w:pPr>
      <w:ins w:id="7218" w:author="Boni" w:date="2014-09-08T01:32:00Z">
        <w:del w:id="7219" w:author="Andrija Ilic" w:date="2015-09-06T19:32:00Z">
          <w:r w:rsidDel="006207E5">
            <w:rPr>
              <w:b/>
            </w:rPr>
            <w:delText>Учесници CК:</w:delText>
          </w:r>
          <w:r w:rsidDel="006207E5">
            <w:rPr>
              <w:b/>
            </w:rPr>
            <w:br/>
          </w:r>
          <w:r w:rsidDel="006207E5">
            <w:delText>Корисник и програм</w:delText>
          </w:r>
        </w:del>
      </w:ins>
    </w:p>
    <w:p w14:paraId="468CA428" w14:textId="5D53CDB4" w:rsidR="00B04DFD" w:rsidRPr="002E1C84" w:rsidDel="006207E5" w:rsidRDefault="00B04DFD" w:rsidP="00B04DFD">
      <w:pPr>
        <w:rPr>
          <w:ins w:id="7220" w:author="Boni" w:date="2014-09-08T01:32:00Z"/>
          <w:del w:id="7221" w:author="Andrija Ilic" w:date="2015-09-06T19:32:00Z"/>
        </w:rPr>
      </w:pPr>
      <w:ins w:id="7222" w:author="Boni" w:date="2014-09-08T01:32:00Z">
        <w:del w:id="7223" w:author="Andrija Ilic" w:date="2015-09-06T19:32:00Z">
          <w:r w:rsidDel="006207E5">
            <w:rPr>
              <w:b/>
            </w:rPr>
            <w:delText>Предуслов:</w:delText>
          </w:r>
          <w:r w:rsidDel="006207E5">
            <w:rPr>
              <w:b/>
            </w:rPr>
            <w:br/>
          </w:r>
          <w:r w:rsidDel="006207E5">
            <w:delText>Систем је укључен. Корисник је пријављен на систем као администратор</w:delText>
          </w:r>
        </w:del>
      </w:ins>
    </w:p>
    <w:p w14:paraId="1C827E32" w14:textId="73076A93" w:rsidR="00B04DFD" w:rsidDel="006207E5" w:rsidRDefault="00B04DFD" w:rsidP="00B04DFD">
      <w:pPr>
        <w:rPr>
          <w:ins w:id="7224" w:author="Boni" w:date="2014-09-08T01:32:00Z"/>
          <w:del w:id="7225" w:author="Andrija Ilic" w:date="2015-09-06T19:32:00Z"/>
          <w:b/>
        </w:rPr>
      </w:pPr>
      <w:ins w:id="7226" w:author="Boni" w:date="2014-09-08T01:32:00Z">
        <w:del w:id="7227" w:author="Andrija Ilic" w:date="2015-09-06T19:32:00Z">
          <w:r w:rsidDel="006207E5">
            <w:rPr>
              <w:b/>
            </w:rPr>
            <w:delText>Основни сценарио СК</w:delText>
          </w:r>
        </w:del>
      </w:ins>
    </w:p>
    <w:p w14:paraId="55300F64" w14:textId="10934A13" w:rsidR="00252993" w:rsidDel="006207E5" w:rsidRDefault="00B04DFD">
      <w:pPr>
        <w:pStyle w:val="ListParagraph"/>
        <w:numPr>
          <w:ilvl w:val="0"/>
          <w:numId w:val="36"/>
        </w:numPr>
        <w:rPr>
          <w:ins w:id="7228" w:author="Boni" w:date="2014-09-08T01:35:00Z"/>
          <w:del w:id="7229" w:author="Andrija Ilic" w:date="2015-09-06T19:32:00Z"/>
        </w:rPr>
        <w:pPrChange w:id="7230" w:author="Boni" w:date="2014-09-08T01:35:00Z">
          <w:pPr>
            <w:pStyle w:val="ListParagraph"/>
            <w:numPr>
              <w:numId w:val="24"/>
            </w:numPr>
            <w:ind w:left="786" w:hanging="360"/>
          </w:pPr>
        </w:pPrChange>
      </w:pPr>
      <w:ins w:id="7231" w:author="Boni" w:date="2014-09-08T01:32:00Z">
        <w:del w:id="7232" w:author="Andrija Ilic" w:date="2015-09-06T19:32:00Z">
          <w:r w:rsidDel="006207E5">
            <w:delText xml:space="preserve">Корисник </w:delText>
          </w:r>
          <w:r w:rsidDel="006207E5">
            <w:rPr>
              <w:u w:val="single"/>
            </w:rPr>
            <w:delText>позива систем да га одјави</w:delText>
          </w:r>
          <w:r w:rsidDel="006207E5">
            <w:delText>. (АПСО)</w:delText>
          </w:r>
        </w:del>
      </w:ins>
    </w:p>
    <w:p w14:paraId="2FCB5741" w14:textId="35E19023" w:rsidR="00252993" w:rsidDel="006207E5" w:rsidRDefault="00252993">
      <w:pPr>
        <w:pStyle w:val="ListParagraph"/>
        <w:ind w:left="786"/>
        <w:rPr>
          <w:ins w:id="7233" w:author="Boni" w:date="2014-09-08T01:32:00Z"/>
          <w:del w:id="7234" w:author="Andrija Ilic" w:date="2015-09-06T19:32:00Z"/>
        </w:rPr>
        <w:pPrChange w:id="7235" w:author="Boni" w:date="2014-09-08T01:35:00Z">
          <w:pPr>
            <w:pStyle w:val="ListParagraph"/>
            <w:numPr>
              <w:numId w:val="24"/>
            </w:numPr>
            <w:ind w:left="786" w:hanging="360"/>
          </w:pPr>
        </w:pPrChange>
      </w:pPr>
      <w:ins w:id="7236" w:author="Boni" w:date="2014-09-08T01:35:00Z">
        <w:del w:id="7237" w:author="Andrija Ilic" w:date="2015-09-06T19:32:00Z">
          <w:r w:rsidDel="006207E5">
            <w:rPr>
              <w:noProof/>
              <w:rPrChange w:id="7238" w:author="Unknown">
                <w:rPr>
                  <w:noProof/>
                  <w:color w:val="0000FF" w:themeColor="hyperlink"/>
                  <w:u w:val="single"/>
                </w:rPr>
              </w:rPrChange>
            </w:rPr>
            <w:drawing>
              <wp:inline distT="0" distB="0" distL="0" distR="0" wp14:anchorId="51F2145D" wp14:editId="4F04053B">
                <wp:extent cx="2662678" cy="964251"/>
                <wp:effectExtent l="19050" t="0" r="4322" b="0"/>
                <wp:docPr id="82" name="Picture 81" descr="Log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ut.png"/>
                        <pic:cNvPicPr/>
                      </pic:nvPicPr>
                      <pic:blipFill>
                        <a:blip r:embed="rId165" cstate="print"/>
                        <a:stretch>
                          <a:fillRect/>
                        </a:stretch>
                      </pic:blipFill>
                      <pic:spPr>
                        <a:xfrm>
                          <a:off x="0" y="0"/>
                          <a:ext cx="2664123" cy="964774"/>
                        </a:xfrm>
                        <a:prstGeom prst="rect">
                          <a:avLst/>
                        </a:prstGeom>
                      </pic:spPr>
                    </pic:pic>
                  </a:graphicData>
                </a:graphic>
              </wp:inline>
            </w:drawing>
          </w:r>
        </w:del>
      </w:ins>
    </w:p>
    <w:p w14:paraId="26DF2FFB" w14:textId="6737B9A8" w:rsidR="00252993" w:rsidDel="006207E5" w:rsidRDefault="00B04DFD">
      <w:pPr>
        <w:pStyle w:val="ListParagraph"/>
        <w:numPr>
          <w:ilvl w:val="0"/>
          <w:numId w:val="36"/>
        </w:numPr>
        <w:ind w:left="720"/>
        <w:rPr>
          <w:ins w:id="7239" w:author="Boni" w:date="2014-09-08T01:32:00Z"/>
          <w:del w:id="7240" w:author="Andrija Ilic" w:date="2015-09-06T19:32:00Z"/>
        </w:rPr>
        <w:pPrChange w:id="7241" w:author="Boni" w:date="2014-09-08T01:35:00Z">
          <w:pPr>
            <w:pStyle w:val="ListParagraph"/>
            <w:numPr>
              <w:numId w:val="24"/>
            </w:numPr>
            <w:ind w:left="786" w:hanging="360"/>
          </w:pPr>
        </w:pPrChange>
      </w:pPr>
      <w:ins w:id="7242" w:author="Boni" w:date="2014-09-08T01:32:00Z">
        <w:del w:id="7243" w:author="Andrija Ilic" w:date="2015-09-06T19:32:00Z">
          <w:r w:rsidDel="006207E5">
            <w:delText xml:space="preserve">Систем </w:delText>
          </w:r>
          <w:r w:rsidDel="006207E5">
            <w:rPr>
              <w:u w:val="single"/>
            </w:rPr>
            <w:delText>одјављује корисника</w:delText>
          </w:r>
          <w:r w:rsidDel="006207E5">
            <w:delText>.(СО)</w:delText>
          </w:r>
        </w:del>
      </w:ins>
    </w:p>
    <w:p w14:paraId="5B408214" w14:textId="5E719BC9" w:rsidR="00252993" w:rsidDel="006207E5" w:rsidRDefault="00B04DFD">
      <w:pPr>
        <w:pStyle w:val="ListParagraph"/>
        <w:numPr>
          <w:ilvl w:val="0"/>
          <w:numId w:val="36"/>
        </w:numPr>
        <w:ind w:left="720"/>
        <w:rPr>
          <w:ins w:id="7244" w:author="Boni" w:date="2014-09-08T01:36:00Z"/>
          <w:del w:id="7245" w:author="Andrija Ilic" w:date="2015-09-06T19:32:00Z"/>
        </w:rPr>
        <w:pPrChange w:id="7246" w:author="Boni" w:date="2014-09-08T01:35:00Z">
          <w:pPr>
            <w:pStyle w:val="ListParagraph"/>
            <w:numPr>
              <w:numId w:val="24"/>
            </w:numPr>
            <w:ind w:left="786" w:hanging="360"/>
          </w:pPr>
        </w:pPrChange>
      </w:pPr>
      <w:ins w:id="7247" w:author="Boni" w:date="2014-09-08T01:32:00Z">
        <w:del w:id="7248" w:author="Andrija Ilic" w:date="2015-09-06T19:32:00Z">
          <w:r w:rsidDel="006207E5">
            <w:delText xml:space="preserve">Систем </w:delText>
          </w:r>
          <w:r w:rsidRPr="00A10AA6" w:rsidDel="006207E5">
            <w:rPr>
              <w:u w:val="single"/>
            </w:rPr>
            <w:delText>приказује</w:delText>
          </w:r>
          <w:r w:rsidDel="006207E5">
            <w:delText xml:space="preserve"> кориснику поруку о успешној одјави.(ИА) </w:delText>
          </w:r>
        </w:del>
      </w:ins>
    </w:p>
    <w:p w14:paraId="54CB278F" w14:textId="06C58E64" w:rsidR="00252993" w:rsidDel="006207E5" w:rsidRDefault="00252993">
      <w:pPr>
        <w:pStyle w:val="ListParagraph"/>
        <w:rPr>
          <w:ins w:id="7249" w:author="Boni" w:date="2014-09-08T01:32:00Z"/>
          <w:del w:id="7250" w:author="Andrija Ilic" w:date="2015-09-06T19:32:00Z"/>
        </w:rPr>
        <w:pPrChange w:id="7251" w:author="Boni" w:date="2014-09-08T01:36:00Z">
          <w:pPr>
            <w:pStyle w:val="ListParagraph"/>
            <w:numPr>
              <w:numId w:val="24"/>
            </w:numPr>
            <w:ind w:left="786" w:hanging="360"/>
          </w:pPr>
        </w:pPrChange>
      </w:pPr>
      <w:ins w:id="7252" w:author="Boni" w:date="2014-09-08T01:36:00Z">
        <w:del w:id="7253" w:author="Andrija Ilic" w:date="2015-09-06T19:32:00Z">
          <w:r w:rsidDel="006207E5">
            <w:rPr>
              <w:noProof/>
              <w:rPrChange w:id="7254" w:author="Unknown">
                <w:rPr>
                  <w:noProof/>
                  <w:color w:val="0000FF" w:themeColor="hyperlink"/>
                  <w:u w:val="single"/>
                </w:rPr>
              </w:rPrChange>
            </w:rPr>
            <w:drawing>
              <wp:inline distT="0" distB="0" distL="0" distR="0" wp14:anchorId="68499347" wp14:editId="69A40BBE">
                <wp:extent cx="2418025" cy="1052713"/>
                <wp:effectExtent l="19050" t="0" r="1325" b="0"/>
                <wp:docPr id="83" name="Picture 82" descr="Uspesan log 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pesan log out.png"/>
                        <pic:cNvPicPr/>
                      </pic:nvPicPr>
                      <pic:blipFill>
                        <a:blip r:embed="rId166" cstate="print"/>
                        <a:stretch>
                          <a:fillRect/>
                        </a:stretch>
                      </pic:blipFill>
                      <pic:spPr>
                        <a:xfrm>
                          <a:off x="0" y="0"/>
                          <a:ext cx="2417080" cy="1052302"/>
                        </a:xfrm>
                        <a:prstGeom prst="rect">
                          <a:avLst/>
                        </a:prstGeom>
                      </pic:spPr>
                    </pic:pic>
                  </a:graphicData>
                </a:graphic>
              </wp:inline>
            </w:drawing>
          </w:r>
        </w:del>
      </w:ins>
    </w:p>
    <w:p w14:paraId="10B9812D" w14:textId="398ED425" w:rsidR="00B04DFD" w:rsidDel="006207E5" w:rsidRDefault="00B04DFD" w:rsidP="00B04DFD">
      <w:pPr>
        <w:rPr>
          <w:ins w:id="7255" w:author="Boni" w:date="2014-09-08T01:32:00Z"/>
          <w:del w:id="7256" w:author="Andrija Ilic" w:date="2015-09-06T19:32:00Z"/>
          <w:b/>
        </w:rPr>
      </w:pPr>
      <w:ins w:id="7257" w:author="Boni" w:date="2014-09-08T01:32:00Z">
        <w:del w:id="7258" w:author="Andrija Ilic" w:date="2015-09-06T19:32:00Z">
          <w:r w:rsidDel="006207E5">
            <w:rPr>
              <w:b/>
            </w:rPr>
            <w:delText>Алтернативни сценарио:</w:delText>
          </w:r>
        </w:del>
      </w:ins>
    </w:p>
    <w:p w14:paraId="379D683A" w14:textId="7A72AC14" w:rsidR="00B04DFD" w:rsidDel="006207E5" w:rsidRDefault="00B04DFD" w:rsidP="00B04DFD">
      <w:pPr>
        <w:rPr>
          <w:ins w:id="7259" w:author="Boni" w:date="2014-09-08T01:32:00Z"/>
          <w:del w:id="7260" w:author="Andrija Ilic" w:date="2015-09-06T19:32:00Z"/>
        </w:rPr>
      </w:pPr>
      <w:ins w:id="7261" w:author="Boni" w:date="2014-09-08T01:32:00Z">
        <w:del w:id="7262" w:author="Andrija Ilic" w:date="2015-09-06T19:32:00Z">
          <w:r w:rsidDel="006207E5">
            <w:rPr>
              <w:b/>
            </w:rPr>
            <w:tab/>
          </w:r>
          <w:r w:rsidDel="006207E5">
            <w:delText>4.1У случају да систем не може да одјави корисника приказује се грешка о одјави.(ИА) Прекида се извршење сценарија.</w:delText>
          </w:r>
        </w:del>
      </w:ins>
    </w:p>
    <w:p w14:paraId="2CB43A7C" w14:textId="1C4061EB" w:rsidR="00B04DFD" w:rsidRPr="00F73A06" w:rsidDel="006207E5" w:rsidRDefault="00B04DFD" w:rsidP="00B04DFD">
      <w:pPr>
        <w:rPr>
          <w:ins w:id="7263" w:author="Boni" w:date="2014-09-08T01:32:00Z"/>
          <w:del w:id="7264" w:author="Andrija Ilic" w:date="2015-09-06T19:32:00Z"/>
        </w:rPr>
      </w:pPr>
    </w:p>
    <w:p w14:paraId="1934707B" w14:textId="4005E2FC" w:rsidR="00B04DFD" w:rsidRPr="00F73A06" w:rsidDel="006207E5" w:rsidRDefault="00B04DFD" w:rsidP="00B04DFD">
      <w:pPr>
        <w:rPr>
          <w:ins w:id="7265" w:author="Boni" w:date="2014-09-08T01:32:00Z"/>
          <w:del w:id="7266" w:author="Andrija Ilic" w:date="2015-09-06T19:32:00Z"/>
          <w:b/>
        </w:rPr>
      </w:pPr>
      <w:ins w:id="7267" w:author="Boni" w:date="2014-09-08T01:32:00Z">
        <w:del w:id="7268" w:author="Andrija Ilic" w:date="2015-09-06T19:32:00Z">
          <w:r w:rsidDel="006207E5">
            <w:rPr>
              <w:b/>
            </w:rPr>
            <w:delText>Случај коришћења 7</w:delText>
          </w:r>
          <w:r w:rsidRPr="005B6BA2" w:rsidDel="006207E5">
            <w:rPr>
              <w:b/>
            </w:rPr>
            <w:delText xml:space="preserve">: </w:delText>
          </w:r>
          <w:r w:rsidDel="006207E5">
            <w:rPr>
              <w:b/>
            </w:rPr>
            <w:delText>Брисање корисника</w:delText>
          </w:r>
        </w:del>
      </w:ins>
    </w:p>
    <w:p w14:paraId="0BCBD276" w14:textId="0CDE2E86" w:rsidR="00B04DFD" w:rsidRPr="00F73A06" w:rsidDel="006207E5" w:rsidRDefault="00B04DFD" w:rsidP="00B04DFD">
      <w:pPr>
        <w:rPr>
          <w:ins w:id="7269" w:author="Boni" w:date="2014-09-08T01:32:00Z"/>
          <w:del w:id="7270" w:author="Andrija Ilic" w:date="2015-09-06T19:32:00Z"/>
        </w:rPr>
      </w:pPr>
      <w:ins w:id="7271" w:author="Boni" w:date="2014-09-08T01:32:00Z">
        <w:del w:id="7272" w:author="Andrija Ilic" w:date="2015-09-06T19:32:00Z">
          <w:r w:rsidDel="006207E5">
            <w:rPr>
              <w:b/>
            </w:rPr>
            <w:delText>Назив СК:</w:delText>
          </w:r>
          <w:r w:rsidDel="006207E5">
            <w:rPr>
              <w:b/>
            </w:rPr>
            <w:br/>
          </w:r>
          <w:r w:rsidDel="006207E5">
            <w:delText>Брисање корисника</w:delText>
          </w:r>
        </w:del>
      </w:ins>
    </w:p>
    <w:p w14:paraId="2555C00D" w14:textId="462DCC0F" w:rsidR="00B04DFD" w:rsidDel="006207E5" w:rsidRDefault="00B04DFD" w:rsidP="00B04DFD">
      <w:pPr>
        <w:rPr>
          <w:ins w:id="7273" w:author="Boni" w:date="2014-09-08T01:32:00Z"/>
          <w:del w:id="7274" w:author="Andrija Ilic" w:date="2015-09-06T19:32:00Z"/>
        </w:rPr>
      </w:pPr>
      <w:ins w:id="7275" w:author="Boni" w:date="2014-09-08T01:32:00Z">
        <w:del w:id="7276" w:author="Andrija Ilic" w:date="2015-09-06T19:32:00Z">
          <w:r w:rsidDel="006207E5">
            <w:rPr>
              <w:b/>
            </w:rPr>
            <w:delText>Учесници CК:</w:delText>
          </w:r>
          <w:r w:rsidDel="006207E5">
            <w:rPr>
              <w:b/>
            </w:rPr>
            <w:br/>
          </w:r>
          <w:r w:rsidDel="006207E5">
            <w:delText>Корисник и програм</w:delText>
          </w:r>
        </w:del>
      </w:ins>
    </w:p>
    <w:p w14:paraId="65B57BA0" w14:textId="4BAD001D" w:rsidR="00B04DFD" w:rsidDel="006207E5" w:rsidRDefault="00B04DFD" w:rsidP="00B04DFD">
      <w:pPr>
        <w:rPr>
          <w:ins w:id="7277" w:author="Boni" w:date="2014-09-08T01:32:00Z"/>
          <w:del w:id="7278" w:author="Andrija Ilic" w:date="2015-09-06T19:32:00Z"/>
        </w:rPr>
      </w:pPr>
      <w:ins w:id="7279" w:author="Boni" w:date="2014-09-08T01:32:00Z">
        <w:del w:id="7280" w:author="Andrija Ilic" w:date="2015-09-06T19:32:00Z">
          <w:r w:rsidDel="006207E5">
            <w:rPr>
              <w:b/>
            </w:rPr>
            <w:delText>Предуслов:</w:delText>
          </w:r>
          <w:r w:rsidDel="006207E5">
            <w:rPr>
              <w:b/>
            </w:rPr>
            <w:br/>
          </w:r>
          <w:r w:rsidDel="006207E5">
            <w:delText>Систем је укључен. Корисник је пријављен на систем као администратор</w:delText>
          </w:r>
        </w:del>
      </w:ins>
    </w:p>
    <w:p w14:paraId="7E549F35" w14:textId="46EA37FE" w:rsidR="00B04DFD" w:rsidRPr="002E1C84" w:rsidDel="006207E5" w:rsidRDefault="00B04DFD" w:rsidP="00B04DFD">
      <w:pPr>
        <w:rPr>
          <w:ins w:id="7281" w:author="Boni" w:date="2014-09-08T01:32:00Z"/>
          <w:del w:id="7282" w:author="Andrija Ilic" w:date="2015-09-06T19:32:00Z"/>
        </w:rPr>
      </w:pPr>
    </w:p>
    <w:p w14:paraId="0F6CBEA6" w14:textId="2272F4D9" w:rsidR="00B04DFD" w:rsidDel="006207E5" w:rsidRDefault="00B04DFD" w:rsidP="00B04DFD">
      <w:pPr>
        <w:rPr>
          <w:ins w:id="7283" w:author="Boni" w:date="2014-09-08T01:32:00Z"/>
          <w:del w:id="7284" w:author="Andrija Ilic" w:date="2015-09-06T19:32:00Z"/>
          <w:b/>
        </w:rPr>
      </w:pPr>
      <w:ins w:id="7285" w:author="Boni" w:date="2014-09-08T01:32:00Z">
        <w:del w:id="7286" w:author="Andrija Ilic" w:date="2015-09-06T19:32:00Z">
          <w:r w:rsidDel="006207E5">
            <w:rPr>
              <w:b/>
            </w:rPr>
            <w:delText>Основни сценарио СК</w:delText>
          </w:r>
        </w:del>
      </w:ins>
    </w:p>
    <w:p w14:paraId="59DAACA9" w14:textId="5460B1DD" w:rsidR="00252993" w:rsidDel="006207E5" w:rsidRDefault="00B04DFD">
      <w:pPr>
        <w:pStyle w:val="ListParagraph"/>
        <w:numPr>
          <w:ilvl w:val="0"/>
          <w:numId w:val="37"/>
        </w:numPr>
        <w:rPr>
          <w:ins w:id="7287" w:author="Boni" w:date="2014-09-08T01:32:00Z"/>
          <w:del w:id="7288" w:author="Andrija Ilic" w:date="2015-09-06T19:32:00Z"/>
        </w:rPr>
        <w:pPrChange w:id="7289" w:author="Boni" w:date="2014-09-08T02:54:00Z">
          <w:pPr>
            <w:pStyle w:val="ListParagraph"/>
            <w:numPr>
              <w:numId w:val="25"/>
            </w:numPr>
            <w:ind w:left="786" w:hanging="360"/>
          </w:pPr>
        </w:pPrChange>
      </w:pPr>
      <w:ins w:id="7290" w:author="Boni" w:date="2014-09-08T01:32:00Z">
        <w:del w:id="7291" w:author="Andrija Ilic" w:date="2015-09-06T19:32:00Z">
          <w:r w:rsidDel="006207E5">
            <w:delText xml:space="preserve">Администратор </w:delText>
          </w:r>
          <w:r w:rsidRPr="0081022B" w:rsidDel="006207E5">
            <w:rPr>
              <w:u w:val="single"/>
            </w:rPr>
            <w:delText>одабира</w:delText>
          </w:r>
          <w:r w:rsidDel="006207E5">
            <w:delText xml:space="preserve"> корисника кога жели да обрише. (АПУСО)</w:delText>
          </w:r>
        </w:del>
      </w:ins>
    </w:p>
    <w:p w14:paraId="351EBEBD" w14:textId="4593E76A" w:rsidR="00252993" w:rsidDel="006207E5" w:rsidRDefault="00B04DFD">
      <w:pPr>
        <w:pStyle w:val="ListParagraph"/>
        <w:numPr>
          <w:ilvl w:val="0"/>
          <w:numId w:val="37"/>
        </w:numPr>
        <w:ind w:left="720"/>
        <w:rPr>
          <w:ins w:id="7292" w:author="Boni" w:date="2014-09-08T02:54:00Z"/>
          <w:del w:id="7293" w:author="Andrija Ilic" w:date="2015-09-06T19:32:00Z"/>
        </w:rPr>
        <w:pPrChange w:id="7294" w:author="Boni" w:date="2014-09-08T02:54:00Z">
          <w:pPr>
            <w:pStyle w:val="ListParagraph"/>
            <w:numPr>
              <w:numId w:val="25"/>
            </w:numPr>
            <w:ind w:left="786" w:hanging="360"/>
          </w:pPr>
        </w:pPrChange>
      </w:pPr>
      <w:ins w:id="7295" w:author="Boni" w:date="2014-09-08T01:32:00Z">
        <w:del w:id="7296" w:author="Andrija Ilic" w:date="2015-09-06T19:32:00Z">
          <w:r w:rsidDel="006207E5">
            <w:delText xml:space="preserve">Администратор </w:delText>
          </w:r>
          <w:r w:rsidRPr="0081022B" w:rsidDel="006207E5">
            <w:rPr>
              <w:u w:val="single"/>
            </w:rPr>
            <w:delText>позива систем</w:delText>
          </w:r>
          <w:r w:rsidDel="006207E5">
            <w:delText xml:space="preserve"> да обрише корисника.(АПСО)</w:delText>
          </w:r>
        </w:del>
      </w:ins>
    </w:p>
    <w:p w14:paraId="77882F59" w14:textId="63491C92" w:rsidR="00252993" w:rsidDel="006207E5" w:rsidRDefault="00252993">
      <w:pPr>
        <w:pStyle w:val="ListParagraph"/>
        <w:rPr>
          <w:ins w:id="7297" w:author="Boni" w:date="2014-09-08T01:32:00Z"/>
          <w:del w:id="7298" w:author="Andrija Ilic" w:date="2015-09-06T19:32:00Z"/>
        </w:rPr>
        <w:pPrChange w:id="7299" w:author="Boni" w:date="2014-09-08T02:54:00Z">
          <w:pPr>
            <w:pStyle w:val="ListParagraph"/>
            <w:numPr>
              <w:numId w:val="25"/>
            </w:numPr>
            <w:ind w:left="786" w:hanging="360"/>
          </w:pPr>
        </w:pPrChange>
      </w:pPr>
      <w:ins w:id="7300" w:author="Boni" w:date="2014-09-08T02:54:00Z">
        <w:del w:id="7301" w:author="Andrija Ilic" w:date="2015-09-06T19:32:00Z">
          <w:r w:rsidDel="006207E5">
            <w:rPr>
              <w:noProof/>
              <w:rPrChange w:id="7302" w:author="Unknown">
                <w:rPr>
                  <w:noProof/>
                  <w:color w:val="0000FF" w:themeColor="hyperlink"/>
                  <w:u w:val="single"/>
                </w:rPr>
              </w:rPrChange>
            </w:rPr>
            <w:drawing>
              <wp:inline distT="0" distB="0" distL="0" distR="0" wp14:anchorId="55636904" wp14:editId="61C094FE">
                <wp:extent cx="2178584" cy="1483472"/>
                <wp:effectExtent l="19050" t="0" r="0" b="0"/>
                <wp:docPr id="85" name="Picture 84" descr="Brisanje zaposleni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isanje zaposlenih.png"/>
                        <pic:cNvPicPr/>
                      </pic:nvPicPr>
                      <pic:blipFill>
                        <a:blip r:embed="rId167" cstate="print"/>
                        <a:stretch>
                          <a:fillRect/>
                        </a:stretch>
                      </pic:blipFill>
                      <pic:spPr>
                        <a:xfrm>
                          <a:off x="0" y="0"/>
                          <a:ext cx="2178156" cy="1483181"/>
                        </a:xfrm>
                        <a:prstGeom prst="rect">
                          <a:avLst/>
                        </a:prstGeom>
                      </pic:spPr>
                    </pic:pic>
                  </a:graphicData>
                </a:graphic>
              </wp:inline>
            </w:drawing>
          </w:r>
        </w:del>
      </w:ins>
    </w:p>
    <w:p w14:paraId="3E8D6F9B" w14:textId="7695D7C0" w:rsidR="00252993" w:rsidDel="006207E5" w:rsidRDefault="00B04DFD">
      <w:pPr>
        <w:pStyle w:val="ListParagraph"/>
        <w:numPr>
          <w:ilvl w:val="0"/>
          <w:numId w:val="37"/>
        </w:numPr>
        <w:ind w:left="720"/>
        <w:rPr>
          <w:ins w:id="7303" w:author="Boni" w:date="2014-09-08T01:32:00Z"/>
          <w:del w:id="7304" w:author="Andrija Ilic" w:date="2015-09-06T19:32:00Z"/>
        </w:rPr>
        <w:pPrChange w:id="7305" w:author="Boni" w:date="2014-09-08T02:54:00Z">
          <w:pPr>
            <w:pStyle w:val="ListParagraph"/>
            <w:numPr>
              <w:numId w:val="25"/>
            </w:numPr>
            <w:ind w:left="786" w:hanging="360"/>
          </w:pPr>
        </w:pPrChange>
      </w:pPr>
      <w:ins w:id="7306" w:author="Boni" w:date="2014-09-08T01:32:00Z">
        <w:del w:id="7307" w:author="Andrija Ilic" w:date="2015-09-06T19:32:00Z">
          <w:r w:rsidDel="006207E5">
            <w:delText>Систем брише селектованог корисника(СО)</w:delText>
          </w:r>
        </w:del>
      </w:ins>
    </w:p>
    <w:p w14:paraId="52FF53F7" w14:textId="30A2CE1C" w:rsidR="00252993" w:rsidDel="006207E5" w:rsidRDefault="00B04DFD">
      <w:pPr>
        <w:pStyle w:val="ListParagraph"/>
        <w:numPr>
          <w:ilvl w:val="0"/>
          <w:numId w:val="37"/>
        </w:numPr>
        <w:ind w:left="720"/>
        <w:rPr>
          <w:ins w:id="7308" w:author="Boni" w:date="2014-09-08T01:32:00Z"/>
          <w:del w:id="7309" w:author="Andrija Ilic" w:date="2015-09-06T19:32:00Z"/>
        </w:rPr>
        <w:pPrChange w:id="7310" w:author="Boni" w:date="2014-09-08T02:54:00Z">
          <w:pPr>
            <w:pStyle w:val="ListParagraph"/>
            <w:numPr>
              <w:numId w:val="25"/>
            </w:numPr>
            <w:ind w:left="786" w:hanging="360"/>
          </w:pPr>
        </w:pPrChange>
      </w:pPr>
      <w:ins w:id="7311" w:author="Boni" w:date="2014-09-08T01:32:00Z">
        <w:del w:id="7312" w:author="Andrija Ilic" w:date="2015-09-06T19:32:00Z">
          <w:r w:rsidDel="006207E5">
            <w:delText xml:space="preserve">Систем </w:delText>
          </w:r>
          <w:r w:rsidRPr="00A10AA6" w:rsidDel="006207E5">
            <w:rPr>
              <w:u w:val="single"/>
            </w:rPr>
            <w:delText>приказује</w:delText>
          </w:r>
          <w:r w:rsidDel="006207E5">
            <w:delText xml:space="preserve"> поруку о успешном брисању.(ИА) </w:delText>
          </w:r>
        </w:del>
      </w:ins>
    </w:p>
    <w:p w14:paraId="28450F96" w14:textId="70C9D6C5" w:rsidR="00B04DFD" w:rsidDel="006207E5" w:rsidRDefault="00B04DFD" w:rsidP="00B04DFD">
      <w:pPr>
        <w:rPr>
          <w:ins w:id="7313" w:author="Boni" w:date="2014-09-08T01:32:00Z"/>
          <w:del w:id="7314" w:author="Andrija Ilic" w:date="2015-09-06T19:32:00Z"/>
          <w:b/>
        </w:rPr>
      </w:pPr>
      <w:ins w:id="7315" w:author="Boni" w:date="2014-09-08T01:32:00Z">
        <w:del w:id="7316" w:author="Andrija Ilic" w:date="2015-09-06T19:32:00Z">
          <w:r w:rsidDel="006207E5">
            <w:rPr>
              <w:b/>
            </w:rPr>
            <w:delText>Алтернативни сценарио:</w:delText>
          </w:r>
        </w:del>
      </w:ins>
    </w:p>
    <w:p w14:paraId="7C73B3B2" w14:textId="4072FF3E" w:rsidR="00B04DFD" w:rsidDel="006207E5" w:rsidRDefault="00B04DFD" w:rsidP="00B04DFD">
      <w:pPr>
        <w:rPr>
          <w:ins w:id="7317" w:author="Boni" w:date="2014-09-08T02:54:00Z"/>
          <w:del w:id="7318" w:author="Andrija Ilic" w:date="2015-09-06T19:32:00Z"/>
        </w:rPr>
      </w:pPr>
      <w:ins w:id="7319" w:author="Boni" w:date="2014-09-08T01:32:00Z">
        <w:del w:id="7320" w:author="Andrija Ilic" w:date="2015-09-06T19:32:00Z">
          <w:r w:rsidDel="006207E5">
            <w:rPr>
              <w:b/>
            </w:rPr>
            <w:tab/>
          </w:r>
          <w:r w:rsidDel="006207E5">
            <w:delText>4.1У случају да систем не може да обрише корисника приказује се грешка.(ИА) Прекида се извршење сценарија.</w:delText>
          </w:r>
        </w:del>
      </w:ins>
    </w:p>
    <w:p w14:paraId="7DC1BB6E" w14:textId="7F5B48D1" w:rsidR="009B1B27" w:rsidRPr="009B1B27" w:rsidDel="006207E5" w:rsidRDefault="00252993" w:rsidP="00B04DFD">
      <w:pPr>
        <w:rPr>
          <w:ins w:id="7321" w:author="Boni" w:date="2014-09-08T01:32:00Z"/>
          <w:del w:id="7322" w:author="Andrija Ilic" w:date="2015-09-06T19:32:00Z"/>
        </w:rPr>
      </w:pPr>
      <w:ins w:id="7323" w:author="Boni" w:date="2014-09-08T02:54:00Z">
        <w:del w:id="7324" w:author="Andrija Ilic" w:date="2015-09-06T19:32:00Z">
          <w:r w:rsidDel="006207E5">
            <w:rPr>
              <w:noProof/>
              <w:rPrChange w:id="7325" w:author="Unknown">
                <w:rPr>
                  <w:noProof/>
                  <w:color w:val="0000FF" w:themeColor="hyperlink"/>
                  <w:u w:val="single"/>
                </w:rPr>
              </w:rPrChange>
            </w:rPr>
            <w:drawing>
              <wp:inline distT="0" distB="0" distL="0" distR="0" wp14:anchorId="3420CC9C" wp14:editId="69564B92">
                <wp:extent cx="2701098" cy="1617845"/>
                <wp:effectExtent l="19050" t="0" r="4002" b="0"/>
                <wp:docPr id="86" name="Picture 85" descr="BrisanjeZaposlenih a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isanjeZaposlenih alt.png"/>
                        <pic:cNvPicPr/>
                      </pic:nvPicPr>
                      <pic:blipFill>
                        <a:blip r:embed="rId168" cstate="print"/>
                        <a:stretch>
                          <a:fillRect/>
                        </a:stretch>
                      </pic:blipFill>
                      <pic:spPr>
                        <a:xfrm>
                          <a:off x="0" y="0"/>
                          <a:ext cx="2699506" cy="1616891"/>
                        </a:xfrm>
                        <a:prstGeom prst="rect">
                          <a:avLst/>
                        </a:prstGeom>
                      </pic:spPr>
                    </pic:pic>
                  </a:graphicData>
                </a:graphic>
              </wp:inline>
            </w:drawing>
          </w:r>
        </w:del>
      </w:ins>
    </w:p>
    <w:p w14:paraId="0C407043" w14:textId="672CF6B8" w:rsidR="00B04DFD" w:rsidRPr="00F73A06" w:rsidDel="006207E5" w:rsidRDefault="00B04DFD" w:rsidP="00B04DFD">
      <w:pPr>
        <w:rPr>
          <w:ins w:id="7326" w:author="Boni" w:date="2014-09-08T01:32:00Z"/>
          <w:del w:id="7327" w:author="Andrija Ilic" w:date="2015-09-06T19:32:00Z"/>
        </w:rPr>
      </w:pPr>
    </w:p>
    <w:p w14:paraId="1F1F7336" w14:textId="518DDF8E" w:rsidR="00B04DFD" w:rsidRPr="00F73A06" w:rsidDel="006207E5" w:rsidRDefault="00B04DFD" w:rsidP="00B04DFD">
      <w:pPr>
        <w:rPr>
          <w:ins w:id="7328" w:author="Boni" w:date="2014-09-08T01:32:00Z"/>
          <w:del w:id="7329" w:author="Andrija Ilic" w:date="2015-09-06T19:32:00Z"/>
          <w:b/>
        </w:rPr>
      </w:pPr>
      <w:ins w:id="7330" w:author="Boni" w:date="2014-09-08T01:32:00Z">
        <w:del w:id="7331" w:author="Andrija Ilic" w:date="2015-09-06T19:32:00Z">
          <w:r w:rsidDel="006207E5">
            <w:rPr>
              <w:b/>
            </w:rPr>
            <w:delText>Случај коришћења 8</w:delText>
          </w:r>
          <w:r w:rsidRPr="005B6BA2" w:rsidDel="006207E5">
            <w:rPr>
              <w:b/>
            </w:rPr>
            <w:delText xml:space="preserve">: </w:delText>
          </w:r>
          <w:r w:rsidDel="006207E5">
            <w:rPr>
              <w:b/>
            </w:rPr>
            <w:delText>Брисање рачуна</w:delText>
          </w:r>
        </w:del>
      </w:ins>
    </w:p>
    <w:p w14:paraId="1493B34A" w14:textId="541CB6C3" w:rsidR="00B04DFD" w:rsidRPr="00F73A06" w:rsidDel="006207E5" w:rsidRDefault="00B04DFD" w:rsidP="00B04DFD">
      <w:pPr>
        <w:rPr>
          <w:ins w:id="7332" w:author="Boni" w:date="2014-09-08T01:32:00Z"/>
          <w:del w:id="7333" w:author="Andrija Ilic" w:date="2015-09-06T19:32:00Z"/>
        </w:rPr>
      </w:pPr>
      <w:ins w:id="7334" w:author="Boni" w:date="2014-09-08T01:32:00Z">
        <w:del w:id="7335" w:author="Andrija Ilic" w:date="2015-09-06T19:32:00Z">
          <w:r w:rsidDel="006207E5">
            <w:rPr>
              <w:b/>
            </w:rPr>
            <w:delText>Назив СК:</w:delText>
          </w:r>
          <w:r w:rsidDel="006207E5">
            <w:rPr>
              <w:b/>
            </w:rPr>
            <w:br/>
          </w:r>
          <w:r w:rsidDel="006207E5">
            <w:delText>Брисање рачуна</w:delText>
          </w:r>
        </w:del>
      </w:ins>
    </w:p>
    <w:p w14:paraId="0151DB1A" w14:textId="40EA1F07" w:rsidR="00B04DFD" w:rsidDel="006207E5" w:rsidRDefault="00B04DFD" w:rsidP="00B04DFD">
      <w:pPr>
        <w:rPr>
          <w:ins w:id="7336" w:author="Boni" w:date="2014-09-08T01:32:00Z"/>
          <w:del w:id="7337" w:author="Andrija Ilic" w:date="2015-09-06T19:32:00Z"/>
        </w:rPr>
      </w:pPr>
      <w:ins w:id="7338" w:author="Boni" w:date="2014-09-08T01:32:00Z">
        <w:del w:id="7339" w:author="Andrija Ilic" w:date="2015-09-06T19:32:00Z">
          <w:r w:rsidDel="006207E5">
            <w:rPr>
              <w:b/>
            </w:rPr>
            <w:delText>Учесници CК:</w:delText>
          </w:r>
          <w:r w:rsidDel="006207E5">
            <w:rPr>
              <w:b/>
            </w:rPr>
            <w:br/>
          </w:r>
          <w:r w:rsidDel="006207E5">
            <w:delText>Корисник и програм</w:delText>
          </w:r>
        </w:del>
      </w:ins>
    </w:p>
    <w:p w14:paraId="3C4F3748" w14:textId="700FF122" w:rsidR="00B04DFD" w:rsidDel="006207E5" w:rsidRDefault="00B04DFD" w:rsidP="00B04DFD">
      <w:pPr>
        <w:rPr>
          <w:ins w:id="7340" w:author="Boni" w:date="2014-09-08T01:32:00Z"/>
          <w:del w:id="7341" w:author="Andrija Ilic" w:date="2015-09-06T19:32:00Z"/>
        </w:rPr>
      </w:pPr>
      <w:ins w:id="7342" w:author="Boni" w:date="2014-09-08T01:32:00Z">
        <w:del w:id="7343" w:author="Andrija Ilic" w:date="2015-09-06T19:32:00Z">
          <w:r w:rsidDel="006207E5">
            <w:rPr>
              <w:b/>
            </w:rPr>
            <w:delText>Предуслов:</w:delText>
          </w:r>
          <w:r w:rsidDel="006207E5">
            <w:rPr>
              <w:b/>
            </w:rPr>
            <w:br/>
          </w:r>
          <w:r w:rsidDel="006207E5">
            <w:delText>Систем је укључен. Корисник је пријављен на систем као администратор</w:delText>
          </w:r>
        </w:del>
      </w:ins>
    </w:p>
    <w:p w14:paraId="46089FE5" w14:textId="2EA2A628" w:rsidR="00B04DFD" w:rsidRPr="002E1C84" w:rsidDel="006207E5" w:rsidRDefault="00B04DFD" w:rsidP="00B04DFD">
      <w:pPr>
        <w:rPr>
          <w:ins w:id="7344" w:author="Boni" w:date="2014-09-08T01:32:00Z"/>
          <w:del w:id="7345" w:author="Andrija Ilic" w:date="2015-09-06T19:32:00Z"/>
        </w:rPr>
      </w:pPr>
    </w:p>
    <w:p w14:paraId="53EAF838" w14:textId="30CD094D" w:rsidR="00B04DFD" w:rsidDel="006207E5" w:rsidRDefault="00B04DFD" w:rsidP="00B04DFD">
      <w:pPr>
        <w:rPr>
          <w:ins w:id="7346" w:author="Boni" w:date="2014-09-08T01:32:00Z"/>
          <w:del w:id="7347" w:author="Andrija Ilic" w:date="2015-09-06T19:32:00Z"/>
          <w:b/>
        </w:rPr>
      </w:pPr>
      <w:ins w:id="7348" w:author="Boni" w:date="2014-09-08T01:32:00Z">
        <w:del w:id="7349" w:author="Andrija Ilic" w:date="2015-09-06T19:32:00Z">
          <w:r w:rsidDel="006207E5">
            <w:rPr>
              <w:b/>
            </w:rPr>
            <w:delText>Основни сценарио СК</w:delText>
          </w:r>
        </w:del>
      </w:ins>
    </w:p>
    <w:p w14:paraId="784168FD" w14:textId="59DA7016" w:rsidR="00252993" w:rsidDel="006207E5" w:rsidRDefault="00B04DFD">
      <w:pPr>
        <w:pStyle w:val="ListParagraph"/>
        <w:numPr>
          <w:ilvl w:val="0"/>
          <w:numId w:val="40"/>
        </w:numPr>
        <w:rPr>
          <w:ins w:id="7350" w:author="Boni" w:date="2014-09-08T03:06:00Z"/>
          <w:del w:id="7351" w:author="Andrija Ilic" w:date="2015-09-06T19:32:00Z"/>
        </w:rPr>
        <w:pPrChange w:id="7352" w:author="Boni" w:date="2014-09-08T03:01:00Z">
          <w:pPr>
            <w:pStyle w:val="ListParagraph"/>
            <w:numPr>
              <w:numId w:val="26"/>
            </w:numPr>
            <w:ind w:left="786" w:hanging="360"/>
          </w:pPr>
        </w:pPrChange>
      </w:pPr>
      <w:ins w:id="7353" w:author="Boni" w:date="2014-09-08T01:32:00Z">
        <w:del w:id="7354" w:author="Andrija Ilic" w:date="2015-09-06T19:32:00Z">
          <w:r w:rsidDel="006207E5">
            <w:delText xml:space="preserve">Администратор </w:delText>
          </w:r>
          <w:r w:rsidRPr="0081022B" w:rsidDel="006207E5">
            <w:rPr>
              <w:u w:val="single"/>
            </w:rPr>
            <w:delText>одабира рачун</w:delText>
          </w:r>
          <w:r w:rsidDel="006207E5">
            <w:delText xml:space="preserve"> који жели да обрише. (АПУСО)</w:delText>
          </w:r>
        </w:del>
      </w:ins>
    </w:p>
    <w:p w14:paraId="00659A4A" w14:textId="36F0BB98" w:rsidR="00252993" w:rsidDel="006207E5" w:rsidRDefault="00252993">
      <w:pPr>
        <w:pStyle w:val="ListParagraph"/>
        <w:ind w:left="786"/>
        <w:rPr>
          <w:ins w:id="7355" w:author="Boni" w:date="2014-09-08T01:32:00Z"/>
          <w:del w:id="7356" w:author="Andrija Ilic" w:date="2015-09-06T19:32:00Z"/>
        </w:rPr>
        <w:pPrChange w:id="7357" w:author="Boni" w:date="2014-09-08T03:06:00Z">
          <w:pPr>
            <w:pStyle w:val="ListParagraph"/>
            <w:numPr>
              <w:numId w:val="26"/>
            </w:numPr>
            <w:ind w:left="786" w:hanging="360"/>
          </w:pPr>
        </w:pPrChange>
      </w:pPr>
      <w:ins w:id="7358" w:author="Boni" w:date="2014-09-08T03:06:00Z">
        <w:del w:id="7359" w:author="Andrija Ilic" w:date="2015-09-06T19:32:00Z">
          <w:r w:rsidDel="006207E5">
            <w:rPr>
              <w:noProof/>
              <w:rPrChange w:id="7360" w:author="Unknown">
                <w:rPr>
                  <w:noProof/>
                  <w:color w:val="0000FF" w:themeColor="hyperlink"/>
                  <w:u w:val="single"/>
                </w:rPr>
              </w:rPrChange>
            </w:rPr>
            <w:drawing>
              <wp:inline distT="0" distB="0" distL="0" distR="0" wp14:anchorId="2E9E0425" wp14:editId="7F11CCB0">
                <wp:extent cx="2724150" cy="1393008"/>
                <wp:effectExtent l="19050" t="0" r="0" b="0"/>
                <wp:docPr id="92" name="Picture 91" descr="brisanje racun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isanje racuna.png"/>
                        <pic:cNvPicPr/>
                      </pic:nvPicPr>
                      <pic:blipFill>
                        <a:blip r:embed="rId169" cstate="print"/>
                        <a:stretch>
                          <a:fillRect/>
                        </a:stretch>
                      </pic:blipFill>
                      <pic:spPr>
                        <a:xfrm>
                          <a:off x="0" y="0"/>
                          <a:ext cx="2731111" cy="1396568"/>
                        </a:xfrm>
                        <a:prstGeom prst="rect">
                          <a:avLst/>
                        </a:prstGeom>
                      </pic:spPr>
                    </pic:pic>
                  </a:graphicData>
                </a:graphic>
              </wp:inline>
            </w:drawing>
          </w:r>
        </w:del>
      </w:ins>
    </w:p>
    <w:p w14:paraId="54DCBD68" w14:textId="449662B6" w:rsidR="00252993" w:rsidDel="006207E5" w:rsidRDefault="00B04DFD">
      <w:pPr>
        <w:pStyle w:val="ListParagraph"/>
        <w:numPr>
          <w:ilvl w:val="0"/>
          <w:numId w:val="40"/>
        </w:numPr>
        <w:ind w:left="720"/>
        <w:rPr>
          <w:ins w:id="7361" w:author="Boni" w:date="2014-09-08T01:32:00Z"/>
          <w:del w:id="7362" w:author="Andrija Ilic" w:date="2015-09-06T19:32:00Z"/>
        </w:rPr>
        <w:pPrChange w:id="7363" w:author="Boni" w:date="2014-09-08T03:01:00Z">
          <w:pPr>
            <w:pStyle w:val="ListParagraph"/>
            <w:numPr>
              <w:numId w:val="26"/>
            </w:numPr>
            <w:ind w:left="786" w:hanging="360"/>
          </w:pPr>
        </w:pPrChange>
      </w:pPr>
      <w:ins w:id="7364" w:author="Boni" w:date="2014-09-08T01:32:00Z">
        <w:del w:id="7365" w:author="Andrija Ilic" w:date="2015-09-06T19:32:00Z">
          <w:r w:rsidDel="006207E5">
            <w:delText xml:space="preserve">Администратор </w:delText>
          </w:r>
          <w:r w:rsidRPr="0081022B" w:rsidDel="006207E5">
            <w:rPr>
              <w:u w:val="single"/>
            </w:rPr>
            <w:delText>позива систем</w:delText>
          </w:r>
          <w:r w:rsidDel="006207E5">
            <w:delText xml:space="preserve"> да обрише рачун.(АПСО)</w:delText>
          </w:r>
        </w:del>
      </w:ins>
    </w:p>
    <w:p w14:paraId="335B2549" w14:textId="6E2C7F1A" w:rsidR="00252993" w:rsidDel="006207E5" w:rsidRDefault="00B04DFD">
      <w:pPr>
        <w:pStyle w:val="ListParagraph"/>
        <w:numPr>
          <w:ilvl w:val="0"/>
          <w:numId w:val="40"/>
        </w:numPr>
        <w:ind w:left="720"/>
        <w:rPr>
          <w:ins w:id="7366" w:author="Boni" w:date="2014-09-08T01:32:00Z"/>
          <w:del w:id="7367" w:author="Andrija Ilic" w:date="2015-09-06T19:32:00Z"/>
        </w:rPr>
        <w:pPrChange w:id="7368" w:author="Boni" w:date="2014-09-08T03:01:00Z">
          <w:pPr>
            <w:pStyle w:val="ListParagraph"/>
            <w:numPr>
              <w:numId w:val="26"/>
            </w:numPr>
            <w:ind w:left="786" w:hanging="360"/>
          </w:pPr>
        </w:pPrChange>
      </w:pPr>
      <w:ins w:id="7369" w:author="Boni" w:date="2014-09-08T01:32:00Z">
        <w:del w:id="7370" w:author="Andrija Ilic" w:date="2015-09-06T19:32:00Z">
          <w:r w:rsidDel="006207E5">
            <w:delText xml:space="preserve">Систем </w:delText>
          </w:r>
          <w:r w:rsidRPr="0081022B" w:rsidDel="006207E5">
            <w:rPr>
              <w:u w:val="single"/>
            </w:rPr>
            <w:delText>брише</w:delText>
          </w:r>
          <w:r w:rsidDel="006207E5">
            <w:delText xml:space="preserve"> селектовани рачун(СО)</w:delText>
          </w:r>
        </w:del>
      </w:ins>
    </w:p>
    <w:p w14:paraId="4AB235F7" w14:textId="4A370542" w:rsidR="00252993" w:rsidDel="006207E5" w:rsidRDefault="00B04DFD">
      <w:pPr>
        <w:pStyle w:val="ListParagraph"/>
        <w:numPr>
          <w:ilvl w:val="0"/>
          <w:numId w:val="40"/>
        </w:numPr>
        <w:ind w:left="720"/>
        <w:rPr>
          <w:ins w:id="7371" w:author="Boni" w:date="2014-09-08T03:06:00Z"/>
          <w:del w:id="7372" w:author="Andrija Ilic" w:date="2015-09-06T19:32:00Z"/>
        </w:rPr>
        <w:pPrChange w:id="7373" w:author="Boni" w:date="2014-09-08T03:01:00Z">
          <w:pPr>
            <w:pStyle w:val="ListParagraph"/>
            <w:numPr>
              <w:numId w:val="26"/>
            </w:numPr>
            <w:ind w:left="786" w:hanging="360"/>
          </w:pPr>
        </w:pPrChange>
      </w:pPr>
      <w:ins w:id="7374" w:author="Boni" w:date="2014-09-08T01:32:00Z">
        <w:del w:id="7375" w:author="Andrija Ilic" w:date="2015-09-06T19:32:00Z">
          <w:r w:rsidDel="006207E5">
            <w:delText xml:space="preserve">Систем </w:delText>
          </w:r>
          <w:r w:rsidRPr="00A10AA6" w:rsidDel="006207E5">
            <w:rPr>
              <w:u w:val="single"/>
            </w:rPr>
            <w:delText>приказује</w:delText>
          </w:r>
          <w:r w:rsidDel="006207E5">
            <w:delText xml:space="preserve"> поруку о успешном брисању.(ИА) </w:delText>
          </w:r>
        </w:del>
      </w:ins>
    </w:p>
    <w:p w14:paraId="31CD1368" w14:textId="731885CF" w:rsidR="00252993" w:rsidDel="006207E5" w:rsidRDefault="00252993">
      <w:pPr>
        <w:pStyle w:val="ListParagraph"/>
        <w:rPr>
          <w:ins w:id="7376" w:author="Boni" w:date="2014-09-08T01:32:00Z"/>
          <w:del w:id="7377" w:author="Andrija Ilic" w:date="2015-09-06T19:32:00Z"/>
        </w:rPr>
        <w:pPrChange w:id="7378" w:author="Boni" w:date="2014-09-08T03:06:00Z">
          <w:pPr>
            <w:pStyle w:val="ListParagraph"/>
            <w:numPr>
              <w:numId w:val="26"/>
            </w:numPr>
            <w:ind w:left="786" w:hanging="360"/>
          </w:pPr>
        </w:pPrChange>
      </w:pPr>
      <w:ins w:id="7379" w:author="Boni" w:date="2014-09-08T03:07:00Z">
        <w:del w:id="7380" w:author="Andrija Ilic" w:date="2015-09-06T19:32:00Z">
          <w:r w:rsidDel="006207E5">
            <w:rPr>
              <w:noProof/>
              <w:rPrChange w:id="7381" w:author="Unknown">
                <w:rPr>
                  <w:noProof/>
                  <w:color w:val="0000FF" w:themeColor="hyperlink"/>
                  <w:u w:val="single"/>
                </w:rPr>
              </w:rPrChange>
            </w:rPr>
            <w:drawing>
              <wp:inline distT="0" distB="0" distL="0" distR="0" wp14:anchorId="68E6868D" wp14:editId="6EC4D0EC">
                <wp:extent cx="3026431" cy="1572054"/>
                <wp:effectExtent l="19050" t="0" r="2519" b="0"/>
                <wp:docPr id="93" name="Picture 92" descr="brisanje racuna uspes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isanje racuna uspesno.png"/>
                        <pic:cNvPicPr/>
                      </pic:nvPicPr>
                      <pic:blipFill>
                        <a:blip r:embed="rId170" cstate="print"/>
                        <a:stretch>
                          <a:fillRect/>
                        </a:stretch>
                      </pic:blipFill>
                      <pic:spPr>
                        <a:xfrm>
                          <a:off x="0" y="0"/>
                          <a:ext cx="3030292" cy="1574060"/>
                        </a:xfrm>
                        <a:prstGeom prst="rect">
                          <a:avLst/>
                        </a:prstGeom>
                      </pic:spPr>
                    </pic:pic>
                  </a:graphicData>
                </a:graphic>
              </wp:inline>
            </w:drawing>
          </w:r>
        </w:del>
      </w:ins>
    </w:p>
    <w:p w14:paraId="236E4BFC" w14:textId="1BE842B2" w:rsidR="00B04DFD" w:rsidDel="006207E5" w:rsidRDefault="00B04DFD" w:rsidP="00B04DFD">
      <w:pPr>
        <w:rPr>
          <w:ins w:id="7382" w:author="Boni" w:date="2014-09-08T01:32:00Z"/>
          <w:del w:id="7383" w:author="Andrija Ilic" w:date="2015-09-06T19:32:00Z"/>
          <w:b/>
        </w:rPr>
      </w:pPr>
      <w:ins w:id="7384" w:author="Boni" w:date="2014-09-08T01:32:00Z">
        <w:del w:id="7385" w:author="Andrija Ilic" w:date="2015-09-06T19:32:00Z">
          <w:r w:rsidDel="006207E5">
            <w:rPr>
              <w:b/>
            </w:rPr>
            <w:delText>Алтернативни сценарио:</w:delText>
          </w:r>
        </w:del>
      </w:ins>
    </w:p>
    <w:p w14:paraId="5965B5CC" w14:textId="7350CABE" w:rsidR="00B04DFD" w:rsidDel="006207E5" w:rsidRDefault="00B04DFD" w:rsidP="00B04DFD">
      <w:pPr>
        <w:rPr>
          <w:ins w:id="7386" w:author="Boni" w:date="2014-09-08T01:32:00Z"/>
          <w:del w:id="7387" w:author="Andrija Ilic" w:date="2015-09-06T19:32:00Z"/>
        </w:rPr>
      </w:pPr>
      <w:ins w:id="7388" w:author="Boni" w:date="2014-09-08T01:32:00Z">
        <w:del w:id="7389" w:author="Andrija Ilic" w:date="2015-09-06T19:32:00Z">
          <w:r w:rsidDel="006207E5">
            <w:rPr>
              <w:b/>
            </w:rPr>
            <w:tab/>
          </w:r>
          <w:r w:rsidDel="006207E5">
            <w:delText>4.1У случају да систем не може да обрише рачун приказује се грешка.(ИА) Прекида се извршење сценарија.</w:delText>
          </w:r>
        </w:del>
      </w:ins>
    </w:p>
    <w:p w14:paraId="2DFC363E" w14:textId="17B98C18" w:rsidR="00B04DFD" w:rsidRPr="00C90CF7" w:rsidDel="006207E5" w:rsidRDefault="00B04DFD" w:rsidP="00B04DFD">
      <w:pPr>
        <w:rPr>
          <w:ins w:id="7390" w:author="Boni" w:date="2014-09-08T01:32:00Z"/>
          <w:del w:id="7391" w:author="Andrija Ilic" w:date="2015-09-06T19:32:00Z"/>
          <w:b/>
        </w:rPr>
      </w:pPr>
      <w:ins w:id="7392" w:author="Boni" w:date="2014-09-08T01:32:00Z">
        <w:del w:id="7393" w:author="Andrija Ilic" w:date="2015-09-06T19:32:00Z">
          <w:r w:rsidRPr="005B6BA2" w:rsidDel="006207E5">
            <w:rPr>
              <w:b/>
            </w:rPr>
            <w:delText xml:space="preserve">Случај коришћења </w:delText>
          </w:r>
          <w:r w:rsidDel="006207E5">
            <w:rPr>
              <w:b/>
            </w:rPr>
            <w:delText>9</w:delText>
          </w:r>
          <w:r w:rsidRPr="005B6BA2" w:rsidDel="006207E5">
            <w:rPr>
              <w:b/>
            </w:rPr>
            <w:delText xml:space="preserve">: </w:delText>
          </w:r>
          <w:r w:rsidDel="006207E5">
            <w:rPr>
              <w:b/>
            </w:rPr>
            <w:delText>Преглед корисника</w:delText>
          </w:r>
        </w:del>
      </w:ins>
    </w:p>
    <w:p w14:paraId="3FB9A7EA" w14:textId="2370861B" w:rsidR="00B04DFD" w:rsidRPr="00C90CF7" w:rsidDel="006207E5" w:rsidRDefault="00B04DFD" w:rsidP="00B04DFD">
      <w:pPr>
        <w:rPr>
          <w:ins w:id="7394" w:author="Boni" w:date="2014-09-08T01:32:00Z"/>
          <w:del w:id="7395" w:author="Andrija Ilic" w:date="2015-09-06T19:32:00Z"/>
        </w:rPr>
      </w:pPr>
      <w:ins w:id="7396" w:author="Boni" w:date="2014-09-08T01:32:00Z">
        <w:del w:id="7397" w:author="Andrija Ilic" w:date="2015-09-06T19:32:00Z">
          <w:r w:rsidDel="006207E5">
            <w:rPr>
              <w:b/>
            </w:rPr>
            <w:delText>Назив СК:</w:delText>
          </w:r>
          <w:r w:rsidDel="006207E5">
            <w:rPr>
              <w:b/>
            </w:rPr>
            <w:br/>
          </w:r>
          <w:r w:rsidDel="006207E5">
            <w:delText>Преглед корисника</w:delText>
          </w:r>
        </w:del>
      </w:ins>
    </w:p>
    <w:p w14:paraId="506B891C" w14:textId="5140A7FA" w:rsidR="00B04DFD" w:rsidDel="006207E5" w:rsidRDefault="00B04DFD" w:rsidP="00B04DFD">
      <w:pPr>
        <w:rPr>
          <w:ins w:id="7398" w:author="Boni" w:date="2014-09-08T01:32:00Z"/>
          <w:del w:id="7399" w:author="Andrija Ilic" w:date="2015-09-06T19:32:00Z"/>
        </w:rPr>
      </w:pPr>
      <w:ins w:id="7400" w:author="Boni" w:date="2014-09-08T01:32:00Z">
        <w:del w:id="7401" w:author="Andrija Ilic" w:date="2015-09-06T19:32:00Z">
          <w:r w:rsidDel="006207E5">
            <w:rPr>
              <w:b/>
            </w:rPr>
            <w:delText>Учесници CК:</w:delText>
          </w:r>
          <w:r w:rsidDel="006207E5">
            <w:rPr>
              <w:b/>
            </w:rPr>
            <w:br/>
          </w:r>
          <w:r w:rsidDel="006207E5">
            <w:delText>Корисник и програм</w:delText>
          </w:r>
        </w:del>
      </w:ins>
    </w:p>
    <w:p w14:paraId="4877CD7D" w14:textId="16F07653" w:rsidR="00B04DFD" w:rsidDel="006207E5" w:rsidRDefault="00B04DFD" w:rsidP="00B04DFD">
      <w:pPr>
        <w:rPr>
          <w:ins w:id="7402" w:author="Boni" w:date="2014-09-08T01:32:00Z"/>
          <w:del w:id="7403" w:author="Andrija Ilic" w:date="2015-09-06T19:32:00Z"/>
        </w:rPr>
      </w:pPr>
      <w:ins w:id="7404" w:author="Boni" w:date="2014-09-08T01:32:00Z">
        <w:del w:id="7405" w:author="Andrija Ilic" w:date="2015-09-06T19:32:00Z">
          <w:r w:rsidDel="006207E5">
            <w:rPr>
              <w:b/>
            </w:rPr>
            <w:delText>Предуслов:</w:delText>
          </w:r>
          <w:r w:rsidDel="006207E5">
            <w:rPr>
              <w:b/>
            </w:rPr>
            <w:br/>
          </w:r>
          <w:r w:rsidDel="006207E5">
            <w:delText>Корисник је пријављен на систем као администратор</w:delText>
          </w:r>
        </w:del>
      </w:ins>
    </w:p>
    <w:p w14:paraId="371317D7" w14:textId="21F80C6B" w:rsidR="00B04DFD" w:rsidDel="006207E5" w:rsidRDefault="00B04DFD" w:rsidP="00B04DFD">
      <w:pPr>
        <w:rPr>
          <w:ins w:id="7406" w:author="Boni" w:date="2014-09-08T01:32:00Z"/>
          <w:del w:id="7407" w:author="Andrija Ilic" w:date="2015-09-06T19:32:00Z"/>
          <w:b/>
        </w:rPr>
      </w:pPr>
      <w:ins w:id="7408" w:author="Boni" w:date="2014-09-08T01:32:00Z">
        <w:del w:id="7409" w:author="Andrija Ilic" w:date="2015-09-06T19:32:00Z">
          <w:r w:rsidDel="006207E5">
            <w:rPr>
              <w:b/>
            </w:rPr>
            <w:delText>Основни сценарио СК</w:delText>
          </w:r>
        </w:del>
      </w:ins>
    </w:p>
    <w:p w14:paraId="72866E5E" w14:textId="7B8E8F45" w:rsidR="00252993" w:rsidDel="006207E5" w:rsidRDefault="00B04DFD">
      <w:pPr>
        <w:pStyle w:val="ListParagraph"/>
        <w:numPr>
          <w:ilvl w:val="0"/>
          <w:numId w:val="38"/>
        </w:numPr>
        <w:rPr>
          <w:ins w:id="7410" w:author="Boni" w:date="2014-09-08T02:55:00Z"/>
          <w:del w:id="7411" w:author="Andrija Ilic" w:date="2015-09-06T19:32:00Z"/>
        </w:rPr>
        <w:pPrChange w:id="7412" w:author="Boni" w:date="2014-09-08T02:55:00Z">
          <w:pPr>
            <w:pStyle w:val="ListParagraph"/>
            <w:numPr>
              <w:numId w:val="28"/>
            </w:numPr>
            <w:ind w:left="786" w:hanging="360"/>
          </w:pPr>
        </w:pPrChange>
      </w:pPr>
      <w:ins w:id="7413" w:author="Boni" w:date="2014-09-08T01:32:00Z">
        <w:del w:id="7414" w:author="Andrija Ilic" w:date="2015-09-06T19:32:00Z">
          <w:r w:rsidDel="006207E5">
            <w:delText xml:space="preserve">Администратор  </w:delText>
          </w:r>
          <w:r w:rsidRPr="00F81F28" w:rsidDel="006207E5">
            <w:rPr>
              <w:u w:val="single"/>
            </w:rPr>
            <w:delText>уноси критеријум</w:delText>
          </w:r>
          <w:r w:rsidDel="006207E5">
            <w:delText xml:space="preserve"> за претрагу корисника (АПУСО)</w:delText>
          </w:r>
        </w:del>
      </w:ins>
    </w:p>
    <w:p w14:paraId="2A44EF21" w14:textId="5EB1F727" w:rsidR="00252993" w:rsidDel="006207E5" w:rsidRDefault="00252993">
      <w:pPr>
        <w:pStyle w:val="ListParagraph"/>
        <w:ind w:left="786"/>
        <w:rPr>
          <w:ins w:id="7415" w:author="Boni" w:date="2014-09-08T01:32:00Z"/>
          <w:del w:id="7416" w:author="Andrija Ilic" w:date="2015-09-06T19:32:00Z"/>
        </w:rPr>
        <w:pPrChange w:id="7417" w:author="Boni" w:date="2014-09-08T02:55:00Z">
          <w:pPr>
            <w:pStyle w:val="ListParagraph"/>
            <w:numPr>
              <w:numId w:val="28"/>
            </w:numPr>
            <w:ind w:left="786" w:hanging="360"/>
          </w:pPr>
        </w:pPrChange>
      </w:pPr>
      <w:ins w:id="7418" w:author="Boni" w:date="2014-09-08T02:55:00Z">
        <w:del w:id="7419" w:author="Andrija Ilic" w:date="2015-09-06T19:32:00Z">
          <w:r w:rsidDel="006207E5">
            <w:rPr>
              <w:noProof/>
              <w:rPrChange w:id="7420" w:author="Unknown">
                <w:rPr>
                  <w:noProof/>
                  <w:color w:val="0000FF" w:themeColor="hyperlink"/>
                  <w:u w:val="single"/>
                </w:rPr>
              </w:rPrChange>
            </w:rPr>
            <w:drawing>
              <wp:inline distT="0" distB="0" distL="0" distR="0" wp14:anchorId="0F8FD7B0" wp14:editId="1C52286C">
                <wp:extent cx="2985407" cy="1042098"/>
                <wp:effectExtent l="19050" t="0" r="5443" b="0"/>
                <wp:docPr id="87" name="Picture 86" descr="Prikaz zaposleni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kaz zaposlenih.png"/>
                        <pic:cNvPicPr/>
                      </pic:nvPicPr>
                      <pic:blipFill>
                        <a:blip r:embed="rId171" cstate="print"/>
                        <a:stretch>
                          <a:fillRect/>
                        </a:stretch>
                      </pic:blipFill>
                      <pic:spPr>
                        <a:xfrm>
                          <a:off x="0" y="0"/>
                          <a:ext cx="2989944" cy="1043682"/>
                        </a:xfrm>
                        <a:prstGeom prst="rect">
                          <a:avLst/>
                        </a:prstGeom>
                      </pic:spPr>
                    </pic:pic>
                  </a:graphicData>
                </a:graphic>
              </wp:inline>
            </w:drawing>
          </w:r>
        </w:del>
      </w:ins>
    </w:p>
    <w:p w14:paraId="31969CE1" w14:textId="3016C37B" w:rsidR="00252993" w:rsidDel="006207E5" w:rsidRDefault="00B04DFD">
      <w:pPr>
        <w:pStyle w:val="ListParagraph"/>
        <w:numPr>
          <w:ilvl w:val="0"/>
          <w:numId w:val="38"/>
        </w:numPr>
        <w:rPr>
          <w:ins w:id="7421" w:author="Boni" w:date="2014-09-08T01:32:00Z"/>
          <w:del w:id="7422" w:author="Andrija Ilic" w:date="2015-09-06T19:32:00Z"/>
        </w:rPr>
        <w:pPrChange w:id="7423" w:author="Boni" w:date="2014-09-08T02:55:00Z">
          <w:pPr>
            <w:pStyle w:val="ListParagraph"/>
            <w:numPr>
              <w:numId w:val="28"/>
            </w:numPr>
            <w:ind w:left="786" w:hanging="360"/>
          </w:pPr>
        </w:pPrChange>
      </w:pPr>
      <w:ins w:id="7424" w:author="Boni" w:date="2014-09-08T01:32:00Z">
        <w:del w:id="7425" w:author="Andrija Ilic" w:date="2015-09-06T19:32:00Z">
          <w:r w:rsidDel="006207E5">
            <w:delText xml:space="preserve">Администратор позива систем </w:delText>
          </w:r>
          <w:r w:rsidDel="006207E5">
            <w:rPr>
              <w:u w:val="single"/>
            </w:rPr>
            <w:delText>да пр</w:delText>
          </w:r>
          <w:r w:rsidRPr="00F81F28" w:rsidDel="006207E5">
            <w:rPr>
              <w:u w:val="single"/>
            </w:rPr>
            <w:delText>икаже</w:delText>
          </w:r>
          <w:r w:rsidDel="006207E5">
            <w:delText xml:space="preserve"> све кориснике који одговарају критеријуму претраге (АПСО)</w:delText>
          </w:r>
        </w:del>
      </w:ins>
    </w:p>
    <w:p w14:paraId="7A0D400C" w14:textId="7678B60B" w:rsidR="00252993" w:rsidDel="006207E5" w:rsidRDefault="00B04DFD">
      <w:pPr>
        <w:pStyle w:val="ListParagraph"/>
        <w:numPr>
          <w:ilvl w:val="0"/>
          <w:numId w:val="38"/>
        </w:numPr>
        <w:rPr>
          <w:ins w:id="7426" w:author="Boni" w:date="2014-09-08T01:32:00Z"/>
          <w:del w:id="7427" w:author="Andrija Ilic" w:date="2015-09-06T19:32:00Z"/>
        </w:rPr>
        <w:pPrChange w:id="7428" w:author="Boni" w:date="2014-09-08T02:55:00Z">
          <w:pPr>
            <w:pStyle w:val="ListParagraph"/>
            <w:numPr>
              <w:numId w:val="28"/>
            </w:numPr>
            <w:ind w:left="786" w:hanging="360"/>
          </w:pPr>
        </w:pPrChange>
      </w:pPr>
      <w:ins w:id="7429" w:author="Boni" w:date="2014-09-08T01:32:00Z">
        <w:del w:id="7430" w:author="Andrija Ilic" w:date="2015-09-06T19:32:00Z">
          <w:r w:rsidDel="006207E5">
            <w:delText xml:space="preserve">Систем </w:delText>
          </w:r>
          <w:r w:rsidRPr="00F81F28" w:rsidDel="006207E5">
            <w:rPr>
              <w:u w:val="single"/>
            </w:rPr>
            <w:delText>врши претрагу</w:delText>
          </w:r>
          <w:r w:rsidDel="006207E5">
            <w:delText xml:space="preserve"> корисника по задатом критеријуму.(СО)</w:delText>
          </w:r>
        </w:del>
      </w:ins>
    </w:p>
    <w:p w14:paraId="695F042B" w14:textId="091548C2" w:rsidR="00252993" w:rsidDel="006207E5" w:rsidRDefault="00B04DFD">
      <w:pPr>
        <w:pStyle w:val="ListParagraph"/>
        <w:numPr>
          <w:ilvl w:val="0"/>
          <w:numId w:val="38"/>
        </w:numPr>
        <w:rPr>
          <w:ins w:id="7431" w:author="Boni" w:date="2014-09-08T02:55:00Z"/>
          <w:del w:id="7432" w:author="Andrija Ilic" w:date="2015-09-06T19:32:00Z"/>
        </w:rPr>
        <w:pPrChange w:id="7433" w:author="Boni" w:date="2014-09-08T02:55:00Z">
          <w:pPr>
            <w:pStyle w:val="ListParagraph"/>
            <w:numPr>
              <w:numId w:val="28"/>
            </w:numPr>
            <w:ind w:left="786" w:hanging="360"/>
          </w:pPr>
        </w:pPrChange>
      </w:pPr>
      <w:ins w:id="7434" w:author="Boni" w:date="2014-09-08T01:32:00Z">
        <w:del w:id="7435" w:author="Andrija Ilic" w:date="2015-09-06T19:32:00Z">
          <w:r w:rsidDel="006207E5">
            <w:delText xml:space="preserve">Систем </w:delText>
          </w:r>
          <w:r w:rsidRPr="00F81F28" w:rsidDel="006207E5">
            <w:rPr>
              <w:u w:val="single"/>
            </w:rPr>
            <w:delText>приказује</w:delText>
          </w:r>
          <w:r w:rsidDel="006207E5">
            <w:delText xml:space="preserve"> кориснике који одговарају задатој претрази.(ИА)</w:delText>
          </w:r>
        </w:del>
      </w:ins>
    </w:p>
    <w:p w14:paraId="7D2FD08A" w14:textId="3CC15814" w:rsidR="00252993" w:rsidDel="006207E5" w:rsidRDefault="00252993">
      <w:pPr>
        <w:pStyle w:val="ListParagraph"/>
        <w:ind w:left="786"/>
        <w:rPr>
          <w:ins w:id="7436" w:author="Boni" w:date="2014-09-08T01:32:00Z"/>
          <w:del w:id="7437" w:author="Andrija Ilic" w:date="2015-09-06T19:32:00Z"/>
        </w:rPr>
        <w:pPrChange w:id="7438" w:author="Boni" w:date="2014-09-08T02:55:00Z">
          <w:pPr>
            <w:pStyle w:val="ListParagraph"/>
            <w:numPr>
              <w:numId w:val="28"/>
            </w:numPr>
            <w:ind w:left="786" w:hanging="360"/>
          </w:pPr>
        </w:pPrChange>
      </w:pPr>
      <w:ins w:id="7439" w:author="Boni" w:date="2014-09-08T02:55:00Z">
        <w:del w:id="7440" w:author="Andrija Ilic" w:date="2015-09-06T19:32:00Z">
          <w:r w:rsidDel="006207E5">
            <w:rPr>
              <w:noProof/>
              <w:rPrChange w:id="7441" w:author="Unknown">
                <w:rPr>
                  <w:noProof/>
                  <w:color w:val="0000FF" w:themeColor="hyperlink"/>
                  <w:u w:val="single"/>
                </w:rPr>
              </w:rPrChange>
            </w:rPr>
            <w:drawing>
              <wp:inline distT="0" distB="0" distL="0" distR="0" wp14:anchorId="16E57487" wp14:editId="7BB428D8">
                <wp:extent cx="2186268" cy="1330953"/>
                <wp:effectExtent l="19050" t="0" r="4482" b="0"/>
                <wp:docPr id="88" name="Picture 87" descr="PrikazZapoelsnih1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kazZapoelsnih1a.png"/>
                        <pic:cNvPicPr/>
                      </pic:nvPicPr>
                      <pic:blipFill>
                        <a:blip r:embed="rId172" cstate="print"/>
                        <a:stretch>
                          <a:fillRect/>
                        </a:stretch>
                      </pic:blipFill>
                      <pic:spPr>
                        <a:xfrm>
                          <a:off x="0" y="0"/>
                          <a:ext cx="2188937" cy="1332578"/>
                        </a:xfrm>
                        <a:prstGeom prst="rect">
                          <a:avLst/>
                        </a:prstGeom>
                      </pic:spPr>
                    </pic:pic>
                  </a:graphicData>
                </a:graphic>
              </wp:inline>
            </w:drawing>
          </w:r>
        </w:del>
      </w:ins>
    </w:p>
    <w:p w14:paraId="2E60460E" w14:textId="607F48EF" w:rsidR="00B04DFD" w:rsidDel="006207E5" w:rsidRDefault="00B04DFD" w:rsidP="00B04DFD">
      <w:pPr>
        <w:rPr>
          <w:ins w:id="7442" w:author="Boni" w:date="2014-09-08T01:32:00Z"/>
          <w:del w:id="7443" w:author="Andrija Ilic" w:date="2015-09-06T19:32:00Z"/>
          <w:b/>
        </w:rPr>
      </w:pPr>
      <w:ins w:id="7444" w:author="Boni" w:date="2014-09-08T01:32:00Z">
        <w:del w:id="7445" w:author="Andrija Ilic" w:date="2015-09-06T19:32:00Z">
          <w:r w:rsidDel="006207E5">
            <w:rPr>
              <w:b/>
            </w:rPr>
            <w:delText>Алтернативни сценарио:</w:delText>
          </w:r>
        </w:del>
      </w:ins>
    </w:p>
    <w:p w14:paraId="3E6C4DBE" w14:textId="107B3112" w:rsidR="00B04DFD" w:rsidDel="006207E5" w:rsidRDefault="00B04DFD" w:rsidP="00B04DFD">
      <w:pPr>
        <w:rPr>
          <w:ins w:id="7446" w:author="Boni" w:date="2014-09-08T01:32:00Z"/>
          <w:del w:id="7447" w:author="Andrija Ilic" w:date="2015-09-06T19:32:00Z"/>
        </w:rPr>
      </w:pPr>
      <w:ins w:id="7448" w:author="Boni" w:date="2014-09-08T01:32:00Z">
        <w:del w:id="7449" w:author="Andrija Ilic" w:date="2015-09-06T19:32:00Z">
          <w:r w:rsidDel="006207E5">
            <w:delText xml:space="preserve">        4.1 Систем </w:delText>
          </w:r>
          <w:r w:rsidRPr="00F81F28" w:rsidDel="006207E5">
            <w:rPr>
              <w:u w:val="single"/>
            </w:rPr>
            <w:delText xml:space="preserve">приказје </w:delText>
          </w:r>
          <w:r w:rsidDel="006207E5">
            <w:delText>поруку да за дати критеријум не постоје корисници. (ИА) Прекида се извршење.</w:delText>
          </w:r>
        </w:del>
      </w:ins>
    </w:p>
    <w:p w14:paraId="5BEF56E0" w14:textId="6116448C" w:rsidR="00B04DFD" w:rsidRPr="000B02B5" w:rsidDel="006207E5" w:rsidRDefault="00B04DFD" w:rsidP="00B04DFD">
      <w:pPr>
        <w:rPr>
          <w:ins w:id="7450" w:author="Boni" w:date="2014-09-08T01:32:00Z"/>
          <w:del w:id="7451" w:author="Andrija Ilic" w:date="2015-09-06T19:32:00Z"/>
        </w:rPr>
      </w:pPr>
    </w:p>
    <w:p w14:paraId="07E4BBF3" w14:textId="6A9147D0" w:rsidR="00B04DFD" w:rsidRPr="00BF52FA" w:rsidDel="006207E5" w:rsidRDefault="00B04DFD" w:rsidP="00B04DFD">
      <w:pPr>
        <w:rPr>
          <w:ins w:id="7452" w:author="Boni" w:date="2014-09-08T01:32:00Z"/>
          <w:del w:id="7453" w:author="Andrija Ilic" w:date="2015-09-06T19:32:00Z"/>
          <w:b/>
        </w:rPr>
      </w:pPr>
      <w:ins w:id="7454" w:author="Boni" w:date="2014-09-08T01:32:00Z">
        <w:del w:id="7455" w:author="Andrija Ilic" w:date="2015-09-06T19:32:00Z">
          <w:r w:rsidRPr="005B6BA2" w:rsidDel="006207E5">
            <w:rPr>
              <w:b/>
            </w:rPr>
            <w:delText xml:space="preserve">Случај коришћења </w:delText>
          </w:r>
          <w:r w:rsidDel="006207E5">
            <w:rPr>
              <w:b/>
            </w:rPr>
            <w:delText>10</w:delText>
          </w:r>
          <w:r w:rsidRPr="005B6BA2" w:rsidDel="006207E5">
            <w:rPr>
              <w:b/>
            </w:rPr>
            <w:delText xml:space="preserve">: </w:delText>
          </w:r>
          <w:r w:rsidDel="006207E5">
            <w:rPr>
              <w:b/>
            </w:rPr>
            <w:delText>Измена података о кориснику</w:delText>
          </w:r>
        </w:del>
      </w:ins>
    </w:p>
    <w:p w14:paraId="6D0B1452" w14:textId="355A46A2" w:rsidR="00B04DFD" w:rsidRPr="00C90CF7" w:rsidDel="006207E5" w:rsidRDefault="00B04DFD" w:rsidP="00B04DFD">
      <w:pPr>
        <w:rPr>
          <w:ins w:id="7456" w:author="Boni" w:date="2014-09-08T01:32:00Z"/>
          <w:del w:id="7457" w:author="Andrija Ilic" w:date="2015-09-06T19:32:00Z"/>
        </w:rPr>
      </w:pPr>
      <w:ins w:id="7458" w:author="Boni" w:date="2014-09-08T01:32:00Z">
        <w:del w:id="7459" w:author="Andrija Ilic" w:date="2015-09-06T19:32:00Z">
          <w:r w:rsidDel="006207E5">
            <w:rPr>
              <w:b/>
            </w:rPr>
            <w:delText>Назив СК:</w:delText>
          </w:r>
          <w:r w:rsidDel="006207E5">
            <w:rPr>
              <w:b/>
            </w:rPr>
            <w:br/>
          </w:r>
          <w:r w:rsidDel="006207E5">
            <w:delText>Измена података о кориснику</w:delText>
          </w:r>
        </w:del>
      </w:ins>
    </w:p>
    <w:p w14:paraId="5D176CB9" w14:textId="3C7D3EC9" w:rsidR="00B04DFD" w:rsidDel="006207E5" w:rsidRDefault="00B04DFD" w:rsidP="00B04DFD">
      <w:pPr>
        <w:rPr>
          <w:ins w:id="7460" w:author="Boni" w:date="2014-09-08T01:32:00Z"/>
          <w:del w:id="7461" w:author="Andrija Ilic" w:date="2015-09-06T19:32:00Z"/>
        </w:rPr>
      </w:pPr>
      <w:ins w:id="7462" w:author="Boni" w:date="2014-09-08T01:32:00Z">
        <w:del w:id="7463" w:author="Andrija Ilic" w:date="2015-09-06T19:32:00Z">
          <w:r w:rsidDel="006207E5">
            <w:rPr>
              <w:b/>
            </w:rPr>
            <w:delText>Учесници CК:</w:delText>
          </w:r>
          <w:r w:rsidDel="006207E5">
            <w:rPr>
              <w:b/>
            </w:rPr>
            <w:br/>
          </w:r>
          <w:r w:rsidDel="006207E5">
            <w:delText>Корисник и програм</w:delText>
          </w:r>
        </w:del>
      </w:ins>
    </w:p>
    <w:p w14:paraId="66B2D470" w14:textId="26B8A63C" w:rsidR="00B04DFD" w:rsidDel="006207E5" w:rsidRDefault="00B04DFD" w:rsidP="00B04DFD">
      <w:pPr>
        <w:rPr>
          <w:ins w:id="7464" w:author="Boni" w:date="2014-09-08T01:32:00Z"/>
          <w:del w:id="7465" w:author="Andrija Ilic" w:date="2015-09-06T19:32:00Z"/>
        </w:rPr>
      </w:pPr>
      <w:ins w:id="7466" w:author="Boni" w:date="2014-09-08T01:32:00Z">
        <w:del w:id="7467" w:author="Andrija Ilic" w:date="2015-09-06T19:32:00Z">
          <w:r w:rsidDel="006207E5">
            <w:rPr>
              <w:b/>
            </w:rPr>
            <w:delText>Предуслов:</w:delText>
          </w:r>
          <w:r w:rsidDel="006207E5">
            <w:rPr>
              <w:b/>
            </w:rPr>
            <w:br/>
          </w:r>
          <w:r w:rsidDel="006207E5">
            <w:delText>Корисник је пријављен на систем као администратор</w:delText>
          </w:r>
        </w:del>
      </w:ins>
    </w:p>
    <w:p w14:paraId="758CC7B8" w14:textId="14CE1109" w:rsidR="00B04DFD" w:rsidDel="006207E5" w:rsidRDefault="00B04DFD" w:rsidP="00B04DFD">
      <w:pPr>
        <w:rPr>
          <w:ins w:id="7468" w:author="Boni" w:date="2014-09-08T01:32:00Z"/>
          <w:del w:id="7469" w:author="Andrija Ilic" w:date="2015-09-06T19:32:00Z"/>
          <w:b/>
        </w:rPr>
      </w:pPr>
      <w:ins w:id="7470" w:author="Boni" w:date="2014-09-08T01:32:00Z">
        <w:del w:id="7471" w:author="Andrija Ilic" w:date="2015-09-06T19:32:00Z">
          <w:r w:rsidDel="006207E5">
            <w:rPr>
              <w:b/>
            </w:rPr>
            <w:delText>Основни сценарио СК</w:delText>
          </w:r>
        </w:del>
      </w:ins>
    </w:p>
    <w:p w14:paraId="34D6C16D" w14:textId="3CDE434C" w:rsidR="00252993" w:rsidDel="006207E5" w:rsidRDefault="00B04DFD">
      <w:pPr>
        <w:pStyle w:val="ListParagraph"/>
        <w:numPr>
          <w:ilvl w:val="0"/>
          <w:numId w:val="39"/>
        </w:numPr>
        <w:rPr>
          <w:ins w:id="7472" w:author="Boni" w:date="2014-09-08T03:00:00Z"/>
          <w:del w:id="7473" w:author="Andrija Ilic" w:date="2015-09-06T19:32:00Z"/>
        </w:rPr>
        <w:pPrChange w:id="7474" w:author="Boni" w:date="2014-09-08T02:56:00Z">
          <w:pPr>
            <w:pStyle w:val="ListParagraph"/>
            <w:numPr>
              <w:numId w:val="27"/>
            </w:numPr>
            <w:ind w:hanging="360"/>
          </w:pPr>
        </w:pPrChange>
      </w:pPr>
      <w:ins w:id="7475" w:author="Boni" w:date="2014-09-08T01:32:00Z">
        <w:del w:id="7476" w:author="Andrija Ilic" w:date="2015-09-06T19:32:00Z">
          <w:r w:rsidDel="006207E5">
            <w:delText xml:space="preserve">Администратор  </w:delText>
          </w:r>
          <w:r w:rsidDel="006207E5">
            <w:rPr>
              <w:u w:val="single"/>
            </w:rPr>
            <w:delText>одабире кориника чије податке жели да измени</w:delText>
          </w:r>
          <w:r w:rsidDel="006207E5">
            <w:delText xml:space="preserve"> (АПУСО)</w:delText>
          </w:r>
        </w:del>
      </w:ins>
    </w:p>
    <w:p w14:paraId="2DC73583" w14:textId="6CEDBAAF" w:rsidR="00252993" w:rsidDel="006207E5" w:rsidRDefault="00252993">
      <w:pPr>
        <w:pStyle w:val="ListParagraph"/>
        <w:rPr>
          <w:ins w:id="7477" w:author="Boni" w:date="2014-09-08T01:32:00Z"/>
          <w:del w:id="7478" w:author="Andrija Ilic" w:date="2015-09-06T19:32:00Z"/>
        </w:rPr>
        <w:pPrChange w:id="7479" w:author="Boni" w:date="2014-09-08T03:00:00Z">
          <w:pPr>
            <w:pStyle w:val="ListParagraph"/>
            <w:numPr>
              <w:numId w:val="27"/>
            </w:numPr>
            <w:ind w:hanging="360"/>
          </w:pPr>
        </w:pPrChange>
      </w:pPr>
      <w:ins w:id="7480" w:author="Boni" w:date="2014-09-08T03:00:00Z">
        <w:del w:id="7481" w:author="Andrija Ilic" w:date="2015-09-06T19:32:00Z">
          <w:r w:rsidDel="006207E5">
            <w:rPr>
              <w:noProof/>
              <w:rPrChange w:id="7482" w:author="Unknown">
                <w:rPr>
                  <w:noProof/>
                  <w:color w:val="0000FF" w:themeColor="hyperlink"/>
                  <w:u w:val="single"/>
                </w:rPr>
              </w:rPrChange>
            </w:rPr>
            <w:drawing>
              <wp:inline distT="0" distB="0" distL="0" distR="0" wp14:anchorId="498FE373" wp14:editId="30158BB8">
                <wp:extent cx="2309212" cy="1405799"/>
                <wp:effectExtent l="19050" t="0" r="0" b="0"/>
                <wp:docPr id="89" name="Picture 88" descr="PrikazZapoelsnih1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kazZapoelsnih1a.png"/>
                        <pic:cNvPicPr/>
                      </pic:nvPicPr>
                      <pic:blipFill>
                        <a:blip r:embed="rId172" cstate="print"/>
                        <a:stretch>
                          <a:fillRect/>
                        </a:stretch>
                      </pic:blipFill>
                      <pic:spPr>
                        <a:xfrm>
                          <a:off x="0" y="0"/>
                          <a:ext cx="2312032" cy="1407515"/>
                        </a:xfrm>
                        <a:prstGeom prst="rect">
                          <a:avLst/>
                        </a:prstGeom>
                      </pic:spPr>
                    </pic:pic>
                  </a:graphicData>
                </a:graphic>
              </wp:inline>
            </w:drawing>
          </w:r>
        </w:del>
      </w:ins>
    </w:p>
    <w:p w14:paraId="4E5C9DEF" w14:textId="45FBAFA3" w:rsidR="00252993" w:rsidDel="006207E5" w:rsidRDefault="00B04DFD">
      <w:pPr>
        <w:pStyle w:val="ListParagraph"/>
        <w:numPr>
          <w:ilvl w:val="0"/>
          <w:numId w:val="39"/>
        </w:numPr>
        <w:rPr>
          <w:ins w:id="7483" w:author="Boni" w:date="2014-09-08T03:00:00Z"/>
          <w:del w:id="7484" w:author="Andrija Ilic" w:date="2015-09-06T19:32:00Z"/>
        </w:rPr>
        <w:pPrChange w:id="7485" w:author="Boni" w:date="2014-09-08T02:56:00Z">
          <w:pPr>
            <w:pStyle w:val="ListParagraph"/>
            <w:numPr>
              <w:numId w:val="27"/>
            </w:numPr>
            <w:ind w:hanging="360"/>
          </w:pPr>
        </w:pPrChange>
      </w:pPr>
      <w:ins w:id="7486" w:author="Boni" w:date="2014-09-08T01:32:00Z">
        <w:del w:id="7487" w:author="Andrija Ilic" w:date="2015-09-06T19:32:00Z">
          <w:r w:rsidDel="006207E5">
            <w:delText xml:space="preserve">Администратор  </w:delText>
          </w:r>
          <w:r w:rsidRPr="0081022B" w:rsidDel="006207E5">
            <w:rPr>
              <w:u w:val="single"/>
            </w:rPr>
            <w:delText>уноси</w:delText>
          </w:r>
          <w:r w:rsidDel="006207E5">
            <w:delText xml:space="preserve"> нове измењене податке (АПУСО)</w:delText>
          </w:r>
        </w:del>
      </w:ins>
    </w:p>
    <w:p w14:paraId="5223AE45" w14:textId="638DD508" w:rsidR="00252993" w:rsidDel="006207E5" w:rsidRDefault="00252993">
      <w:pPr>
        <w:pStyle w:val="ListParagraph"/>
        <w:rPr>
          <w:ins w:id="7488" w:author="Boni" w:date="2014-09-08T01:32:00Z"/>
          <w:del w:id="7489" w:author="Andrija Ilic" w:date="2015-09-06T19:32:00Z"/>
        </w:rPr>
        <w:pPrChange w:id="7490" w:author="Boni" w:date="2014-09-08T03:00:00Z">
          <w:pPr>
            <w:pStyle w:val="ListParagraph"/>
            <w:numPr>
              <w:numId w:val="27"/>
            </w:numPr>
            <w:ind w:hanging="360"/>
          </w:pPr>
        </w:pPrChange>
      </w:pPr>
    </w:p>
    <w:p w14:paraId="3DE15BBE" w14:textId="56869867" w:rsidR="00252993" w:rsidDel="006207E5" w:rsidRDefault="00B04DFD">
      <w:pPr>
        <w:pStyle w:val="ListParagraph"/>
        <w:numPr>
          <w:ilvl w:val="0"/>
          <w:numId w:val="39"/>
        </w:numPr>
        <w:rPr>
          <w:ins w:id="7491" w:author="Boni" w:date="2014-09-08T01:32:00Z"/>
          <w:del w:id="7492" w:author="Andrija Ilic" w:date="2015-09-06T19:32:00Z"/>
        </w:rPr>
        <w:pPrChange w:id="7493" w:author="Boni" w:date="2014-09-08T02:56:00Z">
          <w:pPr>
            <w:pStyle w:val="ListParagraph"/>
            <w:numPr>
              <w:numId w:val="27"/>
            </w:numPr>
            <w:ind w:hanging="360"/>
          </w:pPr>
        </w:pPrChange>
      </w:pPr>
      <w:ins w:id="7494" w:author="Boni" w:date="2014-09-08T01:32:00Z">
        <w:del w:id="7495" w:author="Andrija Ilic" w:date="2015-09-06T19:32:00Z">
          <w:r w:rsidDel="006207E5">
            <w:delText xml:space="preserve">Администратор </w:delText>
          </w:r>
          <w:r w:rsidRPr="0081022B" w:rsidDel="006207E5">
            <w:rPr>
              <w:u w:val="single"/>
            </w:rPr>
            <w:delText>позива систем</w:delText>
          </w:r>
          <w:r w:rsidDel="006207E5">
            <w:delText xml:space="preserve"> да измени податке о кориснику (АПСО)</w:delText>
          </w:r>
        </w:del>
      </w:ins>
    </w:p>
    <w:p w14:paraId="0989573A" w14:textId="286D99A9" w:rsidR="00252993" w:rsidDel="006207E5" w:rsidRDefault="00B04DFD">
      <w:pPr>
        <w:pStyle w:val="ListParagraph"/>
        <w:numPr>
          <w:ilvl w:val="0"/>
          <w:numId w:val="39"/>
        </w:numPr>
        <w:rPr>
          <w:ins w:id="7496" w:author="Boni" w:date="2014-09-08T01:32:00Z"/>
          <w:del w:id="7497" w:author="Andrija Ilic" w:date="2015-09-06T19:32:00Z"/>
        </w:rPr>
        <w:pPrChange w:id="7498" w:author="Boni" w:date="2014-09-08T02:56:00Z">
          <w:pPr>
            <w:pStyle w:val="ListParagraph"/>
            <w:numPr>
              <w:numId w:val="27"/>
            </w:numPr>
            <w:ind w:hanging="360"/>
          </w:pPr>
        </w:pPrChange>
      </w:pPr>
      <w:ins w:id="7499" w:author="Boni" w:date="2014-09-08T01:32:00Z">
        <w:del w:id="7500" w:author="Andrija Ilic" w:date="2015-09-06T19:32:00Z">
          <w:r w:rsidDel="006207E5">
            <w:delText xml:space="preserve">Систем </w:delText>
          </w:r>
          <w:r w:rsidRPr="00F81F28" w:rsidDel="006207E5">
            <w:rPr>
              <w:u w:val="single"/>
            </w:rPr>
            <w:delText xml:space="preserve">врши </w:delText>
          </w:r>
          <w:r w:rsidDel="006207E5">
            <w:rPr>
              <w:u w:val="single"/>
            </w:rPr>
            <w:delText>измену података о кориснику</w:delText>
          </w:r>
          <w:r w:rsidDel="006207E5">
            <w:delText>.(СО)</w:delText>
          </w:r>
        </w:del>
      </w:ins>
    </w:p>
    <w:p w14:paraId="74E3FF52" w14:textId="51FF3A08" w:rsidR="00252993" w:rsidDel="006207E5" w:rsidRDefault="00B04DFD">
      <w:pPr>
        <w:pStyle w:val="ListParagraph"/>
        <w:numPr>
          <w:ilvl w:val="0"/>
          <w:numId w:val="39"/>
        </w:numPr>
        <w:rPr>
          <w:ins w:id="7501" w:author="Boni" w:date="2014-09-08T03:01:00Z"/>
          <w:del w:id="7502" w:author="Andrija Ilic" w:date="2015-09-06T19:32:00Z"/>
        </w:rPr>
        <w:pPrChange w:id="7503" w:author="Boni" w:date="2014-09-08T02:56:00Z">
          <w:pPr>
            <w:pStyle w:val="ListParagraph"/>
            <w:numPr>
              <w:numId w:val="27"/>
            </w:numPr>
            <w:ind w:hanging="360"/>
          </w:pPr>
        </w:pPrChange>
      </w:pPr>
      <w:ins w:id="7504" w:author="Boni" w:date="2014-09-08T01:32:00Z">
        <w:del w:id="7505" w:author="Andrija Ilic" w:date="2015-09-06T19:32:00Z">
          <w:r w:rsidDel="006207E5">
            <w:delText xml:space="preserve">Систем </w:delText>
          </w:r>
          <w:r w:rsidRPr="00F81F28" w:rsidDel="006207E5">
            <w:rPr>
              <w:u w:val="single"/>
            </w:rPr>
            <w:delText>приказује</w:delText>
          </w:r>
          <w:r w:rsidDel="006207E5">
            <w:delText xml:space="preserve"> кориснике са измењеним подацима.(ИА)</w:delText>
          </w:r>
        </w:del>
      </w:ins>
    </w:p>
    <w:p w14:paraId="69C6CFEB" w14:textId="47623706" w:rsidR="00252993" w:rsidDel="006207E5" w:rsidRDefault="00252993">
      <w:pPr>
        <w:pStyle w:val="ListParagraph"/>
        <w:rPr>
          <w:ins w:id="7506" w:author="Boni" w:date="2014-09-08T03:00:00Z"/>
          <w:del w:id="7507" w:author="Andrija Ilic" w:date="2015-09-06T19:32:00Z"/>
        </w:rPr>
        <w:pPrChange w:id="7508" w:author="Boni" w:date="2014-09-08T03:01:00Z">
          <w:pPr>
            <w:pStyle w:val="ListParagraph"/>
            <w:numPr>
              <w:numId w:val="27"/>
            </w:numPr>
            <w:ind w:hanging="360"/>
          </w:pPr>
        </w:pPrChange>
      </w:pPr>
    </w:p>
    <w:p w14:paraId="0B235034" w14:textId="0F30B86B" w:rsidR="00252993" w:rsidDel="006207E5" w:rsidRDefault="00252993">
      <w:pPr>
        <w:pStyle w:val="ListParagraph"/>
        <w:rPr>
          <w:ins w:id="7509" w:author="Boni" w:date="2014-09-08T01:32:00Z"/>
          <w:del w:id="7510" w:author="Andrija Ilic" w:date="2015-09-06T19:32:00Z"/>
        </w:rPr>
        <w:pPrChange w:id="7511" w:author="Boni" w:date="2014-09-08T03:00:00Z">
          <w:pPr>
            <w:pStyle w:val="ListParagraph"/>
            <w:numPr>
              <w:numId w:val="27"/>
            </w:numPr>
            <w:ind w:hanging="360"/>
          </w:pPr>
        </w:pPrChange>
      </w:pPr>
      <w:ins w:id="7512" w:author="Boni" w:date="2014-09-08T03:01:00Z">
        <w:del w:id="7513" w:author="Andrija Ilic" w:date="2015-09-06T19:32:00Z">
          <w:r w:rsidDel="006207E5">
            <w:rPr>
              <w:noProof/>
              <w:rPrChange w:id="7514" w:author="Unknown">
                <w:rPr>
                  <w:noProof/>
                  <w:color w:val="0000FF" w:themeColor="hyperlink"/>
                  <w:u w:val="single"/>
                </w:rPr>
              </w:rPrChange>
            </w:rPr>
            <w:drawing>
              <wp:inline distT="0" distB="0" distL="0" distR="0" wp14:anchorId="459DDC9F" wp14:editId="5425A43D">
                <wp:extent cx="3390212" cy="1959428"/>
                <wp:effectExtent l="19050" t="0" r="688" b="0"/>
                <wp:docPr id="90" name="Picture 89" descr="Izmena zaposlenog uspes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zmena zaposlenog uspesno.png"/>
                        <pic:cNvPicPr/>
                      </pic:nvPicPr>
                      <pic:blipFill>
                        <a:blip r:embed="rId173" cstate="print"/>
                        <a:stretch>
                          <a:fillRect/>
                        </a:stretch>
                      </pic:blipFill>
                      <pic:spPr>
                        <a:xfrm>
                          <a:off x="0" y="0"/>
                          <a:ext cx="3389913" cy="1959255"/>
                        </a:xfrm>
                        <a:prstGeom prst="rect">
                          <a:avLst/>
                        </a:prstGeom>
                      </pic:spPr>
                    </pic:pic>
                  </a:graphicData>
                </a:graphic>
              </wp:inline>
            </w:drawing>
          </w:r>
        </w:del>
      </w:ins>
    </w:p>
    <w:p w14:paraId="64C88898" w14:textId="72D07F28" w:rsidR="00B04DFD" w:rsidDel="006207E5" w:rsidRDefault="00B04DFD" w:rsidP="00B04DFD">
      <w:pPr>
        <w:rPr>
          <w:ins w:id="7515" w:author="Boni" w:date="2014-09-08T01:32:00Z"/>
          <w:del w:id="7516" w:author="Andrija Ilic" w:date="2015-09-06T19:32:00Z"/>
          <w:b/>
        </w:rPr>
      </w:pPr>
      <w:ins w:id="7517" w:author="Boni" w:date="2014-09-08T01:32:00Z">
        <w:del w:id="7518" w:author="Andrija Ilic" w:date="2015-09-06T19:32:00Z">
          <w:r w:rsidDel="006207E5">
            <w:rPr>
              <w:b/>
            </w:rPr>
            <w:delText>Алтернативни сценарио:</w:delText>
          </w:r>
        </w:del>
      </w:ins>
    </w:p>
    <w:p w14:paraId="7C2D27C6" w14:textId="6885D6A4" w:rsidR="00B04DFD" w:rsidDel="006207E5" w:rsidRDefault="00B04DFD" w:rsidP="00B04DFD">
      <w:pPr>
        <w:rPr>
          <w:ins w:id="7519" w:author="Boni" w:date="2014-09-08T03:01:00Z"/>
          <w:del w:id="7520" w:author="Andrija Ilic" w:date="2015-09-06T19:32:00Z"/>
        </w:rPr>
      </w:pPr>
      <w:ins w:id="7521" w:author="Boni" w:date="2014-09-08T01:32:00Z">
        <w:del w:id="7522" w:author="Andrija Ilic" w:date="2015-09-06T19:32:00Z">
          <w:r w:rsidDel="006207E5">
            <w:delText xml:space="preserve">4.1 Систем </w:delText>
          </w:r>
          <w:r w:rsidRPr="00F81F28" w:rsidDel="006207E5">
            <w:rPr>
              <w:u w:val="single"/>
            </w:rPr>
            <w:delText xml:space="preserve">приказје </w:delText>
          </w:r>
          <w:r w:rsidDel="006207E5">
            <w:delText>поруку о грешци при измени података за корисника. (ИА) Прекида се извршење.</w:delText>
          </w:r>
        </w:del>
      </w:ins>
    </w:p>
    <w:p w14:paraId="6B5BE118" w14:textId="11A2C647" w:rsidR="007318E4" w:rsidRPr="007318E4" w:rsidDel="006207E5" w:rsidRDefault="00252993" w:rsidP="00B04DFD">
      <w:pPr>
        <w:rPr>
          <w:ins w:id="7523" w:author="Boni" w:date="2014-09-08T01:32:00Z"/>
          <w:del w:id="7524" w:author="Andrija Ilic" w:date="2015-09-06T19:32:00Z"/>
        </w:rPr>
      </w:pPr>
      <w:ins w:id="7525" w:author="Boni" w:date="2014-09-08T03:01:00Z">
        <w:del w:id="7526" w:author="Andrija Ilic" w:date="2015-09-06T19:32:00Z">
          <w:r w:rsidDel="006207E5">
            <w:rPr>
              <w:noProof/>
              <w:rPrChange w:id="7527" w:author="Unknown">
                <w:rPr>
                  <w:noProof/>
                  <w:color w:val="0000FF" w:themeColor="hyperlink"/>
                  <w:u w:val="single"/>
                </w:rPr>
              </w:rPrChange>
            </w:rPr>
            <w:drawing>
              <wp:inline distT="0" distB="0" distL="0" distR="0" wp14:anchorId="431AA841" wp14:editId="70B59542">
                <wp:extent cx="2570469" cy="1473314"/>
                <wp:effectExtent l="19050" t="0" r="1281" b="0"/>
                <wp:docPr id="91" name="Picture 90" descr="Izmena zaposlenog a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zmena zaposlenog alt.png"/>
                        <pic:cNvPicPr/>
                      </pic:nvPicPr>
                      <pic:blipFill>
                        <a:blip r:embed="rId174" cstate="print"/>
                        <a:stretch>
                          <a:fillRect/>
                        </a:stretch>
                      </pic:blipFill>
                      <pic:spPr>
                        <a:xfrm>
                          <a:off x="0" y="0"/>
                          <a:ext cx="2569464" cy="1472738"/>
                        </a:xfrm>
                        <a:prstGeom prst="rect">
                          <a:avLst/>
                        </a:prstGeom>
                      </pic:spPr>
                    </pic:pic>
                  </a:graphicData>
                </a:graphic>
              </wp:inline>
            </w:drawing>
          </w:r>
        </w:del>
      </w:ins>
    </w:p>
    <w:p w14:paraId="3ED753D3" w14:textId="61B1E413" w:rsidR="00920326" w:rsidRPr="00920326" w:rsidDel="006207E5" w:rsidRDefault="00920326" w:rsidP="00920326">
      <w:pPr>
        <w:rPr>
          <w:del w:id="7528" w:author="Andrija Ilic" w:date="2015-09-06T19:32:00Z"/>
        </w:rPr>
      </w:pPr>
    </w:p>
    <w:p w14:paraId="65B7941A" w14:textId="29AE7ECB" w:rsidR="00AC0918" w:rsidRDefault="00D512B8" w:rsidP="00357379">
      <w:pPr>
        <w:pStyle w:val="Heading2"/>
      </w:pPr>
      <w:bookmarkStart w:id="7529" w:name="_Toc397909085"/>
      <w:ins w:id="7530" w:author="Andrija Ilic" w:date="2015-09-14T22:38:00Z">
        <w:r>
          <w:rPr>
            <w:lang w:val="sr-Cyrl-RS"/>
          </w:rPr>
          <w:t>4</w:t>
        </w:r>
      </w:ins>
      <w:del w:id="7531" w:author="Andrija Ilic" w:date="2015-09-14T22:38:00Z">
        <w:r w:rsidR="00357379" w:rsidDel="00D512B8">
          <w:delText>3</w:delText>
        </w:r>
      </w:del>
      <w:r w:rsidR="00357379">
        <w:t>.4 Имплементација</w:t>
      </w:r>
      <w:bookmarkStart w:id="7532" w:name="_GoBack"/>
      <w:bookmarkEnd w:id="7529"/>
      <w:bookmarkEnd w:id="7532"/>
    </w:p>
    <w:p w14:paraId="4EB98A1A" w14:textId="029E1E41" w:rsidR="000835FE" w:rsidRPr="0007210A" w:rsidDel="006207E5" w:rsidRDefault="00004A38" w:rsidP="006D7BE3">
      <w:pPr>
        <w:rPr>
          <w:del w:id="7533" w:author="Andrija Ilic" w:date="2015-09-06T19:33:00Z"/>
          <w:b/>
        </w:rPr>
      </w:pPr>
      <w:del w:id="7534" w:author="Andrija Ilic" w:date="2015-09-06T19:33:00Z">
        <w:r w:rsidDel="006207E5">
          <w:delText xml:space="preserve">У имплементацији је кориришћено више технологија. Tapestry као оквир омогућио је развој корисничког интерфејса уз помоћ Tapestry страна. Ту је искоришћен велики део компоненти који овај оквир нуди, што је у многоме убрзало и олакшало развој. Напр. табела. Свака страна има свог контролера који обрађује догађаје изазване од стране кијента. Тиме је апстрахован HTTP протокол и у Java методама директно су обрађени ти догађаји као да се ради о десктоп апликацији. Комуникација са базом је остварена путем Hiberneta. Он омогућава конфигурисање доменских објеката који одговарају табелама у бази. И сви упити над базом спроводе се објектно, тако да није потребно писати sql. </w:delText>
        </w:r>
        <w:r w:rsidR="0007210A" w:rsidDel="006207E5">
          <w:delText>Коначна структура система приказана је на слици 14.</w:delText>
        </w:r>
      </w:del>
    </w:p>
    <w:p w14:paraId="3EF3ED6C" w14:textId="06FB5A04" w:rsidR="00BD2793" w:rsidDel="006207E5" w:rsidRDefault="00BD2793" w:rsidP="00BD2793">
      <w:pPr>
        <w:rPr>
          <w:del w:id="7535" w:author="Andrija Ilic" w:date="2015-09-06T19:33:00Z"/>
        </w:rPr>
      </w:pPr>
    </w:p>
    <w:p w14:paraId="2EE82A3E" w14:textId="1A5B21AA" w:rsidR="00BD2793" w:rsidDel="006207E5" w:rsidRDefault="00BD2793" w:rsidP="00BD2793">
      <w:pPr>
        <w:rPr>
          <w:del w:id="7536" w:author="Andrija Ilic" w:date="2015-09-06T19:33:00Z"/>
        </w:rPr>
      </w:pPr>
      <w:del w:id="7537" w:author="Andrija Ilic" w:date="2015-09-06T19:33:00Z">
        <w:r w:rsidDel="006207E5">
          <w:rPr>
            <w:noProof/>
          </w:rPr>
          <w:drawing>
            <wp:inline distT="0" distB="0" distL="0" distR="0" wp14:anchorId="012C0868" wp14:editId="114B21FA">
              <wp:extent cx="5732145" cy="2694940"/>
              <wp:effectExtent l="19050" t="0" r="1905" b="0"/>
              <wp:docPr id="60" name="Picture 59" descr="CeoSIstem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eoSIstem copy.jpg"/>
                      <pic:cNvPicPr/>
                    </pic:nvPicPr>
                    <pic:blipFill>
                      <a:blip r:embed="rId175" cstate="print"/>
                      <a:stretch>
                        <a:fillRect/>
                      </a:stretch>
                    </pic:blipFill>
                    <pic:spPr>
                      <a:xfrm>
                        <a:off x="0" y="0"/>
                        <a:ext cx="5732145" cy="2694940"/>
                      </a:xfrm>
                      <a:prstGeom prst="rect">
                        <a:avLst/>
                      </a:prstGeom>
                    </pic:spPr>
                  </pic:pic>
                </a:graphicData>
              </a:graphic>
            </wp:inline>
          </w:drawing>
        </w:r>
      </w:del>
    </w:p>
    <w:p w14:paraId="1BA9567B" w14:textId="417DB538" w:rsidR="00CB3150" w:rsidRPr="00BD2793" w:rsidDel="006207E5" w:rsidRDefault="00CB3150" w:rsidP="00BD2793">
      <w:pPr>
        <w:rPr>
          <w:del w:id="7538" w:author="Andrija Ilic" w:date="2015-09-06T19:33:00Z"/>
        </w:rPr>
      </w:pPr>
      <w:del w:id="7539" w:author="Andrija Ilic" w:date="2015-09-06T19:33:00Z">
        <w:r w:rsidDel="006207E5">
          <w:delText>Слика 14. Коначна структура система</w:delText>
        </w:r>
      </w:del>
    </w:p>
    <w:p w14:paraId="4A676AE0" w14:textId="60252ACB" w:rsidR="000835FE" w:rsidDel="006207E5" w:rsidRDefault="000835FE" w:rsidP="006D7BE3">
      <w:pPr>
        <w:rPr>
          <w:del w:id="7540" w:author="Andrija Ilic" w:date="2015-09-06T19:33:00Z"/>
          <w:b/>
        </w:rPr>
      </w:pPr>
      <w:del w:id="7541" w:author="Andrija Ilic" w:date="2015-09-06T19:33:00Z">
        <w:r w:rsidDel="006207E5">
          <w:delText>На основу архитектуре софтверског система добили смо следеће класе:</w:delText>
        </w:r>
      </w:del>
    </w:p>
    <w:p w14:paraId="7C7BE412" w14:textId="2CA7B05E" w:rsidR="000835FE" w:rsidDel="006207E5" w:rsidRDefault="000835FE" w:rsidP="006D7BE3">
      <w:pPr>
        <w:rPr>
          <w:del w:id="7542" w:author="Andrija Ilic" w:date="2015-09-06T19:33:00Z"/>
          <w:b/>
        </w:rPr>
      </w:pPr>
      <w:del w:id="7543" w:author="Andrija Ilic" w:date="2015-09-06T19:33:00Z">
        <w:r w:rsidDel="006207E5">
          <w:delText>Клијент:</w:delText>
        </w:r>
      </w:del>
    </w:p>
    <w:p w14:paraId="37E9786E" w14:textId="3825D6D9" w:rsidR="0006666F" w:rsidDel="006207E5" w:rsidRDefault="0006666F" w:rsidP="0006666F">
      <w:pPr>
        <w:pStyle w:val="ListParagraph"/>
        <w:numPr>
          <w:ilvl w:val="0"/>
          <w:numId w:val="23"/>
        </w:numPr>
        <w:rPr>
          <w:del w:id="7544" w:author="Andrija Ilic" w:date="2015-09-06T19:33:00Z"/>
        </w:rPr>
      </w:pPr>
      <w:del w:id="7545" w:author="Andrija Ilic" w:date="2015-09-06T19:33:00Z">
        <w:r w:rsidDel="006207E5">
          <w:delText>Index.tml</w:delText>
        </w:r>
      </w:del>
    </w:p>
    <w:p w14:paraId="12BDF166" w14:textId="1EB00E5D" w:rsidR="0006666F" w:rsidDel="006207E5" w:rsidRDefault="0006666F" w:rsidP="0006666F">
      <w:pPr>
        <w:pStyle w:val="ListParagraph"/>
        <w:numPr>
          <w:ilvl w:val="0"/>
          <w:numId w:val="23"/>
        </w:numPr>
        <w:rPr>
          <w:del w:id="7546" w:author="Andrija Ilic" w:date="2015-09-06T19:33:00Z"/>
        </w:rPr>
      </w:pPr>
      <w:del w:id="7547" w:author="Andrija Ilic" w:date="2015-09-06T19:33:00Z">
        <w:r w:rsidDel="006207E5">
          <w:delText>PregledPoslovnihPartnera.tml</w:delText>
        </w:r>
      </w:del>
    </w:p>
    <w:p w14:paraId="1BE29CF0" w14:textId="6323BCDB" w:rsidR="0006666F" w:rsidDel="006207E5" w:rsidRDefault="0006666F" w:rsidP="0006666F">
      <w:pPr>
        <w:pStyle w:val="ListParagraph"/>
        <w:numPr>
          <w:ilvl w:val="0"/>
          <w:numId w:val="23"/>
        </w:numPr>
        <w:rPr>
          <w:del w:id="7548" w:author="Andrija Ilic" w:date="2015-09-06T19:33:00Z"/>
        </w:rPr>
      </w:pPr>
      <w:del w:id="7549" w:author="Andrija Ilic" w:date="2015-09-06T19:33:00Z">
        <w:r w:rsidDel="006207E5">
          <w:delText>CreateZaposleni.tml</w:delText>
        </w:r>
      </w:del>
    </w:p>
    <w:p w14:paraId="5FAB7695" w14:textId="6D110ACD" w:rsidR="0006666F" w:rsidDel="006207E5" w:rsidRDefault="0006666F" w:rsidP="0006666F">
      <w:pPr>
        <w:pStyle w:val="ListParagraph"/>
        <w:numPr>
          <w:ilvl w:val="0"/>
          <w:numId w:val="23"/>
        </w:numPr>
        <w:rPr>
          <w:del w:id="7550" w:author="Andrija Ilic" w:date="2015-09-06T19:33:00Z"/>
        </w:rPr>
      </w:pPr>
      <w:del w:id="7551" w:author="Andrija Ilic" w:date="2015-09-06T19:33:00Z">
        <w:r w:rsidDel="006207E5">
          <w:delText>ShowZaposleni.tml</w:delText>
        </w:r>
      </w:del>
    </w:p>
    <w:p w14:paraId="4FF11256" w14:textId="41D8543B" w:rsidR="0006666F" w:rsidDel="006207E5" w:rsidRDefault="0006666F" w:rsidP="0006666F">
      <w:pPr>
        <w:pStyle w:val="ListParagraph"/>
        <w:numPr>
          <w:ilvl w:val="0"/>
          <w:numId w:val="23"/>
        </w:numPr>
        <w:rPr>
          <w:del w:id="7552" w:author="Andrija Ilic" w:date="2015-09-06T19:33:00Z"/>
        </w:rPr>
      </w:pPr>
      <w:del w:id="7553" w:author="Andrija Ilic" w:date="2015-09-06T19:33:00Z">
        <w:r w:rsidDel="006207E5">
          <w:delText>KreiranjeRacuna.tml</w:delText>
        </w:r>
      </w:del>
    </w:p>
    <w:p w14:paraId="6E594FC5" w14:textId="23243BB8" w:rsidR="0006666F" w:rsidDel="006207E5" w:rsidRDefault="0006666F" w:rsidP="0006666F">
      <w:pPr>
        <w:pStyle w:val="ListParagraph"/>
        <w:numPr>
          <w:ilvl w:val="0"/>
          <w:numId w:val="23"/>
        </w:numPr>
        <w:rPr>
          <w:del w:id="7554" w:author="Andrija Ilic" w:date="2015-09-06T19:33:00Z"/>
        </w:rPr>
      </w:pPr>
      <w:del w:id="7555" w:author="Andrija Ilic" w:date="2015-09-06T19:33:00Z">
        <w:r w:rsidDel="006207E5">
          <w:delText>IzdavanjeRacuna.tml</w:delText>
        </w:r>
      </w:del>
    </w:p>
    <w:p w14:paraId="7356334C" w14:textId="5178A16E" w:rsidR="0006666F" w:rsidRPr="0006666F" w:rsidDel="006207E5" w:rsidRDefault="0006666F" w:rsidP="0006666F">
      <w:pPr>
        <w:pStyle w:val="ListParagraph"/>
        <w:numPr>
          <w:ilvl w:val="0"/>
          <w:numId w:val="23"/>
        </w:numPr>
        <w:rPr>
          <w:del w:id="7556" w:author="Andrija Ilic" w:date="2015-09-06T19:33:00Z"/>
        </w:rPr>
      </w:pPr>
      <w:del w:id="7557" w:author="Andrija Ilic" w:date="2015-09-06T19:33:00Z">
        <w:r w:rsidDel="006207E5">
          <w:delText>ShowAll.tml</w:delText>
        </w:r>
      </w:del>
    </w:p>
    <w:p w14:paraId="4CFAD8D4" w14:textId="781B5094" w:rsidR="000835FE" w:rsidDel="006207E5" w:rsidRDefault="000835FE" w:rsidP="006D7BE3">
      <w:pPr>
        <w:rPr>
          <w:del w:id="7558" w:author="Andrija Ilic" w:date="2015-09-06T19:33:00Z"/>
          <w:b/>
        </w:rPr>
      </w:pPr>
      <w:del w:id="7559" w:author="Andrija Ilic" w:date="2015-09-06T19:33:00Z">
        <w:r w:rsidDel="006207E5">
          <w:delText>Домен:</w:delText>
        </w:r>
      </w:del>
    </w:p>
    <w:p w14:paraId="4E5D1E59" w14:textId="4AEF28C3" w:rsidR="000835FE" w:rsidDel="006207E5" w:rsidRDefault="000835FE" w:rsidP="000835FE">
      <w:pPr>
        <w:pStyle w:val="ListParagraph"/>
        <w:numPr>
          <w:ilvl w:val="0"/>
          <w:numId w:val="21"/>
        </w:numPr>
        <w:rPr>
          <w:del w:id="7560" w:author="Andrija Ilic" w:date="2015-09-06T19:33:00Z"/>
        </w:rPr>
      </w:pPr>
      <w:del w:id="7561" w:author="Andrija Ilic" w:date="2015-09-06T19:33:00Z">
        <w:r w:rsidDel="006207E5">
          <w:delText>FizickoLice.java</w:delText>
        </w:r>
      </w:del>
    </w:p>
    <w:p w14:paraId="6562144C" w14:textId="53FBA95D" w:rsidR="000835FE" w:rsidDel="006207E5" w:rsidRDefault="000835FE" w:rsidP="000835FE">
      <w:pPr>
        <w:pStyle w:val="ListParagraph"/>
        <w:numPr>
          <w:ilvl w:val="0"/>
          <w:numId w:val="21"/>
        </w:numPr>
        <w:rPr>
          <w:del w:id="7562" w:author="Andrija Ilic" w:date="2015-09-06T19:33:00Z"/>
        </w:rPr>
      </w:pPr>
      <w:del w:id="7563" w:author="Andrija Ilic" w:date="2015-09-06T19:33:00Z">
        <w:r w:rsidDel="006207E5">
          <w:delText>OpstiDomenskiObjekat.java</w:delText>
        </w:r>
      </w:del>
    </w:p>
    <w:p w14:paraId="7EB18AE3" w14:textId="789D3D88" w:rsidR="000835FE" w:rsidDel="006207E5" w:rsidRDefault="000835FE" w:rsidP="000835FE">
      <w:pPr>
        <w:pStyle w:val="ListParagraph"/>
        <w:numPr>
          <w:ilvl w:val="0"/>
          <w:numId w:val="21"/>
        </w:numPr>
        <w:rPr>
          <w:del w:id="7564" w:author="Andrija Ilic" w:date="2015-09-06T19:33:00Z"/>
        </w:rPr>
      </w:pPr>
      <w:del w:id="7565" w:author="Andrija Ilic" w:date="2015-09-06T19:33:00Z">
        <w:r w:rsidDel="006207E5">
          <w:delText>PoslovniPartner.java</w:delText>
        </w:r>
      </w:del>
    </w:p>
    <w:p w14:paraId="7C2A1A27" w14:textId="434E8810" w:rsidR="000835FE" w:rsidDel="006207E5" w:rsidRDefault="000835FE" w:rsidP="000835FE">
      <w:pPr>
        <w:pStyle w:val="ListParagraph"/>
        <w:numPr>
          <w:ilvl w:val="0"/>
          <w:numId w:val="21"/>
        </w:numPr>
        <w:rPr>
          <w:del w:id="7566" w:author="Andrija Ilic" w:date="2015-09-06T19:33:00Z"/>
        </w:rPr>
      </w:pPr>
      <w:del w:id="7567" w:author="Andrija Ilic" w:date="2015-09-06T19:33:00Z">
        <w:r w:rsidDel="006207E5">
          <w:delText>PravnoLica.java</w:delText>
        </w:r>
      </w:del>
    </w:p>
    <w:p w14:paraId="763A3563" w14:textId="36C698D1" w:rsidR="000835FE" w:rsidDel="006207E5" w:rsidRDefault="000835FE" w:rsidP="000835FE">
      <w:pPr>
        <w:pStyle w:val="ListParagraph"/>
        <w:numPr>
          <w:ilvl w:val="0"/>
          <w:numId w:val="21"/>
        </w:numPr>
        <w:rPr>
          <w:del w:id="7568" w:author="Andrija Ilic" w:date="2015-09-06T19:33:00Z"/>
        </w:rPr>
      </w:pPr>
      <w:del w:id="7569" w:author="Andrija Ilic" w:date="2015-09-06T19:33:00Z">
        <w:r w:rsidDel="006207E5">
          <w:delText>Proizvod.java</w:delText>
        </w:r>
      </w:del>
    </w:p>
    <w:p w14:paraId="321F1479" w14:textId="0FB793A6" w:rsidR="000835FE" w:rsidDel="006207E5" w:rsidRDefault="000835FE" w:rsidP="000835FE">
      <w:pPr>
        <w:pStyle w:val="ListParagraph"/>
        <w:numPr>
          <w:ilvl w:val="0"/>
          <w:numId w:val="21"/>
        </w:numPr>
        <w:rPr>
          <w:del w:id="7570" w:author="Andrija Ilic" w:date="2015-09-06T19:33:00Z"/>
        </w:rPr>
      </w:pPr>
      <w:del w:id="7571" w:author="Andrija Ilic" w:date="2015-09-06T19:33:00Z">
        <w:r w:rsidDel="006207E5">
          <w:delText>ProizvodUsluga.java</w:delText>
        </w:r>
      </w:del>
    </w:p>
    <w:p w14:paraId="6D612305" w14:textId="10A7F1CB" w:rsidR="000835FE" w:rsidDel="006207E5" w:rsidRDefault="000835FE" w:rsidP="000835FE">
      <w:pPr>
        <w:pStyle w:val="ListParagraph"/>
        <w:numPr>
          <w:ilvl w:val="0"/>
          <w:numId w:val="21"/>
        </w:numPr>
        <w:rPr>
          <w:del w:id="7572" w:author="Andrija Ilic" w:date="2015-09-06T19:33:00Z"/>
        </w:rPr>
      </w:pPr>
      <w:del w:id="7573" w:author="Andrija Ilic" w:date="2015-09-06T19:33:00Z">
        <w:r w:rsidDel="006207E5">
          <w:delText>Racun.java</w:delText>
        </w:r>
      </w:del>
    </w:p>
    <w:p w14:paraId="42897871" w14:textId="15F3ABDA" w:rsidR="000835FE" w:rsidDel="006207E5" w:rsidRDefault="000835FE" w:rsidP="000835FE">
      <w:pPr>
        <w:pStyle w:val="ListParagraph"/>
        <w:numPr>
          <w:ilvl w:val="0"/>
          <w:numId w:val="21"/>
        </w:numPr>
        <w:rPr>
          <w:del w:id="7574" w:author="Andrija Ilic" w:date="2015-09-06T19:33:00Z"/>
        </w:rPr>
      </w:pPr>
      <w:del w:id="7575" w:author="Andrija Ilic" w:date="2015-09-06T19:33:00Z">
        <w:r w:rsidDel="006207E5">
          <w:delText>StavkaRacuna.java</w:delText>
        </w:r>
      </w:del>
    </w:p>
    <w:p w14:paraId="2EDE6A2F" w14:textId="40147907" w:rsidR="000835FE" w:rsidDel="006207E5" w:rsidRDefault="000835FE" w:rsidP="000835FE">
      <w:pPr>
        <w:pStyle w:val="ListParagraph"/>
        <w:numPr>
          <w:ilvl w:val="0"/>
          <w:numId w:val="21"/>
        </w:numPr>
        <w:rPr>
          <w:del w:id="7576" w:author="Andrija Ilic" w:date="2015-09-06T19:33:00Z"/>
        </w:rPr>
      </w:pPr>
      <w:del w:id="7577" w:author="Andrija Ilic" w:date="2015-09-06T19:33:00Z">
        <w:r w:rsidDel="006207E5">
          <w:delText>TipProizvoda.java</w:delText>
        </w:r>
      </w:del>
    </w:p>
    <w:p w14:paraId="259C4C77" w14:textId="6C73C92C" w:rsidR="000835FE" w:rsidDel="006207E5" w:rsidRDefault="000835FE" w:rsidP="000835FE">
      <w:pPr>
        <w:pStyle w:val="ListParagraph"/>
        <w:numPr>
          <w:ilvl w:val="0"/>
          <w:numId w:val="21"/>
        </w:numPr>
        <w:rPr>
          <w:del w:id="7578" w:author="Andrija Ilic" w:date="2015-09-06T19:33:00Z"/>
        </w:rPr>
      </w:pPr>
      <w:del w:id="7579" w:author="Andrija Ilic" w:date="2015-09-06T19:33:00Z">
        <w:r w:rsidDel="006207E5">
          <w:delText>Usluga.java</w:delText>
        </w:r>
      </w:del>
    </w:p>
    <w:p w14:paraId="782E3E54" w14:textId="710AA376" w:rsidR="000835FE" w:rsidRPr="000835FE" w:rsidDel="006207E5" w:rsidRDefault="000835FE" w:rsidP="000835FE">
      <w:pPr>
        <w:pStyle w:val="ListParagraph"/>
        <w:numPr>
          <w:ilvl w:val="0"/>
          <w:numId w:val="21"/>
        </w:numPr>
        <w:rPr>
          <w:del w:id="7580" w:author="Andrija Ilic" w:date="2015-09-06T19:33:00Z"/>
        </w:rPr>
      </w:pPr>
      <w:del w:id="7581" w:author="Andrija Ilic" w:date="2015-09-06T19:33:00Z">
        <w:r w:rsidDel="006207E5">
          <w:delText>Zaposleni.java</w:delText>
        </w:r>
      </w:del>
    </w:p>
    <w:p w14:paraId="211A1933" w14:textId="402DD31D" w:rsidR="000835FE" w:rsidDel="006207E5" w:rsidRDefault="000835FE" w:rsidP="000835FE">
      <w:pPr>
        <w:rPr>
          <w:del w:id="7582" w:author="Andrija Ilic" w:date="2015-09-06T19:33:00Z"/>
        </w:rPr>
      </w:pPr>
    </w:p>
    <w:p w14:paraId="01457699" w14:textId="3908D315" w:rsidR="006D7BE3" w:rsidRPr="000835FE" w:rsidDel="006207E5" w:rsidRDefault="006D7BE3" w:rsidP="000835FE">
      <w:pPr>
        <w:rPr>
          <w:del w:id="7583" w:author="Andrija Ilic" w:date="2015-09-06T19:33:00Z"/>
        </w:rPr>
      </w:pPr>
    </w:p>
    <w:p w14:paraId="60E3807B" w14:textId="05C85A70" w:rsidR="00357379" w:rsidDel="006207E5" w:rsidRDefault="000835FE" w:rsidP="006D7BE3">
      <w:pPr>
        <w:rPr>
          <w:del w:id="7584" w:author="Andrija Ilic" w:date="2015-09-06T19:33:00Z"/>
          <w:b/>
        </w:rPr>
      </w:pPr>
      <w:del w:id="7585" w:author="Andrija Ilic" w:date="2015-09-06T19:33:00Z">
        <w:r w:rsidDel="006207E5">
          <w:delText>Систем:</w:delText>
        </w:r>
      </w:del>
    </w:p>
    <w:p w14:paraId="12C4D1AB" w14:textId="72422971" w:rsidR="000835FE" w:rsidDel="006207E5" w:rsidRDefault="000835FE" w:rsidP="000835FE">
      <w:pPr>
        <w:pStyle w:val="ListParagraph"/>
        <w:numPr>
          <w:ilvl w:val="0"/>
          <w:numId w:val="22"/>
        </w:numPr>
        <w:rPr>
          <w:del w:id="7586" w:author="Andrija Ilic" w:date="2015-09-06T19:33:00Z"/>
        </w:rPr>
      </w:pPr>
      <w:del w:id="7587" w:author="Andrija Ilic" w:date="2015-09-06T19:33:00Z">
        <w:r w:rsidDel="006207E5">
          <w:delText>DodavanjeZaposlenog.java</w:delText>
        </w:r>
      </w:del>
    </w:p>
    <w:p w14:paraId="23AC4A0A" w14:textId="6F3CBB13" w:rsidR="000835FE" w:rsidDel="006207E5" w:rsidRDefault="000835FE" w:rsidP="000835FE">
      <w:pPr>
        <w:pStyle w:val="ListParagraph"/>
        <w:numPr>
          <w:ilvl w:val="0"/>
          <w:numId w:val="22"/>
        </w:numPr>
        <w:rPr>
          <w:del w:id="7588" w:author="Andrija Ilic" w:date="2015-09-06T19:33:00Z"/>
        </w:rPr>
      </w:pPr>
      <w:del w:id="7589" w:author="Andrija Ilic" w:date="2015-09-06T19:33:00Z">
        <w:r w:rsidDel="006207E5">
          <w:delText>KreiranjeRacuna.java</w:delText>
        </w:r>
      </w:del>
    </w:p>
    <w:p w14:paraId="23A12EF6" w14:textId="07E1BED1" w:rsidR="000835FE" w:rsidDel="006207E5" w:rsidRDefault="000835FE" w:rsidP="000835FE">
      <w:pPr>
        <w:pStyle w:val="ListParagraph"/>
        <w:numPr>
          <w:ilvl w:val="0"/>
          <w:numId w:val="22"/>
        </w:numPr>
        <w:rPr>
          <w:del w:id="7590" w:author="Andrija Ilic" w:date="2015-09-06T19:33:00Z"/>
        </w:rPr>
      </w:pPr>
      <w:del w:id="7591" w:author="Andrija Ilic" w:date="2015-09-06T19:33:00Z">
        <w:r w:rsidDel="006207E5">
          <w:delText>OpstaSO.java</w:delText>
        </w:r>
      </w:del>
    </w:p>
    <w:p w14:paraId="79935839" w14:textId="7A621597" w:rsidR="000835FE" w:rsidDel="006207E5" w:rsidRDefault="000835FE" w:rsidP="000835FE">
      <w:pPr>
        <w:pStyle w:val="ListParagraph"/>
        <w:numPr>
          <w:ilvl w:val="0"/>
          <w:numId w:val="22"/>
        </w:numPr>
        <w:rPr>
          <w:del w:id="7592" w:author="Andrija Ilic" w:date="2015-09-06T19:33:00Z"/>
        </w:rPr>
      </w:pPr>
      <w:del w:id="7593" w:author="Andrija Ilic" w:date="2015-09-06T19:33:00Z">
        <w:r w:rsidDel="006207E5">
          <w:delText>PretragaFizickihLica.java</w:delText>
        </w:r>
      </w:del>
    </w:p>
    <w:p w14:paraId="24AC8024" w14:textId="1FE32E81" w:rsidR="000835FE" w:rsidDel="006207E5" w:rsidRDefault="000835FE" w:rsidP="000835FE">
      <w:pPr>
        <w:pStyle w:val="ListParagraph"/>
        <w:numPr>
          <w:ilvl w:val="0"/>
          <w:numId w:val="22"/>
        </w:numPr>
        <w:rPr>
          <w:del w:id="7594" w:author="Andrija Ilic" w:date="2015-09-06T19:33:00Z"/>
        </w:rPr>
      </w:pPr>
      <w:del w:id="7595" w:author="Andrija Ilic" w:date="2015-09-06T19:33:00Z">
        <w:r w:rsidDel="006207E5">
          <w:delText>PretragaPravnihLica.java</w:delText>
        </w:r>
      </w:del>
    </w:p>
    <w:p w14:paraId="08BC9B41" w14:textId="697BCD06" w:rsidR="000835FE" w:rsidDel="006207E5" w:rsidRDefault="000835FE" w:rsidP="000835FE">
      <w:pPr>
        <w:pStyle w:val="ListParagraph"/>
        <w:numPr>
          <w:ilvl w:val="0"/>
          <w:numId w:val="22"/>
        </w:numPr>
        <w:rPr>
          <w:del w:id="7596" w:author="Andrija Ilic" w:date="2015-09-06T19:33:00Z"/>
        </w:rPr>
      </w:pPr>
      <w:del w:id="7597" w:author="Andrija Ilic" w:date="2015-09-06T19:33:00Z">
        <w:r w:rsidDel="006207E5">
          <w:delText>PromeniStanjeProizvodaUsluge.java</w:delText>
        </w:r>
      </w:del>
    </w:p>
    <w:p w14:paraId="469CCC9A" w14:textId="4D7547EE" w:rsidR="000835FE" w:rsidDel="006207E5" w:rsidRDefault="000835FE" w:rsidP="000835FE">
      <w:pPr>
        <w:pStyle w:val="ListParagraph"/>
        <w:numPr>
          <w:ilvl w:val="0"/>
          <w:numId w:val="22"/>
        </w:numPr>
        <w:rPr>
          <w:del w:id="7598" w:author="Andrija Ilic" w:date="2015-09-06T19:33:00Z"/>
        </w:rPr>
      </w:pPr>
      <w:del w:id="7599" w:author="Andrija Ilic" w:date="2015-09-06T19:33:00Z">
        <w:r w:rsidDel="006207E5">
          <w:delText>PronadjiRacun.java</w:delText>
        </w:r>
      </w:del>
    </w:p>
    <w:p w14:paraId="08620E6F" w14:textId="0E6E530C" w:rsidR="000835FE" w:rsidDel="006207E5" w:rsidRDefault="000835FE" w:rsidP="000835FE">
      <w:pPr>
        <w:pStyle w:val="ListParagraph"/>
        <w:numPr>
          <w:ilvl w:val="0"/>
          <w:numId w:val="22"/>
        </w:numPr>
        <w:rPr>
          <w:del w:id="7600" w:author="Andrija Ilic" w:date="2015-09-06T19:33:00Z"/>
        </w:rPr>
      </w:pPr>
      <w:del w:id="7601" w:author="Andrija Ilic" w:date="2015-09-06T19:33:00Z">
        <w:r w:rsidDel="006207E5">
          <w:delText>ProveraKorisnika.java</w:delText>
        </w:r>
      </w:del>
    </w:p>
    <w:p w14:paraId="34D06DAD" w14:textId="3974990D" w:rsidR="000835FE" w:rsidDel="006207E5" w:rsidRDefault="000835FE" w:rsidP="000835FE">
      <w:pPr>
        <w:pStyle w:val="ListParagraph"/>
        <w:numPr>
          <w:ilvl w:val="0"/>
          <w:numId w:val="22"/>
        </w:numPr>
        <w:rPr>
          <w:del w:id="7602" w:author="Andrija Ilic" w:date="2015-09-06T19:33:00Z"/>
        </w:rPr>
      </w:pPr>
      <w:del w:id="7603" w:author="Andrija Ilic" w:date="2015-09-06T19:33:00Z">
        <w:r w:rsidDel="006207E5">
          <w:delText>ProveraPostojanjaZaposlenog.java</w:delText>
        </w:r>
      </w:del>
    </w:p>
    <w:p w14:paraId="3B0C45E9" w14:textId="49204936" w:rsidR="000835FE" w:rsidDel="006207E5" w:rsidRDefault="000835FE" w:rsidP="000835FE">
      <w:pPr>
        <w:pStyle w:val="ListParagraph"/>
        <w:numPr>
          <w:ilvl w:val="0"/>
          <w:numId w:val="22"/>
        </w:numPr>
        <w:rPr>
          <w:del w:id="7604" w:author="Andrija Ilic" w:date="2015-09-06T19:33:00Z"/>
        </w:rPr>
      </w:pPr>
      <w:del w:id="7605" w:author="Andrija Ilic" w:date="2015-09-06T19:33:00Z">
        <w:r w:rsidDel="006207E5">
          <w:delText>SacuvajRacun.java</w:delText>
        </w:r>
      </w:del>
    </w:p>
    <w:p w14:paraId="60E2E119" w14:textId="77777777" w:rsidR="00DC784A" w:rsidRPr="000835FE" w:rsidRDefault="00DC784A" w:rsidP="00DC784A">
      <w:pPr>
        <w:pStyle w:val="ListParagraph"/>
      </w:pPr>
    </w:p>
    <w:p w14:paraId="7AE253AC" w14:textId="2642F6E8" w:rsidR="00357379" w:rsidRDefault="00D512B8" w:rsidP="00357379">
      <w:pPr>
        <w:pStyle w:val="Heading2"/>
      </w:pPr>
      <w:bookmarkStart w:id="7606" w:name="_Toc397909086"/>
      <w:ins w:id="7607" w:author="Andrija Ilic" w:date="2015-09-14T22:38:00Z">
        <w:r>
          <w:rPr>
            <w:lang w:val="sr-Cyrl-RS"/>
          </w:rPr>
          <w:t>4</w:t>
        </w:r>
      </w:ins>
      <w:del w:id="7608" w:author="Andrija Ilic" w:date="2015-09-14T22:38:00Z">
        <w:r w:rsidR="00357379" w:rsidDel="00D512B8">
          <w:delText>3</w:delText>
        </w:r>
      </w:del>
      <w:r w:rsidR="00357379">
        <w:t>.5 Закључак</w:t>
      </w:r>
      <w:bookmarkEnd w:id="7606"/>
    </w:p>
    <w:p w14:paraId="57B0D449" w14:textId="77777777" w:rsidR="00E12B3F" w:rsidRPr="00E12B3F" w:rsidRDefault="00E12B3F" w:rsidP="00E12B3F"/>
    <w:p w14:paraId="35CCD674" w14:textId="64CFF614" w:rsidR="00AC0918" w:rsidRPr="00E12B3F" w:rsidDel="006207E5" w:rsidRDefault="00E12B3F" w:rsidP="00AC0918">
      <w:pPr>
        <w:rPr>
          <w:del w:id="7609" w:author="Andrija Ilic" w:date="2015-09-06T19:33:00Z"/>
        </w:rPr>
      </w:pPr>
      <w:del w:id="7610" w:author="Andrija Ilic" w:date="2015-09-06T19:33:00Z">
        <w:r w:rsidDel="006207E5">
          <w:delText>Рад је отворен за многа побољшања, али је такође је донео и много бољи увид у могућности пројектовања web апликација. Захваљујем се стручном</w:delText>
        </w:r>
        <w:r w:rsidR="00132E57" w:rsidDel="006207E5">
          <w:delText>, ведром</w:delText>
        </w:r>
        <w:r w:rsidDel="006207E5">
          <w:delText xml:space="preserve"> и увек доступном тиму људи који </w:delText>
        </w:r>
        <w:r w:rsidR="00DC784A" w:rsidDel="006207E5">
          <w:delText xml:space="preserve"> </w:delText>
        </w:r>
        <w:r w:rsidDel="006207E5">
          <w:delText xml:space="preserve">ми је изашао у сусрет и пружио подршку, знање али и много више од тога.  </w:delText>
        </w:r>
      </w:del>
    </w:p>
    <w:p w14:paraId="0E4BE321" w14:textId="19204D96" w:rsidR="002A57D0" w:rsidRPr="002A57D0" w:rsidDel="006207E5" w:rsidRDefault="002A57D0" w:rsidP="002A57D0">
      <w:pPr>
        <w:rPr>
          <w:del w:id="7611" w:author="Andrija Ilic" w:date="2015-09-06T19:33:00Z"/>
        </w:rPr>
      </w:pPr>
    </w:p>
    <w:p w14:paraId="10552B4E" w14:textId="77777777" w:rsidR="005E2CB0" w:rsidRDefault="005E2CB0" w:rsidP="006C5206"/>
    <w:p w14:paraId="2E6AF94C" w14:textId="77777777" w:rsidR="005E2CB0" w:rsidRDefault="005E2CB0" w:rsidP="006C5206"/>
    <w:p w14:paraId="58EAA7A8" w14:textId="77777777" w:rsidR="005E2CB0" w:rsidRDefault="005E2CB0" w:rsidP="006C5206"/>
    <w:p w14:paraId="3D2ECA13" w14:textId="77777777" w:rsidR="00F90BCA" w:rsidRDefault="00F90BCA" w:rsidP="006C5206"/>
    <w:p w14:paraId="470AFFE9" w14:textId="77777777" w:rsidR="00F90BCA" w:rsidRDefault="00F90BCA" w:rsidP="006C5206"/>
    <w:p w14:paraId="0C0872A7" w14:textId="77777777" w:rsidR="00F90BCA" w:rsidRDefault="00F90BCA" w:rsidP="006C5206"/>
    <w:p w14:paraId="3B231E73" w14:textId="77777777" w:rsidR="00F90BCA" w:rsidRDefault="00F90BCA" w:rsidP="006C5206"/>
    <w:p w14:paraId="4D53FAF1" w14:textId="77777777" w:rsidR="00F90BCA" w:rsidRDefault="00F90BCA" w:rsidP="006C5206"/>
    <w:p w14:paraId="29CECF3C" w14:textId="77777777" w:rsidR="00F90BCA" w:rsidRDefault="00F90BCA" w:rsidP="006C5206"/>
    <w:p w14:paraId="7DF108E9" w14:textId="77777777" w:rsidR="00F90BCA" w:rsidRDefault="00F90BCA" w:rsidP="006C5206"/>
    <w:p w14:paraId="22EFC3DD" w14:textId="77777777" w:rsidR="00F90BCA" w:rsidRDefault="00F90BCA" w:rsidP="006C5206"/>
    <w:p w14:paraId="6339BA71" w14:textId="77777777" w:rsidR="00F90BCA" w:rsidRDefault="00F90BCA" w:rsidP="006C5206"/>
    <w:p w14:paraId="38B273FE" w14:textId="77777777" w:rsidR="00F90BCA" w:rsidRPr="00F90BCA" w:rsidRDefault="00F90BCA" w:rsidP="006C5206"/>
    <w:p w14:paraId="3118A32D" w14:textId="77777777" w:rsidR="005E2CB0" w:rsidRDefault="005E2CB0" w:rsidP="005E2CB0">
      <w:pPr>
        <w:pStyle w:val="Default"/>
        <w:rPr>
          <w:sz w:val="32"/>
          <w:szCs w:val="32"/>
        </w:rPr>
      </w:pPr>
      <w:r>
        <w:rPr>
          <w:b/>
          <w:bCs/>
          <w:sz w:val="32"/>
          <w:szCs w:val="32"/>
        </w:rPr>
        <w:t xml:space="preserve">Литература </w:t>
      </w:r>
    </w:p>
    <w:p w14:paraId="732A7A1F" w14:textId="10311924" w:rsidR="00B4428C" w:rsidRPr="000320E2" w:rsidRDefault="00716439" w:rsidP="00B4428C">
      <w:pPr>
        <w:pStyle w:val="Default"/>
        <w:spacing w:after="23"/>
        <w:rPr>
          <w:ins w:id="7612" w:author="Andrija Ilic" w:date="2015-09-07T19:15:00Z"/>
          <w:rFonts w:ascii="Times New Roman" w:hAnsi="Times New Roman" w:cs="Times New Roman"/>
          <w:rPrChange w:id="7613" w:author="Andrija Ilic" w:date="2015-09-14T13:41:00Z">
            <w:rPr>
              <w:ins w:id="7614" w:author="Andrija Ilic" w:date="2015-09-07T19:15:00Z"/>
              <w:sz w:val="22"/>
              <w:szCs w:val="22"/>
            </w:rPr>
          </w:rPrChange>
        </w:rPr>
      </w:pPr>
      <w:ins w:id="7615" w:author="Andrija Ilic" w:date="2015-09-07T19:15:00Z">
        <w:r w:rsidRPr="000320E2">
          <w:rPr>
            <w:rFonts w:ascii="Times New Roman" w:hAnsi="Times New Roman" w:cs="Times New Roman"/>
            <w:rPrChange w:id="7616" w:author="Andrija Ilic" w:date="2015-09-14T13:41:00Z">
              <w:rPr>
                <w:sz w:val="22"/>
                <w:szCs w:val="22"/>
              </w:rPr>
            </w:rPrChange>
          </w:rPr>
          <w:t>[1] Др Синиша Влајић: Прoјекто</w:t>
        </w:r>
        <w:r w:rsidR="00B4428C" w:rsidRPr="000320E2">
          <w:rPr>
            <w:rFonts w:ascii="Times New Roman" w:hAnsi="Times New Roman" w:cs="Times New Roman"/>
            <w:rPrChange w:id="7617" w:author="Andrija Ilic" w:date="2015-09-14T13:41:00Z">
              <w:rPr>
                <w:sz w:val="22"/>
                <w:szCs w:val="22"/>
              </w:rPr>
            </w:rPrChange>
          </w:rPr>
          <w:t>в</w:t>
        </w:r>
        <w:r w:rsidRPr="000320E2">
          <w:rPr>
            <w:rFonts w:ascii="Times New Roman" w:hAnsi="Times New Roman" w:cs="Times New Roman"/>
            <w:rPrChange w:id="7618" w:author="Andrija Ilic" w:date="2015-09-14T13:41:00Z">
              <w:rPr>
                <w:sz w:val="22"/>
                <w:szCs w:val="22"/>
              </w:rPr>
            </w:rPrChange>
          </w:rPr>
          <w:t>а</w:t>
        </w:r>
      </w:ins>
      <w:ins w:id="7619" w:author="Andrija Ilic" w:date="2015-09-08T20:59:00Z">
        <w:r w:rsidRPr="000320E2">
          <w:rPr>
            <w:rFonts w:ascii="Times New Roman" w:hAnsi="Times New Roman" w:cs="Times New Roman"/>
            <w:lang w:val="sr-Cyrl-RS"/>
            <w:rPrChange w:id="7620" w:author="Andrija Ilic" w:date="2015-09-14T13:41:00Z">
              <w:rPr>
                <w:sz w:val="22"/>
                <w:szCs w:val="22"/>
                <w:lang w:val="sr-Cyrl-RS"/>
              </w:rPr>
            </w:rPrChange>
          </w:rPr>
          <w:t>њ</w:t>
        </w:r>
      </w:ins>
      <w:ins w:id="7621" w:author="Andrija Ilic" w:date="2015-09-07T19:15:00Z">
        <w:r w:rsidRPr="000320E2">
          <w:rPr>
            <w:rFonts w:ascii="Times New Roman" w:hAnsi="Times New Roman" w:cs="Times New Roman"/>
            <w:rPrChange w:id="7622" w:author="Andrija Ilic" w:date="2015-09-14T13:41:00Z">
              <w:rPr>
                <w:sz w:val="22"/>
                <w:szCs w:val="22"/>
              </w:rPr>
            </w:rPrChange>
          </w:rPr>
          <w:t>е Сoфтвера (Скрипта), ФОН, Беo</w:t>
        </w:r>
        <w:r w:rsidR="00B4428C" w:rsidRPr="000320E2">
          <w:rPr>
            <w:rFonts w:ascii="Times New Roman" w:hAnsi="Times New Roman" w:cs="Times New Roman"/>
            <w:rPrChange w:id="7623" w:author="Andrija Ilic" w:date="2015-09-14T13:41:00Z">
              <w:rPr>
                <w:sz w:val="22"/>
                <w:szCs w:val="22"/>
              </w:rPr>
            </w:rPrChange>
          </w:rPr>
          <w:t xml:space="preserve">град 2006. </w:t>
        </w:r>
      </w:ins>
    </w:p>
    <w:p w14:paraId="77688E67" w14:textId="4733A0B7" w:rsidR="000320E2" w:rsidRPr="000320E2" w:rsidRDefault="000320E2" w:rsidP="000320E2">
      <w:pPr>
        <w:pStyle w:val="Default"/>
        <w:spacing w:after="23"/>
        <w:rPr>
          <w:ins w:id="7624" w:author="Andrija Ilic" w:date="2015-09-14T13:40:00Z"/>
          <w:rFonts w:ascii="Times New Roman" w:hAnsi="Times New Roman" w:cs="Times New Roman"/>
          <w:rPrChange w:id="7625" w:author="Andrija Ilic" w:date="2015-09-14T13:41:00Z">
            <w:rPr>
              <w:ins w:id="7626" w:author="Andrija Ilic" w:date="2015-09-14T13:40:00Z"/>
              <w:sz w:val="22"/>
              <w:szCs w:val="22"/>
            </w:rPr>
          </w:rPrChange>
        </w:rPr>
      </w:pPr>
      <w:ins w:id="7627" w:author="Andrija Ilic" w:date="2015-09-14T13:39:00Z">
        <w:r w:rsidRPr="000320E2">
          <w:rPr>
            <w:rFonts w:ascii="Times New Roman" w:hAnsi="Times New Roman" w:cs="Times New Roman"/>
            <w:rPrChange w:id="7628" w:author="Andrija Ilic" w:date="2015-09-14T13:41:00Z">
              <w:rPr>
                <w:sz w:val="22"/>
                <w:szCs w:val="22"/>
              </w:rPr>
            </w:rPrChange>
          </w:rPr>
          <w:t xml:space="preserve">[2] </w:t>
        </w:r>
      </w:ins>
      <w:ins w:id="7629" w:author="Andrija Ilic" w:date="2015-09-14T13:40:00Z">
        <w:r w:rsidRPr="000320E2">
          <w:rPr>
            <w:rFonts w:ascii="Times New Roman" w:hAnsi="Times New Roman" w:cs="Times New Roman"/>
            <w:rPrChange w:id="7630" w:author="Andrija Ilic" w:date="2015-09-14T13:41:00Z">
              <w:rPr>
                <w:sz w:val="22"/>
                <w:szCs w:val="22"/>
              </w:rPr>
            </w:rPrChange>
          </w:rPr>
          <w:fldChar w:fldCharType="begin"/>
        </w:r>
        <w:r w:rsidRPr="000320E2">
          <w:rPr>
            <w:rFonts w:ascii="Times New Roman" w:hAnsi="Times New Roman" w:cs="Times New Roman"/>
            <w:rPrChange w:id="7631" w:author="Andrija Ilic" w:date="2015-09-14T13:41:00Z">
              <w:rPr>
                <w:sz w:val="22"/>
                <w:szCs w:val="22"/>
              </w:rPr>
            </w:rPrChange>
          </w:rPr>
          <w:instrText xml:space="preserve"> HYPERLINK "</w:instrText>
        </w:r>
      </w:ins>
      <w:ins w:id="7632" w:author="Andrija Ilic" w:date="2015-09-14T13:39:00Z">
        <w:r w:rsidRPr="000320E2">
          <w:rPr>
            <w:rFonts w:ascii="Times New Roman" w:hAnsi="Times New Roman" w:cs="Times New Roman"/>
            <w:rPrChange w:id="7633" w:author="Andrija Ilic" w:date="2015-09-14T13:41:00Z">
              <w:rPr>
                <w:sz w:val="22"/>
                <w:szCs w:val="22"/>
              </w:rPr>
            </w:rPrChange>
          </w:rPr>
          <w:instrText>http://tapestry5-jquery.com/</w:instrText>
        </w:r>
      </w:ins>
      <w:ins w:id="7634" w:author="Andrija Ilic" w:date="2015-09-14T13:40:00Z">
        <w:r w:rsidRPr="000320E2">
          <w:rPr>
            <w:rFonts w:ascii="Times New Roman" w:hAnsi="Times New Roman" w:cs="Times New Roman"/>
            <w:rPrChange w:id="7635" w:author="Andrija Ilic" w:date="2015-09-14T13:41:00Z">
              <w:rPr>
                <w:sz w:val="22"/>
                <w:szCs w:val="22"/>
              </w:rPr>
            </w:rPrChange>
          </w:rPr>
          <w:instrText xml:space="preserve">" </w:instrText>
        </w:r>
        <w:r w:rsidRPr="000320E2">
          <w:rPr>
            <w:rFonts w:ascii="Times New Roman" w:hAnsi="Times New Roman" w:cs="Times New Roman"/>
            <w:rPrChange w:id="7636" w:author="Andrija Ilic" w:date="2015-09-14T13:41:00Z">
              <w:rPr>
                <w:sz w:val="22"/>
                <w:szCs w:val="22"/>
              </w:rPr>
            </w:rPrChange>
          </w:rPr>
          <w:fldChar w:fldCharType="separate"/>
        </w:r>
      </w:ins>
      <w:ins w:id="7637" w:author="Andrija Ilic" w:date="2015-09-14T13:39:00Z">
        <w:r w:rsidRPr="000320E2">
          <w:rPr>
            <w:rStyle w:val="Hyperlink"/>
            <w:rFonts w:ascii="Times New Roman" w:hAnsi="Times New Roman" w:cs="Times New Roman"/>
            <w:rPrChange w:id="7638" w:author="Andrija Ilic" w:date="2015-09-14T13:41:00Z">
              <w:rPr>
                <w:rStyle w:val="Hyperlink"/>
                <w:sz w:val="22"/>
                <w:szCs w:val="22"/>
              </w:rPr>
            </w:rPrChange>
          </w:rPr>
          <w:t>http://tapestry5-jquery.com/</w:t>
        </w:r>
      </w:ins>
      <w:ins w:id="7639" w:author="Andrija Ilic" w:date="2015-09-14T13:40:00Z">
        <w:r w:rsidRPr="000320E2">
          <w:rPr>
            <w:rFonts w:ascii="Times New Roman" w:hAnsi="Times New Roman" w:cs="Times New Roman"/>
            <w:rPrChange w:id="7640" w:author="Andrija Ilic" w:date="2015-09-14T13:41:00Z">
              <w:rPr>
                <w:sz w:val="22"/>
                <w:szCs w:val="22"/>
              </w:rPr>
            </w:rPrChange>
          </w:rPr>
          <w:fldChar w:fldCharType="end"/>
        </w:r>
      </w:ins>
    </w:p>
    <w:p w14:paraId="012BF285" w14:textId="301E8113" w:rsidR="000320E2" w:rsidRPr="000320E2" w:rsidRDefault="000320E2" w:rsidP="000320E2">
      <w:pPr>
        <w:pStyle w:val="Default"/>
        <w:spacing w:after="23"/>
        <w:rPr>
          <w:ins w:id="7641" w:author="Andrija Ilic" w:date="2015-09-14T13:39:00Z"/>
          <w:rFonts w:ascii="Times New Roman" w:hAnsi="Times New Roman" w:cs="Times New Roman"/>
          <w:rPrChange w:id="7642" w:author="Andrija Ilic" w:date="2015-09-14T13:41:00Z">
            <w:rPr>
              <w:ins w:id="7643" w:author="Andrija Ilic" w:date="2015-09-14T13:39:00Z"/>
              <w:sz w:val="22"/>
              <w:szCs w:val="22"/>
            </w:rPr>
          </w:rPrChange>
        </w:rPr>
      </w:pPr>
      <w:ins w:id="7644" w:author="Andrija Ilic" w:date="2015-09-14T13:39:00Z">
        <w:r w:rsidRPr="000320E2">
          <w:rPr>
            <w:rFonts w:ascii="Times New Roman" w:hAnsi="Times New Roman" w:cs="Times New Roman"/>
            <w:rPrChange w:id="7645" w:author="Andrija Ilic" w:date="2015-09-14T13:41:00Z">
              <w:rPr>
                <w:sz w:val="22"/>
                <w:szCs w:val="22"/>
              </w:rPr>
            </w:rPrChange>
          </w:rPr>
          <w:t>[3]</w:t>
        </w:r>
        <w:r w:rsidRPr="000320E2">
          <w:rPr>
            <w:rFonts w:ascii="Times New Roman" w:hAnsi="Times New Roman" w:cs="Times New Roman"/>
            <w:rPrChange w:id="7646" w:author="Andrija Ilic" w:date="2015-09-14T13:41:00Z">
              <w:rPr/>
            </w:rPrChange>
          </w:rPr>
          <w:t xml:space="preserve"> </w:t>
        </w:r>
        <w:r w:rsidRPr="000320E2">
          <w:rPr>
            <w:rFonts w:ascii="Times New Roman" w:hAnsi="Times New Roman" w:cs="Times New Roman"/>
            <w:rPrChange w:id="7647" w:author="Andrija Ilic" w:date="2015-09-14T13:41:00Z">
              <w:rPr>
                <w:sz w:val="22"/>
                <w:szCs w:val="22"/>
              </w:rPr>
            </w:rPrChange>
          </w:rPr>
          <w:fldChar w:fldCharType="begin"/>
        </w:r>
        <w:r w:rsidRPr="000320E2">
          <w:rPr>
            <w:rFonts w:ascii="Times New Roman" w:hAnsi="Times New Roman" w:cs="Times New Roman"/>
            <w:rPrChange w:id="7648" w:author="Andrija Ilic" w:date="2015-09-14T13:41:00Z">
              <w:rPr>
                <w:sz w:val="22"/>
                <w:szCs w:val="22"/>
              </w:rPr>
            </w:rPrChange>
          </w:rPr>
          <w:instrText xml:space="preserve"> HYPERLINK "http://tapestry.apache.org/" </w:instrText>
        </w:r>
        <w:r w:rsidRPr="000320E2">
          <w:rPr>
            <w:rFonts w:ascii="Times New Roman" w:hAnsi="Times New Roman" w:cs="Times New Roman"/>
            <w:rPrChange w:id="7649" w:author="Andrija Ilic" w:date="2015-09-14T13:41:00Z">
              <w:rPr>
                <w:sz w:val="22"/>
                <w:szCs w:val="22"/>
              </w:rPr>
            </w:rPrChange>
          </w:rPr>
          <w:fldChar w:fldCharType="separate"/>
        </w:r>
        <w:r w:rsidRPr="000320E2">
          <w:rPr>
            <w:rStyle w:val="Hyperlink"/>
            <w:rFonts w:ascii="Times New Roman" w:hAnsi="Times New Roman" w:cs="Times New Roman"/>
            <w:rPrChange w:id="7650" w:author="Andrija Ilic" w:date="2015-09-14T13:41:00Z">
              <w:rPr>
                <w:rStyle w:val="Hyperlink"/>
                <w:sz w:val="22"/>
                <w:szCs w:val="22"/>
              </w:rPr>
            </w:rPrChange>
          </w:rPr>
          <w:t>http://tapestry.apache.org/</w:t>
        </w:r>
        <w:r w:rsidRPr="000320E2">
          <w:rPr>
            <w:rFonts w:ascii="Times New Roman" w:hAnsi="Times New Roman" w:cs="Times New Roman"/>
            <w:rPrChange w:id="7651" w:author="Andrija Ilic" w:date="2015-09-14T13:41:00Z">
              <w:rPr>
                <w:sz w:val="22"/>
                <w:szCs w:val="22"/>
              </w:rPr>
            </w:rPrChange>
          </w:rPr>
          <w:fldChar w:fldCharType="end"/>
        </w:r>
      </w:ins>
    </w:p>
    <w:p w14:paraId="1E6A939A" w14:textId="1D943D58" w:rsidR="000320E2" w:rsidRPr="000320E2" w:rsidRDefault="000320E2">
      <w:pPr>
        <w:autoSpaceDE w:val="0"/>
        <w:autoSpaceDN w:val="0"/>
        <w:adjustRightInd w:val="0"/>
        <w:spacing w:after="0" w:line="240" w:lineRule="auto"/>
        <w:rPr>
          <w:ins w:id="7652" w:author="Andrija Ilic" w:date="2015-09-14T13:39:00Z"/>
          <w:rFonts w:cs="Times New Roman"/>
          <w:szCs w:val="24"/>
          <w:lang w:val="sr-Latn-RS"/>
          <w:rPrChange w:id="7653" w:author="Andrija Ilic" w:date="2015-09-14T13:43:00Z">
            <w:rPr>
              <w:ins w:id="7654" w:author="Andrija Ilic" w:date="2015-09-14T13:39:00Z"/>
              <w:sz w:val="22"/>
              <w:szCs w:val="22"/>
            </w:rPr>
          </w:rPrChange>
        </w:rPr>
        <w:pPrChange w:id="7655" w:author="Andrija Ilic" w:date="2015-09-14T13:41:00Z">
          <w:pPr>
            <w:pStyle w:val="Default"/>
            <w:spacing w:after="23"/>
          </w:pPr>
        </w:pPrChange>
      </w:pPr>
      <w:ins w:id="7656" w:author="Andrija Ilic" w:date="2015-09-14T13:40:00Z">
        <w:r w:rsidRPr="000320E2">
          <w:rPr>
            <w:rFonts w:cs="Times New Roman"/>
            <w:szCs w:val="24"/>
            <w:lang w:val="sr-Latn-RS"/>
            <w:rPrChange w:id="7657" w:author="Andrija Ilic" w:date="2015-09-14T13:43:00Z">
              <w:rPr>
                <w:sz w:val="22"/>
                <w:lang w:val="sr-Latn-RS"/>
              </w:rPr>
            </w:rPrChange>
          </w:rPr>
          <w:t xml:space="preserve">[4] Igor Drobiazko: </w:t>
        </w:r>
      </w:ins>
      <w:ins w:id="7658" w:author="Andrija Ilic" w:date="2015-09-14T13:41:00Z">
        <w:r w:rsidRPr="000320E2">
          <w:rPr>
            <w:rFonts w:cs="Times New Roman"/>
            <w:bCs/>
            <w:szCs w:val="24"/>
            <w:rPrChange w:id="7659" w:author="Andrija Ilic" w:date="2015-09-14T13:43:00Z">
              <w:rPr>
                <w:rFonts w:ascii="Helvetica-Bold" w:hAnsi="Helvetica-Bold" w:cs="Helvetica-Bold"/>
                <w:b/>
                <w:bCs/>
                <w:sz w:val="41"/>
                <w:szCs w:val="41"/>
              </w:rPr>
            </w:rPrChange>
          </w:rPr>
          <w:t>Rapid web application</w:t>
        </w:r>
        <w:r w:rsidRPr="000320E2">
          <w:rPr>
            <w:rFonts w:cs="Times New Roman"/>
            <w:bCs/>
            <w:szCs w:val="24"/>
            <w:rPrChange w:id="7660" w:author="Andrija Ilic" w:date="2015-09-14T13:43:00Z">
              <w:rPr>
                <w:rFonts w:cs="Times New Roman"/>
                <w:bCs/>
              </w:rPr>
            </w:rPrChange>
          </w:rPr>
          <w:t xml:space="preserve"> </w:t>
        </w:r>
        <w:r w:rsidRPr="000320E2">
          <w:rPr>
            <w:rFonts w:cs="Times New Roman"/>
            <w:bCs/>
            <w:szCs w:val="24"/>
            <w:rPrChange w:id="7661" w:author="Andrija Ilic" w:date="2015-09-14T13:43:00Z">
              <w:rPr>
                <w:rFonts w:ascii="Helvetica-Bold" w:hAnsi="Helvetica-Bold" w:cs="Helvetica-Bold"/>
                <w:b/>
                <w:bCs/>
                <w:sz w:val="41"/>
                <w:szCs w:val="41"/>
              </w:rPr>
            </w:rPrChange>
          </w:rPr>
          <w:t>development in Java</w:t>
        </w:r>
      </w:ins>
      <w:ins w:id="7662" w:author="Andrija Ilic" w:date="2015-09-14T13:43:00Z">
        <w:r w:rsidRPr="000320E2">
          <w:rPr>
            <w:rFonts w:cs="Times New Roman"/>
            <w:bCs/>
            <w:szCs w:val="24"/>
            <w:rPrChange w:id="7663" w:author="Andrija Ilic" w:date="2015-09-14T13:43:00Z">
              <w:rPr>
                <w:rFonts w:cs="Times New Roman"/>
                <w:bCs/>
              </w:rPr>
            </w:rPrChange>
          </w:rPr>
          <w:t xml:space="preserve">, </w:t>
        </w:r>
        <w:r w:rsidRPr="000320E2">
          <w:rPr>
            <w:rFonts w:cs="Times New Roman"/>
            <w:szCs w:val="24"/>
            <w:rPrChange w:id="7664" w:author="Andrija Ilic" w:date="2015-09-14T13:43:00Z">
              <w:rPr>
                <w:rFonts w:ascii="Times-Roman" w:hAnsi="Times-Roman" w:cs="Times-Roman"/>
                <w:sz w:val="20"/>
                <w:szCs w:val="20"/>
              </w:rPr>
            </w:rPrChange>
          </w:rPr>
          <w:t>2012 Igor Drobiazko</w:t>
        </w:r>
      </w:ins>
    </w:p>
    <w:p w14:paraId="0E03776A" w14:textId="5817A5D7" w:rsidR="000320E2" w:rsidRPr="000320E2" w:rsidRDefault="000320E2" w:rsidP="000320E2">
      <w:pPr>
        <w:pStyle w:val="Default"/>
        <w:spacing w:after="23"/>
        <w:rPr>
          <w:ins w:id="7665" w:author="Andrija Ilic" w:date="2015-09-14T13:39:00Z"/>
          <w:rFonts w:ascii="Times New Roman" w:hAnsi="Times New Roman" w:cs="Times New Roman"/>
          <w:rPrChange w:id="7666" w:author="Andrija Ilic" w:date="2015-09-14T13:41:00Z">
            <w:rPr>
              <w:ins w:id="7667" w:author="Andrija Ilic" w:date="2015-09-14T13:39:00Z"/>
              <w:sz w:val="23"/>
              <w:szCs w:val="23"/>
            </w:rPr>
          </w:rPrChange>
        </w:rPr>
      </w:pPr>
      <w:ins w:id="7668" w:author="Andrija Ilic" w:date="2015-09-14T13:39:00Z">
        <w:r w:rsidRPr="000320E2">
          <w:rPr>
            <w:rFonts w:ascii="Times New Roman" w:hAnsi="Times New Roman" w:cs="Times New Roman"/>
            <w:rPrChange w:id="7669" w:author="Andrija Ilic" w:date="2015-09-14T13:41:00Z">
              <w:rPr>
                <w:sz w:val="22"/>
                <w:szCs w:val="22"/>
              </w:rPr>
            </w:rPrChange>
          </w:rPr>
          <w:t>[</w:t>
        </w:r>
      </w:ins>
      <w:ins w:id="7670" w:author="Andrija Ilic" w:date="2015-09-14T13:40:00Z">
        <w:r w:rsidRPr="000320E2">
          <w:rPr>
            <w:rFonts w:ascii="Times New Roman" w:hAnsi="Times New Roman" w:cs="Times New Roman"/>
            <w:rPrChange w:id="7671" w:author="Andrija Ilic" w:date="2015-09-14T13:41:00Z">
              <w:rPr>
                <w:sz w:val="22"/>
                <w:szCs w:val="22"/>
              </w:rPr>
            </w:rPrChange>
          </w:rPr>
          <w:t>5</w:t>
        </w:r>
      </w:ins>
      <w:ins w:id="7672" w:author="Andrija Ilic" w:date="2015-09-14T13:39:00Z">
        <w:r w:rsidRPr="000320E2">
          <w:rPr>
            <w:rFonts w:ascii="Times New Roman" w:hAnsi="Times New Roman" w:cs="Times New Roman"/>
            <w:rPrChange w:id="7673" w:author="Andrija Ilic" w:date="2015-09-14T13:41:00Z">
              <w:rPr>
                <w:sz w:val="22"/>
                <w:szCs w:val="22"/>
              </w:rPr>
            </w:rPrChange>
          </w:rPr>
          <w:t xml:space="preserve">] Alexander Kolesnikov: Tapestry 5 – Building Web Applications, Packt Publishing 2007. </w:t>
        </w:r>
      </w:ins>
    </w:p>
    <w:p w14:paraId="1938CF44" w14:textId="3608DF99" w:rsidR="005E2CB0" w:rsidDel="002A60DA" w:rsidRDefault="000320E2" w:rsidP="000320E2">
      <w:pPr>
        <w:pStyle w:val="Default"/>
        <w:spacing w:after="23"/>
        <w:rPr>
          <w:del w:id="7674" w:author="Andrija Ilic" w:date="2015-09-06T19:33:00Z"/>
          <w:sz w:val="22"/>
          <w:szCs w:val="22"/>
        </w:rPr>
      </w:pPr>
      <w:ins w:id="7675" w:author="Andrija Ilic" w:date="2015-09-14T13:39:00Z">
        <w:r w:rsidDel="002A60DA">
          <w:rPr>
            <w:sz w:val="22"/>
          </w:rPr>
          <w:t xml:space="preserve"> </w:t>
        </w:r>
      </w:ins>
      <w:del w:id="7676" w:author="Andrija Ilic" w:date="2015-09-06T19:33:00Z">
        <w:r w:rsidR="005E2CB0" w:rsidDel="002A60DA">
          <w:rPr>
            <w:sz w:val="22"/>
            <w:szCs w:val="22"/>
          </w:rPr>
          <w:delText xml:space="preserve">[1] Др Синиша Влајић: Прпјектпваое Спфтвера (Скрипта), ФОН, Бепград 2006. </w:delText>
        </w:r>
      </w:del>
    </w:p>
    <w:p w14:paraId="337415FB" w14:textId="3A25A184" w:rsidR="005E2CB0" w:rsidDel="002A60DA" w:rsidRDefault="005E2CB0" w:rsidP="005E2CB0">
      <w:pPr>
        <w:pStyle w:val="Default"/>
        <w:spacing w:after="23"/>
        <w:rPr>
          <w:del w:id="7677" w:author="Andrija Ilic" w:date="2015-09-06T19:33:00Z"/>
          <w:sz w:val="22"/>
          <w:szCs w:val="22"/>
        </w:rPr>
      </w:pPr>
      <w:del w:id="7678" w:author="Andrija Ilic" w:date="2015-09-06T19:33:00Z">
        <w:r w:rsidDel="002A60DA">
          <w:rPr>
            <w:sz w:val="22"/>
            <w:szCs w:val="22"/>
          </w:rPr>
          <w:delText xml:space="preserve">[2] </w:delText>
        </w:r>
        <w:r w:rsidR="00FB0637" w:rsidRPr="00FB0637" w:rsidDel="002A60DA">
          <w:rPr>
            <w:sz w:val="22"/>
            <w:szCs w:val="22"/>
          </w:rPr>
          <w:delText>http://tapestry5-jquery.com/</w:delText>
        </w:r>
      </w:del>
    </w:p>
    <w:p w14:paraId="077C1375" w14:textId="08506F27" w:rsidR="005E2CB0" w:rsidDel="002A60DA" w:rsidRDefault="005E2CB0" w:rsidP="005E2CB0">
      <w:pPr>
        <w:pStyle w:val="Default"/>
        <w:spacing w:after="23"/>
        <w:rPr>
          <w:del w:id="7679" w:author="Andrija Ilic" w:date="2015-09-06T19:33:00Z"/>
          <w:sz w:val="22"/>
          <w:szCs w:val="22"/>
        </w:rPr>
      </w:pPr>
      <w:del w:id="7680" w:author="Andrija Ilic" w:date="2015-09-06T19:33:00Z">
        <w:r w:rsidDel="002A60DA">
          <w:rPr>
            <w:sz w:val="22"/>
            <w:szCs w:val="22"/>
          </w:rPr>
          <w:delText>[3]</w:delText>
        </w:r>
        <w:r w:rsidR="00FB0637" w:rsidRPr="00FB0637" w:rsidDel="002A60DA">
          <w:delText xml:space="preserve"> </w:delText>
        </w:r>
        <w:r w:rsidR="00FB0637" w:rsidRPr="00FB0637" w:rsidDel="002A60DA">
          <w:rPr>
            <w:sz w:val="22"/>
            <w:szCs w:val="22"/>
          </w:rPr>
          <w:delText>http://tapestry.apache.org/</w:delText>
        </w:r>
      </w:del>
    </w:p>
    <w:p w14:paraId="3E0317BE" w14:textId="6B8B62E6" w:rsidR="005E2CB0" w:rsidDel="002A60DA" w:rsidRDefault="005E2CB0" w:rsidP="001B1598">
      <w:pPr>
        <w:pStyle w:val="Default"/>
        <w:spacing w:after="23"/>
        <w:rPr>
          <w:del w:id="7681" w:author="Andrija Ilic" w:date="2015-09-06T19:33:00Z"/>
          <w:sz w:val="23"/>
          <w:szCs w:val="23"/>
        </w:rPr>
      </w:pPr>
      <w:del w:id="7682" w:author="Andrija Ilic" w:date="2015-09-06T19:33:00Z">
        <w:r w:rsidDel="002A60DA">
          <w:rPr>
            <w:sz w:val="22"/>
            <w:szCs w:val="22"/>
          </w:rPr>
          <w:delText xml:space="preserve">[4] Alexander Kolesnikov: Tapestry 5 – Building Web Applications, Packt Publishing 2007. </w:delText>
        </w:r>
      </w:del>
    </w:p>
    <w:p w14:paraId="17B29C42" w14:textId="77777777" w:rsidR="005E2CB0" w:rsidRPr="005E2CB0" w:rsidRDefault="005E2CB0" w:rsidP="006C5206"/>
    <w:p w14:paraId="3A214759" w14:textId="77777777" w:rsidR="00E9331A" w:rsidRPr="00E9331A" w:rsidRDefault="00E9331A" w:rsidP="00E9331A"/>
    <w:sectPr w:rsidR="00E9331A" w:rsidRPr="00E9331A" w:rsidSect="00E724D0">
      <w:headerReference w:type="default" r:id="rId176"/>
      <w:footerReference w:type="default" r:id="rId177"/>
      <w:pgSz w:w="11907" w:h="16839" w:code="9"/>
      <w:pgMar w:top="1440" w:right="1440" w:bottom="1440" w:left="1440" w:header="720" w:footer="720" w:gutter="0"/>
      <w:cols w:space="720"/>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391" w:author="Java" w:date="2014-09-04T09:34:00Z" w:initials="J">
    <w:p w14:paraId="51CA0C84" w14:textId="77777777" w:rsidR="008B36EC" w:rsidRPr="0060385F" w:rsidRDefault="008B36EC" w:rsidP="001D1DCA">
      <w:pPr>
        <w:pStyle w:val="CommentText"/>
      </w:pPr>
      <w:r>
        <w:rPr>
          <w:rStyle w:val="CommentReference"/>
        </w:rPr>
        <w:annotationRef/>
      </w:r>
      <w:proofErr w:type="gramStart"/>
      <w:r>
        <w:t>упрошчена</w:t>
      </w:r>
      <w:proofErr w:type="gramEnd"/>
      <w:r>
        <w:t xml:space="preserve"> Ларманова метода</w:t>
      </w:r>
    </w:p>
  </w:comment>
  <w:comment w:id="1119" w:author="Java" w:date="2014-09-04T09:34:00Z" w:initials="J">
    <w:p w14:paraId="23807FC8" w14:textId="77777777" w:rsidR="008B36EC" w:rsidRPr="0060385F" w:rsidRDefault="008B36EC">
      <w:pPr>
        <w:pStyle w:val="CommentText"/>
      </w:pPr>
      <w:r>
        <w:rPr>
          <w:rStyle w:val="CommentReference"/>
        </w:rPr>
        <w:annotationRef/>
      </w:r>
      <w:proofErr w:type="gramStart"/>
      <w:r>
        <w:t>проформулисати</w:t>
      </w:r>
      <w:proofErr w:type="gramEnd"/>
    </w:p>
  </w:comment>
  <w:comment w:id="1155" w:author="Java" w:date="2014-09-04T09:34:00Z" w:initials="J">
    <w:p w14:paraId="13B2E850" w14:textId="77777777" w:rsidR="008B36EC" w:rsidRPr="0060385F" w:rsidRDefault="008B36EC">
      <w:pPr>
        <w:pStyle w:val="CommentText"/>
      </w:pPr>
      <w:r>
        <w:rPr>
          <w:rStyle w:val="CommentReference"/>
        </w:rPr>
        <w:annotationRef/>
      </w:r>
      <w:proofErr w:type="gramStart"/>
      <w:r>
        <w:t>упрошчена</w:t>
      </w:r>
      <w:proofErr w:type="gramEnd"/>
      <w:r>
        <w:t xml:space="preserve"> Ларманова метода</w:t>
      </w:r>
    </w:p>
  </w:comment>
  <w:comment w:id="1117" w:author="Java" w:date="2014-09-04T09:35:00Z" w:initials="J">
    <w:p w14:paraId="5186F192" w14:textId="77777777" w:rsidR="008B36EC" w:rsidRPr="0060385F" w:rsidRDefault="008B36EC">
      <w:pPr>
        <w:pStyle w:val="CommentText"/>
      </w:pPr>
      <w:r>
        <w:rPr>
          <w:rStyle w:val="CommentReference"/>
        </w:rPr>
        <w:annotationRef/>
      </w:r>
      <w:r>
        <w:t>Проширити мало овај део</w:t>
      </w:r>
    </w:p>
  </w:comment>
  <w:comment w:id="1205" w:author="Java" w:date="2014-09-04T09:35:00Z" w:initials="J">
    <w:p w14:paraId="40EE43D5" w14:textId="77777777" w:rsidR="008B36EC" w:rsidRPr="0060385F" w:rsidRDefault="008B36EC">
      <w:pPr>
        <w:pStyle w:val="CommentText"/>
      </w:pPr>
      <w:r>
        <w:rPr>
          <w:rStyle w:val="CommentReference"/>
        </w:rPr>
        <w:annotationRef/>
      </w:r>
      <w:r>
        <w:t>Мало су "суве реченице" потрудите се да увод средите јер ће сигурно то да читају чланови комисије</w:t>
      </w:r>
    </w:p>
  </w:comment>
  <w:comment w:id="1230" w:author="Java" w:date="2014-09-04T09:36:00Z" w:initials="J">
    <w:p w14:paraId="0FAD1B66" w14:textId="77777777" w:rsidR="008B36EC" w:rsidRPr="0060385F" w:rsidRDefault="008B36EC">
      <w:pPr>
        <w:pStyle w:val="CommentText"/>
      </w:pPr>
      <w:r>
        <w:rPr>
          <w:rStyle w:val="CommentReference"/>
        </w:rPr>
        <w:annotationRef/>
      </w:r>
      <w:proofErr w:type="gramStart"/>
      <w:r>
        <w:t>ово</w:t>
      </w:r>
      <w:proofErr w:type="gramEnd"/>
      <w:r>
        <w:t xml:space="preserve"> прформулисати</w:t>
      </w:r>
    </w:p>
  </w:comment>
  <w:comment w:id="1295" w:author="Java" w:date="2014-09-04T09:37:00Z" w:initials="J">
    <w:p w14:paraId="7F00C36F" w14:textId="77777777" w:rsidR="008B36EC" w:rsidRPr="0060385F" w:rsidRDefault="008B36EC">
      <w:pPr>
        <w:pStyle w:val="CommentText"/>
      </w:pPr>
      <w:r>
        <w:rPr>
          <w:rStyle w:val="CommentReference"/>
        </w:rPr>
        <w:annotationRef/>
      </w:r>
      <w:proofErr w:type="gramStart"/>
      <w:r>
        <w:rPr>
          <w:rStyle w:val="CommentReference"/>
        </w:rPr>
        <w:t>користи</w:t>
      </w:r>
      <w:proofErr w:type="gramEnd"/>
      <w:r>
        <w:rPr>
          <w:rStyle w:val="CommentReference"/>
        </w:rPr>
        <w:t xml:space="preserve"> термин оквир, не окружење.</w:t>
      </w:r>
    </w:p>
  </w:comment>
  <w:comment w:id="1670" w:author="Java" w:date="2014-09-04T09:39:00Z" w:initials="J">
    <w:p w14:paraId="5B56800B" w14:textId="77777777" w:rsidR="008B36EC" w:rsidRDefault="008B36EC">
      <w:pPr>
        <w:pStyle w:val="CommentText"/>
        <w:rPr>
          <w:rStyle w:val="CommentReference"/>
        </w:rPr>
      </w:pPr>
      <w:r>
        <w:rPr>
          <w:rStyle w:val="CommentReference"/>
        </w:rPr>
        <w:annotationRef/>
      </w:r>
      <w:r>
        <w:rPr>
          <w:rStyle w:val="CommentReference"/>
        </w:rPr>
        <w:t>Наслови на српском.</w:t>
      </w:r>
    </w:p>
    <w:p w14:paraId="207B169E" w14:textId="77777777" w:rsidR="008B36EC" w:rsidRDefault="008B36EC">
      <w:pPr>
        <w:pStyle w:val="CommentText"/>
        <w:rPr>
          <w:rStyle w:val="CommentReference"/>
        </w:rPr>
      </w:pPr>
      <w:r>
        <w:rPr>
          <w:rStyle w:val="CommentReference"/>
        </w:rPr>
        <w:t>Компоненете за унос података.</w:t>
      </w:r>
    </w:p>
    <w:p w14:paraId="2D1F5F1A" w14:textId="77777777" w:rsidR="008B36EC" w:rsidRDefault="008B36EC">
      <w:pPr>
        <w:pStyle w:val="CommentText"/>
        <w:rPr>
          <w:rStyle w:val="CommentReference"/>
        </w:rPr>
      </w:pPr>
    </w:p>
    <w:p w14:paraId="279028A9" w14:textId="77777777" w:rsidR="008B36EC" w:rsidRDefault="008B36EC">
      <w:pPr>
        <w:pStyle w:val="CommentText"/>
        <w:rPr>
          <w:rStyle w:val="CommentReference"/>
        </w:rPr>
      </w:pPr>
      <w:r>
        <w:rPr>
          <w:rStyle w:val="CommentReference"/>
        </w:rPr>
        <w:t>Дајте мало текста које све компоненте постоје за унос и слично.</w:t>
      </w:r>
    </w:p>
    <w:p w14:paraId="6074A86B" w14:textId="77777777" w:rsidR="008B36EC" w:rsidRPr="0060385F" w:rsidRDefault="008B36EC">
      <w:pPr>
        <w:pStyle w:val="CommentText"/>
      </w:pPr>
      <w:r>
        <w:rPr>
          <w:rStyle w:val="CommentReference"/>
        </w:rPr>
        <w:t>Штуро је...</w:t>
      </w:r>
    </w:p>
  </w:comment>
  <w:comment w:id="1746" w:author="Java" w:date="2014-09-04T09:38:00Z" w:initials="J">
    <w:p w14:paraId="766E0695" w14:textId="77777777" w:rsidR="008B36EC" w:rsidRPr="0060385F" w:rsidRDefault="008B36EC">
      <w:pPr>
        <w:pStyle w:val="CommentText"/>
      </w:pPr>
      <w:r>
        <w:rPr>
          <w:rStyle w:val="CommentReference"/>
        </w:rPr>
        <w:annotationRef/>
      </w:r>
      <w:r>
        <w:t>Програмски код свуда нека буде Courier New</w:t>
      </w:r>
    </w:p>
  </w:comment>
  <w:comment w:id="1831" w:author="Java" w:date="2014-09-04T09:40:00Z" w:initials="J">
    <w:p w14:paraId="75FF69AD" w14:textId="77777777" w:rsidR="008B36EC" w:rsidRDefault="008B36EC">
      <w:pPr>
        <w:pStyle w:val="CommentText"/>
      </w:pPr>
      <w:r>
        <w:rPr>
          <w:rStyle w:val="CommentReference"/>
        </w:rPr>
        <w:annotationRef/>
      </w:r>
      <w:r>
        <w:t>Исто као предходни коментар.</w:t>
      </w:r>
    </w:p>
    <w:p w14:paraId="6286133F" w14:textId="77777777" w:rsidR="008B36EC" w:rsidRPr="0060385F" w:rsidRDefault="008B36EC">
      <w:pPr>
        <w:pStyle w:val="CommentText"/>
      </w:pPr>
    </w:p>
  </w:comment>
  <w:comment w:id="1927" w:author="Java" w:date="2014-09-04T09:41:00Z" w:initials="J">
    <w:p w14:paraId="4C9D4C66" w14:textId="77777777" w:rsidR="008B36EC" w:rsidRDefault="008B36EC">
      <w:pPr>
        <w:pStyle w:val="CommentText"/>
        <w:rPr>
          <w:rFonts w:eastAsia="Courier Std"/>
        </w:rPr>
      </w:pPr>
      <w:r>
        <w:rPr>
          <w:rStyle w:val="CommentReference"/>
        </w:rPr>
        <w:annotationRef/>
      </w:r>
      <w:r>
        <w:t xml:space="preserve">Објаснити основне компоненте и онда навести библиоте као што су </w:t>
      </w:r>
      <w:r>
        <w:rPr>
          <w:rFonts w:eastAsia="Courier Std"/>
        </w:rPr>
        <w:t>Jquery, Mixin... и о њеима мало више.</w:t>
      </w:r>
    </w:p>
    <w:p w14:paraId="4988D034" w14:textId="77777777" w:rsidR="008B36EC" w:rsidRDefault="008B36EC">
      <w:pPr>
        <w:pStyle w:val="CommentText"/>
        <w:rPr>
          <w:rFonts w:eastAsia="Courier Std"/>
        </w:rPr>
      </w:pPr>
      <w:r>
        <w:rPr>
          <w:rFonts w:eastAsia="Courier Std"/>
        </w:rPr>
        <w:t>Које су компоненте чему служе...</w:t>
      </w:r>
    </w:p>
    <w:p w14:paraId="20A82AFE" w14:textId="77777777" w:rsidR="008B36EC" w:rsidRPr="0060385F" w:rsidRDefault="008B36EC">
      <w:pPr>
        <w:pStyle w:val="CommentText"/>
      </w:pPr>
      <w:r>
        <w:rPr>
          <w:rFonts w:eastAsia="Courier Std"/>
        </w:rPr>
        <w:t>Мало визуелно како изгледају и слично.</w:t>
      </w:r>
    </w:p>
  </w:comment>
  <w:comment w:id="2224" w:author="Java" w:date="2014-09-04T09:40:00Z" w:initials="J">
    <w:p w14:paraId="6E860C6A" w14:textId="77777777" w:rsidR="008B36EC" w:rsidRDefault="008B36EC">
      <w:pPr>
        <w:pStyle w:val="CommentText"/>
      </w:pPr>
      <w:r>
        <w:rPr>
          <w:rStyle w:val="CommentReference"/>
        </w:rPr>
        <w:annotationRef/>
      </w:r>
      <w:r>
        <w:t>Проширити.</w:t>
      </w:r>
    </w:p>
    <w:p w14:paraId="27973CEA" w14:textId="77777777" w:rsidR="008B36EC" w:rsidRPr="0060385F" w:rsidRDefault="008B36EC">
      <w:pPr>
        <w:pStyle w:val="CommentText"/>
      </w:pPr>
      <w:r>
        <w:t xml:space="preserve">Objasniti osnovne </w:t>
      </w:r>
    </w:p>
  </w:comment>
  <w:comment w:id="2443" w:author="Java" w:date="2014-09-04T09:42:00Z" w:initials="J">
    <w:p w14:paraId="7008A0F7" w14:textId="77777777" w:rsidR="008B36EC" w:rsidRPr="0060385F" w:rsidRDefault="008B36EC">
      <w:pPr>
        <w:pStyle w:val="CommentText"/>
      </w:pPr>
      <w:r>
        <w:rPr>
          <w:rStyle w:val="CommentReference"/>
        </w:rPr>
        <w:annotationRef/>
      </w:r>
      <w:r>
        <w:t xml:space="preserve">Сваки </w:t>
      </w:r>
      <w:proofErr w:type="gramStart"/>
      <w:r>
        <w:t>нови  наслов</w:t>
      </w:r>
      <w:proofErr w:type="gramEnd"/>
      <w:r>
        <w:t xml:space="preserve"> на новој страни. Дакле део 2 проширити и лепше написати.</w:t>
      </w:r>
    </w:p>
  </w:comment>
  <w:comment w:id="2453" w:author="Java" w:date="2014-09-04T09:45:00Z" w:initials="J">
    <w:p w14:paraId="16141A45" w14:textId="77777777" w:rsidR="008B36EC" w:rsidRDefault="008B36EC">
      <w:pPr>
        <w:pStyle w:val="CommentText"/>
      </w:pPr>
      <w:r>
        <w:rPr>
          <w:rStyle w:val="CommentReference"/>
        </w:rPr>
        <w:annotationRef/>
      </w:r>
      <w:r>
        <w:t>Латиница.</w:t>
      </w:r>
    </w:p>
    <w:p w14:paraId="1C408A55" w14:textId="77777777" w:rsidR="008B36EC" w:rsidRDefault="008B36EC">
      <w:pPr>
        <w:pStyle w:val="CommentText"/>
      </w:pPr>
    </w:p>
    <w:p w14:paraId="73079A5F" w14:textId="77777777" w:rsidR="008B36EC" w:rsidRDefault="008B36EC">
      <w:pPr>
        <w:pStyle w:val="CommentText"/>
      </w:pPr>
      <w:r>
        <w:t>Овај део урадити премапримеру дипломског који ћу Вам проследити.</w:t>
      </w:r>
    </w:p>
    <w:p w14:paraId="05BA10E5" w14:textId="77777777" w:rsidR="008B36EC" w:rsidRDefault="008B36EC">
      <w:pPr>
        <w:pStyle w:val="CommentText"/>
      </w:pPr>
      <w:r>
        <w:t>Дакле, прво мало укратко о Ларману, па о свакој фази, па онда студ.пример.</w:t>
      </w:r>
    </w:p>
    <w:p w14:paraId="4E26E7B3" w14:textId="77777777" w:rsidR="008B36EC" w:rsidRDefault="008B36EC">
      <w:pPr>
        <w:pStyle w:val="CommentText"/>
      </w:pPr>
      <w:r>
        <w:t xml:space="preserve">Вербално опис може шире написати. </w:t>
      </w:r>
    </w:p>
    <w:p w14:paraId="459394F2" w14:textId="77777777" w:rsidR="008B36EC" w:rsidRDefault="008B36EC">
      <w:pPr>
        <w:pStyle w:val="CommentText"/>
      </w:pPr>
      <w:r>
        <w:t>Детаљно слободно.</w:t>
      </w:r>
    </w:p>
    <w:p w14:paraId="49C5D65D" w14:textId="77777777" w:rsidR="008B36EC" w:rsidRDefault="008B36EC">
      <w:pPr>
        <w:pStyle w:val="CommentText"/>
      </w:pPr>
    </w:p>
    <w:p w14:paraId="45BD8E71" w14:textId="77777777" w:rsidR="008B36EC" w:rsidRDefault="008B36EC">
      <w:pPr>
        <w:pStyle w:val="CommentText"/>
      </w:pPr>
    </w:p>
    <w:p w14:paraId="140E6B08" w14:textId="77777777" w:rsidR="008B36EC" w:rsidRPr="0060385F" w:rsidRDefault="008B36EC">
      <w:pPr>
        <w:pStyle w:val="CommentText"/>
        <w:rPr>
          <w:b/>
        </w:rPr>
      </w:pPr>
      <w:r w:rsidRPr="0060385F">
        <w:rPr>
          <w:b/>
        </w:rPr>
        <w:t>БИТНО: БРОЈ СК мора бити МИН.10.</w:t>
      </w:r>
    </w:p>
    <w:p w14:paraId="082CCD8E" w14:textId="77777777" w:rsidR="008B36EC" w:rsidRDefault="008B36EC">
      <w:pPr>
        <w:pStyle w:val="CommentText"/>
      </w:pPr>
      <w:r>
        <w:t>Проширити.</w:t>
      </w:r>
    </w:p>
    <w:p w14:paraId="39D6642D" w14:textId="77777777" w:rsidR="008B36EC" w:rsidRDefault="008B36EC">
      <w:pPr>
        <w:pStyle w:val="CommentText"/>
      </w:pPr>
    </w:p>
    <w:p w14:paraId="70CDF6E6" w14:textId="77777777" w:rsidR="008B36EC" w:rsidRDefault="008B36EC">
      <w:pPr>
        <w:pStyle w:val="CommentText"/>
      </w:pPr>
      <w:r>
        <w:t xml:space="preserve">ДАЉЕ нећу да </w:t>
      </w:r>
      <w:proofErr w:type="gramStart"/>
      <w:r>
        <w:t>гледам ,</w:t>
      </w:r>
      <w:proofErr w:type="gramEnd"/>
    </w:p>
    <w:p w14:paraId="2885CC9E" w14:textId="77777777" w:rsidR="008B36EC" w:rsidRDefault="008B36EC">
      <w:pPr>
        <w:pStyle w:val="CommentText"/>
      </w:pPr>
      <w:r>
        <w:t>Ако треба слободно ме позовите</w:t>
      </w:r>
    </w:p>
    <w:p w14:paraId="30079501" w14:textId="77777777" w:rsidR="008B36EC" w:rsidRPr="008675A4" w:rsidRDefault="008B36EC">
      <w:pPr>
        <w:pStyle w:val="CommentText"/>
        <w:rPr>
          <w:b/>
        </w:rPr>
      </w:pPr>
      <w:r w:rsidRPr="008675A4">
        <w:rPr>
          <w:b/>
        </w:rPr>
        <w:t>069 8893 152</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51CA0C84" w15:done="0"/>
  <w15:commentEx w15:paraId="23807FC8" w15:done="0"/>
  <w15:commentEx w15:paraId="13B2E850" w15:done="0"/>
  <w15:commentEx w15:paraId="5186F192" w15:done="0"/>
  <w15:commentEx w15:paraId="40EE43D5" w15:done="0"/>
  <w15:commentEx w15:paraId="0FAD1B66" w15:done="0"/>
  <w15:commentEx w15:paraId="7F00C36F" w15:done="0"/>
  <w15:commentEx w15:paraId="6074A86B" w15:done="0"/>
  <w15:commentEx w15:paraId="766E0695" w15:done="0"/>
  <w15:commentEx w15:paraId="6286133F" w15:done="0"/>
  <w15:commentEx w15:paraId="20A82AFE" w15:done="0"/>
  <w15:commentEx w15:paraId="27973CEA" w15:done="0"/>
  <w15:commentEx w15:paraId="7008A0F7" w15:done="0"/>
  <w15:commentEx w15:paraId="30079501"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BD96139" w14:textId="77777777" w:rsidR="00035677" w:rsidRDefault="00035677" w:rsidP="00E724D0">
      <w:pPr>
        <w:spacing w:after="0" w:line="240" w:lineRule="auto"/>
      </w:pPr>
      <w:r>
        <w:separator/>
      </w:r>
    </w:p>
  </w:endnote>
  <w:endnote w:type="continuationSeparator" w:id="0">
    <w:p w14:paraId="084B668F" w14:textId="77777777" w:rsidR="00035677" w:rsidRDefault="00035677" w:rsidP="00E724D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Mangal">
    <w:panose1 w:val="02040503050203030202"/>
    <w:charset w:val="00"/>
    <w:family w:val="roman"/>
    <w:pitch w:val="variable"/>
    <w:sig w:usb0="00008003" w:usb1="00000000" w:usb2="00000000" w:usb3="00000000" w:csb0="00000001" w:csb1="00000000"/>
  </w:font>
  <w:font w:name="Courier Std">
    <w:altName w:val="Courier Std"/>
    <w:charset w:val="00"/>
    <w:family w:val="roman"/>
    <w:pitch w:val="default"/>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Times-Italic">
    <w:panose1 w:val="00000000000000000000"/>
    <w:charset w:val="00"/>
    <w:family w:val="swiss"/>
    <w:notTrueType/>
    <w:pitch w:val="default"/>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Verdana">
    <w:panose1 w:val="020B0604030504040204"/>
    <w:charset w:val="00"/>
    <w:family w:val="swiss"/>
    <w:pitch w:val="variable"/>
    <w:sig w:usb0="A10006FF" w:usb1="4000205B" w:usb2="00000010" w:usb3="00000000" w:csb0="0000019F" w:csb1="00000000"/>
  </w:font>
  <w:font w:name="Consolas">
    <w:panose1 w:val="020B0609020204030204"/>
    <w:charset w:val="00"/>
    <w:family w:val="modern"/>
    <w:pitch w:val="fixed"/>
    <w:sig w:usb0="E10002FF" w:usb1="4000FCFF" w:usb2="00000009" w:usb3="00000000" w:csb0="0000019F" w:csb1="00000000"/>
  </w:font>
  <w:font w:name="monospace">
    <w:altName w:val="Times New Roman"/>
    <w:charset w:val="00"/>
    <w:family w:val="auto"/>
    <w:pitch w:val="default"/>
  </w:font>
  <w:font w:name="Helvetica-Bold">
    <w:panose1 w:val="00000000000000000000"/>
    <w:charset w:val="00"/>
    <w:family w:val="swiss"/>
    <w:notTrueType/>
    <w:pitch w:val="default"/>
    <w:sig w:usb0="00000003" w:usb1="00000000" w:usb2="00000000" w:usb3="00000000" w:csb0="00000001" w:csb1="00000000"/>
  </w:font>
  <w:font w:name="Times-Roman">
    <w:panose1 w:val="00000000000000000000"/>
    <w:charset w:val="00"/>
    <w:family w:val="swiss"/>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245708"/>
      <w:docPartObj>
        <w:docPartGallery w:val="Page Numbers (Bottom of Page)"/>
        <w:docPartUnique/>
      </w:docPartObj>
    </w:sdtPr>
    <w:sdtContent>
      <w:p w14:paraId="4639319D" w14:textId="77777777" w:rsidR="008B36EC" w:rsidRDefault="008B36EC">
        <w:pPr>
          <w:pStyle w:val="Footer"/>
          <w:jc w:val="right"/>
        </w:pPr>
        <w:r>
          <w:fldChar w:fldCharType="begin"/>
        </w:r>
        <w:r>
          <w:instrText xml:space="preserve"> PAGE   \* MERGEFORMAT </w:instrText>
        </w:r>
        <w:r>
          <w:fldChar w:fldCharType="separate"/>
        </w:r>
        <w:r w:rsidR="00CA0A76">
          <w:rPr>
            <w:noProof/>
          </w:rPr>
          <w:t>51</w:t>
        </w:r>
        <w:r>
          <w:rPr>
            <w:noProof/>
          </w:rPr>
          <w:fldChar w:fldCharType="end"/>
        </w:r>
      </w:p>
    </w:sdtContent>
  </w:sdt>
  <w:p w14:paraId="1B312616" w14:textId="77777777" w:rsidR="008B36EC" w:rsidRDefault="008B36EC">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5504AA1" w14:textId="77777777" w:rsidR="00035677" w:rsidRDefault="00035677" w:rsidP="00E724D0">
      <w:pPr>
        <w:spacing w:after="0" w:line="240" w:lineRule="auto"/>
      </w:pPr>
      <w:r>
        <w:separator/>
      </w:r>
    </w:p>
  </w:footnote>
  <w:footnote w:type="continuationSeparator" w:id="0">
    <w:p w14:paraId="714CC646" w14:textId="77777777" w:rsidR="00035677" w:rsidRDefault="00035677" w:rsidP="00E724D0">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ED416B1" w14:textId="39E26026" w:rsidR="008B36EC" w:rsidRPr="002A60DA" w:rsidRDefault="008B36EC">
    <w:pPr>
      <w:pStyle w:val="Header"/>
      <w:rPr>
        <w:lang w:val="sr-Cyrl-RS"/>
        <w:rPrChange w:id="7683" w:author="Andrija Ilic" w:date="2015-09-06T19:34:00Z">
          <w:rPr/>
        </w:rPrChange>
      </w:rPr>
    </w:pPr>
    <w:r>
      <w:t xml:space="preserve">Клијент – сервер апликација за </w:t>
    </w:r>
    <w:del w:id="7684" w:author="Andrija Ilic" w:date="2015-09-06T19:34:00Z">
      <w:r w:rsidDel="002A60DA">
        <w:delText>праћење продаје</w:delText>
      </w:r>
    </w:del>
    <w:ins w:id="7685" w:author="Andrija Ilic" w:date="2015-09-06T19:34:00Z">
      <w:r>
        <w:rPr>
          <w:lang w:val="sr-Cyrl-RS"/>
        </w:rPr>
        <w:t>вођење предмета</w:t>
      </w:r>
    </w:ins>
  </w:p>
  <w:p w14:paraId="697747E2" w14:textId="77777777" w:rsidR="008B36EC" w:rsidRDefault="008B36EC">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305250"/>
    <w:multiLevelType w:val="hybridMultilevel"/>
    <w:tmpl w:val="0C906D6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0323F68"/>
    <w:multiLevelType w:val="multilevel"/>
    <w:tmpl w:val="52200D0C"/>
    <w:lvl w:ilvl="0">
      <w:start w:val="2"/>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2">
    <w:nsid w:val="04636DD4"/>
    <w:multiLevelType w:val="hybridMultilevel"/>
    <w:tmpl w:val="0C906D66"/>
    <w:lvl w:ilvl="0" w:tplc="0409000F">
      <w:start w:val="1"/>
      <w:numFmt w:val="decimal"/>
      <w:lvlText w:val="%1."/>
      <w:lvlJc w:val="left"/>
      <w:pPr>
        <w:ind w:left="786"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51E0A8A"/>
    <w:multiLevelType w:val="hybridMultilevel"/>
    <w:tmpl w:val="0C906D6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69419B7"/>
    <w:multiLevelType w:val="hybridMultilevel"/>
    <w:tmpl w:val="0C906D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A604754"/>
    <w:multiLevelType w:val="hybridMultilevel"/>
    <w:tmpl w:val="0C906D66"/>
    <w:lvl w:ilvl="0" w:tplc="0409000F">
      <w:start w:val="1"/>
      <w:numFmt w:val="decimal"/>
      <w:lvlText w:val="%1."/>
      <w:lvlJc w:val="left"/>
      <w:pPr>
        <w:ind w:left="786" w:hanging="360"/>
      </w:p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6">
    <w:nsid w:val="0DB349FD"/>
    <w:multiLevelType w:val="multilevel"/>
    <w:tmpl w:val="AD32FF1A"/>
    <w:lvl w:ilvl="0">
      <w:start w:val="1"/>
      <w:numFmt w:val="decimal"/>
      <w:lvlText w:val="%1."/>
      <w:lvlJc w:val="left"/>
      <w:pPr>
        <w:ind w:left="1080" w:hanging="360"/>
      </w:pPr>
      <w:rPr>
        <w:b w:val="0"/>
      </w:r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7">
    <w:nsid w:val="0E07440C"/>
    <w:multiLevelType w:val="hybridMultilevel"/>
    <w:tmpl w:val="9EE65AC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nsid w:val="11BB76B2"/>
    <w:multiLevelType w:val="hybridMultilevel"/>
    <w:tmpl w:val="0C906D66"/>
    <w:lvl w:ilvl="0" w:tplc="0409000F">
      <w:start w:val="1"/>
      <w:numFmt w:val="decimal"/>
      <w:lvlText w:val="%1."/>
      <w:lvlJc w:val="left"/>
      <w:pPr>
        <w:ind w:left="786" w:hanging="360"/>
      </w:p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9">
    <w:nsid w:val="143F7AFD"/>
    <w:multiLevelType w:val="hybridMultilevel"/>
    <w:tmpl w:val="0C906D6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nsid w:val="170A7F9A"/>
    <w:multiLevelType w:val="hybridMultilevel"/>
    <w:tmpl w:val="1F1489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7C225A7"/>
    <w:multiLevelType w:val="hybridMultilevel"/>
    <w:tmpl w:val="0C906D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8355263"/>
    <w:multiLevelType w:val="hybridMultilevel"/>
    <w:tmpl w:val="A7BA2C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A875881"/>
    <w:multiLevelType w:val="hybridMultilevel"/>
    <w:tmpl w:val="8CA89B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219D4081"/>
    <w:multiLevelType w:val="hybridMultilevel"/>
    <w:tmpl w:val="0C906D6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2489600C"/>
    <w:multiLevelType w:val="hybridMultilevel"/>
    <w:tmpl w:val="0C906D66"/>
    <w:lvl w:ilvl="0" w:tplc="0409000F">
      <w:start w:val="1"/>
      <w:numFmt w:val="decimal"/>
      <w:lvlText w:val="%1."/>
      <w:lvlJc w:val="left"/>
      <w:pPr>
        <w:ind w:left="786" w:hanging="360"/>
      </w:p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16">
    <w:nsid w:val="24B15480"/>
    <w:multiLevelType w:val="hybridMultilevel"/>
    <w:tmpl w:val="D7E4FB2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nsid w:val="24E80C8A"/>
    <w:multiLevelType w:val="hybridMultilevel"/>
    <w:tmpl w:val="0C906D6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25D765FB"/>
    <w:multiLevelType w:val="hybridMultilevel"/>
    <w:tmpl w:val="0C906D6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260969E2"/>
    <w:multiLevelType w:val="hybridMultilevel"/>
    <w:tmpl w:val="0C906D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26A71F51"/>
    <w:multiLevelType w:val="hybridMultilevel"/>
    <w:tmpl w:val="0C906D6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2A4E3514"/>
    <w:multiLevelType w:val="hybridMultilevel"/>
    <w:tmpl w:val="0C906D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2A500C49"/>
    <w:multiLevelType w:val="hybridMultilevel"/>
    <w:tmpl w:val="0C906D66"/>
    <w:lvl w:ilvl="0" w:tplc="0409000F">
      <w:start w:val="1"/>
      <w:numFmt w:val="decimal"/>
      <w:lvlText w:val="%1."/>
      <w:lvlJc w:val="left"/>
      <w:pPr>
        <w:ind w:left="786" w:hanging="360"/>
      </w:p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23">
    <w:nsid w:val="2C6260E3"/>
    <w:multiLevelType w:val="hybridMultilevel"/>
    <w:tmpl w:val="0C906D6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2E0C4DB8"/>
    <w:multiLevelType w:val="hybridMultilevel"/>
    <w:tmpl w:val="9A5888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304E4F9D"/>
    <w:multiLevelType w:val="hybridMultilevel"/>
    <w:tmpl w:val="0C906D6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nsid w:val="306E3997"/>
    <w:multiLevelType w:val="hybridMultilevel"/>
    <w:tmpl w:val="0C906D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310A1557"/>
    <w:multiLevelType w:val="hybridMultilevel"/>
    <w:tmpl w:val="0C906D6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nsid w:val="31C041F8"/>
    <w:multiLevelType w:val="hybridMultilevel"/>
    <w:tmpl w:val="0C906D66"/>
    <w:lvl w:ilvl="0" w:tplc="0409000F">
      <w:start w:val="1"/>
      <w:numFmt w:val="decimal"/>
      <w:lvlText w:val="%1."/>
      <w:lvlJc w:val="left"/>
      <w:pPr>
        <w:ind w:left="786" w:hanging="360"/>
      </w:p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29">
    <w:nsid w:val="31FD692D"/>
    <w:multiLevelType w:val="hybridMultilevel"/>
    <w:tmpl w:val="0C906D6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
    <w:nsid w:val="32CA2629"/>
    <w:multiLevelType w:val="hybridMultilevel"/>
    <w:tmpl w:val="0C906D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32D84C13"/>
    <w:multiLevelType w:val="hybridMultilevel"/>
    <w:tmpl w:val="0C906D66"/>
    <w:lvl w:ilvl="0" w:tplc="0409000F">
      <w:start w:val="1"/>
      <w:numFmt w:val="decimal"/>
      <w:lvlText w:val="%1."/>
      <w:lvlJc w:val="left"/>
      <w:pPr>
        <w:ind w:left="786" w:hanging="360"/>
      </w:p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32">
    <w:nsid w:val="331739B5"/>
    <w:multiLevelType w:val="hybridMultilevel"/>
    <w:tmpl w:val="0C906D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332F5C54"/>
    <w:multiLevelType w:val="hybridMultilevel"/>
    <w:tmpl w:val="0C906D6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361C0986"/>
    <w:multiLevelType w:val="hybridMultilevel"/>
    <w:tmpl w:val="0C906D66"/>
    <w:lvl w:ilvl="0" w:tplc="0409000F">
      <w:start w:val="1"/>
      <w:numFmt w:val="decimal"/>
      <w:lvlText w:val="%1."/>
      <w:lvlJc w:val="left"/>
      <w:pPr>
        <w:ind w:left="786" w:hanging="360"/>
      </w:p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35">
    <w:nsid w:val="36F74E81"/>
    <w:multiLevelType w:val="hybridMultilevel"/>
    <w:tmpl w:val="0378920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nsid w:val="388047E0"/>
    <w:multiLevelType w:val="hybridMultilevel"/>
    <w:tmpl w:val="49F81AC0"/>
    <w:lvl w:ilvl="0" w:tplc="04090001">
      <w:start w:val="1"/>
      <w:numFmt w:val="bullet"/>
      <w:lvlText w:val=""/>
      <w:lvlJc w:val="left"/>
      <w:pPr>
        <w:ind w:left="2580" w:hanging="360"/>
      </w:pPr>
      <w:rPr>
        <w:rFonts w:ascii="Symbol" w:hAnsi="Symbol" w:hint="default"/>
      </w:rPr>
    </w:lvl>
    <w:lvl w:ilvl="1" w:tplc="04090003" w:tentative="1">
      <w:start w:val="1"/>
      <w:numFmt w:val="bullet"/>
      <w:lvlText w:val="o"/>
      <w:lvlJc w:val="left"/>
      <w:pPr>
        <w:ind w:left="3300" w:hanging="360"/>
      </w:pPr>
      <w:rPr>
        <w:rFonts w:ascii="Courier New" w:hAnsi="Courier New" w:cs="Courier New" w:hint="default"/>
      </w:rPr>
    </w:lvl>
    <w:lvl w:ilvl="2" w:tplc="04090005" w:tentative="1">
      <w:start w:val="1"/>
      <w:numFmt w:val="bullet"/>
      <w:lvlText w:val=""/>
      <w:lvlJc w:val="left"/>
      <w:pPr>
        <w:ind w:left="4020" w:hanging="360"/>
      </w:pPr>
      <w:rPr>
        <w:rFonts w:ascii="Wingdings" w:hAnsi="Wingdings" w:hint="default"/>
      </w:rPr>
    </w:lvl>
    <w:lvl w:ilvl="3" w:tplc="04090001" w:tentative="1">
      <w:start w:val="1"/>
      <w:numFmt w:val="bullet"/>
      <w:lvlText w:val=""/>
      <w:lvlJc w:val="left"/>
      <w:pPr>
        <w:ind w:left="4740" w:hanging="360"/>
      </w:pPr>
      <w:rPr>
        <w:rFonts w:ascii="Symbol" w:hAnsi="Symbol" w:hint="default"/>
      </w:rPr>
    </w:lvl>
    <w:lvl w:ilvl="4" w:tplc="04090003" w:tentative="1">
      <w:start w:val="1"/>
      <w:numFmt w:val="bullet"/>
      <w:lvlText w:val="o"/>
      <w:lvlJc w:val="left"/>
      <w:pPr>
        <w:ind w:left="5460" w:hanging="360"/>
      </w:pPr>
      <w:rPr>
        <w:rFonts w:ascii="Courier New" w:hAnsi="Courier New" w:cs="Courier New" w:hint="default"/>
      </w:rPr>
    </w:lvl>
    <w:lvl w:ilvl="5" w:tplc="04090005" w:tentative="1">
      <w:start w:val="1"/>
      <w:numFmt w:val="bullet"/>
      <w:lvlText w:val=""/>
      <w:lvlJc w:val="left"/>
      <w:pPr>
        <w:ind w:left="6180" w:hanging="360"/>
      </w:pPr>
      <w:rPr>
        <w:rFonts w:ascii="Wingdings" w:hAnsi="Wingdings" w:hint="default"/>
      </w:rPr>
    </w:lvl>
    <w:lvl w:ilvl="6" w:tplc="04090001" w:tentative="1">
      <w:start w:val="1"/>
      <w:numFmt w:val="bullet"/>
      <w:lvlText w:val=""/>
      <w:lvlJc w:val="left"/>
      <w:pPr>
        <w:ind w:left="6900" w:hanging="360"/>
      </w:pPr>
      <w:rPr>
        <w:rFonts w:ascii="Symbol" w:hAnsi="Symbol" w:hint="default"/>
      </w:rPr>
    </w:lvl>
    <w:lvl w:ilvl="7" w:tplc="04090003" w:tentative="1">
      <w:start w:val="1"/>
      <w:numFmt w:val="bullet"/>
      <w:lvlText w:val="o"/>
      <w:lvlJc w:val="left"/>
      <w:pPr>
        <w:ind w:left="7620" w:hanging="360"/>
      </w:pPr>
      <w:rPr>
        <w:rFonts w:ascii="Courier New" w:hAnsi="Courier New" w:cs="Courier New" w:hint="default"/>
      </w:rPr>
    </w:lvl>
    <w:lvl w:ilvl="8" w:tplc="04090005" w:tentative="1">
      <w:start w:val="1"/>
      <w:numFmt w:val="bullet"/>
      <w:lvlText w:val=""/>
      <w:lvlJc w:val="left"/>
      <w:pPr>
        <w:ind w:left="8340" w:hanging="360"/>
      </w:pPr>
      <w:rPr>
        <w:rFonts w:ascii="Wingdings" w:hAnsi="Wingdings" w:hint="default"/>
      </w:rPr>
    </w:lvl>
  </w:abstractNum>
  <w:abstractNum w:abstractNumId="37">
    <w:nsid w:val="406F1BE2"/>
    <w:multiLevelType w:val="hybridMultilevel"/>
    <w:tmpl w:val="0C906D66"/>
    <w:lvl w:ilvl="0" w:tplc="0409000F">
      <w:start w:val="1"/>
      <w:numFmt w:val="decimal"/>
      <w:lvlText w:val="%1."/>
      <w:lvlJc w:val="left"/>
      <w:pPr>
        <w:ind w:left="786"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42FC1266"/>
    <w:multiLevelType w:val="hybridMultilevel"/>
    <w:tmpl w:val="009E092E"/>
    <w:lvl w:ilvl="0" w:tplc="E1AAE46C">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445107A6"/>
    <w:multiLevelType w:val="hybridMultilevel"/>
    <w:tmpl w:val="3490DA4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0">
    <w:nsid w:val="44C868A3"/>
    <w:multiLevelType w:val="hybridMultilevel"/>
    <w:tmpl w:val="0C906D6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464A3A78"/>
    <w:multiLevelType w:val="hybridMultilevel"/>
    <w:tmpl w:val="0C906D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48B220AE"/>
    <w:multiLevelType w:val="hybridMultilevel"/>
    <w:tmpl w:val="0C906D66"/>
    <w:lvl w:ilvl="0" w:tplc="0409000F">
      <w:start w:val="1"/>
      <w:numFmt w:val="decimal"/>
      <w:lvlText w:val="%1."/>
      <w:lvlJc w:val="left"/>
      <w:pPr>
        <w:ind w:left="786" w:hanging="360"/>
      </w:pPr>
    </w:lvl>
    <w:lvl w:ilvl="1" w:tplc="04090019" w:tentative="1">
      <w:start w:val="1"/>
      <w:numFmt w:val="lowerLetter"/>
      <w:lvlText w:val="%2."/>
      <w:lvlJc w:val="left"/>
      <w:pPr>
        <w:ind w:left="1365" w:hanging="360"/>
      </w:pPr>
    </w:lvl>
    <w:lvl w:ilvl="2" w:tplc="0409001B" w:tentative="1">
      <w:start w:val="1"/>
      <w:numFmt w:val="lowerRoman"/>
      <w:lvlText w:val="%3."/>
      <w:lvlJc w:val="right"/>
      <w:pPr>
        <w:ind w:left="2085" w:hanging="180"/>
      </w:pPr>
    </w:lvl>
    <w:lvl w:ilvl="3" w:tplc="0409000F" w:tentative="1">
      <w:start w:val="1"/>
      <w:numFmt w:val="decimal"/>
      <w:lvlText w:val="%4."/>
      <w:lvlJc w:val="left"/>
      <w:pPr>
        <w:ind w:left="2805" w:hanging="360"/>
      </w:pPr>
    </w:lvl>
    <w:lvl w:ilvl="4" w:tplc="04090019" w:tentative="1">
      <w:start w:val="1"/>
      <w:numFmt w:val="lowerLetter"/>
      <w:lvlText w:val="%5."/>
      <w:lvlJc w:val="left"/>
      <w:pPr>
        <w:ind w:left="3525" w:hanging="360"/>
      </w:pPr>
    </w:lvl>
    <w:lvl w:ilvl="5" w:tplc="0409001B" w:tentative="1">
      <w:start w:val="1"/>
      <w:numFmt w:val="lowerRoman"/>
      <w:lvlText w:val="%6."/>
      <w:lvlJc w:val="right"/>
      <w:pPr>
        <w:ind w:left="4245" w:hanging="180"/>
      </w:pPr>
    </w:lvl>
    <w:lvl w:ilvl="6" w:tplc="0409000F" w:tentative="1">
      <w:start w:val="1"/>
      <w:numFmt w:val="decimal"/>
      <w:lvlText w:val="%7."/>
      <w:lvlJc w:val="left"/>
      <w:pPr>
        <w:ind w:left="4965" w:hanging="360"/>
      </w:pPr>
    </w:lvl>
    <w:lvl w:ilvl="7" w:tplc="04090019" w:tentative="1">
      <w:start w:val="1"/>
      <w:numFmt w:val="lowerLetter"/>
      <w:lvlText w:val="%8."/>
      <w:lvlJc w:val="left"/>
      <w:pPr>
        <w:ind w:left="5685" w:hanging="360"/>
      </w:pPr>
    </w:lvl>
    <w:lvl w:ilvl="8" w:tplc="0409001B" w:tentative="1">
      <w:start w:val="1"/>
      <w:numFmt w:val="lowerRoman"/>
      <w:lvlText w:val="%9."/>
      <w:lvlJc w:val="right"/>
      <w:pPr>
        <w:ind w:left="6405" w:hanging="180"/>
      </w:pPr>
    </w:lvl>
  </w:abstractNum>
  <w:abstractNum w:abstractNumId="43">
    <w:nsid w:val="4C2D3135"/>
    <w:multiLevelType w:val="hybridMultilevel"/>
    <w:tmpl w:val="0C906D66"/>
    <w:lvl w:ilvl="0" w:tplc="0409000F">
      <w:start w:val="1"/>
      <w:numFmt w:val="decimal"/>
      <w:lvlText w:val="%1."/>
      <w:lvlJc w:val="left"/>
      <w:pPr>
        <w:ind w:left="786" w:hanging="360"/>
      </w:p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44">
    <w:nsid w:val="4C645F90"/>
    <w:multiLevelType w:val="hybridMultilevel"/>
    <w:tmpl w:val="0C906D66"/>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5">
    <w:nsid w:val="4CDF439C"/>
    <w:multiLevelType w:val="hybridMultilevel"/>
    <w:tmpl w:val="0C906D66"/>
    <w:lvl w:ilvl="0" w:tplc="0409000F">
      <w:start w:val="1"/>
      <w:numFmt w:val="decimal"/>
      <w:lvlText w:val="%1."/>
      <w:lvlJc w:val="lef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46">
    <w:nsid w:val="50FB7C6B"/>
    <w:multiLevelType w:val="hybridMultilevel"/>
    <w:tmpl w:val="0C906D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51C2352A"/>
    <w:multiLevelType w:val="hybridMultilevel"/>
    <w:tmpl w:val="0C906D66"/>
    <w:lvl w:ilvl="0" w:tplc="0409000F">
      <w:start w:val="1"/>
      <w:numFmt w:val="decimal"/>
      <w:lvlText w:val="%1."/>
      <w:lvlJc w:val="left"/>
      <w:pPr>
        <w:ind w:left="786" w:hanging="360"/>
      </w:p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48">
    <w:nsid w:val="55A44219"/>
    <w:multiLevelType w:val="hybridMultilevel"/>
    <w:tmpl w:val="0378920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9">
    <w:nsid w:val="564735B1"/>
    <w:multiLevelType w:val="hybridMultilevel"/>
    <w:tmpl w:val="0C906D66"/>
    <w:lvl w:ilvl="0" w:tplc="0409000F">
      <w:start w:val="1"/>
      <w:numFmt w:val="decimal"/>
      <w:lvlText w:val="%1."/>
      <w:lvlJc w:val="left"/>
      <w:pPr>
        <w:ind w:left="786" w:hanging="360"/>
      </w:p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50">
    <w:nsid w:val="5A77415F"/>
    <w:multiLevelType w:val="hybridMultilevel"/>
    <w:tmpl w:val="0972D182"/>
    <w:lvl w:ilvl="0" w:tplc="1E9EDD9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1">
    <w:nsid w:val="5E070182"/>
    <w:multiLevelType w:val="hybridMultilevel"/>
    <w:tmpl w:val="0C906D6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nsid w:val="5E7C079C"/>
    <w:multiLevelType w:val="hybridMultilevel"/>
    <w:tmpl w:val="0C906D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nsid w:val="60C06E27"/>
    <w:multiLevelType w:val="hybridMultilevel"/>
    <w:tmpl w:val="0C906D6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nsid w:val="634A4B77"/>
    <w:multiLevelType w:val="hybridMultilevel"/>
    <w:tmpl w:val="D21CFC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nsid w:val="63CE340D"/>
    <w:multiLevelType w:val="hybridMultilevel"/>
    <w:tmpl w:val="0C906D66"/>
    <w:lvl w:ilvl="0" w:tplc="0409000F">
      <w:start w:val="1"/>
      <w:numFmt w:val="decimal"/>
      <w:lvlText w:val="%1."/>
      <w:lvlJc w:val="left"/>
      <w:pPr>
        <w:ind w:left="786"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nsid w:val="644A2A15"/>
    <w:multiLevelType w:val="hybridMultilevel"/>
    <w:tmpl w:val="0C906D6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nsid w:val="661E504E"/>
    <w:multiLevelType w:val="hybridMultilevel"/>
    <w:tmpl w:val="0C906D6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8">
    <w:nsid w:val="662E2CDE"/>
    <w:multiLevelType w:val="hybridMultilevel"/>
    <w:tmpl w:val="0C906D6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nsid w:val="670152DD"/>
    <w:multiLevelType w:val="hybridMultilevel"/>
    <w:tmpl w:val="0C906D6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nsid w:val="688E6C51"/>
    <w:multiLevelType w:val="hybridMultilevel"/>
    <w:tmpl w:val="0C906D66"/>
    <w:lvl w:ilvl="0" w:tplc="0409000F">
      <w:start w:val="1"/>
      <w:numFmt w:val="decimal"/>
      <w:lvlText w:val="%1."/>
      <w:lvlJc w:val="left"/>
      <w:pPr>
        <w:ind w:left="786" w:hanging="360"/>
      </w:p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61">
    <w:nsid w:val="6A24325A"/>
    <w:multiLevelType w:val="hybridMultilevel"/>
    <w:tmpl w:val="0C906D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nsid w:val="6BD2299A"/>
    <w:multiLevelType w:val="hybridMultilevel"/>
    <w:tmpl w:val="0C906D6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3">
    <w:nsid w:val="721431EE"/>
    <w:multiLevelType w:val="hybridMultilevel"/>
    <w:tmpl w:val="43A228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nsid w:val="724C25D5"/>
    <w:multiLevelType w:val="hybridMultilevel"/>
    <w:tmpl w:val="0C906D6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5">
    <w:nsid w:val="74CC751B"/>
    <w:multiLevelType w:val="hybridMultilevel"/>
    <w:tmpl w:val="0C906D6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6">
    <w:nsid w:val="760C071B"/>
    <w:multiLevelType w:val="multilevel"/>
    <w:tmpl w:val="8EFA6F38"/>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sz w:val="24"/>
      </w:rPr>
    </w:lvl>
    <w:lvl w:ilvl="2">
      <w:start w:val="1"/>
      <w:numFmt w:val="decimal"/>
      <w:isLgl/>
      <w:lvlText w:val="%1.%2.%3"/>
      <w:lvlJc w:val="left"/>
      <w:pPr>
        <w:ind w:left="1800" w:hanging="720"/>
      </w:pPr>
      <w:rPr>
        <w:rFonts w:hint="default"/>
        <w:sz w:val="24"/>
      </w:rPr>
    </w:lvl>
    <w:lvl w:ilvl="3">
      <w:start w:val="1"/>
      <w:numFmt w:val="decimal"/>
      <w:isLgl/>
      <w:lvlText w:val="%1.%2.%3.%4"/>
      <w:lvlJc w:val="left"/>
      <w:pPr>
        <w:ind w:left="2160" w:hanging="720"/>
      </w:pPr>
      <w:rPr>
        <w:rFonts w:hint="default"/>
        <w:sz w:val="24"/>
      </w:rPr>
    </w:lvl>
    <w:lvl w:ilvl="4">
      <w:start w:val="1"/>
      <w:numFmt w:val="decimal"/>
      <w:isLgl/>
      <w:lvlText w:val="%1.%2.%3.%4.%5"/>
      <w:lvlJc w:val="left"/>
      <w:pPr>
        <w:ind w:left="2880" w:hanging="1080"/>
      </w:pPr>
      <w:rPr>
        <w:rFonts w:hint="default"/>
        <w:sz w:val="24"/>
      </w:rPr>
    </w:lvl>
    <w:lvl w:ilvl="5">
      <w:start w:val="1"/>
      <w:numFmt w:val="decimal"/>
      <w:isLgl/>
      <w:lvlText w:val="%1.%2.%3.%4.%5.%6"/>
      <w:lvlJc w:val="left"/>
      <w:pPr>
        <w:ind w:left="3240" w:hanging="1080"/>
      </w:pPr>
      <w:rPr>
        <w:rFonts w:hint="default"/>
        <w:sz w:val="24"/>
      </w:rPr>
    </w:lvl>
    <w:lvl w:ilvl="6">
      <w:start w:val="1"/>
      <w:numFmt w:val="decimal"/>
      <w:isLgl/>
      <w:lvlText w:val="%1.%2.%3.%4.%5.%6.%7"/>
      <w:lvlJc w:val="left"/>
      <w:pPr>
        <w:ind w:left="3960" w:hanging="1440"/>
      </w:pPr>
      <w:rPr>
        <w:rFonts w:hint="default"/>
        <w:sz w:val="24"/>
      </w:rPr>
    </w:lvl>
    <w:lvl w:ilvl="7">
      <w:start w:val="1"/>
      <w:numFmt w:val="decimal"/>
      <w:isLgl/>
      <w:lvlText w:val="%1.%2.%3.%4.%5.%6.%7.%8"/>
      <w:lvlJc w:val="left"/>
      <w:pPr>
        <w:ind w:left="4320" w:hanging="1440"/>
      </w:pPr>
      <w:rPr>
        <w:rFonts w:hint="default"/>
        <w:sz w:val="24"/>
      </w:rPr>
    </w:lvl>
    <w:lvl w:ilvl="8">
      <w:start w:val="1"/>
      <w:numFmt w:val="decimal"/>
      <w:isLgl/>
      <w:lvlText w:val="%1.%2.%3.%4.%5.%6.%7.%8.%9"/>
      <w:lvlJc w:val="left"/>
      <w:pPr>
        <w:ind w:left="4680" w:hanging="1440"/>
      </w:pPr>
      <w:rPr>
        <w:rFonts w:hint="default"/>
        <w:sz w:val="24"/>
      </w:rPr>
    </w:lvl>
  </w:abstractNum>
  <w:abstractNum w:abstractNumId="67">
    <w:nsid w:val="7ABB1F93"/>
    <w:multiLevelType w:val="hybridMultilevel"/>
    <w:tmpl w:val="0C906D6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nsid w:val="7B387625"/>
    <w:multiLevelType w:val="hybridMultilevel"/>
    <w:tmpl w:val="90CECC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3"/>
  </w:num>
  <w:num w:numId="2">
    <w:abstractNumId w:val="7"/>
  </w:num>
  <w:num w:numId="3">
    <w:abstractNumId w:val="39"/>
  </w:num>
  <w:num w:numId="4">
    <w:abstractNumId w:val="57"/>
  </w:num>
  <w:num w:numId="5">
    <w:abstractNumId w:val="11"/>
  </w:num>
  <w:num w:numId="6">
    <w:abstractNumId w:val="45"/>
  </w:num>
  <w:num w:numId="7">
    <w:abstractNumId w:val="19"/>
  </w:num>
  <w:num w:numId="8">
    <w:abstractNumId w:val="44"/>
  </w:num>
  <w:num w:numId="9">
    <w:abstractNumId w:val="31"/>
  </w:num>
  <w:num w:numId="10">
    <w:abstractNumId w:val="42"/>
  </w:num>
  <w:num w:numId="11">
    <w:abstractNumId w:val="61"/>
  </w:num>
  <w:num w:numId="12">
    <w:abstractNumId w:val="65"/>
  </w:num>
  <w:num w:numId="13">
    <w:abstractNumId w:val="27"/>
  </w:num>
  <w:num w:numId="14">
    <w:abstractNumId w:val="9"/>
  </w:num>
  <w:num w:numId="15">
    <w:abstractNumId w:val="16"/>
  </w:num>
  <w:num w:numId="16">
    <w:abstractNumId w:val="28"/>
  </w:num>
  <w:num w:numId="17">
    <w:abstractNumId w:val="4"/>
  </w:num>
  <w:num w:numId="18">
    <w:abstractNumId w:val="29"/>
  </w:num>
  <w:num w:numId="19">
    <w:abstractNumId w:val="25"/>
  </w:num>
  <w:num w:numId="20">
    <w:abstractNumId w:val="64"/>
  </w:num>
  <w:num w:numId="21">
    <w:abstractNumId w:val="12"/>
  </w:num>
  <w:num w:numId="22">
    <w:abstractNumId w:val="24"/>
  </w:num>
  <w:num w:numId="23">
    <w:abstractNumId w:val="63"/>
  </w:num>
  <w:num w:numId="24">
    <w:abstractNumId w:val="8"/>
  </w:num>
  <w:num w:numId="25">
    <w:abstractNumId w:val="43"/>
  </w:num>
  <w:num w:numId="26">
    <w:abstractNumId w:val="60"/>
  </w:num>
  <w:num w:numId="27">
    <w:abstractNumId w:val="3"/>
  </w:num>
  <w:num w:numId="28">
    <w:abstractNumId w:val="2"/>
  </w:num>
  <w:num w:numId="29">
    <w:abstractNumId w:val="54"/>
  </w:num>
  <w:num w:numId="30">
    <w:abstractNumId w:val="35"/>
  </w:num>
  <w:num w:numId="31">
    <w:abstractNumId w:val="49"/>
  </w:num>
  <w:num w:numId="32">
    <w:abstractNumId w:val="5"/>
  </w:num>
  <w:num w:numId="33">
    <w:abstractNumId w:val="15"/>
  </w:num>
  <w:num w:numId="34">
    <w:abstractNumId w:val="55"/>
  </w:num>
  <w:num w:numId="35">
    <w:abstractNumId w:val="18"/>
  </w:num>
  <w:num w:numId="36">
    <w:abstractNumId w:val="22"/>
  </w:num>
  <w:num w:numId="37">
    <w:abstractNumId w:val="47"/>
  </w:num>
  <w:num w:numId="38">
    <w:abstractNumId w:val="37"/>
  </w:num>
  <w:num w:numId="39">
    <w:abstractNumId w:val="40"/>
  </w:num>
  <w:num w:numId="40">
    <w:abstractNumId w:val="34"/>
  </w:num>
  <w:num w:numId="41">
    <w:abstractNumId w:val="50"/>
  </w:num>
  <w:num w:numId="42">
    <w:abstractNumId w:val="58"/>
  </w:num>
  <w:num w:numId="43">
    <w:abstractNumId w:val="14"/>
  </w:num>
  <w:num w:numId="44">
    <w:abstractNumId w:val="51"/>
  </w:num>
  <w:num w:numId="45">
    <w:abstractNumId w:val="48"/>
  </w:num>
  <w:num w:numId="46">
    <w:abstractNumId w:val="30"/>
  </w:num>
  <w:num w:numId="47">
    <w:abstractNumId w:val="21"/>
  </w:num>
  <w:num w:numId="48">
    <w:abstractNumId w:val="32"/>
  </w:num>
  <w:num w:numId="49">
    <w:abstractNumId w:val="66"/>
  </w:num>
  <w:num w:numId="50">
    <w:abstractNumId w:val="20"/>
  </w:num>
  <w:num w:numId="51">
    <w:abstractNumId w:val="56"/>
  </w:num>
  <w:num w:numId="52">
    <w:abstractNumId w:val="59"/>
  </w:num>
  <w:num w:numId="53">
    <w:abstractNumId w:val="33"/>
  </w:num>
  <w:num w:numId="54">
    <w:abstractNumId w:val="53"/>
  </w:num>
  <w:num w:numId="55">
    <w:abstractNumId w:val="17"/>
  </w:num>
  <w:num w:numId="56">
    <w:abstractNumId w:val="36"/>
  </w:num>
  <w:num w:numId="57">
    <w:abstractNumId w:val="68"/>
  </w:num>
  <w:num w:numId="58">
    <w:abstractNumId w:val="10"/>
  </w:num>
  <w:num w:numId="59">
    <w:abstractNumId w:val="1"/>
  </w:num>
  <w:num w:numId="60">
    <w:abstractNumId w:val="38"/>
  </w:num>
  <w:num w:numId="61">
    <w:abstractNumId w:val="62"/>
  </w:num>
  <w:num w:numId="62">
    <w:abstractNumId w:val="6"/>
  </w:num>
  <w:num w:numId="63">
    <w:abstractNumId w:val="23"/>
  </w:num>
  <w:num w:numId="64">
    <w:abstractNumId w:val="67"/>
  </w:num>
  <w:num w:numId="65">
    <w:abstractNumId w:val="0"/>
  </w:num>
  <w:num w:numId="66">
    <w:abstractNumId w:val="46"/>
  </w:num>
  <w:num w:numId="67">
    <w:abstractNumId w:val="52"/>
  </w:num>
  <w:num w:numId="68">
    <w:abstractNumId w:val="26"/>
  </w:num>
  <w:num w:numId="69">
    <w:abstractNumId w:val="41"/>
  </w:num>
  <w:numIdMacAtCleanup w:val="69"/>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Andrija Ilic">
    <w15:presenceInfo w15:providerId="None" w15:userId="Andrija Ili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proofState w:grammar="clean"/>
  <w:trackRevisions/>
  <w:defaultTabStop w:val="720"/>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2784A"/>
    <w:rsid w:val="00003635"/>
    <w:rsid w:val="00004A38"/>
    <w:rsid w:val="00022341"/>
    <w:rsid w:val="00027629"/>
    <w:rsid w:val="00030E6A"/>
    <w:rsid w:val="00031F49"/>
    <w:rsid w:val="000320E2"/>
    <w:rsid w:val="0003399B"/>
    <w:rsid w:val="00035677"/>
    <w:rsid w:val="000364D9"/>
    <w:rsid w:val="00046F13"/>
    <w:rsid w:val="000549F1"/>
    <w:rsid w:val="0005759C"/>
    <w:rsid w:val="0006666F"/>
    <w:rsid w:val="0007210A"/>
    <w:rsid w:val="00072961"/>
    <w:rsid w:val="0007652C"/>
    <w:rsid w:val="00077AF1"/>
    <w:rsid w:val="000835FE"/>
    <w:rsid w:val="00096F27"/>
    <w:rsid w:val="000A0BC3"/>
    <w:rsid w:val="000A34D6"/>
    <w:rsid w:val="000A4031"/>
    <w:rsid w:val="000B02B5"/>
    <w:rsid w:val="000B5663"/>
    <w:rsid w:val="000C1FFA"/>
    <w:rsid w:val="000C3090"/>
    <w:rsid w:val="000C7B6C"/>
    <w:rsid w:val="000D1B0F"/>
    <w:rsid w:val="000D5DC3"/>
    <w:rsid w:val="000D61E2"/>
    <w:rsid w:val="000E3815"/>
    <w:rsid w:val="000E5940"/>
    <w:rsid w:val="000E7A35"/>
    <w:rsid w:val="001136F1"/>
    <w:rsid w:val="00122FD2"/>
    <w:rsid w:val="00132E57"/>
    <w:rsid w:val="00133456"/>
    <w:rsid w:val="00136A59"/>
    <w:rsid w:val="00141BE8"/>
    <w:rsid w:val="00143570"/>
    <w:rsid w:val="00152846"/>
    <w:rsid w:val="00153E1F"/>
    <w:rsid w:val="0016016C"/>
    <w:rsid w:val="001611AF"/>
    <w:rsid w:val="001628BE"/>
    <w:rsid w:val="001645CC"/>
    <w:rsid w:val="00193AB4"/>
    <w:rsid w:val="001952B5"/>
    <w:rsid w:val="001A5219"/>
    <w:rsid w:val="001B1598"/>
    <w:rsid w:val="001B2FB4"/>
    <w:rsid w:val="001B36F7"/>
    <w:rsid w:val="001C3EF7"/>
    <w:rsid w:val="001D1DCA"/>
    <w:rsid w:val="001D778C"/>
    <w:rsid w:val="001E0B56"/>
    <w:rsid w:val="001E489F"/>
    <w:rsid w:val="001F09B9"/>
    <w:rsid w:val="001F56E2"/>
    <w:rsid w:val="00201FF6"/>
    <w:rsid w:val="00210582"/>
    <w:rsid w:val="002212D2"/>
    <w:rsid w:val="00223837"/>
    <w:rsid w:val="0023199E"/>
    <w:rsid w:val="00234C8B"/>
    <w:rsid w:val="0024024A"/>
    <w:rsid w:val="002415C9"/>
    <w:rsid w:val="002441C7"/>
    <w:rsid w:val="00252993"/>
    <w:rsid w:val="00257627"/>
    <w:rsid w:val="00266081"/>
    <w:rsid w:val="002716AB"/>
    <w:rsid w:val="002720EA"/>
    <w:rsid w:val="00274857"/>
    <w:rsid w:val="00293429"/>
    <w:rsid w:val="0029580C"/>
    <w:rsid w:val="002968B3"/>
    <w:rsid w:val="002A1BEB"/>
    <w:rsid w:val="002A47D5"/>
    <w:rsid w:val="002A57D0"/>
    <w:rsid w:val="002A60DA"/>
    <w:rsid w:val="002A75B9"/>
    <w:rsid w:val="002B2802"/>
    <w:rsid w:val="002B36B3"/>
    <w:rsid w:val="002C320C"/>
    <w:rsid w:val="002C3BAC"/>
    <w:rsid w:val="002C76D2"/>
    <w:rsid w:val="002D0920"/>
    <w:rsid w:val="002E1C84"/>
    <w:rsid w:val="002E4D5C"/>
    <w:rsid w:val="002E5CB3"/>
    <w:rsid w:val="002E71F6"/>
    <w:rsid w:val="002E72A2"/>
    <w:rsid w:val="002F14D6"/>
    <w:rsid w:val="002F768C"/>
    <w:rsid w:val="003007E7"/>
    <w:rsid w:val="00302D26"/>
    <w:rsid w:val="00304549"/>
    <w:rsid w:val="00305953"/>
    <w:rsid w:val="00307D13"/>
    <w:rsid w:val="003110C8"/>
    <w:rsid w:val="003148BF"/>
    <w:rsid w:val="003228E4"/>
    <w:rsid w:val="00326D39"/>
    <w:rsid w:val="0032784A"/>
    <w:rsid w:val="0033384F"/>
    <w:rsid w:val="00340843"/>
    <w:rsid w:val="00346117"/>
    <w:rsid w:val="0034769E"/>
    <w:rsid w:val="0034791F"/>
    <w:rsid w:val="00352D60"/>
    <w:rsid w:val="00354A5F"/>
    <w:rsid w:val="00354E08"/>
    <w:rsid w:val="00357379"/>
    <w:rsid w:val="00360822"/>
    <w:rsid w:val="003629B8"/>
    <w:rsid w:val="00370876"/>
    <w:rsid w:val="00371C04"/>
    <w:rsid w:val="003A0A57"/>
    <w:rsid w:val="003B30B1"/>
    <w:rsid w:val="003C5E11"/>
    <w:rsid w:val="003D1519"/>
    <w:rsid w:val="003D2FF9"/>
    <w:rsid w:val="003F360C"/>
    <w:rsid w:val="004006B0"/>
    <w:rsid w:val="00401497"/>
    <w:rsid w:val="004016D9"/>
    <w:rsid w:val="00404195"/>
    <w:rsid w:val="00405AC1"/>
    <w:rsid w:val="004066E2"/>
    <w:rsid w:val="0040687F"/>
    <w:rsid w:val="004254B7"/>
    <w:rsid w:val="004306C7"/>
    <w:rsid w:val="00430C2A"/>
    <w:rsid w:val="0043171A"/>
    <w:rsid w:val="00434931"/>
    <w:rsid w:val="0044152C"/>
    <w:rsid w:val="0044671C"/>
    <w:rsid w:val="004536BB"/>
    <w:rsid w:val="00455F53"/>
    <w:rsid w:val="0045651B"/>
    <w:rsid w:val="00460FB5"/>
    <w:rsid w:val="00467877"/>
    <w:rsid w:val="004725EC"/>
    <w:rsid w:val="004773B0"/>
    <w:rsid w:val="00481F9F"/>
    <w:rsid w:val="004854D0"/>
    <w:rsid w:val="00493148"/>
    <w:rsid w:val="004971E7"/>
    <w:rsid w:val="004A4C0C"/>
    <w:rsid w:val="004A648A"/>
    <w:rsid w:val="004B0F82"/>
    <w:rsid w:val="004B1431"/>
    <w:rsid w:val="004B15CD"/>
    <w:rsid w:val="004B3AAE"/>
    <w:rsid w:val="004B55EF"/>
    <w:rsid w:val="004C3D2D"/>
    <w:rsid w:val="004C420E"/>
    <w:rsid w:val="004C4232"/>
    <w:rsid w:val="004D1F70"/>
    <w:rsid w:val="004D41AD"/>
    <w:rsid w:val="004E4E37"/>
    <w:rsid w:val="00512647"/>
    <w:rsid w:val="005225EC"/>
    <w:rsid w:val="005308AA"/>
    <w:rsid w:val="00535273"/>
    <w:rsid w:val="00535529"/>
    <w:rsid w:val="00536B2B"/>
    <w:rsid w:val="00553947"/>
    <w:rsid w:val="005540A6"/>
    <w:rsid w:val="0055585C"/>
    <w:rsid w:val="00561CBD"/>
    <w:rsid w:val="0057457A"/>
    <w:rsid w:val="0058462B"/>
    <w:rsid w:val="005857BD"/>
    <w:rsid w:val="005A7B3E"/>
    <w:rsid w:val="005B1285"/>
    <w:rsid w:val="005B1AB4"/>
    <w:rsid w:val="005B6BA2"/>
    <w:rsid w:val="005D3402"/>
    <w:rsid w:val="005D3F2A"/>
    <w:rsid w:val="005E2CB0"/>
    <w:rsid w:val="005E67E1"/>
    <w:rsid w:val="005F3F8E"/>
    <w:rsid w:val="005F5A0D"/>
    <w:rsid w:val="006008E1"/>
    <w:rsid w:val="006036E4"/>
    <w:rsid w:val="0060385F"/>
    <w:rsid w:val="006052F3"/>
    <w:rsid w:val="0060787F"/>
    <w:rsid w:val="00607D5F"/>
    <w:rsid w:val="00611E1D"/>
    <w:rsid w:val="006125DD"/>
    <w:rsid w:val="006156C6"/>
    <w:rsid w:val="00617F94"/>
    <w:rsid w:val="006207E5"/>
    <w:rsid w:val="006233DF"/>
    <w:rsid w:val="00623D48"/>
    <w:rsid w:val="00630F3D"/>
    <w:rsid w:val="00634D7D"/>
    <w:rsid w:val="00640005"/>
    <w:rsid w:val="006565BA"/>
    <w:rsid w:val="0066296A"/>
    <w:rsid w:val="00673579"/>
    <w:rsid w:val="00675F2A"/>
    <w:rsid w:val="006805AF"/>
    <w:rsid w:val="006856BA"/>
    <w:rsid w:val="00686702"/>
    <w:rsid w:val="00692294"/>
    <w:rsid w:val="00696DEE"/>
    <w:rsid w:val="006973D6"/>
    <w:rsid w:val="006A54FC"/>
    <w:rsid w:val="006A6FC1"/>
    <w:rsid w:val="006B0A23"/>
    <w:rsid w:val="006B13F1"/>
    <w:rsid w:val="006B7DE2"/>
    <w:rsid w:val="006C5206"/>
    <w:rsid w:val="006D4D7C"/>
    <w:rsid w:val="006D7BE3"/>
    <w:rsid w:val="006F2454"/>
    <w:rsid w:val="006F571A"/>
    <w:rsid w:val="006F7F98"/>
    <w:rsid w:val="00703F2A"/>
    <w:rsid w:val="0070697E"/>
    <w:rsid w:val="007076D5"/>
    <w:rsid w:val="0071043C"/>
    <w:rsid w:val="00716439"/>
    <w:rsid w:val="00722A22"/>
    <w:rsid w:val="00725537"/>
    <w:rsid w:val="007255E6"/>
    <w:rsid w:val="007267C8"/>
    <w:rsid w:val="007318E4"/>
    <w:rsid w:val="00732F87"/>
    <w:rsid w:val="007339A9"/>
    <w:rsid w:val="007356B2"/>
    <w:rsid w:val="00743B6C"/>
    <w:rsid w:val="00756D1A"/>
    <w:rsid w:val="00760439"/>
    <w:rsid w:val="0076294C"/>
    <w:rsid w:val="00767118"/>
    <w:rsid w:val="007747E9"/>
    <w:rsid w:val="00776C24"/>
    <w:rsid w:val="007778A4"/>
    <w:rsid w:val="0078467F"/>
    <w:rsid w:val="00785964"/>
    <w:rsid w:val="0078654E"/>
    <w:rsid w:val="007911AF"/>
    <w:rsid w:val="00791D6F"/>
    <w:rsid w:val="00792639"/>
    <w:rsid w:val="007973E3"/>
    <w:rsid w:val="007A3D5B"/>
    <w:rsid w:val="007A6B73"/>
    <w:rsid w:val="007A6F8A"/>
    <w:rsid w:val="007B0E03"/>
    <w:rsid w:val="007D46D9"/>
    <w:rsid w:val="007D4D24"/>
    <w:rsid w:val="007E1272"/>
    <w:rsid w:val="007F3A15"/>
    <w:rsid w:val="007F3D60"/>
    <w:rsid w:val="007F553D"/>
    <w:rsid w:val="007F6C06"/>
    <w:rsid w:val="00802EEC"/>
    <w:rsid w:val="0081022B"/>
    <w:rsid w:val="008121B4"/>
    <w:rsid w:val="00821A97"/>
    <w:rsid w:val="00822972"/>
    <w:rsid w:val="00832451"/>
    <w:rsid w:val="00841CB6"/>
    <w:rsid w:val="00853DB5"/>
    <w:rsid w:val="00855502"/>
    <w:rsid w:val="008639CA"/>
    <w:rsid w:val="008675A4"/>
    <w:rsid w:val="0087357A"/>
    <w:rsid w:val="0087463E"/>
    <w:rsid w:val="00877E39"/>
    <w:rsid w:val="00880EA8"/>
    <w:rsid w:val="00881D9F"/>
    <w:rsid w:val="008A6166"/>
    <w:rsid w:val="008A741E"/>
    <w:rsid w:val="008B16B0"/>
    <w:rsid w:val="008B319F"/>
    <w:rsid w:val="008B36EC"/>
    <w:rsid w:val="008B56DA"/>
    <w:rsid w:val="008C513E"/>
    <w:rsid w:val="008C5A11"/>
    <w:rsid w:val="008D2A63"/>
    <w:rsid w:val="008D5665"/>
    <w:rsid w:val="008E0DAE"/>
    <w:rsid w:val="008E12CB"/>
    <w:rsid w:val="008E1C1D"/>
    <w:rsid w:val="008E36D8"/>
    <w:rsid w:val="008F22AB"/>
    <w:rsid w:val="00911471"/>
    <w:rsid w:val="00914012"/>
    <w:rsid w:val="009148FD"/>
    <w:rsid w:val="009164D6"/>
    <w:rsid w:val="00920326"/>
    <w:rsid w:val="0093314A"/>
    <w:rsid w:val="009331F4"/>
    <w:rsid w:val="00935A0B"/>
    <w:rsid w:val="00936DBB"/>
    <w:rsid w:val="0094266A"/>
    <w:rsid w:val="009427A2"/>
    <w:rsid w:val="00945FA8"/>
    <w:rsid w:val="00970538"/>
    <w:rsid w:val="009720B2"/>
    <w:rsid w:val="00974C1D"/>
    <w:rsid w:val="0097501C"/>
    <w:rsid w:val="00982070"/>
    <w:rsid w:val="009851B8"/>
    <w:rsid w:val="00986128"/>
    <w:rsid w:val="00986A42"/>
    <w:rsid w:val="009872C3"/>
    <w:rsid w:val="009A5021"/>
    <w:rsid w:val="009B1B27"/>
    <w:rsid w:val="009B1E5C"/>
    <w:rsid w:val="009B2EFC"/>
    <w:rsid w:val="009B308E"/>
    <w:rsid w:val="009B7C7B"/>
    <w:rsid w:val="009C28BB"/>
    <w:rsid w:val="009C6E04"/>
    <w:rsid w:val="009D114B"/>
    <w:rsid w:val="009D117C"/>
    <w:rsid w:val="009D17BF"/>
    <w:rsid w:val="009E1C89"/>
    <w:rsid w:val="009E6263"/>
    <w:rsid w:val="009E64C2"/>
    <w:rsid w:val="009F6DBA"/>
    <w:rsid w:val="00A05D0E"/>
    <w:rsid w:val="00A10AA6"/>
    <w:rsid w:val="00A12AA2"/>
    <w:rsid w:val="00A12EFB"/>
    <w:rsid w:val="00A1637F"/>
    <w:rsid w:val="00A17EFB"/>
    <w:rsid w:val="00A2518C"/>
    <w:rsid w:val="00A2596B"/>
    <w:rsid w:val="00A34C3B"/>
    <w:rsid w:val="00A46381"/>
    <w:rsid w:val="00A53FA6"/>
    <w:rsid w:val="00A70F53"/>
    <w:rsid w:val="00A71B49"/>
    <w:rsid w:val="00A73480"/>
    <w:rsid w:val="00A75FB6"/>
    <w:rsid w:val="00A80476"/>
    <w:rsid w:val="00A86FE7"/>
    <w:rsid w:val="00A93FAD"/>
    <w:rsid w:val="00AA54B0"/>
    <w:rsid w:val="00AB0359"/>
    <w:rsid w:val="00AB4F49"/>
    <w:rsid w:val="00AC0918"/>
    <w:rsid w:val="00AD134C"/>
    <w:rsid w:val="00AD3455"/>
    <w:rsid w:val="00AE001B"/>
    <w:rsid w:val="00AE1C59"/>
    <w:rsid w:val="00AE5786"/>
    <w:rsid w:val="00AE71C7"/>
    <w:rsid w:val="00AF594E"/>
    <w:rsid w:val="00AF5DBE"/>
    <w:rsid w:val="00B0144E"/>
    <w:rsid w:val="00B04DFD"/>
    <w:rsid w:val="00B2227E"/>
    <w:rsid w:val="00B24EC5"/>
    <w:rsid w:val="00B24FCE"/>
    <w:rsid w:val="00B30C23"/>
    <w:rsid w:val="00B3748B"/>
    <w:rsid w:val="00B42DB3"/>
    <w:rsid w:val="00B4428C"/>
    <w:rsid w:val="00B475BE"/>
    <w:rsid w:val="00B54D6A"/>
    <w:rsid w:val="00B622AE"/>
    <w:rsid w:val="00B63789"/>
    <w:rsid w:val="00B6429D"/>
    <w:rsid w:val="00B65000"/>
    <w:rsid w:val="00B66062"/>
    <w:rsid w:val="00B7191C"/>
    <w:rsid w:val="00B731DE"/>
    <w:rsid w:val="00B77503"/>
    <w:rsid w:val="00B816C0"/>
    <w:rsid w:val="00B819B6"/>
    <w:rsid w:val="00B85ED5"/>
    <w:rsid w:val="00B87801"/>
    <w:rsid w:val="00B92805"/>
    <w:rsid w:val="00B935D5"/>
    <w:rsid w:val="00BA1864"/>
    <w:rsid w:val="00BA6528"/>
    <w:rsid w:val="00BB1995"/>
    <w:rsid w:val="00BB5420"/>
    <w:rsid w:val="00BC2A3F"/>
    <w:rsid w:val="00BD11FD"/>
    <w:rsid w:val="00BD2793"/>
    <w:rsid w:val="00BE0F10"/>
    <w:rsid w:val="00BE2E08"/>
    <w:rsid w:val="00BE589E"/>
    <w:rsid w:val="00BE6367"/>
    <w:rsid w:val="00BE7654"/>
    <w:rsid w:val="00BF52FA"/>
    <w:rsid w:val="00C02B4B"/>
    <w:rsid w:val="00C05F3F"/>
    <w:rsid w:val="00C07A10"/>
    <w:rsid w:val="00C21A4E"/>
    <w:rsid w:val="00C32203"/>
    <w:rsid w:val="00C3361B"/>
    <w:rsid w:val="00C44BDE"/>
    <w:rsid w:val="00C47830"/>
    <w:rsid w:val="00C60907"/>
    <w:rsid w:val="00C63DED"/>
    <w:rsid w:val="00C648DA"/>
    <w:rsid w:val="00C66F73"/>
    <w:rsid w:val="00C722DC"/>
    <w:rsid w:val="00C90CF7"/>
    <w:rsid w:val="00CA0A76"/>
    <w:rsid w:val="00CB1B16"/>
    <w:rsid w:val="00CB3150"/>
    <w:rsid w:val="00CB3471"/>
    <w:rsid w:val="00CB3583"/>
    <w:rsid w:val="00CB764D"/>
    <w:rsid w:val="00CC7996"/>
    <w:rsid w:val="00CE3FC9"/>
    <w:rsid w:val="00CE5988"/>
    <w:rsid w:val="00CE7A92"/>
    <w:rsid w:val="00D05518"/>
    <w:rsid w:val="00D11944"/>
    <w:rsid w:val="00D12D92"/>
    <w:rsid w:val="00D21050"/>
    <w:rsid w:val="00D23187"/>
    <w:rsid w:val="00D34056"/>
    <w:rsid w:val="00D340E3"/>
    <w:rsid w:val="00D34D4B"/>
    <w:rsid w:val="00D512B8"/>
    <w:rsid w:val="00D53753"/>
    <w:rsid w:val="00D57293"/>
    <w:rsid w:val="00D60E97"/>
    <w:rsid w:val="00D734E8"/>
    <w:rsid w:val="00D7592C"/>
    <w:rsid w:val="00D764BA"/>
    <w:rsid w:val="00D81722"/>
    <w:rsid w:val="00D82E7D"/>
    <w:rsid w:val="00D90870"/>
    <w:rsid w:val="00D9149A"/>
    <w:rsid w:val="00D93FAF"/>
    <w:rsid w:val="00D9757C"/>
    <w:rsid w:val="00DA29E2"/>
    <w:rsid w:val="00DA300F"/>
    <w:rsid w:val="00DB09D0"/>
    <w:rsid w:val="00DB78E3"/>
    <w:rsid w:val="00DC10E8"/>
    <w:rsid w:val="00DC429F"/>
    <w:rsid w:val="00DC6BF6"/>
    <w:rsid w:val="00DC784A"/>
    <w:rsid w:val="00DD6CD1"/>
    <w:rsid w:val="00DF0065"/>
    <w:rsid w:val="00E00750"/>
    <w:rsid w:val="00E07F00"/>
    <w:rsid w:val="00E1026A"/>
    <w:rsid w:val="00E10BCF"/>
    <w:rsid w:val="00E12B3F"/>
    <w:rsid w:val="00E146F4"/>
    <w:rsid w:val="00E14B65"/>
    <w:rsid w:val="00E261DF"/>
    <w:rsid w:val="00E26B3A"/>
    <w:rsid w:val="00E32EDB"/>
    <w:rsid w:val="00E37971"/>
    <w:rsid w:val="00E444A8"/>
    <w:rsid w:val="00E45503"/>
    <w:rsid w:val="00E46808"/>
    <w:rsid w:val="00E5101C"/>
    <w:rsid w:val="00E5228D"/>
    <w:rsid w:val="00E52830"/>
    <w:rsid w:val="00E55E60"/>
    <w:rsid w:val="00E62F2A"/>
    <w:rsid w:val="00E63E82"/>
    <w:rsid w:val="00E64389"/>
    <w:rsid w:val="00E65C0B"/>
    <w:rsid w:val="00E66312"/>
    <w:rsid w:val="00E707FD"/>
    <w:rsid w:val="00E724D0"/>
    <w:rsid w:val="00E8187C"/>
    <w:rsid w:val="00E84D95"/>
    <w:rsid w:val="00E87F18"/>
    <w:rsid w:val="00E927B3"/>
    <w:rsid w:val="00E928B6"/>
    <w:rsid w:val="00E9331A"/>
    <w:rsid w:val="00E93FA3"/>
    <w:rsid w:val="00EA113A"/>
    <w:rsid w:val="00EB76D0"/>
    <w:rsid w:val="00EB78A3"/>
    <w:rsid w:val="00EC103E"/>
    <w:rsid w:val="00EC13BC"/>
    <w:rsid w:val="00EC3F94"/>
    <w:rsid w:val="00EC4F2D"/>
    <w:rsid w:val="00ED0E64"/>
    <w:rsid w:val="00ED2B5B"/>
    <w:rsid w:val="00EE782D"/>
    <w:rsid w:val="00EF20F9"/>
    <w:rsid w:val="00F032FF"/>
    <w:rsid w:val="00F11783"/>
    <w:rsid w:val="00F13324"/>
    <w:rsid w:val="00F23E75"/>
    <w:rsid w:val="00F27071"/>
    <w:rsid w:val="00F31E8A"/>
    <w:rsid w:val="00F4158C"/>
    <w:rsid w:val="00F5709D"/>
    <w:rsid w:val="00F6125F"/>
    <w:rsid w:val="00F615B4"/>
    <w:rsid w:val="00F61A8C"/>
    <w:rsid w:val="00F73A06"/>
    <w:rsid w:val="00F73A36"/>
    <w:rsid w:val="00F7517B"/>
    <w:rsid w:val="00F800CC"/>
    <w:rsid w:val="00F81F28"/>
    <w:rsid w:val="00F8416B"/>
    <w:rsid w:val="00F90BCA"/>
    <w:rsid w:val="00F91E84"/>
    <w:rsid w:val="00F97773"/>
    <w:rsid w:val="00FA55CD"/>
    <w:rsid w:val="00FA6F6E"/>
    <w:rsid w:val="00FB0199"/>
    <w:rsid w:val="00FB0637"/>
    <w:rsid w:val="00FB504F"/>
    <w:rsid w:val="00FB782E"/>
    <w:rsid w:val="00FC39E8"/>
    <w:rsid w:val="00FD09CA"/>
    <w:rsid w:val="00FD0D69"/>
    <w:rsid w:val="00FD289F"/>
    <w:rsid w:val="00FE049A"/>
    <w:rsid w:val="00FE70E6"/>
    <w:rsid w:val="00FF26A8"/>
    <w:rsid w:val="00FF30FE"/>
    <w:rsid w:val="00FF442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7986433"/>
  <w15:docId w15:val="{45ED746C-A986-4250-8004-B13A7E2B07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C7B6C"/>
    <w:rPr>
      <w:rFonts w:ascii="Times New Roman" w:hAnsi="Times New Roman"/>
      <w:sz w:val="24"/>
    </w:rPr>
  </w:style>
  <w:style w:type="paragraph" w:styleId="Heading1">
    <w:name w:val="heading 1"/>
    <w:basedOn w:val="Normal"/>
    <w:next w:val="Normal"/>
    <w:link w:val="Heading1Char"/>
    <w:uiPriority w:val="9"/>
    <w:qFormat/>
    <w:rsid w:val="000C7B6C"/>
    <w:pPr>
      <w:spacing w:before="480" w:after="0"/>
      <w:contextualSpacing/>
      <w:outlineLvl w:val="0"/>
    </w:pPr>
    <w:rPr>
      <w:rFonts w:eastAsia="Times New Roman" w:cs="Times New Roman"/>
      <w:b/>
      <w:bCs/>
      <w:sz w:val="28"/>
      <w:szCs w:val="28"/>
    </w:rPr>
  </w:style>
  <w:style w:type="paragraph" w:styleId="Heading2">
    <w:name w:val="heading 2"/>
    <w:basedOn w:val="Normal"/>
    <w:next w:val="Normal"/>
    <w:link w:val="Heading2Char"/>
    <w:uiPriority w:val="9"/>
    <w:unhideWhenUsed/>
    <w:qFormat/>
    <w:rsid w:val="000C7B6C"/>
    <w:pPr>
      <w:spacing w:before="200" w:after="0"/>
      <w:outlineLvl w:val="1"/>
    </w:pPr>
    <w:rPr>
      <w:rFonts w:ascii="Cambria" w:eastAsia="Times New Roman" w:hAnsi="Cambria" w:cs="Times New Roman"/>
      <w:b/>
      <w:bCs/>
      <w:sz w:val="26"/>
      <w:szCs w:val="26"/>
    </w:rPr>
  </w:style>
  <w:style w:type="paragraph" w:styleId="Heading3">
    <w:name w:val="heading 3"/>
    <w:basedOn w:val="Normal"/>
    <w:next w:val="Normal"/>
    <w:link w:val="Heading3Char"/>
    <w:uiPriority w:val="9"/>
    <w:unhideWhenUsed/>
    <w:qFormat/>
    <w:rsid w:val="000C7B6C"/>
    <w:pPr>
      <w:spacing w:before="200" w:after="0" w:line="271" w:lineRule="auto"/>
      <w:outlineLvl w:val="2"/>
    </w:pPr>
    <w:rPr>
      <w:rFonts w:ascii="Cambria" w:eastAsia="Times New Roman" w:hAnsi="Cambria" w:cs="Times New Roman"/>
      <w:b/>
      <w:bCs/>
      <w:sz w:val="22"/>
    </w:rPr>
  </w:style>
  <w:style w:type="paragraph" w:styleId="Heading4">
    <w:name w:val="heading 4"/>
    <w:basedOn w:val="Normal"/>
    <w:next w:val="Normal"/>
    <w:link w:val="Heading4Char"/>
    <w:uiPriority w:val="9"/>
    <w:unhideWhenUsed/>
    <w:qFormat/>
    <w:rsid w:val="000C7B6C"/>
    <w:pPr>
      <w:spacing w:before="200" w:after="0"/>
      <w:outlineLvl w:val="3"/>
    </w:pPr>
    <w:rPr>
      <w:rFonts w:ascii="Cambria" w:eastAsia="Times New Roman" w:hAnsi="Cambria" w:cs="Times New Roman"/>
      <w:b/>
      <w:bCs/>
      <w:i/>
      <w:iCs/>
      <w:sz w:val="22"/>
    </w:rPr>
  </w:style>
  <w:style w:type="paragraph" w:styleId="Heading5">
    <w:name w:val="heading 5"/>
    <w:basedOn w:val="Normal"/>
    <w:next w:val="Normal"/>
    <w:link w:val="Heading5Char"/>
    <w:uiPriority w:val="9"/>
    <w:semiHidden/>
    <w:unhideWhenUsed/>
    <w:qFormat/>
    <w:rsid w:val="000C7B6C"/>
    <w:pPr>
      <w:spacing w:before="200" w:after="0"/>
      <w:outlineLvl w:val="4"/>
    </w:pPr>
    <w:rPr>
      <w:rFonts w:ascii="Cambria" w:eastAsia="Times New Roman" w:hAnsi="Cambria" w:cs="Times New Roman"/>
      <w:b/>
      <w:bCs/>
      <w:color w:val="7F7F7F"/>
      <w:sz w:val="22"/>
    </w:rPr>
  </w:style>
  <w:style w:type="paragraph" w:styleId="Heading6">
    <w:name w:val="heading 6"/>
    <w:basedOn w:val="Normal"/>
    <w:next w:val="Normal"/>
    <w:link w:val="Heading6Char"/>
    <w:uiPriority w:val="9"/>
    <w:semiHidden/>
    <w:unhideWhenUsed/>
    <w:qFormat/>
    <w:rsid w:val="000C7B6C"/>
    <w:pPr>
      <w:spacing w:after="0" w:line="271" w:lineRule="auto"/>
      <w:outlineLvl w:val="5"/>
    </w:pPr>
    <w:rPr>
      <w:rFonts w:ascii="Cambria" w:eastAsia="Times New Roman" w:hAnsi="Cambria" w:cs="Times New Roman"/>
      <w:b/>
      <w:bCs/>
      <w:i/>
      <w:iCs/>
      <w:color w:val="7F7F7F"/>
      <w:sz w:val="22"/>
    </w:rPr>
  </w:style>
  <w:style w:type="paragraph" w:styleId="Heading7">
    <w:name w:val="heading 7"/>
    <w:basedOn w:val="Normal"/>
    <w:next w:val="Normal"/>
    <w:link w:val="Heading7Char"/>
    <w:uiPriority w:val="9"/>
    <w:semiHidden/>
    <w:unhideWhenUsed/>
    <w:qFormat/>
    <w:rsid w:val="000C7B6C"/>
    <w:pPr>
      <w:spacing w:after="0"/>
      <w:outlineLvl w:val="6"/>
    </w:pPr>
    <w:rPr>
      <w:rFonts w:ascii="Cambria" w:eastAsia="Times New Roman" w:hAnsi="Cambria" w:cs="Times New Roman"/>
      <w:i/>
      <w:iCs/>
      <w:sz w:val="22"/>
    </w:rPr>
  </w:style>
  <w:style w:type="paragraph" w:styleId="Heading8">
    <w:name w:val="heading 8"/>
    <w:basedOn w:val="Normal"/>
    <w:next w:val="Normal"/>
    <w:link w:val="Heading8Char"/>
    <w:uiPriority w:val="9"/>
    <w:semiHidden/>
    <w:unhideWhenUsed/>
    <w:qFormat/>
    <w:rsid w:val="000C7B6C"/>
    <w:pPr>
      <w:spacing w:after="0"/>
      <w:outlineLvl w:val="7"/>
    </w:pPr>
    <w:rPr>
      <w:rFonts w:ascii="Cambria" w:eastAsia="Times New Roman" w:hAnsi="Cambria" w:cs="Times New Roman"/>
      <w:sz w:val="20"/>
      <w:szCs w:val="20"/>
    </w:rPr>
  </w:style>
  <w:style w:type="paragraph" w:styleId="Heading9">
    <w:name w:val="heading 9"/>
    <w:basedOn w:val="Normal"/>
    <w:next w:val="Normal"/>
    <w:link w:val="Heading9Char"/>
    <w:uiPriority w:val="9"/>
    <w:semiHidden/>
    <w:unhideWhenUsed/>
    <w:qFormat/>
    <w:rsid w:val="000C7B6C"/>
    <w:pPr>
      <w:spacing w:after="0"/>
      <w:outlineLvl w:val="8"/>
    </w:pPr>
    <w:rPr>
      <w:rFonts w:ascii="Cambria" w:eastAsia="Times New Roman" w:hAnsi="Cambria" w:cs="Times New Roman"/>
      <w:i/>
      <w:iCs/>
      <w:spacing w:val="5"/>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0C7B6C"/>
    <w:rPr>
      <w:rFonts w:ascii="Times New Roman" w:eastAsia="Times New Roman" w:hAnsi="Times New Roman" w:cs="Times New Roman"/>
      <w:b/>
      <w:bCs/>
      <w:sz w:val="28"/>
      <w:szCs w:val="28"/>
    </w:rPr>
  </w:style>
  <w:style w:type="character" w:customStyle="1" w:styleId="Heading2Char">
    <w:name w:val="Heading 2 Char"/>
    <w:link w:val="Heading2"/>
    <w:uiPriority w:val="9"/>
    <w:rsid w:val="000C7B6C"/>
    <w:rPr>
      <w:rFonts w:ascii="Cambria" w:eastAsia="Times New Roman" w:hAnsi="Cambria" w:cs="Times New Roman"/>
      <w:b/>
      <w:bCs/>
      <w:sz w:val="26"/>
      <w:szCs w:val="26"/>
    </w:rPr>
  </w:style>
  <w:style w:type="character" w:customStyle="1" w:styleId="Heading3Char">
    <w:name w:val="Heading 3 Char"/>
    <w:link w:val="Heading3"/>
    <w:uiPriority w:val="9"/>
    <w:rsid w:val="000C7B6C"/>
    <w:rPr>
      <w:rFonts w:ascii="Cambria" w:eastAsia="Times New Roman" w:hAnsi="Cambria" w:cs="Times New Roman"/>
      <w:b/>
      <w:bCs/>
    </w:rPr>
  </w:style>
  <w:style w:type="character" w:customStyle="1" w:styleId="Heading4Char">
    <w:name w:val="Heading 4 Char"/>
    <w:link w:val="Heading4"/>
    <w:uiPriority w:val="9"/>
    <w:rsid w:val="000C7B6C"/>
    <w:rPr>
      <w:rFonts w:ascii="Cambria" w:eastAsia="Times New Roman" w:hAnsi="Cambria" w:cs="Times New Roman"/>
      <w:b/>
      <w:bCs/>
      <w:i/>
      <w:iCs/>
    </w:rPr>
  </w:style>
  <w:style w:type="character" w:customStyle="1" w:styleId="Heading5Char">
    <w:name w:val="Heading 5 Char"/>
    <w:link w:val="Heading5"/>
    <w:uiPriority w:val="9"/>
    <w:semiHidden/>
    <w:rsid w:val="000C7B6C"/>
    <w:rPr>
      <w:rFonts w:ascii="Cambria" w:eastAsia="Times New Roman" w:hAnsi="Cambria" w:cs="Times New Roman"/>
      <w:b/>
      <w:bCs/>
      <w:color w:val="7F7F7F"/>
    </w:rPr>
  </w:style>
  <w:style w:type="character" w:customStyle="1" w:styleId="Heading6Char">
    <w:name w:val="Heading 6 Char"/>
    <w:link w:val="Heading6"/>
    <w:uiPriority w:val="9"/>
    <w:semiHidden/>
    <w:rsid w:val="000C7B6C"/>
    <w:rPr>
      <w:rFonts w:ascii="Cambria" w:eastAsia="Times New Roman" w:hAnsi="Cambria" w:cs="Times New Roman"/>
      <w:b/>
      <w:bCs/>
      <w:i/>
      <w:iCs/>
      <w:color w:val="7F7F7F"/>
    </w:rPr>
  </w:style>
  <w:style w:type="character" w:customStyle="1" w:styleId="Heading7Char">
    <w:name w:val="Heading 7 Char"/>
    <w:link w:val="Heading7"/>
    <w:uiPriority w:val="9"/>
    <w:semiHidden/>
    <w:rsid w:val="000C7B6C"/>
    <w:rPr>
      <w:rFonts w:ascii="Cambria" w:eastAsia="Times New Roman" w:hAnsi="Cambria" w:cs="Times New Roman"/>
      <w:i/>
      <w:iCs/>
    </w:rPr>
  </w:style>
  <w:style w:type="character" w:customStyle="1" w:styleId="Heading8Char">
    <w:name w:val="Heading 8 Char"/>
    <w:link w:val="Heading8"/>
    <w:uiPriority w:val="9"/>
    <w:semiHidden/>
    <w:rsid w:val="000C7B6C"/>
    <w:rPr>
      <w:rFonts w:ascii="Cambria" w:eastAsia="Times New Roman" w:hAnsi="Cambria" w:cs="Times New Roman"/>
      <w:sz w:val="20"/>
      <w:szCs w:val="20"/>
    </w:rPr>
  </w:style>
  <w:style w:type="character" w:customStyle="1" w:styleId="Heading9Char">
    <w:name w:val="Heading 9 Char"/>
    <w:link w:val="Heading9"/>
    <w:uiPriority w:val="9"/>
    <w:semiHidden/>
    <w:rsid w:val="000C7B6C"/>
    <w:rPr>
      <w:rFonts w:ascii="Cambria" w:eastAsia="Times New Roman" w:hAnsi="Cambria" w:cs="Times New Roman"/>
      <w:i/>
      <w:iCs/>
      <w:spacing w:val="5"/>
      <w:sz w:val="20"/>
      <w:szCs w:val="20"/>
    </w:rPr>
  </w:style>
  <w:style w:type="paragraph" w:styleId="Title">
    <w:name w:val="Title"/>
    <w:basedOn w:val="Normal"/>
    <w:next w:val="Normal"/>
    <w:link w:val="TitleChar"/>
    <w:uiPriority w:val="10"/>
    <w:qFormat/>
    <w:rsid w:val="000C7B6C"/>
    <w:pPr>
      <w:pBdr>
        <w:bottom w:val="single" w:sz="4" w:space="1" w:color="auto"/>
      </w:pBdr>
      <w:spacing w:line="240" w:lineRule="auto"/>
      <w:contextualSpacing/>
    </w:pPr>
    <w:rPr>
      <w:rFonts w:ascii="Cambria" w:eastAsia="Times New Roman" w:hAnsi="Cambria" w:cs="Times New Roman"/>
      <w:spacing w:val="5"/>
      <w:sz w:val="52"/>
      <w:szCs w:val="52"/>
    </w:rPr>
  </w:style>
  <w:style w:type="character" w:customStyle="1" w:styleId="TitleChar">
    <w:name w:val="Title Char"/>
    <w:link w:val="Title"/>
    <w:uiPriority w:val="10"/>
    <w:rsid w:val="000C7B6C"/>
    <w:rPr>
      <w:rFonts w:ascii="Cambria" w:eastAsia="Times New Roman" w:hAnsi="Cambria" w:cs="Times New Roman"/>
      <w:spacing w:val="5"/>
      <w:sz w:val="52"/>
      <w:szCs w:val="52"/>
    </w:rPr>
  </w:style>
  <w:style w:type="paragraph" w:styleId="Subtitle">
    <w:name w:val="Subtitle"/>
    <w:basedOn w:val="Normal"/>
    <w:next w:val="Normal"/>
    <w:link w:val="SubtitleChar"/>
    <w:uiPriority w:val="11"/>
    <w:qFormat/>
    <w:rsid w:val="000C7B6C"/>
    <w:pPr>
      <w:spacing w:after="600"/>
    </w:pPr>
    <w:rPr>
      <w:rFonts w:ascii="Cambria" w:eastAsia="Times New Roman" w:hAnsi="Cambria" w:cs="Times New Roman"/>
      <w:i/>
      <w:iCs/>
      <w:spacing w:val="13"/>
      <w:szCs w:val="24"/>
    </w:rPr>
  </w:style>
  <w:style w:type="character" w:customStyle="1" w:styleId="SubtitleChar">
    <w:name w:val="Subtitle Char"/>
    <w:link w:val="Subtitle"/>
    <w:uiPriority w:val="11"/>
    <w:rsid w:val="000C7B6C"/>
    <w:rPr>
      <w:rFonts w:ascii="Cambria" w:eastAsia="Times New Roman" w:hAnsi="Cambria" w:cs="Times New Roman"/>
      <w:i/>
      <w:iCs/>
      <w:spacing w:val="13"/>
      <w:sz w:val="24"/>
      <w:szCs w:val="24"/>
    </w:rPr>
  </w:style>
  <w:style w:type="character" w:styleId="Strong">
    <w:name w:val="Strong"/>
    <w:uiPriority w:val="22"/>
    <w:qFormat/>
    <w:rsid w:val="000C7B6C"/>
    <w:rPr>
      <w:b/>
      <w:bCs/>
    </w:rPr>
  </w:style>
  <w:style w:type="character" w:styleId="Emphasis">
    <w:name w:val="Emphasis"/>
    <w:uiPriority w:val="20"/>
    <w:qFormat/>
    <w:rsid w:val="000C7B6C"/>
    <w:rPr>
      <w:b/>
      <w:bCs/>
      <w:i/>
      <w:iCs/>
      <w:spacing w:val="10"/>
      <w:bdr w:val="none" w:sz="0" w:space="0" w:color="auto"/>
      <w:shd w:val="clear" w:color="auto" w:fill="auto"/>
    </w:rPr>
  </w:style>
  <w:style w:type="paragraph" w:styleId="NoSpacing">
    <w:name w:val="No Spacing"/>
    <w:basedOn w:val="Normal"/>
    <w:uiPriority w:val="1"/>
    <w:qFormat/>
    <w:rsid w:val="000C7B6C"/>
    <w:pPr>
      <w:spacing w:after="0" w:line="240" w:lineRule="auto"/>
    </w:pPr>
  </w:style>
  <w:style w:type="paragraph" w:styleId="ListParagraph">
    <w:name w:val="List Paragraph"/>
    <w:basedOn w:val="Normal"/>
    <w:uiPriority w:val="34"/>
    <w:qFormat/>
    <w:rsid w:val="000C7B6C"/>
    <w:pPr>
      <w:ind w:left="720"/>
      <w:contextualSpacing/>
    </w:pPr>
  </w:style>
  <w:style w:type="paragraph" w:styleId="Quote">
    <w:name w:val="Quote"/>
    <w:basedOn w:val="Normal"/>
    <w:next w:val="Normal"/>
    <w:link w:val="QuoteChar"/>
    <w:uiPriority w:val="29"/>
    <w:qFormat/>
    <w:rsid w:val="000C7B6C"/>
    <w:pPr>
      <w:spacing w:before="200" w:after="0"/>
      <w:ind w:left="360" w:right="360"/>
    </w:pPr>
    <w:rPr>
      <w:rFonts w:asciiTheme="minorHAnsi" w:hAnsiTheme="minorHAnsi"/>
      <w:i/>
      <w:iCs/>
      <w:sz w:val="22"/>
    </w:rPr>
  </w:style>
  <w:style w:type="character" w:customStyle="1" w:styleId="QuoteChar">
    <w:name w:val="Quote Char"/>
    <w:link w:val="Quote"/>
    <w:uiPriority w:val="29"/>
    <w:rsid w:val="000C7B6C"/>
    <w:rPr>
      <w:i/>
      <w:iCs/>
    </w:rPr>
  </w:style>
  <w:style w:type="paragraph" w:styleId="IntenseQuote">
    <w:name w:val="Intense Quote"/>
    <w:basedOn w:val="Normal"/>
    <w:next w:val="Normal"/>
    <w:link w:val="IntenseQuoteChar"/>
    <w:uiPriority w:val="30"/>
    <w:qFormat/>
    <w:rsid w:val="000C7B6C"/>
    <w:pPr>
      <w:pBdr>
        <w:bottom w:val="single" w:sz="4" w:space="1" w:color="auto"/>
      </w:pBdr>
      <w:spacing w:before="200" w:after="280"/>
      <w:ind w:left="1008" w:right="1152"/>
      <w:jc w:val="both"/>
    </w:pPr>
    <w:rPr>
      <w:rFonts w:asciiTheme="minorHAnsi" w:hAnsiTheme="minorHAnsi"/>
      <w:b/>
      <w:bCs/>
      <w:i/>
      <w:iCs/>
      <w:sz w:val="22"/>
    </w:rPr>
  </w:style>
  <w:style w:type="character" w:customStyle="1" w:styleId="IntenseQuoteChar">
    <w:name w:val="Intense Quote Char"/>
    <w:link w:val="IntenseQuote"/>
    <w:uiPriority w:val="30"/>
    <w:rsid w:val="000C7B6C"/>
    <w:rPr>
      <w:b/>
      <w:bCs/>
      <w:i/>
      <w:iCs/>
    </w:rPr>
  </w:style>
  <w:style w:type="character" w:styleId="SubtleEmphasis">
    <w:name w:val="Subtle Emphasis"/>
    <w:uiPriority w:val="19"/>
    <w:qFormat/>
    <w:rsid w:val="000C7B6C"/>
    <w:rPr>
      <w:i/>
      <w:iCs/>
    </w:rPr>
  </w:style>
  <w:style w:type="character" w:styleId="IntenseEmphasis">
    <w:name w:val="Intense Emphasis"/>
    <w:uiPriority w:val="21"/>
    <w:qFormat/>
    <w:rsid w:val="000C7B6C"/>
    <w:rPr>
      <w:b/>
      <w:bCs/>
    </w:rPr>
  </w:style>
  <w:style w:type="character" w:styleId="SubtleReference">
    <w:name w:val="Subtle Reference"/>
    <w:uiPriority w:val="31"/>
    <w:qFormat/>
    <w:rsid w:val="000C7B6C"/>
    <w:rPr>
      <w:smallCaps/>
    </w:rPr>
  </w:style>
  <w:style w:type="character" w:styleId="IntenseReference">
    <w:name w:val="Intense Reference"/>
    <w:uiPriority w:val="32"/>
    <w:qFormat/>
    <w:rsid w:val="000C7B6C"/>
    <w:rPr>
      <w:smallCaps/>
      <w:spacing w:val="5"/>
      <w:u w:val="single"/>
    </w:rPr>
  </w:style>
  <w:style w:type="character" w:styleId="BookTitle">
    <w:name w:val="Book Title"/>
    <w:uiPriority w:val="33"/>
    <w:qFormat/>
    <w:rsid w:val="000C7B6C"/>
    <w:rPr>
      <w:i/>
      <w:iCs/>
      <w:smallCaps/>
      <w:spacing w:val="5"/>
    </w:rPr>
  </w:style>
  <w:style w:type="paragraph" w:styleId="TOCHeading">
    <w:name w:val="TOC Heading"/>
    <w:basedOn w:val="Heading1"/>
    <w:next w:val="Normal"/>
    <w:uiPriority w:val="39"/>
    <w:unhideWhenUsed/>
    <w:qFormat/>
    <w:rsid w:val="000C7B6C"/>
    <w:pPr>
      <w:outlineLvl w:val="9"/>
    </w:pPr>
    <w:rPr>
      <w:lang w:bidi="en-US"/>
    </w:rPr>
  </w:style>
  <w:style w:type="paragraph" w:styleId="TOC1">
    <w:name w:val="toc 1"/>
    <w:basedOn w:val="Normal"/>
    <w:next w:val="Normal"/>
    <w:autoRedefine/>
    <w:uiPriority w:val="39"/>
    <w:unhideWhenUsed/>
    <w:qFormat/>
    <w:rsid w:val="00E724D0"/>
    <w:pPr>
      <w:spacing w:after="100"/>
    </w:pPr>
  </w:style>
  <w:style w:type="character" w:styleId="Hyperlink">
    <w:name w:val="Hyperlink"/>
    <w:basedOn w:val="DefaultParagraphFont"/>
    <w:uiPriority w:val="99"/>
    <w:unhideWhenUsed/>
    <w:rsid w:val="00E724D0"/>
    <w:rPr>
      <w:color w:val="0000FF" w:themeColor="hyperlink"/>
      <w:u w:val="single"/>
    </w:rPr>
  </w:style>
  <w:style w:type="paragraph" w:styleId="BalloonText">
    <w:name w:val="Balloon Text"/>
    <w:basedOn w:val="Normal"/>
    <w:link w:val="BalloonTextChar"/>
    <w:uiPriority w:val="99"/>
    <w:semiHidden/>
    <w:unhideWhenUsed/>
    <w:rsid w:val="00E724D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724D0"/>
    <w:rPr>
      <w:rFonts w:ascii="Tahoma" w:hAnsi="Tahoma" w:cs="Tahoma"/>
      <w:sz w:val="16"/>
      <w:szCs w:val="16"/>
    </w:rPr>
  </w:style>
  <w:style w:type="paragraph" w:styleId="Header">
    <w:name w:val="header"/>
    <w:basedOn w:val="Normal"/>
    <w:link w:val="HeaderChar"/>
    <w:uiPriority w:val="99"/>
    <w:unhideWhenUsed/>
    <w:rsid w:val="00E724D0"/>
    <w:pPr>
      <w:tabs>
        <w:tab w:val="center" w:pos="4680"/>
        <w:tab w:val="right" w:pos="9360"/>
      </w:tabs>
      <w:spacing w:after="0" w:line="240" w:lineRule="auto"/>
    </w:pPr>
  </w:style>
  <w:style w:type="character" w:customStyle="1" w:styleId="HeaderChar">
    <w:name w:val="Header Char"/>
    <w:basedOn w:val="DefaultParagraphFont"/>
    <w:link w:val="Header"/>
    <w:uiPriority w:val="99"/>
    <w:rsid w:val="00E724D0"/>
    <w:rPr>
      <w:rFonts w:ascii="Times New Roman" w:hAnsi="Times New Roman"/>
      <w:sz w:val="24"/>
    </w:rPr>
  </w:style>
  <w:style w:type="paragraph" w:styleId="Footer">
    <w:name w:val="footer"/>
    <w:basedOn w:val="Normal"/>
    <w:link w:val="FooterChar"/>
    <w:uiPriority w:val="99"/>
    <w:unhideWhenUsed/>
    <w:rsid w:val="00E724D0"/>
    <w:pPr>
      <w:tabs>
        <w:tab w:val="center" w:pos="4680"/>
        <w:tab w:val="right" w:pos="9360"/>
      </w:tabs>
      <w:spacing w:after="0" w:line="240" w:lineRule="auto"/>
    </w:pPr>
  </w:style>
  <w:style w:type="character" w:customStyle="1" w:styleId="FooterChar">
    <w:name w:val="Footer Char"/>
    <w:basedOn w:val="DefaultParagraphFont"/>
    <w:link w:val="Footer"/>
    <w:uiPriority w:val="99"/>
    <w:rsid w:val="00E724D0"/>
    <w:rPr>
      <w:rFonts w:ascii="Times New Roman" w:hAnsi="Times New Roman"/>
      <w:sz w:val="24"/>
    </w:rPr>
  </w:style>
  <w:style w:type="paragraph" w:customStyle="1" w:styleId="Default">
    <w:name w:val="Default"/>
    <w:rsid w:val="005E2CB0"/>
    <w:pPr>
      <w:autoSpaceDE w:val="0"/>
      <w:autoSpaceDN w:val="0"/>
      <w:adjustRightInd w:val="0"/>
      <w:spacing w:after="0" w:line="240" w:lineRule="auto"/>
    </w:pPr>
    <w:rPr>
      <w:rFonts w:ascii="Calibri" w:hAnsi="Calibri" w:cs="Calibri"/>
      <w:color w:val="000000"/>
      <w:sz w:val="24"/>
      <w:szCs w:val="24"/>
    </w:rPr>
  </w:style>
  <w:style w:type="paragraph" w:styleId="TOC2">
    <w:name w:val="toc 2"/>
    <w:basedOn w:val="Normal"/>
    <w:next w:val="Normal"/>
    <w:autoRedefine/>
    <w:uiPriority w:val="39"/>
    <w:unhideWhenUsed/>
    <w:qFormat/>
    <w:rsid w:val="00CB1B16"/>
    <w:pPr>
      <w:spacing w:after="100"/>
      <w:ind w:left="240"/>
    </w:pPr>
  </w:style>
  <w:style w:type="paragraph" w:styleId="TOC3">
    <w:name w:val="toc 3"/>
    <w:basedOn w:val="Normal"/>
    <w:next w:val="Normal"/>
    <w:autoRedefine/>
    <w:uiPriority w:val="39"/>
    <w:unhideWhenUsed/>
    <w:qFormat/>
    <w:rsid w:val="00CB1B16"/>
    <w:pPr>
      <w:spacing w:after="100"/>
      <w:ind w:left="480"/>
    </w:pPr>
  </w:style>
  <w:style w:type="paragraph" w:styleId="BodyText">
    <w:name w:val="Body Text"/>
    <w:basedOn w:val="Normal"/>
    <w:link w:val="BodyTextChar"/>
    <w:rsid w:val="00D60E97"/>
    <w:pPr>
      <w:widowControl w:val="0"/>
      <w:suppressAutoHyphens/>
      <w:spacing w:after="120" w:line="240" w:lineRule="auto"/>
    </w:pPr>
    <w:rPr>
      <w:rFonts w:eastAsia="SimSun" w:cs="Mangal"/>
      <w:kern w:val="1"/>
      <w:szCs w:val="24"/>
      <w:lang w:eastAsia="hi-IN" w:bidi="hi-IN"/>
    </w:rPr>
  </w:style>
  <w:style w:type="character" w:customStyle="1" w:styleId="BodyTextChar">
    <w:name w:val="Body Text Char"/>
    <w:basedOn w:val="DefaultParagraphFont"/>
    <w:link w:val="BodyText"/>
    <w:rsid w:val="00D60E97"/>
    <w:rPr>
      <w:rFonts w:ascii="Times New Roman" w:eastAsia="SimSun" w:hAnsi="Times New Roman" w:cs="Mangal"/>
      <w:kern w:val="1"/>
      <w:sz w:val="24"/>
      <w:szCs w:val="24"/>
      <w:lang w:eastAsia="hi-IN" w:bidi="hi-IN"/>
    </w:rPr>
  </w:style>
  <w:style w:type="paragraph" w:customStyle="1" w:styleId="Pa44">
    <w:name w:val="Pa44"/>
    <w:basedOn w:val="Normal"/>
    <w:next w:val="Normal"/>
    <w:rsid w:val="00D60E97"/>
    <w:pPr>
      <w:widowControl w:val="0"/>
      <w:suppressAutoHyphens/>
      <w:spacing w:after="0" w:line="180" w:lineRule="atLeast"/>
    </w:pPr>
    <w:rPr>
      <w:rFonts w:eastAsia="SimSun" w:cs="Mangal"/>
      <w:kern w:val="1"/>
      <w:szCs w:val="24"/>
      <w:lang w:eastAsia="hi-IN" w:bidi="hi-IN"/>
    </w:rPr>
  </w:style>
  <w:style w:type="paragraph" w:customStyle="1" w:styleId="CodeStyle">
    <w:name w:val="CodeStyle"/>
    <w:basedOn w:val="Normal"/>
    <w:next w:val="NoSpacing"/>
    <w:link w:val="CodeStyleChar"/>
    <w:qFormat/>
    <w:rsid w:val="00B24EC5"/>
    <w:pPr>
      <w:autoSpaceDE w:val="0"/>
      <w:spacing w:after="0" w:line="180" w:lineRule="atLeast"/>
      <w:ind w:left="720"/>
    </w:pPr>
    <w:rPr>
      <w:rFonts w:ascii="Courier New" w:eastAsia="Courier Std" w:hAnsi="Courier New" w:cs="Courier Std"/>
      <w:color w:val="000000"/>
      <w:sz w:val="20"/>
      <w:szCs w:val="20"/>
    </w:rPr>
  </w:style>
  <w:style w:type="paragraph" w:styleId="TOC4">
    <w:name w:val="toc 4"/>
    <w:basedOn w:val="Normal"/>
    <w:next w:val="Normal"/>
    <w:autoRedefine/>
    <w:uiPriority w:val="39"/>
    <w:unhideWhenUsed/>
    <w:rsid w:val="009872C3"/>
    <w:pPr>
      <w:spacing w:after="100"/>
      <w:ind w:left="720"/>
    </w:pPr>
  </w:style>
  <w:style w:type="character" w:customStyle="1" w:styleId="CodeStyleChar">
    <w:name w:val="CodeStyle Char"/>
    <w:basedOn w:val="DefaultParagraphFont"/>
    <w:link w:val="CodeStyle"/>
    <w:rsid w:val="00B24EC5"/>
    <w:rPr>
      <w:rFonts w:ascii="Courier New" w:eastAsia="Courier Std" w:hAnsi="Courier New" w:cs="Courier Std"/>
      <w:color w:val="000000"/>
      <w:sz w:val="20"/>
      <w:szCs w:val="20"/>
    </w:rPr>
  </w:style>
  <w:style w:type="character" w:styleId="CommentReference">
    <w:name w:val="annotation reference"/>
    <w:basedOn w:val="DefaultParagraphFont"/>
    <w:uiPriority w:val="99"/>
    <w:semiHidden/>
    <w:unhideWhenUsed/>
    <w:rsid w:val="0060385F"/>
    <w:rPr>
      <w:sz w:val="16"/>
      <w:szCs w:val="16"/>
    </w:rPr>
  </w:style>
  <w:style w:type="paragraph" w:styleId="CommentText">
    <w:name w:val="annotation text"/>
    <w:basedOn w:val="Normal"/>
    <w:link w:val="CommentTextChar"/>
    <w:uiPriority w:val="99"/>
    <w:semiHidden/>
    <w:unhideWhenUsed/>
    <w:rsid w:val="0060385F"/>
    <w:pPr>
      <w:spacing w:line="240" w:lineRule="auto"/>
    </w:pPr>
    <w:rPr>
      <w:sz w:val="20"/>
      <w:szCs w:val="20"/>
    </w:rPr>
  </w:style>
  <w:style w:type="character" w:customStyle="1" w:styleId="CommentTextChar">
    <w:name w:val="Comment Text Char"/>
    <w:basedOn w:val="DefaultParagraphFont"/>
    <w:link w:val="CommentText"/>
    <w:uiPriority w:val="99"/>
    <w:semiHidden/>
    <w:rsid w:val="0060385F"/>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60385F"/>
    <w:rPr>
      <w:b/>
      <w:bCs/>
    </w:rPr>
  </w:style>
  <w:style w:type="character" w:customStyle="1" w:styleId="CommentSubjectChar">
    <w:name w:val="Comment Subject Char"/>
    <w:basedOn w:val="CommentTextChar"/>
    <w:link w:val="CommentSubject"/>
    <w:uiPriority w:val="99"/>
    <w:semiHidden/>
    <w:rsid w:val="0060385F"/>
    <w:rPr>
      <w:rFonts w:ascii="Times New Roman" w:hAnsi="Times New Roman"/>
      <w:b/>
      <w:bCs/>
      <w:sz w:val="20"/>
      <w:szCs w:val="20"/>
    </w:rPr>
  </w:style>
  <w:style w:type="character" w:customStyle="1" w:styleId="apple-converted-space">
    <w:name w:val="apple-converted-space"/>
    <w:basedOn w:val="DefaultParagraphFont"/>
    <w:rsid w:val="009E64C2"/>
  </w:style>
  <w:style w:type="character" w:styleId="HTMLCode">
    <w:name w:val="HTML Code"/>
    <w:basedOn w:val="DefaultParagraphFont"/>
    <w:uiPriority w:val="99"/>
    <w:semiHidden/>
    <w:unhideWhenUsed/>
    <w:rsid w:val="002C320C"/>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8D56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8D5665"/>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7381989">
      <w:bodyDiv w:val="1"/>
      <w:marLeft w:val="0"/>
      <w:marRight w:val="0"/>
      <w:marTop w:val="0"/>
      <w:marBottom w:val="0"/>
      <w:divBdr>
        <w:top w:val="none" w:sz="0" w:space="0" w:color="auto"/>
        <w:left w:val="none" w:sz="0" w:space="0" w:color="auto"/>
        <w:bottom w:val="none" w:sz="0" w:space="0" w:color="auto"/>
        <w:right w:val="none" w:sz="0" w:space="0" w:color="auto"/>
      </w:divBdr>
    </w:div>
    <w:div w:id="157380478">
      <w:bodyDiv w:val="1"/>
      <w:marLeft w:val="0"/>
      <w:marRight w:val="0"/>
      <w:marTop w:val="0"/>
      <w:marBottom w:val="0"/>
      <w:divBdr>
        <w:top w:val="none" w:sz="0" w:space="0" w:color="auto"/>
        <w:left w:val="none" w:sz="0" w:space="0" w:color="auto"/>
        <w:bottom w:val="none" w:sz="0" w:space="0" w:color="auto"/>
        <w:right w:val="none" w:sz="0" w:space="0" w:color="auto"/>
      </w:divBdr>
    </w:div>
    <w:div w:id="158542918">
      <w:bodyDiv w:val="1"/>
      <w:marLeft w:val="0"/>
      <w:marRight w:val="0"/>
      <w:marTop w:val="0"/>
      <w:marBottom w:val="0"/>
      <w:divBdr>
        <w:top w:val="none" w:sz="0" w:space="0" w:color="auto"/>
        <w:left w:val="none" w:sz="0" w:space="0" w:color="auto"/>
        <w:bottom w:val="none" w:sz="0" w:space="0" w:color="auto"/>
        <w:right w:val="none" w:sz="0" w:space="0" w:color="auto"/>
      </w:divBdr>
    </w:div>
    <w:div w:id="179586495">
      <w:bodyDiv w:val="1"/>
      <w:marLeft w:val="0"/>
      <w:marRight w:val="0"/>
      <w:marTop w:val="0"/>
      <w:marBottom w:val="0"/>
      <w:divBdr>
        <w:top w:val="none" w:sz="0" w:space="0" w:color="auto"/>
        <w:left w:val="none" w:sz="0" w:space="0" w:color="auto"/>
        <w:bottom w:val="none" w:sz="0" w:space="0" w:color="auto"/>
        <w:right w:val="none" w:sz="0" w:space="0" w:color="auto"/>
      </w:divBdr>
    </w:div>
    <w:div w:id="192152939">
      <w:bodyDiv w:val="1"/>
      <w:marLeft w:val="0"/>
      <w:marRight w:val="0"/>
      <w:marTop w:val="0"/>
      <w:marBottom w:val="0"/>
      <w:divBdr>
        <w:top w:val="none" w:sz="0" w:space="0" w:color="auto"/>
        <w:left w:val="none" w:sz="0" w:space="0" w:color="auto"/>
        <w:bottom w:val="none" w:sz="0" w:space="0" w:color="auto"/>
        <w:right w:val="none" w:sz="0" w:space="0" w:color="auto"/>
      </w:divBdr>
    </w:div>
    <w:div w:id="218396156">
      <w:bodyDiv w:val="1"/>
      <w:marLeft w:val="0"/>
      <w:marRight w:val="0"/>
      <w:marTop w:val="0"/>
      <w:marBottom w:val="0"/>
      <w:divBdr>
        <w:top w:val="none" w:sz="0" w:space="0" w:color="auto"/>
        <w:left w:val="none" w:sz="0" w:space="0" w:color="auto"/>
        <w:bottom w:val="none" w:sz="0" w:space="0" w:color="auto"/>
        <w:right w:val="none" w:sz="0" w:space="0" w:color="auto"/>
      </w:divBdr>
    </w:div>
    <w:div w:id="234819796">
      <w:bodyDiv w:val="1"/>
      <w:marLeft w:val="0"/>
      <w:marRight w:val="0"/>
      <w:marTop w:val="0"/>
      <w:marBottom w:val="0"/>
      <w:divBdr>
        <w:top w:val="none" w:sz="0" w:space="0" w:color="auto"/>
        <w:left w:val="none" w:sz="0" w:space="0" w:color="auto"/>
        <w:bottom w:val="none" w:sz="0" w:space="0" w:color="auto"/>
        <w:right w:val="none" w:sz="0" w:space="0" w:color="auto"/>
      </w:divBdr>
    </w:div>
    <w:div w:id="297419405">
      <w:bodyDiv w:val="1"/>
      <w:marLeft w:val="0"/>
      <w:marRight w:val="0"/>
      <w:marTop w:val="0"/>
      <w:marBottom w:val="0"/>
      <w:divBdr>
        <w:top w:val="none" w:sz="0" w:space="0" w:color="auto"/>
        <w:left w:val="none" w:sz="0" w:space="0" w:color="auto"/>
        <w:bottom w:val="none" w:sz="0" w:space="0" w:color="auto"/>
        <w:right w:val="none" w:sz="0" w:space="0" w:color="auto"/>
      </w:divBdr>
    </w:div>
    <w:div w:id="433524415">
      <w:bodyDiv w:val="1"/>
      <w:marLeft w:val="0"/>
      <w:marRight w:val="0"/>
      <w:marTop w:val="0"/>
      <w:marBottom w:val="0"/>
      <w:divBdr>
        <w:top w:val="none" w:sz="0" w:space="0" w:color="auto"/>
        <w:left w:val="none" w:sz="0" w:space="0" w:color="auto"/>
        <w:bottom w:val="none" w:sz="0" w:space="0" w:color="auto"/>
        <w:right w:val="none" w:sz="0" w:space="0" w:color="auto"/>
      </w:divBdr>
    </w:div>
    <w:div w:id="450587580">
      <w:bodyDiv w:val="1"/>
      <w:marLeft w:val="0"/>
      <w:marRight w:val="0"/>
      <w:marTop w:val="0"/>
      <w:marBottom w:val="0"/>
      <w:divBdr>
        <w:top w:val="none" w:sz="0" w:space="0" w:color="auto"/>
        <w:left w:val="none" w:sz="0" w:space="0" w:color="auto"/>
        <w:bottom w:val="none" w:sz="0" w:space="0" w:color="auto"/>
        <w:right w:val="none" w:sz="0" w:space="0" w:color="auto"/>
      </w:divBdr>
      <w:divsChild>
        <w:div w:id="1666476013">
          <w:marLeft w:val="0"/>
          <w:marRight w:val="0"/>
          <w:marTop w:val="0"/>
          <w:marBottom w:val="0"/>
          <w:divBdr>
            <w:top w:val="none" w:sz="0" w:space="0" w:color="auto"/>
            <w:left w:val="none" w:sz="0" w:space="0" w:color="auto"/>
            <w:bottom w:val="none" w:sz="0" w:space="0" w:color="auto"/>
            <w:right w:val="none" w:sz="0" w:space="0" w:color="auto"/>
          </w:divBdr>
          <w:divsChild>
            <w:div w:id="884489075">
              <w:marLeft w:val="0"/>
              <w:marRight w:val="0"/>
              <w:marTop w:val="0"/>
              <w:marBottom w:val="0"/>
              <w:divBdr>
                <w:top w:val="none" w:sz="0" w:space="0" w:color="auto"/>
                <w:left w:val="none" w:sz="0" w:space="0" w:color="auto"/>
                <w:bottom w:val="none" w:sz="0" w:space="0" w:color="auto"/>
                <w:right w:val="none" w:sz="0" w:space="0" w:color="auto"/>
              </w:divBdr>
            </w:div>
            <w:div w:id="1186016884">
              <w:marLeft w:val="0"/>
              <w:marRight w:val="0"/>
              <w:marTop w:val="0"/>
              <w:marBottom w:val="0"/>
              <w:divBdr>
                <w:top w:val="none" w:sz="0" w:space="0" w:color="auto"/>
                <w:left w:val="none" w:sz="0" w:space="0" w:color="auto"/>
                <w:bottom w:val="none" w:sz="0" w:space="0" w:color="auto"/>
                <w:right w:val="none" w:sz="0" w:space="0" w:color="auto"/>
              </w:divBdr>
            </w:div>
            <w:div w:id="1031686230">
              <w:marLeft w:val="0"/>
              <w:marRight w:val="0"/>
              <w:marTop w:val="0"/>
              <w:marBottom w:val="0"/>
              <w:divBdr>
                <w:top w:val="none" w:sz="0" w:space="0" w:color="auto"/>
                <w:left w:val="none" w:sz="0" w:space="0" w:color="auto"/>
                <w:bottom w:val="none" w:sz="0" w:space="0" w:color="auto"/>
                <w:right w:val="none" w:sz="0" w:space="0" w:color="auto"/>
              </w:divBdr>
            </w:div>
            <w:div w:id="552693269">
              <w:marLeft w:val="0"/>
              <w:marRight w:val="0"/>
              <w:marTop w:val="0"/>
              <w:marBottom w:val="0"/>
              <w:divBdr>
                <w:top w:val="none" w:sz="0" w:space="0" w:color="auto"/>
                <w:left w:val="none" w:sz="0" w:space="0" w:color="auto"/>
                <w:bottom w:val="none" w:sz="0" w:space="0" w:color="auto"/>
                <w:right w:val="none" w:sz="0" w:space="0" w:color="auto"/>
              </w:divBdr>
            </w:div>
            <w:div w:id="1084716664">
              <w:marLeft w:val="0"/>
              <w:marRight w:val="0"/>
              <w:marTop w:val="0"/>
              <w:marBottom w:val="0"/>
              <w:divBdr>
                <w:top w:val="none" w:sz="0" w:space="0" w:color="auto"/>
                <w:left w:val="none" w:sz="0" w:space="0" w:color="auto"/>
                <w:bottom w:val="none" w:sz="0" w:space="0" w:color="auto"/>
                <w:right w:val="none" w:sz="0" w:space="0" w:color="auto"/>
              </w:divBdr>
            </w:div>
            <w:div w:id="1933468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265328">
      <w:bodyDiv w:val="1"/>
      <w:marLeft w:val="0"/>
      <w:marRight w:val="0"/>
      <w:marTop w:val="0"/>
      <w:marBottom w:val="0"/>
      <w:divBdr>
        <w:top w:val="none" w:sz="0" w:space="0" w:color="auto"/>
        <w:left w:val="none" w:sz="0" w:space="0" w:color="auto"/>
        <w:bottom w:val="none" w:sz="0" w:space="0" w:color="auto"/>
        <w:right w:val="none" w:sz="0" w:space="0" w:color="auto"/>
      </w:divBdr>
      <w:divsChild>
        <w:div w:id="851263987">
          <w:marLeft w:val="0"/>
          <w:marRight w:val="0"/>
          <w:marTop w:val="0"/>
          <w:marBottom w:val="0"/>
          <w:divBdr>
            <w:top w:val="none" w:sz="0" w:space="0" w:color="auto"/>
            <w:left w:val="none" w:sz="0" w:space="0" w:color="auto"/>
            <w:bottom w:val="none" w:sz="0" w:space="0" w:color="auto"/>
            <w:right w:val="none" w:sz="0" w:space="0" w:color="auto"/>
          </w:divBdr>
          <w:divsChild>
            <w:div w:id="998001955">
              <w:marLeft w:val="0"/>
              <w:marRight w:val="0"/>
              <w:marTop w:val="0"/>
              <w:marBottom w:val="0"/>
              <w:divBdr>
                <w:top w:val="none" w:sz="0" w:space="0" w:color="auto"/>
                <w:left w:val="none" w:sz="0" w:space="0" w:color="auto"/>
                <w:bottom w:val="none" w:sz="0" w:space="0" w:color="auto"/>
                <w:right w:val="none" w:sz="0" w:space="0" w:color="auto"/>
              </w:divBdr>
            </w:div>
            <w:div w:id="1643577629">
              <w:marLeft w:val="0"/>
              <w:marRight w:val="0"/>
              <w:marTop w:val="0"/>
              <w:marBottom w:val="0"/>
              <w:divBdr>
                <w:top w:val="none" w:sz="0" w:space="0" w:color="auto"/>
                <w:left w:val="none" w:sz="0" w:space="0" w:color="auto"/>
                <w:bottom w:val="none" w:sz="0" w:space="0" w:color="auto"/>
                <w:right w:val="none" w:sz="0" w:space="0" w:color="auto"/>
              </w:divBdr>
            </w:div>
            <w:div w:id="1246109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658059">
      <w:bodyDiv w:val="1"/>
      <w:marLeft w:val="0"/>
      <w:marRight w:val="0"/>
      <w:marTop w:val="0"/>
      <w:marBottom w:val="0"/>
      <w:divBdr>
        <w:top w:val="none" w:sz="0" w:space="0" w:color="auto"/>
        <w:left w:val="none" w:sz="0" w:space="0" w:color="auto"/>
        <w:bottom w:val="none" w:sz="0" w:space="0" w:color="auto"/>
        <w:right w:val="none" w:sz="0" w:space="0" w:color="auto"/>
      </w:divBdr>
    </w:div>
    <w:div w:id="558901153">
      <w:bodyDiv w:val="1"/>
      <w:marLeft w:val="0"/>
      <w:marRight w:val="0"/>
      <w:marTop w:val="0"/>
      <w:marBottom w:val="0"/>
      <w:divBdr>
        <w:top w:val="none" w:sz="0" w:space="0" w:color="auto"/>
        <w:left w:val="none" w:sz="0" w:space="0" w:color="auto"/>
        <w:bottom w:val="none" w:sz="0" w:space="0" w:color="auto"/>
        <w:right w:val="none" w:sz="0" w:space="0" w:color="auto"/>
      </w:divBdr>
    </w:div>
    <w:div w:id="605311499">
      <w:bodyDiv w:val="1"/>
      <w:marLeft w:val="0"/>
      <w:marRight w:val="0"/>
      <w:marTop w:val="0"/>
      <w:marBottom w:val="0"/>
      <w:divBdr>
        <w:top w:val="none" w:sz="0" w:space="0" w:color="auto"/>
        <w:left w:val="none" w:sz="0" w:space="0" w:color="auto"/>
        <w:bottom w:val="none" w:sz="0" w:space="0" w:color="auto"/>
        <w:right w:val="none" w:sz="0" w:space="0" w:color="auto"/>
      </w:divBdr>
    </w:div>
    <w:div w:id="610403296">
      <w:bodyDiv w:val="1"/>
      <w:marLeft w:val="0"/>
      <w:marRight w:val="0"/>
      <w:marTop w:val="0"/>
      <w:marBottom w:val="0"/>
      <w:divBdr>
        <w:top w:val="none" w:sz="0" w:space="0" w:color="auto"/>
        <w:left w:val="none" w:sz="0" w:space="0" w:color="auto"/>
        <w:bottom w:val="none" w:sz="0" w:space="0" w:color="auto"/>
        <w:right w:val="none" w:sz="0" w:space="0" w:color="auto"/>
      </w:divBdr>
    </w:div>
    <w:div w:id="614795165">
      <w:bodyDiv w:val="1"/>
      <w:marLeft w:val="0"/>
      <w:marRight w:val="0"/>
      <w:marTop w:val="0"/>
      <w:marBottom w:val="0"/>
      <w:divBdr>
        <w:top w:val="none" w:sz="0" w:space="0" w:color="auto"/>
        <w:left w:val="none" w:sz="0" w:space="0" w:color="auto"/>
        <w:bottom w:val="none" w:sz="0" w:space="0" w:color="auto"/>
        <w:right w:val="none" w:sz="0" w:space="0" w:color="auto"/>
      </w:divBdr>
    </w:div>
    <w:div w:id="645746311">
      <w:bodyDiv w:val="1"/>
      <w:marLeft w:val="0"/>
      <w:marRight w:val="0"/>
      <w:marTop w:val="0"/>
      <w:marBottom w:val="0"/>
      <w:divBdr>
        <w:top w:val="none" w:sz="0" w:space="0" w:color="auto"/>
        <w:left w:val="none" w:sz="0" w:space="0" w:color="auto"/>
        <w:bottom w:val="none" w:sz="0" w:space="0" w:color="auto"/>
        <w:right w:val="none" w:sz="0" w:space="0" w:color="auto"/>
      </w:divBdr>
    </w:div>
    <w:div w:id="801734290">
      <w:bodyDiv w:val="1"/>
      <w:marLeft w:val="0"/>
      <w:marRight w:val="0"/>
      <w:marTop w:val="0"/>
      <w:marBottom w:val="0"/>
      <w:divBdr>
        <w:top w:val="none" w:sz="0" w:space="0" w:color="auto"/>
        <w:left w:val="none" w:sz="0" w:space="0" w:color="auto"/>
        <w:bottom w:val="none" w:sz="0" w:space="0" w:color="auto"/>
        <w:right w:val="none" w:sz="0" w:space="0" w:color="auto"/>
      </w:divBdr>
    </w:div>
    <w:div w:id="868376200">
      <w:bodyDiv w:val="1"/>
      <w:marLeft w:val="0"/>
      <w:marRight w:val="0"/>
      <w:marTop w:val="0"/>
      <w:marBottom w:val="0"/>
      <w:divBdr>
        <w:top w:val="none" w:sz="0" w:space="0" w:color="auto"/>
        <w:left w:val="none" w:sz="0" w:space="0" w:color="auto"/>
        <w:bottom w:val="none" w:sz="0" w:space="0" w:color="auto"/>
        <w:right w:val="none" w:sz="0" w:space="0" w:color="auto"/>
      </w:divBdr>
    </w:div>
    <w:div w:id="1006516839">
      <w:bodyDiv w:val="1"/>
      <w:marLeft w:val="0"/>
      <w:marRight w:val="0"/>
      <w:marTop w:val="0"/>
      <w:marBottom w:val="0"/>
      <w:divBdr>
        <w:top w:val="none" w:sz="0" w:space="0" w:color="auto"/>
        <w:left w:val="none" w:sz="0" w:space="0" w:color="auto"/>
        <w:bottom w:val="none" w:sz="0" w:space="0" w:color="auto"/>
        <w:right w:val="none" w:sz="0" w:space="0" w:color="auto"/>
      </w:divBdr>
    </w:div>
    <w:div w:id="1113982099">
      <w:bodyDiv w:val="1"/>
      <w:marLeft w:val="0"/>
      <w:marRight w:val="0"/>
      <w:marTop w:val="0"/>
      <w:marBottom w:val="0"/>
      <w:divBdr>
        <w:top w:val="none" w:sz="0" w:space="0" w:color="auto"/>
        <w:left w:val="none" w:sz="0" w:space="0" w:color="auto"/>
        <w:bottom w:val="none" w:sz="0" w:space="0" w:color="auto"/>
        <w:right w:val="none" w:sz="0" w:space="0" w:color="auto"/>
      </w:divBdr>
    </w:div>
    <w:div w:id="1153986665">
      <w:bodyDiv w:val="1"/>
      <w:marLeft w:val="0"/>
      <w:marRight w:val="0"/>
      <w:marTop w:val="0"/>
      <w:marBottom w:val="0"/>
      <w:divBdr>
        <w:top w:val="none" w:sz="0" w:space="0" w:color="auto"/>
        <w:left w:val="none" w:sz="0" w:space="0" w:color="auto"/>
        <w:bottom w:val="none" w:sz="0" w:space="0" w:color="auto"/>
        <w:right w:val="none" w:sz="0" w:space="0" w:color="auto"/>
      </w:divBdr>
    </w:div>
    <w:div w:id="1170682029">
      <w:bodyDiv w:val="1"/>
      <w:marLeft w:val="0"/>
      <w:marRight w:val="0"/>
      <w:marTop w:val="0"/>
      <w:marBottom w:val="0"/>
      <w:divBdr>
        <w:top w:val="none" w:sz="0" w:space="0" w:color="auto"/>
        <w:left w:val="none" w:sz="0" w:space="0" w:color="auto"/>
        <w:bottom w:val="none" w:sz="0" w:space="0" w:color="auto"/>
        <w:right w:val="none" w:sz="0" w:space="0" w:color="auto"/>
      </w:divBdr>
    </w:div>
    <w:div w:id="1217669910">
      <w:bodyDiv w:val="1"/>
      <w:marLeft w:val="0"/>
      <w:marRight w:val="0"/>
      <w:marTop w:val="0"/>
      <w:marBottom w:val="0"/>
      <w:divBdr>
        <w:top w:val="none" w:sz="0" w:space="0" w:color="auto"/>
        <w:left w:val="none" w:sz="0" w:space="0" w:color="auto"/>
        <w:bottom w:val="none" w:sz="0" w:space="0" w:color="auto"/>
        <w:right w:val="none" w:sz="0" w:space="0" w:color="auto"/>
      </w:divBdr>
    </w:div>
    <w:div w:id="1226261795">
      <w:bodyDiv w:val="1"/>
      <w:marLeft w:val="0"/>
      <w:marRight w:val="0"/>
      <w:marTop w:val="0"/>
      <w:marBottom w:val="0"/>
      <w:divBdr>
        <w:top w:val="none" w:sz="0" w:space="0" w:color="auto"/>
        <w:left w:val="none" w:sz="0" w:space="0" w:color="auto"/>
        <w:bottom w:val="none" w:sz="0" w:space="0" w:color="auto"/>
        <w:right w:val="none" w:sz="0" w:space="0" w:color="auto"/>
      </w:divBdr>
    </w:div>
    <w:div w:id="1254820796">
      <w:bodyDiv w:val="1"/>
      <w:marLeft w:val="0"/>
      <w:marRight w:val="0"/>
      <w:marTop w:val="0"/>
      <w:marBottom w:val="0"/>
      <w:divBdr>
        <w:top w:val="none" w:sz="0" w:space="0" w:color="auto"/>
        <w:left w:val="none" w:sz="0" w:space="0" w:color="auto"/>
        <w:bottom w:val="none" w:sz="0" w:space="0" w:color="auto"/>
        <w:right w:val="none" w:sz="0" w:space="0" w:color="auto"/>
      </w:divBdr>
    </w:div>
    <w:div w:id="1285192327">
      <w:bodyDiv w:val="1"/>
      <w:marLeft w:val="0"/>
      <w:marRight w:val="0"/>
      <w:marTop w:val="0"/>
      <w:marBottom w:val="0"/>
      <w:divBdr>
        <w:top w:val="none" w:sz="0" w:space="0" w:color="auto"/>
        <w:left w:val="none" w:sz="0" w:space="0" w:color="auto"/>
        <w:bottom w:val="none" w:sz="0" w:space="0" w:color="auto"/>
        <w:right w:val="none" w:sz="0" w:space="0" w:color="auto"/>
      </w:divBdr>
    </w:div>
    <w:div w:id="1335690806">
      <w:bodyDiv w:val="1"/>
      <w:marLeft w:val="0"/>
      <w:marRight w:val="0"/>
      <w:marTop w:val="0"/>
      <w:marBottom w:val="0"/>
      <w:divBdr>
        <w:top w:val="none" w:sz="0" w:space="0" w:color="auto"/>
        <w:left w:val="none" w:sz="0" w:space="0" w:color="auto"/>
        <w:bottom w:val="none" w:sz="0" w:space="0" w:color="auto"/>
        <w:right w:val="none" w:sz="0" w:space="0" w:color="auto"/>
      </w:divBdr>
    </w:div>
    <w:div w:id="1378167234">
      <w:bodyDiv w:val="1"/>
      <w:marLeft w:val="0"/>
      <w:marRight w:val="0"/>
      <w:marTop w:val="0"/>
      <w:marBottom w:val="0"/>
      <w:divBdr>
        <w:top w:val="none" w:sz="0" w:space="0" w:color="auto"/>
        <w:left w:val="none" w:sz="0" w:space="0" w:color="auto"/>
        <w:bottom w:val="none" w:sz="0" w:space="0" w:color="auto"/>
        <w:right w:val="none" w:sz="0" w:space="0" w:color="auto"/>
      </w:divBdr>
    </w:div>
    <w:div w:id="1493914420">
      <w:bodyDiv w:val="1"/>
      <w:marLeft w:val="0"/>
      <w:marRight w:val="0"/>
      <w:marTop w:val="0"/>
      <w:marBottom w:val="0"/>
      <w:divBdr>
        <w:top w:val="none" w:sz="0" w:space="0" w:color="auto"/>
        <w:left w:val="none" w:sz="0" w:space="0" w:color="auto"/>
        <w:bottom w:val="none" w:sz="0" w:space="0" w:color="auto"/>
        <w:right w:val="none" w:sz="0" w:space="0" w:color="auto"/>
      </w:divBdr>
    </w:div>
    <w:div w:id="1562717034">
      <w:bodyDiv w:val="1"/>
      <w:marLeft w:val="0"/>
      <w:marRight w:val="0"/>
      <w:marTop w:val="0"/>
      <w:marBottom w:val="0"/>
      <w:divBdr>
        <w:top w:val="none" w:sz="0" w:space="0" w:color="auto"/>
        <w:left w:val="none" w:sz="0" w:space="0" w:color="auto"/>
        <w:bottom w:val="none" w:sz="0" w:space="0" w:color="auto"/>
        <w:right w:val="none" w:sz="0" w:space="0" w:color="auto"/>
      </w:divBdr>
    </w:div>
    <w:div w:id="1604074334">
      <w:bodyDiv w:val="1"/>
      <w:marLeft w:val="0"/>
      <w:marRight w:val="0"/>
      <w:marTop w:val="0"/>
      <w:marBottom w:val="0"/>
      <w:divBdr>
        <w:top w:val="none" w:sz="0" w:space="0" w:color="auto"/>
        <w:left w:val="none" w:sz="0" w:space="0" w:color="auto"/>
        <w:bottom w:val="none" w:sz="0" w:space="0" w:color="auto"/>
        <w:right w:val="none" w:sz="0" w:space="0" w:color="auto"/>
      </w:divBdr>
    </w:div>
    <w:div w:id="1685669023">
      <w:bodyDiv w:val="1"/>
      <w:marLeft w:val="0"/>
      <w:marRight w:val="0"/>
      <w:marTop w:val="0"/>
      <w:marBottom w:val="0"/>
      <w:divBdr>
        <w:top w:val="none" w:sz="0" w:space="0" w:color="auto"/>
        <w:left w:val="none" w:sz="0" w:space="0" w:color="auto"/>
        <w:bottom w:val="none" w:sz="0" w:space="0" w:color="auto"/>
        <w:right w:val="none" w:sz="0" w:space="0" w:color="auto"/>
      </w:divBdr>
    </w:div>
    <w:div w:id="1732579010">
      <w:bodyDiv w:val="1"/>
      <w:marLeft w:val="0"/>
      <w:marRight w:val="0"/>
      <w:marTop w:val="0"/>
      <w:marBottom w:val="0"/>
      <w:divBdr>
        <w:top w:val="none" w:sz="0" w:space="0" w:color="auto"/>
        <w:left w:val="none" w:sz="0" w:space="0" w:color="auto"/>
        <w:bottom w:val="none" w:sz="0" w:space="0" w:color="auto"/>
        <w:right w:val="none" w:sz="0" w:space="0" w:color="auto"/>
      </w:divBdr>
    </w:div>
    <w:div w:id="1746145970">
      <w:bodyDiv w:val="1"/>
      <w:marLeft w:val="0"/>
      <w:marRight w:val="0"/>
      <w:marTop w:val="0"/>
      <w:marBottom w:val="0"/>
      <w:divBdr>
        <w:top w:val="none" w:sz="0" w:space="0" w:color="auto"/>
        <w:left w:val="none" w:sz="0" w:space="0" w:color="auto"/>
        <w:bottom w:val="none" w:sz="0" w:space="0" w:color="auto"/>
        <w:right w:val="none" w:sz="0" w:space="0" w:color="auto"/>
      </w:divBdr>
    </w:div>
    <w:div w:id="1766799982">
      <w:bodyDiv w:val="1"/>
      <w:marLeft w:val="0"/>
      <w:marRight w:val="0"/>
      <w:marTop w:val="0"/>
      <w:marBottom w:val="0"/>
      <w:divBdr>
        <w:top w:val="none" w:sz="0" w:space="0" w:color="auto"/>
        <w:left w:val="none" w:sz="0" w:space="0" w:color="auto"/>
        <w:bottom w:val="none" w:sz="0" w:space="0" w:color="auto"/>
        <w:right w:val="none" w:sz="0" w:space="0" w:color="auto"/>
      </w:divBdr>
    </w:div>
    <w:div w:id="1784377615">
      <w:bodyDiv w:val="1"/>
      <w:marLeft w:val="0"/>
      <w:marRight w:val="0"/>
      <w:marTop w:val="0"/>
      <w:marBottom w:val="0"/>
      <w:divBdr>
        <w:top w:val="none" w:sz="0" w:space="0" w:color="auto"/>
        <w:left w:val="none" w:sz="0" w:space="0" w:color="auto"/>
        <w:bottom w:val="none" w:sz="0" w:space="0" w:color="auto"/>
        <w:right w:val="none" w:sz="0" w:space="0" w:color="auto"/>
      </w:divBdr>
    </w:div>
    <w:div w:id="1836262944">
      <w:bodyDiv w:val="1"/>
      <w:marLeft w:val="0"/>
      <w:marRight w:val="0"/>
      <w:marTop w:val="0"/>
      <w:marBottom w:val="0"/>
      <w:divBdr>
        <w:top w:val="none" w:sz="0" w:space="0" w:color="auto"/>
        <w:left w:val="none" w:sz="0" w:space="0" w:color="auto"/>
        <w:bottom w:val="none" w:sz="0" w:space="0" w:color="auto"/>
        <w:right w:val="none" w:sz="0" w:space="0" w:color="auto"/>
      </w:divBdr>
    </w:div>
    <w:div w:id="1856075190">
      <w:bodyDiv w:val="1"/>
      <w:marLeft w:val="0"/>
      <w:marRight w:val="0"/>
      <w:marTop w:val="0"/>
      <w:marBottom w:val="0"/>
      <w:divBdr>
        <w:top w:val="none" w:sz="0" w:space="0" w:color="auto"/>
        <w:left w:val="none" w:sz="0" w:space="0" w:color="auto"/>
        <w:bottom w:val="none" w:sz="0" w:space="0" w:color="auto"/>
        <w:right w:val="none" w:sz="0" w:space="0" w:color="auto"/>
      </w:divBdr>
    </w:div>
    <w:div w:id="2062051933">
      <w:bodyDiv w:val="1"/>
      <w:marLeft w:val="0"/>
      <w:marRight w:val="0"/>
      <w:marTop w:val="0"/>
      <w:marBottom w:val="0"/>
      <w:divBdr>
        <w:top w:val="none" w:sz="0" w:space="0" w:color="auto"/>
        <w:left w:val="none" w:sz="0" w:space="0" w:color="auto"/>
        <w:bottom w:val="none" w:sz="0" w:space="0" w:color="auto"/>
        <w:right w:val="none" w:sz="0" w:space="0" w:color="auto"/>
      </w:divBdr>
    </w:div>
    <w:div w:id="20633577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jpeg"/><Relationship Id="rId117" Type="http://schemas.openxmlformats.org/officeDocument/2006/relationships/image" Target="media/image91.png"/><Relationship Id="rId21" Type="http://schemas.openxmlformats.org/officeDocument/2006/relationships/image" Target="media/image12.png"/><Relationship Id="rId42" Type="http://schemas.openxmlformats.org/officeDocument/2006/relationships/package" Target="embeddings/Microsoft_Visio_Drawing3.vsdx"/><Relationship Id="rId47" Type="http://schemas.openxmlformats.org/officeDocument/2006/relationships/image" Target="media/image33.emf"/><Relationship Id="rId63" Type="http://schemas.openxmlformats.org/officeDocument/2006/relationships/image" Target="media/image41.emf"/><Relationship Id="rId68" Type="http://schemas.openxmlformats.org/officeDocument/2006/relationships/package" Target="embeddings/Microsoft_Visio_Drawing16.vsdx"/><Relationship Id="rId84" Type="http://schemas.openxmlformats.org/officeDocument/2006/relationships/image" Target="media/image58.jpeg"/><Relationship Id="rId89" Type="http://schemas.openxmlformats.org/officeDocument/2006/relationships/image" Target="media/image63.jpeg"/><Relationship Id="rId112" Type="http://schemas.openxmlformats.org/officeDocument/2006/relationships/image" Target="media/image86.png"/><Relationship Id="rId133" Type="http://schemas.openxmlformats.org/officeDocument/2006/relationships/image" Target="media/image107.jpeg"/><Relationship Id="rId138" Type="http://schemas.openxmlformats.org/officeDocument/2006/relationships/image" Target="media/image112.png"/><Relationship Id="rId154" Type="http://schemas.openxmlformats.org/officeDocument/2006/relationships/image" Target="media/image128.png"/><Relationship Id="rId159" Type="http://schemas.openxmlformats.org/officeDocument/2006/relationships/image" Target="media/image133.png"/><Relationship Id="rId175" Type="http://schemas.openxmlformats.org/officeDocument/2006/relationships/image" Target="media/image149.jpeg"/><Relationship Id="rId170" Type="http://schemas.openxmlformats.org/officeDocument/2006/relationships/image" Target="media/image144.png"/><Relationship Id="rId16" Type="http://schemas.openxmlformats.org/officeDocument/2006/relationships/image" Target="media/image7.png"/><Relationship Id="rId107" Type="http://schemas.openxmlformats.org/officeDocument/2006/relationships/image" Target="media/image81.png"/><Relationship Id="rId11" Type="http://schemas.openxmlformats.org/officeDocument/2006/relationships/image" Target="media/image2.emf"/><Relationship Id="rId32" Type="http://schemas.openxmlformats.org/officeDocument/2006/relationships/image" Target="media/image23.png"/><Relationship Id="rId37" Type="http://schemas.openxmlformats.org/officeDocument/2006/relationships/image" Target="media/image28.emf"/><Relationship Id="rId53" Type="http://schemas.openxmlformats.org/officeDocument/2006/relationships/image" Target="media/image36.emf"/><Relationship Id="rId58" Type="http://schemas.openxmlformats.org/officeDocument/2006/relationships/package" Target="embeddings/Microsoft_Visio_Drawing11.vsdx"/><Relationship Id="rId74" Type="http://schemas.openxmlformats.org/officeDocument/2006/relationships/image" Target="media/image48.jpeg"/><Relationship Id="rId79" Type="http://schemas.openxmlformats.org/officeDocument/2006/relationships/image" Target="media/image53.jpeg"/><Relationship Id="rId102" Type="http://schemas.openxmlformats.org/officeDocument/2006/relationships/image" Target="media/image76.png"/><Relationship Id="rId123" Type="http://schemas.openxmlformats.org/officeDocument/2006/relationships/image" Target="media/image97.png"/><Relationship Id="rId128" Type="http://schemas.openxmlformats.org/officeDocument/2006/relationships/image" Target="media/image102.jpeg"/><Relationship Id="rId144" Type="http://schemas.openxmlformats.org/officeDocument/2006/relationships/image" Target="media/image118.png"/><Relationship Id="rId149" Type="http://schemas.openxmlformats.org/officeDocument/2006/relationships/image" Target="media/image123.png"/><Relationship Id="rId5" Type="http://schemas.openxmlformats.org/officeDocument/2006/relationships/webSettings" Target="webSettings.xml"/><Relationship Id="rId90" Type="http://schemas.openxmlformats.org/officeDocument/2006/relationships/image" Target="media/image64.jpeg"/><Relationship Id="rId95" Type="http://schemas.openxmlformats.org/officeDocument/2006/relationships/image" Target="media/image69.png"/><Relationship Id="rId160" Type="http://schemas.openxmlformats.org/officeDocument/2006/relationships/image" Target="media/image134.png"/><Relationship Id="rId165" Type="http://schemas.openxmlformats.org/officeDocument/2006/relationships/image" Target="media/image139.png"/><Relationship Id="rId22" Type="http://schemas.openxmlformats.org/officeDocument/2006/relationships/image" Target="media/image13.png"/><Relationship Id="rId27" Type="http://schemas.openxmlformats.org/officeDocument/2006/relationships/image" Target="media/image18.jpeg"/><Relationship Id="rId43" Type="http://schemas.openxmlformats.org/officeDocument/2006/relationships/image" Target="media/image31.emf"/><Relationship Id="rId48" Type="http://schemas.openxmlformats.org/officeDocument/2006/relationships/package" Target="embeddings/Microsoft_Visio_Drawing6.vsdx"/><Relationship Id="rId64" Type="http://schemas.openxmlformats.org/officeDocument/2006/relationships/package" Target="embeddings/Microsoft_Visio_Drawing14.vsdx"/><Relationship Id="rId69" Type="http://schemas.openxmlformats.org/officeDocument/2006/relationships/image" Target="media/image44.emf"/><Relationship Id="rId113" Type="http://schemas.openxmlformats.org/officeDocument/2006/relationships/image" Target="media/image87.png"/><Relationship Id="rId118" Type="http://schemas.openxmlformats.org/officeDocument/2006/relationships/image" Target="media/image92.png"/><Relationship Id="rId134" Type="http://schemas.openxmlformats.org/officeDocument/2006/relationships/image" Target="media/image108.jpeg"/><Relationship Id="rId139" Type="http://schemas.openxmlformats.org/officeDocument/2006/relationships/image" Target="media/image113.png"/><Relationship Id="rId80" Type="http://schemas.openxmlformats.org/officeDocument/2006/relationships/image" Target="media/image54.jpeg"/><Relationship Id="rId85" Type="http://schemas.openxmlformats.org/officeDocument/2006/relationships/image" Target="media/image59.jpeg"/><Relationship Id="rId150" Type="http://schemas.openxmlformats.org/officeDocument/2006/relationships/image" Target="media/image124.png"/><Relationship Id="rId155" Type="http://schemas.openxmlformats.org/officeDocument/2006/relationships/image" Target="media/image129.png"/><Relationship Id="rId171" Type="http://schemas.openxmlformats.org/officeDocument/2006/relationships/image" Target="media/image145.png"/><Relationship Id="rId176" Type="http://schemas.openxmlformats.org/officeDocument/2006/relationships/header" Target="header1.xml"/><Relationship Id="rId12" Type="http://schemas.openxmlformats.org/officeDocument/2006/relationships/image" Target="media/image3.jpe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package" Target="embeddings/Microsoft_Visio_Drawing1.vsdx"/><Relationship Id="rId59" Type="http://schemas.openxmlformats.org/officeDocument/2006/relationships/image" Target="media/image39.emf"/><Relationship Id="rId103" Type="http://schemas.openxmlformats.org/officeDocument/2006/relationships/image" Target="media/image77.png"/><Relationship Id="rId108" Type="http://schemas.openxmlformats.org/officeDocument/2006/relationships/image" Target="media/image82.png"/><Relationship Id="rId124" Type="http://schemas.openxmlformats.org/officeDocument/2006/relationships/image" Target="media/image98.png"/><Relationship Id="rId129" Type="http://schemas.openxmlformats.org/officeDocument/2006/relationships/image" Target="media/image103.jpeg"/><Relationship Id="rId54" Type="http://schemas.openxmlformats.org/officeDocument/2006/relationships/package" Target="embeddings/Microsoft_Visio_Drawing9.vsdx"/><Relationship Id="rId70" Type="http://schemas.openxmlformats.org/officeDocument/2006/relationships/package" Target="embeddings/Microsoft_Visio_Drawing17.vsdx"/><Relationship Id="rId75" Type="http://schemas.openxmlformats.org/officeDocument/2006/relationships/image" Target="media/image49.jpeg"/><Relationship Id="rId91" Type="http://schemas.openxmlformats.org/officeDocument/2006/relationships/image" Target="media/image65.jpeg"/><Relationship Id="rId96" Type="http://schemas.openxmlformats.org/officeDocument/2006/relationships/image" Target="media/image70.png"/><Relationship Id="rId140" Type="http://schemas.openxmlformats.org/officeDocument/2006/relationships/image" Target="media/image114.png"/><Relationship Id="rId145" Type="http://schemas.openxmlformats.org/officeDocument/2006/relationships/image" Target="media/image119.png"/><Relationship Id="rId161" Type="http://schemas.openxmlformats.org/officeDocument/2006/relationships/image" Target="media/image135.png"/><Relationship Id="rId166" Type="http://schemas.openxmlformats.org/officeDocument/2006/relationships/image" Target="media/image140.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jpeg"/><Relationship Id="rId49" Type="http://schemas.openxmlformats.org/officeDocument/2006/relationships/image" Target="media/image34.emf"/><Relationship Id="rId114" Type="http://schemas.openxmlformats.org/officeDocument/2006/relationships/image" Target="media/image88.png"/><Relationship Id="rId119" Type="http://schemas.openxmlformats.org/officeDocument/2006/relationships/image" Target="media/image93.png"/><Relationship Id="rId10" Type="http://schemas.openxmlformats.org/officeDocument/2006/relationships/image" Target="media/image1.emf"/><Relationship Id="rId31" Type="http://schemas.openxmlformats.org/officeDocument/2006/relationships/image" Target="media/image22.jpeg"/><Relationship Id="rId44" Type="http://schemas.openxmlformats.org/officeDocument/2006/relationships/package" Target="embeddings/Microsoft_Visio_Drawing4.vsdx"/><Relationship Id="rId52" Type="http://schemas.openxmlformats.org/officeDocument/2006/relationships/package" Target="embeddings/Microsoft_Visio_Drawing8.vsdx"/><Relationship Id="rId60" Type="http://schemas.openxmlformats.org/officeDocument/2006/relationships/package" Target="embeddings/Microsoft_Visio_Drawing12.vsdx"/><Relationship Id="rId65" Type="http://schemas.openxmlformats.org/officeDocument/2006/relationships/image" Target="media/image42.emf"/><Relationship Id="rId73" Type="http://schemas.openxmlformats.org/officeDocument/2006/relationships/image" Target="media/image47.jpeg"/><Relationship Id="rId78" Type="http://schemas.openxmlformats.org/officeDocument/2006/relationships/image" Target="media/image52.jpeg"/><Relationship Id="rId81" Type="http://schemas.openxmlformats.org/officeDocument/2006/relationships/image" Target="media/image55.jpeg"/><Relationship Id="rId86" Type="http://schemas.openxmlformats.org/officeDocument/2006/relationships/image" Target="media/image60.jpeg"/><Relationship Id="rId94" Type="http://schemas.openxmlformats.org/officeDocument/2006/relationships/image" Target="media/image68.jpeg"/><Relationship Id="rId99" Type="http://schemas.openxmlformats.org/officeDocument/2006/relationships/image" Target="media/image73.png"/><Relationship Id="rId101" Type="http://schemas.openxmlformats.org/officeDocument/2006/relationships/image" Target="media/image75.png"/><Relationship Id="rId122" Type="http://schemas.openxmlformats.org/officeDocument/2006/relationships/image" Target="media/image96.png"/><Relationship Id="rId130" Type="http://schemas.openxmlformats.org/officeDocument/2006/relationships/image" Target="media/image104.jpeg"/><Relationship Id="rId135" Type="http://schemas.openxmlformats.org/officeDocument/2006/relationships/image" Target="media/image109.jpeg"/><Relationship Id="rId143" Type="http://schemas.openxmlformats.org/officeDocument/2006/relationships/image" Target="media/image117.png"/><Relationship Id="rId148" Type="http://schemas.openxmlformats.org/officeDocument/2006/relationships/image" Target="media/image122.png"/><Relationship Id="rId151" Type="http://schemas.openxmlformats.org/officeDocument/2006/relationships/image" Target="media/image125.png"/><Relationship Id="rId156" Type="http://schemas.openxmlformats.org/officeDocument/2006/relationships/image" Target="media/image130.png"/><Relationship Id="rId164" Type="http://schemas.openxmlformats.org/officeDocument/2006/relationships/image" Target="media/image138.png"/><Relationship Id="rId169" Type="http://schemas.openxmlformats.org/officeDocument/2006/relationships/image" Target="media/image143.png"/><Relationship Id="rId177" Type="http://schemas.openxmlformats.org/officeDocument/2006/relationships/footer" Target="footer1.xml"/><Relationship Id="rId4" Type="http://schemas.openxmlformats.org/officeDocument/2006/relationships/settings" Target="settings.xml"/><Relationship Id="rId9" Type="http://schemas.microsoft.com/office/2011/relationships/commentsExtended" Target="commentsExtended.xml"/><Relationship Id="rId172" Type="http://schemas.openxmlformats.org/officeDocument/2006/relationships/image" Target="media/image146.png"/><Relationship Id="rId180" Type="http://schemas.openxmlformats.org/officeDocument/2006/relationships/theme" Target="theme/theme1.xml"/><Relationship Id="rId13" Type="http://schemas.openxmlformats.org/officeDocument/2006/relationships/image" Target="media/image4.jpeg"/><Relationship Id="rId18" Type="http://schemas.openxmlformats.org/officeDocument/2006/relationships/image" Target="media/image9.png"/><Relationship Id="rId39" Type="http://schemas.openxmlformats.org/officeDocument/2006/relationships/image" Target="media/image29.emf"/><Relationship Id="rId109" Type="http://schemas.openxmlformats.org/officeDocument/2006/relationships/image" Target="media/image83.png"/><Relationship Id="rId34" Type="http://schemas.openxmlformats.org/officeDocument/2006/relationships/image" Target="media/image25.jpeg"/><Relationship Id="rId50" Type="http://schemas.openxmlformats.org/officeDocument/2006/relationships/package" Target="embeddings/Microsoft_Visio_Drawing7.vsdx"/><Relationship Id="rId55" Type="http://schemas.openxmlformats.org/officeDocument/2006/relationships/image" Target="media/image37.emf"/><Relationship Id="rId76" Type="http://schemas.openxmlformats.org/officeDocument/2006/relationships/image" Target="media/image50.jpeg"/><Relationship Id="rId97" Type="http://schemas.openxmlformats.org/officeDocument/2006/relationships/image" Target="media/image71.png"/><Relationship Id="rId104" Type="http://schemas.openxmlformats.org/officeDocument/2006/relationships/image" Target="media/image78.png"/><Relationship Id="rId120" Type="http://schemas.openxmlformats.org/officeDocument/2006/relationships/image" Target="media/image94.png"/><Relationship Id="rId125" Type="http://schemas.openxmlformats.org/officeDocument/2006/relationships/image" Target="media/image99.jpeg"/><Relationship Id="rId141" Type="http://schemas.openxmlformats.org/officeDocument/2006/relationships/image" Target="media/image115.png"/><Relationship Id="rId146" Type="http://schemas.openxmlformats.org/officeDocument/2006/relationships/image" Target="media/image120.png"/><Relationship Id="rId167" Type="http://schemas.openxmlformats.org/officeDocument/2006/relationships/image" Target="media/image141.png"/><Relationship Id="rId7" Type="http://schemas.openxmlformats.org/officeDocument/2006/relationships/endnotes" Target="endnotes.xml"/><Relationship Id="rId71" Type="http://schemas.openxmlformats.org/officeDocument/2006/relationships/image" Target="media/image45.jpeg"/><Relationship Id="rId92" Type="http://schemas.openxmlformats.org/officeDocument/2006/relationships/image" Target="media/image66.png"/><Relationship Id="rId162" Type="http://schemas.openxmlformats.org/officeDocument/2006/relationships/image" Target="media/image136.png"/><Relationship Id="rId2" Type="http://schemas.openxmlformats.org/officeDocument/2006/relationships/numbering" Target="numbering.xml"/><Relationship Id="rId29" Type="http://schemas.openxmlformats.org/officeDocument/2006/relationships/image" Target="media/image20.jpeg"/><Relationship Id="rId24" Type="http://schemas.openxmlformats.org/officeDocument/2006/relationships/image" Target="media/image15.jpeg"/><Relationship Id="rId40" Type="http://schemas.openxmlformats.org/officeDocument/2006/relationships/package" Target="embeddings/Microsoft_Visio_Drawing2.vsdx"/><Relationship Id="rId45" Type="http://schemas.openxmlformats.org/officeDocument/2006/relationships/image" Target="media/image32.emf"/><Relationship Id="rId66" Type="http://schemas.openxmlformats.org/officeDocument/2006/relationships/package" Target="embeddings/Microsoft_Visio_Drawing15.vsdx"/><Relationship Id="rId87" Type="http://schemas.openxmlformats.org/officeDocument/2006/relationships/image" Target="media/image61.jpeg"/><Relationship Id="rId110" Type="http://schemas.openxmlformats.org/officeDocument/2006/relationships/image" Target="media/image84.png"/><Relationship Id="rId115" Type="http://schemas.openxmlformats.org/officeDocument/2006/relationships/image" Target="media/image89.png"/><Relationship Id="rId131" Type="http://schemas.openxmlformats.org/officeDocument/2006/relationships/image" Target="media/image105.jpeg"/><Relationship Id="rId136" Type="http://schemas.openxmlformats.org/officeDocument/2006/relationships/image" Target="media/image110.jpeg"/><Relationship Id="rId157" Type="http://schemas.openxmlformats.org/officeDocument/2006/relationships/image" Target="media/image131.png"/><Relationship Id="rId178" Type="http://schemas.openxmlformats.org/officeDocument/2006/relationships/fontTable" Target="fontTable.xml"/><Relationship Id="rId61" Type="http://schemas.openxmlformats.org/officeDocument/2006/relationships/image" Target="media/image40.emf"/><Relationship Id="rId82" Type="http://schemas.openxmlformats.org/officeDocument/2006/relationships/image" Target="media/image56.jpeg"/><Relationship Id="rId152" Type="http://schemas.openxmlformats.org/officeDocument/2006/relationships/image" Target="media/image126.png"/><Relationship Id="rId173" Type="http://schemas.openxmlformats.org/officeDocument/2006/relationships/image" Target="media/image147.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jpeg"/><Relationship Id="rId35" Type="http://schemas.openxmlformats.org/officeDocument/2006/relationships/image" Target="media/image26.jpeg"/><Relationship Id="rId56" Type="http://schemas.openxmlformats.org/officeDocument/2006/relationships/package" Target="embeddings/Microsoft_Visio_Drawing10.vsdx"/><Relationship Id="rId77" Type="http://schemas.openxmlformats.org/officeDocument/2006/relationships/image" Target="media/image51.jpeg"/><Relationship Id="rId100" Type="http://schemas.openxmlformats.org/officeDocument/2006/relationships/image" Target="media/image74.png"/><Relationship Id="rId105" Type="http://schemas.openxmlformats.org/officeDocument/2006/relationships/image" Target="media/image79.png"/><Relationship Id="rId126" Type="http://schemas.openxmlformats.org/officeDocument/2006/relationships/image" Target="media/image100.jpeg"/><Relationship Id="rId147" Type="http://schemas.openxmlformats.org/officeDocument/2006/relationships/image" Target="media/image121.png"/><Relationship Id="rId168" Type="http://schemas.openxmlformats.org/officeDocument/2006/relationships/image" Target="media/image142.png"/><Relationship Id="rId8" Type="http://schemas.openxmlformats.org/officeDocument/2006/relationships/comments" Target="comments.xml"/><Relationship Id="rId51" Type="http://schemas.openxmlformats.org/officeDocument/2006/relationships/image" Target="media/image35.emf"/><Relationship Id="rId72" Type="http://schemas.openxmlformats.org/officeDocument/2006/relationships/image" Target="media/image46.jpeg"/><Relationship Id="rId93" Type="http://schemas.openxmlformats.org/officeDocument/2006/relationships/image" Target="media/image67.jpeg"/><Relationship Id="rId98" Type="http://schemas.openxmlformats.org/officeDocument/2006/relationships/image" Target="media/image72.png"/><Relationship Id="rId121" Type="http://schemas.openxmlformats.org/officeDocument/2006/relationships/image" Target="media/image95.png"/><Relationship Id="rId142" Type="http://schemas.openxmlformats.org/officeDocument/2006/relationships/image" Target="media/image116.png"/><Relationship Id="rId163" Type="http://schemas.openxmlformats.org/officeDocument/2006/relationships/image" Target="media/image137.png"/><Relationship Id="rId3" Type="http://schemas.openxmlformats.org/officeDocument/2006/relationships/styles" Target="styles.xml"/><Relationship Id="rId25" Type="http://schemas.openxmlformats.org/officeDocument/2006/relationships/image" Target="media/image16.jpeg"/><Relationship Id="rId46" Type="http://schemas.openxmlformats.org/officeDocument/2006/relationships/package" Target="embeddings/Microsoft_Visio_Drawing5.vsdx"/><Relationship Id="rId67" Type="http://schemas.openxmlformats.org/officeDocument/2006/relationships/image" Target="media/image43.emf"/><Relationship Id="rId116" Type="http://schemas.openxmlformats.org/officeDocument/2006/relationships/image" Target="media/image90.png"/><Relationship Id="rId137" Type="http://schemas.openxmlformats.org/officeDocument/2006/relationships/image" Target="media/image111.jpeg"/><Relationship Id="rId158" Type="http://schemas.openxmlformats.org/officeDocument/2006/relationships/image" Target="media/image132.png"/><Relationship Id="rId20" Type="http://schemas.openxmlformats.org/officeDocument/2006/relationships/image" Target="media/image11.png"/><Relationship Id="rId41" Type="http://schemas.openxmlformats.org/officeDocument/2006/relationships/image" Target="media/image30.emf"/><Relationship Id="rId62" Type="http://schemas.openxmlformats.org/officeDocument/2006/relationships/package" Target="embeddings/Microsoft_Visio_Drawing13.vsdx"/><Relationship Id="rId83" Type="http://schemas.openxmlformats.org/officeDocument/2006/relationships/image" Target="media/image57.jpeg"/><Relationship Id="rId88" Type="http://schemas.openxmlformats.org/officeDocument/2006/relationships/image" Target="media/image62.jpeg"/><Relationship Id="rId111" Type="http://schemas.openxmlformats.org/officeDocument/2006/relationships/image" Target="media/image85.png"/><Relationship Id="rId132" Type="http://schemas.openxmlformats.org/officeDocument/2006/relationships/image" Target="media/image106.jpeg"/><Relationship Id="rId153" Type="http://schemas.openxmlformats.org/officeDocument/2006/relationships/image" Target="media/image127.png"/><Relationship Id="rId174" Type="http://schemas.openxmlformats.org/officeDocument/2006/relationships/image" Target="media/image148.png"/><Relationship Id="rId179" Type="http://schemas.microsoft.com/office/2011/relationships/people" Target="people.xml"/><Relationship Id="rId15" Type="http://schemas.openxmlformats.org/officeDocument/2006/relationships/image" Target="media/image6.png"/><Relationship Id="rId36" Type="http://schemas.openxmlformats.org/officeDocument/2006/relationships/image" Target="media/image27.jpeg"/><Relationship Id="rId57" Type="http://schemas.openxmlformats.org/officeDocument/2006/relationships/image" Target="media/image38.emf"/><Relationship Id="rId106" Type="http://schemas.openxmlformats.org/officeDocument/2006/relationships/image" Target="media/image80.png"/><Relationship Id="rId127" Type="http://schemas.openxmlformats.org/officeDocument/2006/relationships/image" Target="media/image10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8DFDF027-8E5F-4099-8FF3-05F0B5B759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1027</TotalTime>
  <Pages>52</Pages>
  <Words>14958</Words>
  <Characters>85267</Characters>
  <Application>Microsoft Office Word</Application>
  <DocSecurity>0</DocSecurity>
  <Lines>710</Lines>
  <Paragraphs>200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100025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Boni</dc:creator>
  <cp:lastModifiedBy>Andrija Ilic</cp:lastModifiedBy>
  <cp:revision>200</cp:revision>
  <dcterms:created xsi:type="dcterms:W3CDTF">2015-09-06T17:37:00Z</dcterms:created>
  <dcterms:modified xsi:type="dcterms:W3CDTF">2015-09-15T13:39:00Z</dcterms:modified>
</cp:coreProperties>
</file>